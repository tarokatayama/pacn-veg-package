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footer95.xml" ContentType="application/vnd.openxmlformats-officedocument.wordprocessingml.footer+xml"/>
  <Override PartName="/word/footer81.xml" ContentType="application/vnd.openxmlformats-officedocument.wordprocessingml.footer+xml"/>
  <Override PartName="/word/header65.xml" ContentType="application/vnd.openxmlformats-officedocument.wordprocessingml.header+xml"/>
  <Override PartName="/word/header56.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header57.xml" ContentType="application/vnd.openxmlformats-officedocument.wordprocessingml.header+xml"/>
  <Override PartName="/word/header55.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oter51.xml" ContentType="application/vnd.openxmlformats-officedocument.wordprocessingml.footer+xml"/>
  <Override PartName="/word/header36.xml" ContentType="application/vnd.openxmlformats-officedocument.wordprocessingml.header+xml"/>
  <Override PartName="/word/footer79.xml" ContentType="application/vnd.openxmlformats-officedocument.wordprocessingml.footer+xml"/>
  <Override PartName="/word/header54.xml" ContentType="application/vnd.openxmlformats-officedocument.wordprocessingml.header+xml"/>
  <Override PartName="/word/footer80.xml" ContentType="application/vnd.openxmlformats-officedocument.wordprocessingml.footer+xml"/>
  <Override PartName="/word/footer50.xml" ContentType="application/vnd.openxmlformats-officedocument.wordprocessingml.footer+xml"/>
  <Override PartName="/word/header35.xml" ContentType="application/vnd.openxmlformats-officedocument.wordprocessingml.header+xml"/>
  <Override PartName="/word/footer49.xml" ContentType="application/vnd.openxmlformats-officedocument.wordprocessingml.footer+xml"/>
  <Override PartName="/word/footer86.xml" ContentType="application/vnd.openxmlformats-officedocument.wordprocessingml.footer+xml"/>
  <Override PartName="/word/footer48.xml" ContentType="application/vnd.openxmlformats-officedocument.wordprocessingml.footer+xml"/>
  <Override PartName="/word/header32.xml" ContentType="application/vnd.openxmlformats-officedocument.wordprocessingml.header+xml"/>
  <Override PartName="/word/header28.xml" ContentType="application/vnd.openxmlformats-officedocument.wordprocessingml.header+xml"/>
  <Override PartName="/word/footer40.xml" ContentType="application/vnd.openxmlformats-officedocument.wordprocessingml.footer+xml"/>
  <Override PartName="/word/header27.xml" ContentType="application/vnd.openxmlformats-officedocument.wordprocessingml.header+xml"/>
  <Override PartName="/word/footer39.xml" ContentType="application/vnd.openxmlformats-officedocument.wordprocessingml.footer+xml"/>
  <Override PartName="/word/header26.xml" ContentType="application/vnd.openxmlformats-officedocument.wordprocessingml.header+xml"/>
  <Override PartName="/word/footer38.xml" ContentType="application/vnd.openxmlformats-officedocument.wordprocessingml.footer+xml"/>
  <Override PartName="/word/header25.xml" ContentType="application/vnd.openxmlformats-officedocument.wordprocessingml.header+xml"/>
  <Override PartName="/word/footer37.xml" ContentType="application/vnd.openxmlformats-officedocument.wordprocessingml.footer+xml"/>
  <Override PartName="/word/footer41.xml" ContentType="application/vnd.openxmlformats-officedocument.wordprocessingml.footer+xml"/>
  <Override PartName="/word/header29.xml" ContentType="application/vnd.openxmlformats-officedocument.wordprocessingml.header+xml"/>
  <Override PartName="/word/footer42.xml" ContentType="application/vnd.openxmlformats-officedocument.wordprocessingml.footer+xml"/>
  <Override PartName="/word/footer47.xml" ContentType="application/vnd.openxmlformats-officedocument.wordprocessingml.footer+xml"/>
  <Override PartName="/word/header31.xml" ContentType="application/vnd.openxmlformats-officedocument.wordprocessingml.header+xml"/>
  <Override PartName="/word/footer46.xml" ContentType="application/vnd.openxmlformats-officedocument.wordprocessingml.footer+xml"/>
  <Override PartName="/word/footer45.xml" ContentType="application/vnd.openxmlformats-officedocument.wordprocessingml.footer+xml"/>
  <Override PartName="/word/header30.xml" ContentType="application/vnd.openxmlformats-officedocument.wordprocessingml.header+xml"/>
  <Override PartName="/word/footer44.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header53.xml" ContentType="application/vnd.openxmlformats-officedocument.wordprocessingml.header+xml"/>
  <Override PartName="/word/footer66.xml" ContentType="application/vnd.openxmlformats-officedocument.wordprocessingml.footer+xml"/>
  <Override PartName="/word/header47.xml" ContentType="application/vnd.openxmlformats-officedocument.wordprocessingml.header+xml"/>
  <Override PartName="/word/footer65.xml" ContentType="application/vnd.openxmlformats-officedocument.wordprocessingml.footer+xml"/>
  <Override PartName="/word/header46.xml" ContentType="application/vnd.openxmlformats-officedocument.wordprocessingml.header+xml"/>
  <Override PartName="/word/header51.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footer64.xml" ContentType="application/vnd.openxmlformats-officedocument.wordprocessingml.footer+xml"/>
  <Override PartName="/word/footer75.xml" ContentType="application/vnd.openxmlformats-officedocument.wordprocessingml.footer+xml"/>
  <Override PartName="/word/footer74.xml" ContentType="application/vnd.openxmlformats-officedocument.wordprocessingml.footer+xml"/>
  <Override PartName="/word/header48.xml" ContentType="application/vnd.openxmlformats-officedocument.wordprocessingml.header+xml"/>
  <Override PartName="/word/footer70.xml" ContentType="application/vnd.openxmlformats-officedocument.wordprocessingml.footer+xml"/>
  <Override PartName="/word/footer69.xml" ContentType="application/vnd.openxmlformats-officedocument.wordprocessingml.footer+xml"/>
  <Override PartName="/word/header49.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68.xml" ContentType="application/vnd.openxmlformats-officedocument.wordprocessingml.footer+xml"/>
  <Override PartName="/word/footer67.xml" ContentType="application/vnd.openxmlformats-officedocument.wordprocessingml.footer+xml"/>
  <Override PartName="/word/header45.xml" ContentType="application/vnd.openxmlformats-officedocument.wordprocessingml.header+xml"/>
  <Override PartName="/word/header52.xml" ContentType="application/vnd.openxmlformats-officedocument.wordprocessingml.header+xml"/>
  <Override PartName="/word/footer78.xml" ContentType="application/vnd.openxmlformats-officedocument.wordprocessingml.footer+xml"/>
  <Override PartName="/word/footer57.xml" ContentType="application/vnd.openxmlformats-officedocument.wordprocessingml.footer+xml"/>
  <Override PartName="/word/header40.xml" ContentType="application/vnd.openxmlformats-officedocument.wordprocessingml.header+xml"/>
  <Override PartName="/word/footer56.xml" ContentType="application/vnd.openxmlformats-officedocument.wordprocessingml.footer+xml"/>
  <Override PartName="/word/header39.xml" ContentType="application/vnd.openxmlformats-officedocument.wordprocessingml.header+xml"/>
  <Override PartName="/word/footer55.xml" ContentType="application/vnd.openxmlformats-officedocument.wordprocessingml.footer+xml"/>
  <Override PartName="/word/header38.xml" ContentType="application/vnd.openxmlformats-officedocument.wordprocessingml.header+xml"/>
  <Override PartName="/word/footer54.xml" ContentType="application/vnd.openxmlformats-officedocument.wordprocessingml.footer+xml"/>
  <Override PartName="/word/header37.xml" ContentType="application/vnd.openxmlformats-officedocument.wordprocessingml.header+xml"/>
  <Override PartName="/word/footer58.xml" ContentType="application/vnd.openxmlformats-officedocument.wordprocessingml.footer+xml"/>
  <Override PartName="/word/header41.xml" ContentType="application/vnd.openxmlformats-officedocument.wordprocessingml.header+xml"/>
  <Override PartName="/word/footer59.xml" ContentType="application/vnd.openxmlformats-officedocument.wordprocessingml.footer+xml"/>
  <Override PartName="/word/footer63.xml" ContentType="application/vnd.openxmlformats-officedocument.wordprocessingml.footer+xml"/>
  <Override PartName="/word/header44.xml" ContentType="application/vnd.openxmlformats-officedocument.wordprocessingml.header+xml"/>
  <Override PartName="/word/footer62.xml" ContentType="application/vnd.openxmlformats-officedocument.wordprocessingml.footer+xml"/>
  <Override PartName="/word/header43.xml" ContentType="application/vnd.openxmlformats-officedocument.wordprocessingml.header+xml"/>
  <Override PartName="/word/footer61.xml" ContentType="application/vnd.openxmlformats-officedocument.wordprocessingml.footer+xml"/>
  <Override PartName="/word/header42.xml" ContentType="application/vnd.openxmlformats-officedocument.wordprocessingml.header+xml"/>
  <Override PartName="/word/footer60.xml" ContentType="application/vnd.openxmlformats-officedocument.wordprocessingml.footer+xml"/>
  <Override PartName="/word/header24.xml" ContentType="application/vnd.openxmlformats-officedocument.wordprocessingml.header+xml"/>
  <Override PartName="/word/header50.xml" ContentType="application/vnd.openxmlformats-officedocument.wordprocessingml.header+xml"/>
  <Override PartName="/word/footer36.xml" ContentType="application/vnd.openxmlformats-officedocument.wordprocessingml.footer+xml"/>
  <Override PartName="/word/footer30.xml" ContentType="application/vnd.openxmlformats-officedocument.wordprocessingml.footer+xml"/>
  <Override PartName="/word/header17.xml" ContentType="application/vnd.openxmlformats-officedocument.wordprocessingml.header+xml"/>
  <Override PartName="/word/header6.xml" ContentType="application/vnd.openxmlformats-officedocument.wordprocessingml.header+xml"/>
  <Override PartName="/word/footer19.xml" ContentType="application/vnd.openxmlformats-officedocument.wordprocessingml.footer+xml"/>
  <Override PartName="/word/footer88.xml" ContentType="application/vnd.openxmlformats-officedocument.wordprocessingml.footer+xml"/>
  <Override PartName="/word/footer29.xml" ContentType="application/vnd.openxmlformats-officedocument.wordprocessingml.footer+xml"/>
  <Override PartName="/word/header16.xml" ContentType="application/vnd.openxmlformats-officedocument.wordprocessingml.header+xml"/>
  <Override PartName="/word/header7.xml" ContentType="application/vnd.openxmlformats-officedocument.wordprocessingml.header+xml"/>
  <Override PartName="/word/footer18.xml" ContentType="application/vnd.openxmlformats-officedocument.wordprocessingml.footer+xml"/>
  <Override PartName="/word/header5.xml" ContentType="application/vnd.openxmlformats-officedocument.wordprocessingml.header+xml"/>
  <Override PartName="/word/header60.xml" ContentType="application/vnd.openxmlformats-officedocument.wordprocessingml.header+xml"/>
  <Override PartName="/word/footer15.xml" ContentType="application/vnd.openxmlformats-officedocument.wordprocessingml.footer+xml"/>
  <Override PartName="/word/header62.xml" ContentType="application/vnd.openxmlformats-officedocument.wordprocessingml.header+xml"/>
  <Override PartName="/word/footer91.xml" ContentType="application/vnd.openxmlformats-officedocument.wordprocessingml.footer+xml"/>
  <Override PartName="/word/footer90.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89.xml" ContentType="application/vnd.openxmlformats-officedocument.wordprocessingml.footer+xml"/>
  <Override PartName="/word/footer20.xml" ContentType="application/vnd.openxmlformats-officedocument.wordprocessingml.footer+xml"/>
  <Override PartName="/word/header8.xml" ContentType="application/vnd.openxmlformats-officedocument.wordprocessingml.header+xml"/>
  <Override PartName="/word/footer21.xml" ContentType="application/vnd.openxmlformats-officedocument.wordprocessingml.footer+xml"/>
  <Override PartName="/word/header58.xml" ContentType="application/vnd.openxmlformats-officedocument.wordprocessingml.header+xml"/>
  <Override PartName="/word/header13.xml" ContentType="application/vnd.openxmlformats-officedocument.wordprocessingml.header+xml"/>
  <Override PartName="/word/footer26.xml" ContentType="application/vnd.openxmlformats-officedocument.wordprocessingml.footer+xml"/>
  <Override PartName="/word/header14.xml" ContentType="application/vnd.openxmlformats-officedocument.wordprocessingml.header+xml"/>
  <Override PartName="/word/footer27.xml" ContentType="application/vnd.openxmlformats-officedocument.wordprocessingml.footer+xml"/>
  <Override PartName="/word/header15.xml" ContentType="application/vnd.openxmlformats-officedocument.wordprocessingml.header+xml"/>
  <Override PartName="/word/footer28.xml" ContentType="application/vnd.openxmlformats-officedocument.wordprocessingml.footer+xml"/>
  <Override PartName="/word/footer25.xml" ContentType="application/vnd.openxmlformats-officedocument.wordprocessingml.footer+xml"/>
  <Override PartName="/word/header12.xml" ContentType="application/vnd.openxmlformats-officedocument.wordprocessingml.header+xml"/>
  <Override PartName="/word/footer24.xml" ContentType="application/vnd.openxmlformats-officedocument.wordprocessingml.footer+xml"/>
  <Override PartName="/word/header59.xml" ContentType="application/vnd.openxmlformats-officedocument.wordprocessingml.header+xml"/>
  <Override PartName="/word/header9.xml" ContentType="application/vnd.openxmlformats-officedocument.wordprocessingml.header+xml"/>
  <Override PartName="/word/footer22.xml" ContentType="application/vnd.openxmlformats-officedocument.wordprocessingml.footer+xml"/>
  <Override PartName="/word/header10.xml" ContentType="application/vnd.openxmlformats-officedocument.wordprocessingml.header+xml"/>
  <Override PartName="/word/footer23.xml" ContentType="application/vnd.openxmlformats-officedocument.wordprocessingml.footer+xml"/>
  <Override PartName="/word/footer87.xml" ContentType="application/vnd.openxmlformats-officedocument.wordprocessingml.footer+xml"/>
  <Override PartName="/word/header11.xml" ContentType="application/vnd.openxmlformats-officedocument.wordprocessingml.header+xml"/>
  <Override PartName="/word/header4.xml" ContentType="application/vnd.openxmlformats-officedocument.wordprocessingml.header+xml"/>
  <Override PartName="/word/header61.xml" ContentType="application/vnd.openxmlformats-officedocument.wordprocessingml.header+xml"/>
  <Override PartName="/word/footer13.xml" ContentType="application/vnd.openxmlformats-officedocument.wordprocessingml.footer+xml"/>
  <Override PartName="/word/footer32.xml" ContentType="application/vnd.openxmlformats-officedocument.wordprocessingml.footer+xml"/>
  <Override PartName="/word/header19.xml" ContentType="application/vnd.openxmlformats-officedocument.wordprocessingml.header+xml"/>
  <Override PartName="/word/endnotes.xml" ContentType="application/vnd.openxmlformats-officedocument.wordprocessingml.endnotes+xml"/>
  <Override PartName="/word/footer14.xml" ContentType="application/vnd.openxmlformats-officedocument.wordprocessingml.footer+xml"/>
  <Override PartName="/word/header18.xml" ContentType="application/vnd.openxmlformats-officedocument.wordprocessingml.header+xml"/>
  <Override PartName="/word/footer94.xml" ContentType="application/vnd.openxmlformats-officedocument.wordprocessingml.footer+xml"/>
  <Override PartName="/word/footer93.xml" ContentType="application/vnd.openxmlformats-officedocument.wordprocessingml.footer+xml"/>
  <Override PartName="/word/footnotes.xml" ContentType="application/vnd.openxmlformats-officedocument.wordprocessingml.footnotes+xml"/>
  <Override PartName="/word/header20.xml" ContentType="application/vnd.openxmlformats-officedocument.wordprocessingml.header+xml"/>
  <Override PartName="/word/footer33.xml" ContentType="application/vnd.openxmlformats-officedocument.wordprocessingml.footer+xml"/>
  <Override PartName="/word/header23.xml" ContentType="application/vnd.openxmlformats-officedocument.wordprocessingml.header+xml"/>
  <Override PartName="/word/footer35.xml" ContentType="application/vnd.openxmlformats-officedocument.wordprocessingml.footer+xml"/>
  <Override PartName="/word/header64.xml" ContentType="application/vnd.openxmlformats-officedocument.wordprocessingml.header+xml"/>
  <Override PartName="/word/header22.xml" ContentType="application/vnd.openxmlformats-officedocument.wordprocessingml.header+xml"/>
  <Override PartName="/word/header63.xml" ContentType="application/vnd.openxmlformats-officedocument.wordprocessingml.header+xml"/>
  <Override PartName="/word/footer34.xml" ContentType="application/vnd.openxmlformats-officedocument.wordprocessingml.footer+xml"/>
  <Override PartName="/word/header21.xml" ContentType="application/vnd.openxmlformats-officedocument.wordprocessingml.header+xml"/>
  <Override PartName="/word/footer92.xml" ContentType="application/vnd.openxmlformats-officedocument.wordprocessingml.footer+xml"/>
  <Override PartName="/word/footer31.xml" ContentType="application/vnd.openxmlformats-officedocument.wordprocessingml.footer+xml"/>
  <Override PartName="/word/footer12.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footer5.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4.xml" ContentType="application/vnd.openxmlformats-officedocument.wordprocessingml.footer+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115" w:type="dxa"/>
        <w:tblBorders>
          <w:bottom w:val="single" w:sz="8" w:space="0" w:color="auto"/>
        </w:tblBorders>
        <w:tblLook w:val="0000" w:firstRow="0" w:lastRow="0" w:firstColumn="0" w:lastColumn="0" w:noHBand="0" w:noVBand="0"/>
      </w:tblPr>
      <w:tblGrid>
        <w:gridCol w:w="5086"/>
        <w:gridCol w:w="5095"/>
      </w:tblGrid>
      <w:tr w:rsidR="00457C12" w:rsidRPr="00BF1BE2" w:rsidTr="00457C12">
        <w:tc>
          <w:tcPr>
            <w:tcW w:w="10181" w:type="dxa"/>
            <w:gridSpan w:val="2"/>
            <w:shd w:val="clear" w:color="auto" w:fill="000000"/>
          </w:tcPr>
          <w:p w:rsidR="00457C12" w:rsidRPr="00C45908" w:rsidRDefault="00457C12" w:rsidP="00457C12">
            <w:pPr>
              <w:rPr>
                <w:strike/>
              </w:rPr>
            </w:pPr>
            <w:bookmarkStart w:id="0" w:name="_Toc138150503"/>
          </w:p>
        </w:tc>
      </w:tr>
      <w:tr w:rsidR="00457C12" w:rsidRPr="00BF1BE2" w:rsidTr="00457C12">
        <w:tc>
          <w:tcPr>
            <w:tcW w:w="5086" w:type="dxa"/>
            <w:tcMar>
              <w:left w:w="0" w:type="dxa"/>
              <w:right w:w="0" w:type="dxa"/>
            </w:tcMar>
          </w:tcPr>
          <w:p w:rsidR="00457C12" w:rsidRPr="005E1BEA" w:rsidRDefault="00457C12" w:rsidP="00457C12">
            <w:pPr>
              <w:pStyle w:val="nrpsBannerline1"/>
            </w:pPr>
            <w:r w:rsidRPr="005E1BEA">
              <w:t>National Park Service</w:t>
            </w:r>
          </w:p>
          <w:p w:rsidR="00457C12" w:rsidRPr="005E1BEA" w:rsidRDefault="00457C12" w:rsidP="00457C12">
            <w:pPr>
              <w:pStyle w:val="nrpsBannerline2"/>
            </w:pPr>
            <w:smartTag w:uri="urn:schemas-microsoft-com:office:smarttags" w:element="place">
              <w:smartTag w:uri="urn:schemas-microsoft-com:office:smarttags" w:element="country-region">
                <w:r w:rsidRPr="005E1BEA">
                  <w:t>U.S.</w:t>
                </w:r>
              </w:smartTag>
            </w:smartTag>
            <w:r w:rsidRPr="005E1BEA">
              <w:t xml:space="preserve"> Department of th</w:t>
            </w:r>
            <w:r>
              <w:t>e</w:t>
            </w:r>
            <w:r w:rsidRPr="005E1BEA">
              <w:t xml:space="preserve"> Interior</w:t>
            </w:r>
          </w:p>
          <w:p w:rsidR="00457C12" w:rsidRDefault="00457C12" w:rsidP="00457C12">
            <w:pPr>
              <w:pStyle w:val="nrpsBannerline2"/>
            </w:pPr>
          </w:p>
          <w:p w:rsidR="00457C12" w:rsidRDefault="00457C12" w:rsidP="00457C12">
            <w:pPr>
              <w:pStyle w:val="nrpsBannerline2"/>
            </w:pPr>
          </w:p>
          <w:p w:rsidR="00457C12" w:rsidRPr="00BF1BE2" w:rsidRDefault="00957596" w:rsidP="00457C12">
            <w:pPr>
              <w:pStyle w:val="nrpsBannerline3"/>
            </w:pPr>
            <w:r>
              <w:t>Natural Resource Stewardship and Science</w:t>
            </w:r>
          </w:p>
        </w:tc>
        <w:tc>
          <w:tcPr>
            <w:tcW w:w="5095" w:type="dxa"/>
          </w:tcPr>
          <w:p w:rsidR="00457C12" w:rsidRPr="00BF1BE2" w:rsidRDefault="003A3696" w:rsidP="00457C12">
            <w:pPr>
              <w:pStyle w:val="nrpsLogo"/>
            </w:pPr>
            <w:r>
              <w:rPr>
                <w:noProof/>
              </w:rPr>
              <w:drawing>
                <wp:inline distT="0" distB="0" distL="0" distR="0" wp14:anchorId="2656F052" wp14:editId="704E2EE9">
                  <wp:extent cx="508000" cy="677545"/>
                  <wp:effectExtent l="19050" t="0" r="635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08000" cy="677545"/>
                          </a:xfrm>
                          <a:prstGeom prst="rect">
                            <a:avLst/>
                          </a:prstGeom>
                          <a:noFill/>
                          <a:ln w="9525">
                            <a:noFill/>
                            <a:miter lim="800000"/>
                            <a:headEnd/>
                            <a:tailEnd/>
                          </a:ln>
                        </pic:spPr>
                      </pic:pic>
                    </a:graphicData>
                  </a:graphic>
                </wp:inline>
              </w:drawing>
            </w:r>
          </w:p>
        </w:tc>
      </w:tr>
    </w:tbl>
    <w:p w:rsidR="00604B3A" w:rsidRPr="00957596" w:rsidRDefault="00604B3A" w:rsidP="00957596">
      <w:pPr>
        <w:pStyle w:val="nrpsTitle"/>
        <w:ind w:right="720"/>
      </w:pPr>
      <w:r w:rsidRPr="00957596">
        <w:t>Focal Terrestrial Plant Communities Monitoring Protocol</w:t>
      </w:r>
    </w:p>
    <w:p w:rsidR="00604B3A" w:rsidRDefault="00604B3A" w:rsidP="00957596">
      <w:pPr>
        <w:pStyle w:val="nrpsSubtitle"/>
      </w:pPr>
      <w:r w:rsidRPr="00957596">
        <w:t>Pacific Island Network</w:t>
      </w:r>
    </w:p>
    <w:p w:rsidR="00FD1C46" w:rsidRPr="00FD1C46" w:rsidRDefault="00FD1C46" w:rsidP="00FD1C46">
      <w:pPr>
        <w:pStyle w:val="nrpsNormal"/>
      </w:pPr>
      <w:ins w:id="1" w:author="Ainsworth, Alison" w:date="2012-07-27T13:47:00Z">
        <w:r>
          <w:rPr>
            <w:i/>
            <w:sz w:val="36"/>
            <w:szCs w:val="36"/>
          </w:rPr>
          <w:t>Version 1.01</w:t>
        </w:r>
      </w:ins>
    </w:p>
    <w:p w:rsidR="00604B3A" w:rsidRDefault="00604B3A" w:rsidP="00957596">
      <w:pPr>
        <w:pStyle w:val="nrpsseriesnamenumber"/>
      </w:pPr>
      <w:r w:rsidRPr="00BF1BE2">
        <w:t>Natural Resource Report NPS/</w:t>
      </w:r>
      <w:r>
        <w:t>PACN</w:t>
      </w:r>
      <w:r w:rsidRPr="00BF1BE2">
        <w:t>/NRR</w:t>
      </w:r>
      <w:r>
        <w:t>—</w:t>
      </w:r>
      <w:r w:rsidR="007F30B4">
        <w:t>201</w:t>
      </w:r>
      <w:r w:rsidR="00C74BFD">
        <w:t>1</w:t>
      </w:r>
      <w:r w:rsidRPr="00FF435F">
        <w:t>/</w:t>
      </w:r>
      <w:r w:rsidR="00957596">
        <w:t>410</w:t>
      </w:r>
    </w:p>
    <w:p w:rsidR="00604B3A" w:rsidRDefault="00604B3A" w:rsidP="00045708"/>
    <w:p w:rsidR="00604B3A" w:rsidRDefault="00604B3A" w:rsidP="00045708"/>
    <w:p w:rsidR="00604B3A" w:rsidRDefault="003A3696" w:rsidP="00957596">
      <w:pPr>
        <w:jc w:val="center"/>
      </w:pPr>
      <w:r>
        <w:rPr>
          <w:noProof/>
        </w:rPr>
        <w:drawing>
          <wp:inline distT="0" distB="0" distL="0" distR="0" wp14:anchorId="026A9889" wp14:editId="4E6A64DC">
            <wp:extent cx="5283200" cy="4826000"/>
            <wp:effectExtent l="19050" t="1905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283200" cy="4826000"/>
                    </a:xfrm>
                    <a:prstGeom prst="rect">
                      <a:avLst/>
                    </a:prstGeom>
                    <a:noFill/>
                    <a:ln w="6350" cmpd="sng">
                      <a:solidFill>
                        <a:srgbClr val="000000"/>
                      </a:solidFill>
                      <a:miter lim="800000"/>
                      <a:headEnd/>
                      <a:tailEnd/>
                    </a:ln>
                    <a:effectLst/>
                  </pic:spPr>
                </pic:pic>
              </a:graphicData>
            </a:graphic>
          </wp:inline>
        </w:drawing>
      </w:r>
    </w:p>
    <w:p w:rsidR="00604B3A" w:rsidRPr="00BF1BE2" w:rsidRDefault="000961A6" w:rsidP="00045708">
      <w:r>
        <w:br w:type="page"/>
      </w:r>
    </w:p>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A22E3"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 w:rsidR="00604B3A" w:rsidRDefault="00604B3A" w:rsidP="00045708"/>
    <w:p w:rsidR="00604B3A" w:rsidRDefault="00604B3A" w:rsidP="00045708"/>
    <w:p w:rsidR="00604B3A" w:rsidRDefault="00604B3A" w:rsidP="00045708"/>
    <w:p w:rsidR="00604B3A" w:rsidRDefault="00604B3A" w:rsidP="00045708"/>
    <w:p w:rsidR="00604B3A" w:rsidRDefault="00604B3A" w:rsidP="00045708"/>
    <w:p w:rsidR="000961A6" w:rsidRDefault="000961A6" w:rsidP="00045708"/>
    <w:p w:rsidR="000961A6" w:rsidRDefault="000961A6" w:rsidP="00045708"/>
    <w:p w:rsidR="000961A6" w:rsidRDefault="000961A6" w:rsidP="00045708"/>
    <w:p w:rsidR="000961A6" w:rsidRPr="00BF1BE2" w:rsidRDefault="000961A6" w:rsidP="00045708"/>
    <w:p w:rsidR="00604B3A" w:rsidRPr="00BF1BE2" w:rsidRDefault="00604B3A" w:rsidP="00045708"/>
    <w:p w:rsidR="00604B3A" w:rsidRPr="00BF1BE2" w:rsidRDefault="00604B3A" w:rsidP="00045708"/>
    <w:p w:rsidR="00604B3A" w:rsidRPr="00BF1BE2" w:rsidRDefault="00604B3A" w:rsidP="00045708"/>
    <w:p w:rsidR="00604B3A" w:rsidRPr="00BF1BE2" w:rsidRDefault="00604B3A" w:rsidP="00045708">
      <w:pPr>
        <w:rPr>
          <w:b/>
          <w:bCs/>
          <w:sz w:val="18"/>
        </w:rPr>
      </w:pPr>
      <w:r w:rsidRPr="00BF1BE2">
        <w:rPr>
          <w:b/>
          <w:bCs/>
          <w:sz w:val="18"/>
        </w:rPr>
        <w:t>ON THE COVER</w:t>
      </w:r>
    </w:p>
    <w:p w:rsidR="00604B3A" w:rsidRPr="00457C12" w:rsidRDefault="00604B3A" w:rsidP="00457C12">
      <w:pPr>
        <w:pStyle w:val="NoSpacing"/>
        <w:rPr>
          <w:sz w:val="18"/>
          <w:szCs w:val="18"/>
        </w:rPr>
      </w:pPr>
      <w:r w:rsidRPr="00457C12">
        <w:rPr>
          <w:sz w:val="18"/>
          <w:szCs w:val="18"/>
        </w:rPr>
        <w:t xml:space="preserve">The wet forest plant community at Kalaupapa National Historical Park, Molokai, Hawai‘i, including the endangered species </w:t>
      </w:r>
      <w:r w:rsidRPr="00457C12">
        <w:rPr>
          <w:i/>
          <w:sz w:val="18"/>
          <w:szCs w:val="18"/>
        </w:rPr>
        <w:t xml:space="preserve">Cyanea solenocalyx </w:t>
      </w:r>
      <w:r w:rsidRPr="00457C12">
        <w:rPr>
          <w:sz w:val="18"/>
          <w:szCs w:val="18"/>
        </w:rPr>
        <w:t xml:space="preserve">in the foreground. </w:t>
      </w:r>
    </w:p>
    <w:p w:rsidR="000961A6" w:rsidRDefault="00457C12" w:rsidP="00B11804">
      <w:pPr>
        <w:pStyle w:val="NoSpacing"/>
        <w:rPr>
          <w:sz w:val="18"/>
          <w:szCs w:val="18"/>
        </w:rPr>
        <w:sectPr w:rsidR="000961A6" w:rsidSect="000961A6">
          <w:pgSz w:w="12240" w:h="15840" w:code="1"/>
          <w:pgMar w:top="1080" w:right="1080" w:bottom="1080" w:left="1080" w:header="720" w:footer="720" w:gutter="0"/>
          <w:pgNumType w:fmt="lowerRoman" w:start="2"/>
          <w:cols w:space="720"/>
          <w:docGrid w:linePitch="326"/>
        </w:sectPr>
      </w:pPr>
      <w:r>
        <w:rPr>
          <w:sz w:val="18"/>
          <w:szCs w:val="18"/>
        </w:rPr>
        <w:t xml:space="preserve">Photograph courtesy of </w:t>
      </w:r>
      <w:smartTag w:uri="urn:schemas-microsoft-com:office:smarttags" w:element="place">
        <w:smartTag w:uri="urn:schemas-microsoft-com:office:smarttags" w:element="PlaceName">
          <w:r>
            <w:rPr>
              <w:sz w:val="18"/>
              <w:szCs w:val="18"/>
            </w:rPr>
            <w:t>Kalaupapa</w:t>
          </w:r>
        </w:smartTag>
        <w:r>
          <w:rPr>
            <w:sz w:val="18"/>
            <w:szCs w:val="18"/>
          </w:rPr>
          <w:t xml:space="preserve"> </w:t>
        </w:r>
        <w:smartTag w:uri="urn:schemas-microsoft-com:office:smarttags" w:element="PlaceName">
          <w:r>
            <w:rPr>
              <w:sz w:val="18"/>
              <w:szCs w:val="18"/>
            </w:rPr>
            <w:t>National</w:t>
          </w:r>
        </w:smartTag>
        <w:r>
          <w:rPr>
            <w:sz w:val="18"/>
            <w:szCs w:val="18"/>
          </w:rPr>
          <w:t xml:space="preserve"> </w:t>
        </w:r>
        <w:smartTag w:uri="urn:schemas-microsoft-com:office:smarttags" w:element="PlaceName">
          <w:r>
            <w:rPr>
              <w:sz w:val="18"/>
              <w:szCs w:val="18"/>
            </w:rPr>
            <w:t>Historical</w:t>
          </w:r>
        </w:smartTag>
        <w:r>
          <w:rPr>
            <w:sz w:val="18"/>
            <w:szCs w:val="18"/>
          </w:rPr>
          <w:t xml:space="preserve"> </w:t>
        </w:r>
        <w:smartTag w:uri="urn:schemas-microsoft-com:office:smarttags" w:element="PlaceType">
          <w:r>
            <w:rPr>
              <w:sz w:val="18"/>
              <w:szCs w:val="18"/>
            </w:rPr>
            <w:t>Park</w:t>
          </w:r>
        </w:smartTag>
      </w:smartTag>
      <w:r>
        <w:rPr>
          <w:sz w:val="18"/>
          <w:szCs w:val="18"/>
        </w:rPr>
        <w:t>.</w:t>
      </w:r>
    </w:p>
    <w:p w:rsidR="000961A6" w:rsidRPr="00BF1BE2" w:rsidRDefault="000961A6" w:rsidP="00F67ADE">
      <w:pPr>
        <w:pStyle w:val="nrpsHorizontalrule"/>
      </w:pPr>
    </w:p>
    <w:p w:rsidR="00F67ADE" w:rsidRPr="00957596" w:rsidRDefault="00F67ADE" w:rsidP="00957596">
      <w:pPr>
        <w:pStyle w:val="nrpsTitle"/>
      </w:pPr>
      <w:r w:rsidRPr="00957596">
        <w:t xml:space="preserve">Focal Terrestrial Plant </w:t>
      </w:r>
      <w:r w:rsidR="00604B3A" w:rsidRPr="00957596">
        <w:t>Communities</w:t>
      </w:r>
      <w:r w:rsidRPr="00957596">
        <w:t xml:space="preserve"> </w:t>
      </w:r>
      <w:r w:rsidR="00604B3A" w:rsidRPr="00957596">
        <w:t xml:space="preserve">Monitoring Protocol </w:t>
      </w:r>
    </w:p>
    <w:p w:rsidR="00604B3A" w:rsidRDefault="00604B3A" w:rsidP="00957596">
      <w:pPr>
        <w:pStyle w:val="nrpsSubtitle"/>
        <w:rPr>
          <w:ins w:id="2" w:author="Ainsworth, Alison" w:date="2012-07-27T13:47:00Z"/>
        </w:rPr>
      </w:pPr>
      <w:r w:rsidRPr="00957596">
        <w:t>Pacific Island Network</w:t>
      </w:r>
    </w:p>
    <w:p w:rsidR="00FD1C46" w:rsidRPr="00FD1C46" w:rsidRDefault="00FD1C46">
      <w:pPr>
        <w:pStyle w:val="nrpsNormal"/>
        <w:pPrChange w:id="3" w:author="Ainsworth, Alison" w:date="2012-07-27T13:47:00Z">
          <w:pPr>
            <w:pStyle w:val="nrpsSubtitle"/>
          </w:pPr>
        </w:pPrChange>
      </w:pPr>
      <w:ins w:id="4" w:author="Ainsworth, Alison" w:date="2012-07-27T13:47:00Z">
        <w:r>
          <w:rPr>
            <w:i/>
            <w:sz w:val="36"/>
            <w:szCs w:val="36"/>
          </w:rPr>
          <w:t>Version 1.01</w:t>
        </w:r>
      </w:ins>
    </w:p>
    <w:p w:rsidR="00604B3A" w:rsidRDefault="00604B3A" w:rsidP="00957596">
      <w:pPr>
        <w:pStyle w:val="nrpsseriesnamenumber"/>
      </w:pPr>
      <w:r>
        <w:t>Natural Resource</w:t>
      </w:r>
      <w:r w:rsidRPr="00BF1BE2">
        <w:t xml:space="preserve"> Report NPS/</w:t>
      </w:r>
      <w:r w:rsidR="00FF435F">
        <w:t>P</w:t>
      </w:r>
      <w:r>
        <w:t>ACN/</w:t>
      </w:r>
      <w:r w:rsidR="00FE451C">
        <w:t>NRR—201</w:t>
      </w:r>
      <w:r w:rsidR="00C74BFD">
        <w:t>1</w:t>
      </w:r>
      <w:r w:rsidRPr="00FF435F">
        <w:t>/</w:t>
      </w:r>
      <w:r w:rsidR="00957596">
        <w:t>410</w:t>
      </w:r>
    </w:p>
    <w:p w:rsidR="00457C12" w:rsidRDefault="00457C12" w:rsidP="00045708"/>
    <w:p w:rsidR="000961A6" w:rsidRDefault="000961A6" w:rsidP="00045708"/>
    <w:p w:rsidR="00121B1F" w:rsidRDefault="00121B1F" w:rsidP="00FF435F">
      <w:pPr>
        <w:pStyle w:val="PACNReportNormalText"/>
        <w:rPr>
          <w:rFonts w:ascii="Times New Roman" w:hAnsi="Times New Roman" w:cs="Times New Roman"/>
          <w:color w:val="auto"/>
        </w:rPr>
        <w:sectPr w:rsidR="00121B1F" w:rsidSect="00F67ADE">
          <w:pgSz w:w="12240" w:h="15840" w:code="1"/>
          <w:pgMar w:top="1440" w:right="1440" w:bottom="1440" w:left="1440" w:header="720" w:footer="720" w:gutter="0"/>
          <w:pgNumType w:fmt="lowerRoman" w:start="2"/>
          <w:cols w:space="720"/>
          <w:docGrid w:linePitch="326"/>
        </w:sectPr>
      </w:pPr>
    </w:p>
    <w:p w:rsidR="00FF435F" w:rsidRPr="00B11804" w:rsidRDefault="00FF435F" w:rsidP="00121B1F">
      <w:pPr>
        <w:pStyle w:val="PACNReportNormalText"/>
        <w:ind w:left="180" w:hanging="180"/>
        <w:rPr>
          <w:rFonts w:ascii="Times New Roman" w:hAnsi="Times New Roman" w:cs="Times New Roman"/>
          <w:color w:val="auto"/>
        </w:rPr>
      </w:pPr>
      <w:r w:rsidRPr="00B11804">
        <w:rPr>
          <w:rFonts w:ascii="Times New Roman" w:hAnsi="Times New Roman" w:cs="Times New Roman"/>
          <w:color w:val="auto"/>
        </w:rPr>
        <w:lastRenderedPageBreak/>
        <w:t>Alison Ainsworth</w:t>
      </w:r>
    </w:p>
    <w:p w:rsidR="00B11804" w:rsidRPr="00B11804" w:rsidRDefault="00B11804" w:rsidP="00121B1F">
      <w:pPr>
        <w:pStyle w:val="AuthorByline"/>
        <w:ind w:left="180" w:hanging="180"/>
      </w:pPr>
      <w:r w:rsidRPr="00B11804">
        <w:t>National Park Service</w:t>
      </w:r>
    </w:p>
    <w:p w:rsidR="00B11804" w:rsidRPr="00B11804" w:rsidRDefault="00121B1F" w:rsidP="00121B1F">
      <w:pPr>
        <w:ind w:left="180" w:hanging="180"/>
      </w:pPr>
      <w:r w:rsidRPr="00B11804">
        <w:rPr>
          <w:rStyle w:val="BasicText"/>
        </w:rPr>
        <w:t>Pacific Island Network</w:t>
      </w:r>
      <w:r w:rsidRPr="00B11804" w:rsidDel="00323DD9">
        <w:rPr>
          <w:bCs/>
        </w:rPr>
        <w:t xml:space="preserve"> </w:t>
      </w:r>
      <w:r>
        <w:rPr>
          <w:bCs/>
        </w:rPr>
        <w:t xml:space="preserve">- </w:t>
      </w:r>
      <w:r w:rsidR="00B11804" w:rsidRPr="00B11804">
        <w:rPr>
          <w:rStyle w:val="BasicText"/>
        </w:rPr>
        <w:t>Inventory and Monitoring Program</w:t>
      </w:r>
    </w:p>
    <w:p w:rsidR="00B11804" w:rsidRPr="00B11804" w:rsidRDefault="00B11804" w:rsidP="00121B1F">
      <w:pPr>
        <w:ind w:left="180" w:hanging="180"/>
        <w:rPr>
          <w:bCs/>
        </w:rPr>
      </w:pPr>
      <w:r w:rsidRPr="00B11804">
        <w:rPr>
          <w:bCs/>
        </w:rPr>
        <w:t>Hawai</w:t>
      </w:r>
      <w:r>
        <w:t>‘</w:t>
      </w:r>
      <w:r w:rsidRPr="00B11804">
        <w:rPr>
          <w:bCs/>
        </w:rPr>
        <w:t xml:space="preserve">i </w:t>
      </w:r>
      <w:smartTag w:uri="urn:schemas-microsoft-com:office:smarttags" w:element="place">
        <w:smartTag w:uri="urn:schemas-microsoft-com:office:smarttags" w:element="PlaceName">
          <w:r w:rsidRPr="00B11804">
            <w:rPr>
              <w:bCs/>
            </w:rPr>
            <w:t>Volcanoes</w:t>
          </w:r>
        </w:smartTag>
        <w:r w:rsidRPr="00B11804">
          <w:rPr>
            <w:bCs/>
          </w:rPr>
          <w:t xml:space="preserve"> </w:t>
        </w:r>
        <w:smartTag w:uri="urn:schemas-microsoft-com:office:smarttags" w:element="PlaceType">
          <w:r w:rsidRPr="00B11804">
            <w:rPr>
              <w:bCs/>
            </w:rPr>
            <w:t>National Park</w:t>
          </w:r>
        </w:smartTag>
      </w:smartTag>
    </w:p>
    <w:p w:rsidR="00B11804" w:rsidRPr="00B11804" w:rsidRDefault="00B11804" w:rsidP="00121B1F">
      <w:pPr>
        <w:ind w:left="180" w:hanging="180"/>
        <w:rPr>
          <w:rStyle w:val="bodytext1"/>
          <w:rFonts w:ascii="Times New Roman" w:hAnsi="Times New Roman"/>
          <w:sz w:val="24"/>
          <w:szCs w:val="24"/>
        </w:rPr>
      </w:pPr>
      <w:smartTag w:uri="urn:schemas-microsoft-com:office:smarttags" w:element="address">
        <w:smartTag w:uri="urn:schemas-microsoft-com:office:smarttags" w:element="Street">
          <w:r w:rsidRPr="00B11804">
            <w:rPr>
              <w:rStyle w:val="bodytext1"/>
              <w:rFonts w:ascii="Times New Roman" w:hAnsi="Times New Roman"/>
              <w:sz w:val="24"/>
              <w:szCs w:val="24"/>
            </w:rPr>
            <w:t>P.O. Box</w:t>
          </w:r>
        </w:smartTag>
        <w:r w:rsidRPr="00B11804">
          <w:rPr>
            <w:rStyle w:val="bodytext1"/>
            <w:rFonts w:ascii="Times New Roman" w:hAnsi="Times New Roman"/>
            <w:sz w:val="24"/>
            <w:szCs w:val="24"/>
          </w:rPr>
          <w:t xml:space="preserve"> 52</w:t>
        </w:r>
      </w:smartTag>
    </w:p>
    <w:p w:rsidR="00B11804" w:rsidRPr="00B11804" w:rsidRDefault="00B11804" w:rsidP="00121B1F">
      <w:pPr>
        <w:pStyle w:val="AuthorByline"/>
        <w:ind w:left="180" w:hanging="180"/>
      </w:pPr>
      <w:r w:rsidRPr="00B11804">
        <w:rPr>
          <w:rStyle w:val="bodytext1"/>
          <w:rFonts w:ascii="Times New Roman" w:hAnsi="Times New Roman"/>
          <w:sz w:val="24"/>
          <w:szCs w:val="24"/>
        </w:rPr>
        <w:t>Hawaii National Park, HI 96718-0052</w:t>
      </w:r>
    </w:p>
    <w:p w:rsidR="00457C12" w:rsidRDefault="00457C12" w:rsidP="00121B1F">
      <w:pPr>
        <w:pStyle w:val="PACNReportNormalText"/>
        <w:ind w:left="180" w:hanging="180"/>
        <w:rPr>
          <w:rFonts w:ascii="Times New Roman" w:hAnsi="Times New Roman"/>
          <w:color w:val="auto"/>
        </w:rPr>
      </w:pPr>
    </w:p>
    <w:p w:rsidR="00FF435F" w:rsidRPr="00B11804" w:rsidRDefault="00FF435F" w:rsidP="00121B1F">
      <w:pPr>
        <w:pStyle w:val="PACNReportNormalText"/>
        <w:ind w:left="180" w:hanging="180"/>
        <w:rPr>
          <w:rFonts w:ascii="Times New Roman" w:hAnsi="Times New Roman" w:cs="Times New Roman"/>
          <w:color w:val="auto"/>
        </w:rPr>
      </w:pPr>
      <w:r w:rsidRPr="00B11804">
        <w:rPr>
          <w:rFonts w:ascii="Times New Roman" w:hAnsi="Times New Roman" w:cs="Times New Roman"/>
          <w:color w:val="auto"/>
        </w:rPr>
        <w:t>Paul Berkowitz</w:t>
      </w:r>
    </w:p>
    <w:p w:rsidR="00B11804" w:rsidRDefault="00712E27" w:rsidP="00121B1F">
      <w:pPr>
        <w:pStyle w:val="AuthorByline"/>
        <w:ind w:left="180" w:hanging="180"/>
      </w:pPr>
      <w:r>
        <w:t xml:space="preserve">Hawaii </w:t>
      </w:r>
      <w:r w:rsidR="00B11804">
        <w:t>-Pacific Islands Cooperative Ecosystems Studies Unit (University of Hawai‘i at Manoa)</w:t>
      </w:r>
    </w:p>
    <w:p w:rsidR="00121B1F" w:rsidRDefault="00B11804" w:rsidP="00121B1F">
      <w:pPr>
        <w:pStyle w:val="PACNReportNormalText"/>
        <w:ind w:left="180" w:hanging="180"/>
        <w:rPr>
          <w:rFonts w:ascii="Times New Roman" w:hAnsi="Times New Roman"/>
          <w:color w:val="auto"/>
        </w:rPr>
      </w:pPr>
      <w:r>
        <w:rPr>
          <w:rFonts w:ascii="Times New Roman" w:hAnsi="Times New Roman"/>
          <w:color w:val="auto"/>
        </w:rPr>
        <w:t>U.S.</w:t>
      </w:r>
      <w:r w:rsidR="00121B1F">
        <w:rPr>
          <w:rFonts w:ascii="Times New Roman" w:hAnsi="Times New Roman"/>
          <w:color w:val="auto"/>
        </w:rPr>
        <w:t xml:space="preserve"> Geological Survey</w:t>
      </w:r>
    </w:p>
    <w:p w:rsidR="00B11804" w:rsidRDefault="00B11804" w:rsidP="00121B1F">
      <w:pPr>
        <w:pStyle w:val="PACNReportNormalText"/>
        <w:ind w:left="180" w:hanging="180"/>
        <w:rPr>
          <w:rFonts w:ascii="Times New Roman" w:hAnsi="Times New Roman"/>
          <w:color w:val="auto"/>
        </w:rPr>
      </w:pPr>
      <w:r>
        <w:rPr>
          <w:rFonts w:ascii="Times New Roman" w:hAnsi="Times New Roman"/>
          <w:color w:val="auto"/>
        </w:rPr>
        <w:t>Pacific Island Ecosystems Research Center</w:t>
      </w:r>
    </w:p>
    <w:p w:rsidR="00B11804" w:rsidRPr="00B11804" w:rsidRDefault="00B11804" w:rsidP="00121B1F">
      <w:pPr>
        <w:ind w:left="180" w:hanging="180"/>
        <w:rPr>
          <w:rStyle w:val="bodytext1"/>
          <w:rFonts w:ascii="Times New Roman" w:hAnsi="Times New Roman"/>
          <w:sz w:val="24"/>
          <w:szCs w:val="24"/>
        </w:rPr>
      </w:pPr>
      <w:smartTag w:uri="urn:schemas-microsoft-com:office:smarttags" w:element="address">
        <w:smartTag w:uri="urn:schemas-microsoft-com:office:smarttags" w:element="Street">
          <w:r w:rsidRPr="00B11804">
            <w:rPr>
              <w:rStyle w:val="bodytext1"/>
              <w:rFonts w:ascii="Times New Roman" w:hAnsi="Times New Roman"/>
              <w:sz w:val="24"/>
              <w:szCs w:val="24"/>
            </w:rPr>
            <w:t>P.O. Box</w:t>
          </w:r>
        </w:smartTag>
        <w:r w:rsidRPr="00B11804">
          <w:rPr>
            <w:rStyle w:val="bodytext1"/>
            <w:rFonts w:ascii="Times New Roman" w:hAnsi="Times New Roman"/>
            <w:sz w:val="24"/>
            <w:szCs w:val="24"/>
          </w:rPr>
          <w:t xml:space="preserve"> </w:t>
        </w:r>
        <w:r>
          <w:rPr>
            <w:rStyle w:val="bodytext1"/>
            <w:rFonts w:ascii="Times New Roman" w:hAnsi="Times New Roman"/>
            <w:sz w:val="24"/>
            <w:szCs w:val="24"/>
          </w:rPr>
          <w:t>44</w:t>
        </w:r>
      </w:smartTag>
    </w:p>
    <w:p w:rsidR="00B11804" w:rsidRPr="00B11804" w:rsidRDefault="00B11804" w:rsidP="00121B1F">
      <w:pPr>
        <w:pStyle w:val="AuthorByline"/>
        <w:ind w:left="180" w:hanging="180"/>
      </w:pPr>
      <w:r w:rsidRPr="00B11804">
        <w:rPr>
          <w:rStyle w:val="bodytext1"/>
          <w:rFonts w:ascii="Times New Roman" w:hAnsi="Times New Roman"/>
          <w:sz w:val="24"/>
          <w:szCs w:val="24"/>
        </w:rPr>
        <w:t>Hawaii National Park, HI 96718-0052</w:t>
      </w:r>
    </w:p>
    <w:p w:rsidR="00604B3A" w:rsidRDefault="00121B1F" w:rsidP="00121B1F">
      <w:pPr>
        <w:pStyle w:val="PACNReportNormalText"/>
        <w:ind w:left="180" w:hanging="180"/>
        <w:rPr>
          <w:rFonts w:ascii="Times New Roman" w:hAnsi="Times New Roman"/>
          <w:color w:val="auto"/>
          <w:vertAlign w:val="superscript"/>
        </w:rPr>
      </w:pPr>
      <w:r>
        <w:rPr>
          <w:rFonts w:ascii="Times New Roman" w:hAnsi="Times New Roman"/>
          <w:color w:val="auto"/>
        </w:rPr>
        <w:br w:type="column"/>
      </w:r>
      <w:r w:rsidR="00604B3A">
        <w:rPr>
          <w:rFonts w:ascii="Times New Roman" w:hAnsi="Times New Roman"/>
          <w:color w:val="auto"/>
        </w:rPr>
        <w:lastRenderedPageBreak/>
        <w:t>James D. Jacobi</w:t>
      </w:r>
    </w:p>
    <w:p w:rsidR="00121B1F" w:rsidRDefault="00B11804" w:rsidP="00121B1F">
      <w:pPr>
        <w:pStyle w:val="PACNReportNormalText"/>
        <w:ind w:left="180" w:hanging="180"/>
        <w:rPr>
          <w:rFonts w:ascii="Times New Roman" w:hAnsi="Times New Roman"/>
          <w:color w:val="auto"/>
        </w:rPr>
      </w:pPr>
      <w:r>
        <w:rPr>
          <w:rFonts w:ascii="Times New Roman" w:hAnsi="Times New Roman"/>
          <w:color w:val="auto"/>
        </w:rPr>
        <w:t>U.S.</w:t>
      </w:r>
      <w:r w:rsidR="00121B1F">
        <w:rPr>
          <w:rFonts w:ascii="Times New Roman" w:hAnsi="Times New Roman"/>
          <w:color w:val="auto"/>
        </w:rPr>
        <w:t xml:space="preserve"> Geological Survey</w:t>
      </w:r>
    </w:p>
    <w:p w:rsidR="00B11804" w:rsidRDefault="00B11804" w:rsidP="00121B1F">
      <w:pPr>
        <w:pStyle w:val="PACNReportNormalText"/>
        <w:ind w:left="180" w:hanging="180"/>
        <w:rPr>
          <w:rFonts w:ascii="Times New Roman" w:hAnsi="Times New Roman"/>
          <w:color w:val="auto"/>
        </w:rPr>
      </w:pPr>
      <w:r>
        <w:rPr>
          <w:rFonts w:ascii="Times New Roman" w:hAnsi="Times New Roman"/>
          <w:color w:val="auto"/>
        </w:rPr>
        <w:t>Pacific Island Ecosystems Research Center</w:t>
      </w:r>
    </w:p>
    <w:p w:rsidR="00B11804" w:rsidRPr="00B11804" w:rsidRDefault="00B11804" w:rsidP="00121B1F">
      <w:pPr>
        <w:ind w:left="180" w:hanging="180"/>
        <w:rPr>
          <w:rStyle w:val="bodytext1"/>
          <w:rFonts w:ascii="Times New Roman" w:hAnsi="Times New Roman"/>
          <w:sz w:val="24"/>
          <w:szCs w:val="24"/>
        </w:rPr>
      </w:pPr>
      <w:smartTag w:uri="urn:schemas-microsoft-com:office:smarttags" w:element="address">
        <w:smartTag w:uri="urn:schemas-microsoft-com:office:smarttags" w:element="Street">
          <w:r w:rsidRPr="00B11804">
            <w:rPr>
              <w:rStyle w:val="bodytext1"/>
              <w:rFonts w:ascii="Times New Roman" w:hAnsi="Times New Roman"/>
              <w:sz w:val="24"/>
              <w:szCs w:val="24"/>
            </w:rPr>
            <w:t>P.O. Box</w:t>
          </w:r>
        </w:smartTag>
        <w:r w:rsidRPr="00B11804">
          <w:rPr>
            <w:rStyle w:val="bodytext1"/>
            <w:rFonts w:ascii="Times New Roman" w:hAnsi="Times New Roman"/>
            <w:sz w:val="24"/>
            <w:szCs w:val="24"/>
          </w:rPr>
          <w:t xml:space="preserve"> </w:t>
        </w:r>
        <w:r>
          <w:rPr>
            <w:rStyle w:val="bodytext1"/>
            <w:rFonts w:ascii="Times New Roman" w:hAnsi="Times New Roman"/>
            <w:sz w:val="24"/>
            <w:szCs w:val="24"/>
          </w:rPr>
          <w:t>44</w:t>
        </w:r>
      </w:smartTag>
    </w:p>
    <w:p w:rsidR="00B11804" w:rsidRPr="00B11804" w:rsidRDefault="00B11804" w:rsidP="00121B1F">
      <w:pPr>
        <w:pStyle w:val="AuthorByline"/>
        <w:ind w:left="180" w:hanging="180"/>
      </w:pPr>
      <w:r w:rsidRPr="00B11804">
        <w:rPr>
          <w:rStyle w:val="bodytext1"/>
          <w:rFonts w:ascii="Times New Roman" w:hAnsi="Times New Roman"/>
          <w:sz w:val="24"/>
          <w:szCs w:val="24"/>
        </w:rPr>
        <w:t>Hawaii National Park, HI 96718-0052</w:t>
      </w:r>
    </w:p>
    <w:p w:rsidR="00B11804" w:rsidRDefault="00B11804" w:rsidP="00121B1F">
      <w:pPr>
        <w:pStyle w:val="PACNReportNormalText"/>
        <w:ind w:left="180" w:hanging="180"/>
        <w:rPr>
          <w:rFonts w:ascii="Times New Roman" w:hAnsi="Times New Roman"/>
          <w:color w:val="auto"/>
        </w:rPr>
      </w:pPr>
    </w:p>
    <w:p w:rsidR="00604B3A" w:rsidRDefault="00604B3A" w:rsidP="00121B1F">
      <w:pPr>
        <w:pStyle w:val="PACNReportNormalText"/>
        <w:ind w:left="180" w:hanging="180"/>
        <w:rPr>
          <w:rFonts w:ascii="Times New Roman" w:hAnsi="Times New Roman"/>
          <w:color w:val="auto"/>
          <w:vertAlign w:val="superscript"/>
        </w:rPr>
      </w:pPr>
      <w:r>
        <w:rPr>
          <w:rFonts w:ascii="Times New Roman" w:hAnsi="Times New Roman"/>
          <w:color w:val="auto"/>
        </w:rPr>
        <w:t>Rhonda K. Loh</w:t>
      </w:r>
    </w:p>
    <w:p w:rsidR="00B11804" w:rsidRPr="00B11804" w:rsidRDefault="00B11804" w:rsidP="00121B1F">
      <w:pPr>
        <w:pStyle w:val="AuthorByline"/>
        <w:ind w:left="180" w:hanging="180"/>
      </w:pPr>
      <w:r w:rsidRPr="00B11804">
        <w:t>National Park Service</w:t>
      </w:r>
    </w:p>
    <w:p w:rsidR="00121B1F" w:rsidRPr="00B11804" w:rsidRDefault="00B11804" w:rsidP="00121B1F">
      <w:pPr>
        <w:ind w:left="180" w:hanging="180"/>
      </w:pPr>
      <w:r w:rsidRPr="00B11804">
        <w:rPr>
          <w:bCs/>
        </w:rPr>
        <w:t>Hawai</w:t>
      </w:r>
      <w:r>
        <w:t>‘</w:t>
      </w:r>
      <w:r w:rsidRPr="00B11804">
        <w:rPr>
          <w:bCs/>
        </w:rPr>
        <w:t>i Volcanoes National Park</w:t>
      </w:r>
      <w:r w:rsidR="00121B1F" w:rsidRPr="00121B1F">
        <w:t xml:space="preserve"> </w:t>
      </w:r>
      <w:r w:rsidR="00121B1F">
        <w:t>- Resource Management</w:t>
      </w:r>
    </w:p>
    <w:p w:rsidR="00B11804" w:rsidRPr="00B11804" w:rsidRDefault="00B11804" w:rsidP="00121B1F">
      <w:pPr>
        <w:ind w:left="180" w:hanging="180"/>
        <w:rPr>
          <w:rStyle w:val="bodytext1"/>
          <w:rFonts w:ascii="Times New Roman" w:hAnsi="Times New Roman"/>
          <w:sz w:val="24"/>
          <w:szCs w:val="24"/>
        </w:rPr>
      </w:pPr>
      <w:r w:rsidRPr="00B11804">
        <w:rPr>
          <w:rStyle w:val="bodytext1"/>
          <w:rFonts w:ascii="Times New Roman" w:hAnsi="Times New Roman"/>
          <w:sz w:val="24"/>
          <w:szCs w:val="24"/>
        </w:rPr>
        <w:t>P.O. Box 52</w:t>
      </w:r>
    </w:p>
    <w:p w:rsidR="00B11804" w:rsidRPr="00B11804" w:rsidRDefault="00B11804" w:rsidP="00121B1F">
      <w:pPr>
        <w:pStyle w:val="AuthorByline"/>
        <w:ind w:left="180" w:hanging="180"/>
      </w:pPr>
      <w:r w:rsidRPr="00B11804">
        <w:rPr>
          <w:rStyle w:val="bodytext1"/>
          <w:rFonts w:ascii="Times New Roman" w:hAnsi="Times New Roman"/>
          <w:sz w:val="24"/>
          <w:szCs w:val="24"/>
        </w:rPr>
        <w:t>Hawaii National Park, HI 96718-0052</w:t>
      </w:r>
    </w:p>
    <w:p w:rsidR="00B11804" w:rsidRDefault="00B11804" w:rsidP="00121B1F">
      <w:pPr>
        <w:pStyle w:val="PACNReportNormalText"/>
        <w:ind w:left="180" w:hanging="180"/>
        <w:rPr>
          <w:rFonts w:ascii="Times New Roman" w:hAnsi="Times New Roman"/>
          <w:color w:val="auto"/>
          <w:vertAlign w:val="superscript"/>
        </w:rPr>
      </w:pPr>
    </w:p>
    <w:p w:rsidR="00777627" w:rsidRPr="00777627" w:rsidRDefault="00777627" w:rsidP="00121B1F">
      <w:pPr>
        <w:pStyle w:val="PACNReportNormalText"/>
        <w:ind w:left="180" w:hanging="180"/>
        <w:rPr>
          <w:rFonts w:ascii="Times New Roman" w:hAnsi="Times New Roman"/>
          <w:color w:val="auto"/>
          <w:vertAlign w:val="superscript"/>
        </w:rPr>
      </w:pPr>
      <w:r>
        <w:rPr>
          <w:rFonts w:ascii="Times New Roman" w:hAnsi="Times New Roman"/>
          <w:color w:val="auto"/>
        </w:rPr>
        <w:t>Kelly Kozar</w:t>
      </w:r>
    </w:p>
    <w:p w:rsidR="00B11804" w:rsidRPr="00B11804" w:rsidRDefault="00B11804" w:rsidP="00121B1F">
      <w:pPr>
        <w:pStyle w:val="AuthorByline"/>
        <w:ind w:left="180" w:hanging="180"/>
      </w:pPr>
      <w:r w:rsidRPr="00B11804">
        <w:t>National Park Service</w:t>
      </w:r>
    </w:p>
    <w:p w:rsidR="00121B1F" w:rsidRPr="00B11804" w:rsidRDefault="00121B1F" w:rsidP="00121B1F">
      <w:pPr>
        <w:ind w:left="180" w:hanging="180"/>
      </w:pPr>
      <w:r w:rsidRPr="00B11804">
        <w:rPr>
          <w:rStyle w:val="BasicText"/>
        </w:rPr>
        <w:t>Pacific Island Network</w:t>
      </w:r>
      <w:r w:rsidRPr="00B11804" w:rsidDel="00323DD9">
        <w:rPr>
          <w:bCs/>
        </w:rPr>
        <w:t xml:space="preserve"> </w:t>
      </w:r>
      <w:r>
        <w:rPr>
          <w:bCs/>
        </w:rPr>
        <w:t xml:space="preserve">- </w:t>
      </w:r>
      <w:r w:rsidRPr="00B11804">
        <w:rPr>
          <w:rStyle w:val="BasicText"/>
        </w:rPr>
        <w:t>Inventory and Monitoring Program</w:t>
      </w:r>
    </w:p>
    <w:p w:rsidR="00B11804" w:rsidRPr="00B11804" w:rsidRDefault="00B11804" w:rsidP="00121B1F">
      <w:pPr>
        <w:ind w:left="180" w:hanging="180"/>
        <w:rPr>
          <w:bCs/>
        </w:rPr>
      </w:pPr>
      <w:r w:rsidRPr="00B11804">
        <w:rPr>
          <w:bCs/>
        </w:rPr>
        <w:t>Hawai</w:t>
      </w:r>
      <w:r>
        <w:t>‘</w:t>
      </w:r>
      <w:r w:rsidRPr="00B11804">
        <w:rPr>
          <w:bCs/>
        </w:rPr>
        <w:t>i Volcanoes National Park</w:t>
      </w:r>
    </w:p>
    <w:p w:rsidR="00B11804" w:rsidRPr="00B11804" w:rsidRDefault="00B11804" w:rsidP="00121B1F">
      <w:pPr>
        <w:ind w:left="180" w:hanging="180"/>
        <w:rPr>
          <w:rStyle w:val="bodytext1"/>
          <w:rFonts w:ascii="Times New Roman" w:hAnsi="Times New Roman"/>
          <w:sz w:val="24"/>
          <w:szCs w:val="24"/>
        </w:rPr>
      </w:pPr>
      <w:smartTag w:uri="urn:schemas-microsoft-com:office:smarttags" w:element="address">
        <w:smartTag w:uri="urn:schemas-microsoft-com:office:smarttags" w:element="Street">
          <w:r w:rsidRPr="00B11804">
            <w:rPr>
              <w:rStyle w:val="bodytext1"/>
              <w:rFonts w:ascii="Times New Roman" w:hAnsi="Times New Roman"/>
              <w:sz w:val="24"/>
              <w:szCs w:val="24"/>
            </w:rPr>
            <w:t>P.O. Box</w:t>
          </w:r>
        </w:smartTag>
        <w:r w:rsidRPr="00B11804">
          <w:rPr>
            <w:rStyle w:val="bodytext1"/>
            <w:rFonts w:ascii="Times New Roman" w:hAnsi="Times New Roman"/>
            <w:sz w:val="24"/>
            <w:szCs w:val="24"/>
          </w:rPr>
          <w:t xml:space="preserve"> 52</w:t>
        </w:r>
      </w:smartTag>
    </w:p>
    <w:p w:rsidR="00B11804" w:rsidRPr="00B11804" w:rsidRDefault="00B11804" w:rsidP="00121B1F">
      <w:pPr>
        <w:pStyle w:val="AuthorByline"/>
        <w:ind w:left="180" w:hanging="180"/>
      </w:pPr>
      <w:r w:rsidRPr="00B11804">
        <w:rPr>
          <w:rStyle w:val="bodytext1"/>
          <w:rFonts w:ascii="Times New Roman" w:hAnsi="Times New Roman"/>
          <w:sz w:val="24"/>
          <w:szCs w:val="24"/>
        </w:rPr>
        <w:t>Hawaii National Park, HI 96718-0052</w:t>
      </w:r>
    </w:p>
    <w:p w:rsidR="00121B1F" w:rsidRDefault="00121B1F" w:rsidP="00045708">
      <w:pPr>
        <w:sectPr w:rsidR="00121B1F" w:rsidSect="00121B1F">
          <w:type w:val="continuous"/>
          <w:pgSz w:w="12240" w:h="15840" w:code="1"/>
          <w:pgMar w:top="1440" w:right="1440" w:bottom="1440" w:left="1440" w:header="720" w:footer="720" w:gutter="0"/>
          <w:pgNumType w:fmt="lowerRoman" w:start="2"/>
          <w:cols w:num="2" w:space="720"/>
          <w:docGrid w:linePitch="326"/>
        </w:sectPr>
      </w:pPr>
    </w:p>
    <w:p w:rsidR="00121B1F" w:rsidRDefault="00121B1F" w:rsidP="00045708"/>
    <w:p w:rsidR="00121B1F" w:rsidRDefault="00121B1F" w:rsidP="00045708"/>
    <w:p w:rsidR="00121B1F" w:rsidRDefault="00121B1F" w:rsidP="00045708"/>
    <w:p w:rsidR="00121B1F" w:rsidRDefault="00121B1F" w:rsidP="00045708"/>
    <w:p w:rsidR="00121B1F" w:rsidRDefault="00121B1F" w:rsidP="00045708"/>
    <w:p w:rsidR="00121B1F" w:rsidRDefault="00121B1F" w:rsidP="00045708"/>
    <w:p w:rsidR="00121B1F" w:rsidRDefault="00121B1F" w:rsidP="00045708"/>
    <w:p w:rsidR="00121B1F" w:rsidDel="00FD1C46" w:rsidRDefault="00121B1F" w:rsidP="00045708">
      <w:pPr>
        <w:rPr>
          <w:del w:id="5" w:author="Ainsworth, Alison" w:date="2012-07-27T13:48:00Z"/>
        </w:rPr>
      </w:pPr>
    </w:p>
    <w:p w:rsidR="00121B1F" w:rsidDel="00FD1C46" w:rsidRDefault="00121B1F" w:rsidP="00045708">
      <w:pPr>
        <w:rPr>
          <w:del w:id="6" w:author="Ainsworth, Alison" w:date="2012-07-27T13:48:00Z"/>
        </w:rPr>
      </w:pPr>
    </w:p>
    <w:p w:rsidR="00604B3A" w:rsidRPr="00BF1BE2" w:rsidRDefault="00957596" w:rsidP="00045708">
      <w:r>
        <w:t>June</w:t>
      </w:r>
      <w:r w:rsidR="006A709F">
        <w:t xml:space="preserve"> 201</w:t>
      </w:r>
      <w:r w:rsidR="00C74BFD">
        <w:t>1</w:t>
      </w:r>
    </w:p>
    <w:p w:rsidR="00604B3A" w:rsidRPr="00BF1BE2" w:rsidRDefault="00604B3A" w:rsidP="00045708"/>
    <w:p w:rsidR="00604B3A" w:rsidRPr="00BF1BE2" w:rsidRDefault="00604B3A" w:rsidP="00045708">
      <w:smartTag w:uri="urn:schemas-microsoft-com:office:smarttags" w:element="country-region">
        <w:smartTag w:uri="urn:schemas-microsoft-com:office:smarttags" w:element="place">
          <w:r w:rsidRPr="00BF1BE2">
            <w:t>U.S.</w:t>
          </w:r>
        </w:smartTag>
      </w:smartTag>
      <w:r w:rsidRPr="00BF1BE2">
        <w:t xml:space="preserve"> Department of the Interior</w:t>
      </w:r>
    </w:p>
    <w:p w:rsidR="00604B3A" w:rsidRPr="00BF1BE2" w:rsidRDefault="00604B3A" w:rsidP="00045708">
      <w:r w:rsidRPr="00BF1BE2">
        <w:t>National Park Service</w:t>
      </w:r>
    </w:p>
    <w:p w:rsidR="00604B3A" w:rsidRDefault="00957596" w:rsidP="00045708">
      <w:r>
        <w:lastRenderedPageBreak/>
        <w:t>Natural Resource Stewardship and Science</w:t>
      </w:r>
    </w:p>
    <w:p w:rsidR="00604B3A" w:rsidRDefault="00604B3A" w:rsidP="00045708">
      <w:smartTag w:uri="urn:schemas-microsoft-com:office:smarttags" w:element="place">
        <w:smartTag w:uri="urn:schemas-microsoft-com:office:smarttags" w:element="City">
          <w:r>
            <w:t>Fort Collins</w:t>
          </w:r>
        </w:smartTag>
        <w:r>
          <w:t xml:space="preserve">, </w:t>
        </w:r>
        <w:smartTag w:uri="urn:schemas-microsoft-com:office:smarttags" w:element="State">
          <w:r>
            <w:t>Colorado</w:t>
          </w:r>
        </w:smartTag>
      </w:smartTag>
    </w:p>
    <w:p w:rsidR="00C70459" w:rsidRDefault="00C70459" w:rsidP="00F67ADE">
      <w:pPr>
        <w:autoSpaceDE w:val="0"/>
        <w:autoSpaceDN w:val="0"/>
        <w:adjustRightInd w:val="0"/>
        <w:sectPr w:rsidR="00C70459" w:rsidSect="00121B1F">
          <w:type w:val="continuous"/>
          <w:pgSz w:w="12240" w:h="15840" w:code="1"/>
          <w:pgMar w:top="1440" w:right="1440" w:bottom="1440" w:left="1440" w:header="720" w:footer="720" w:gutter="0"/>
          <w:pgNumType w:fmt="lowerRoman" w:start="2"/>
          <w:cols w:space="720"/>
          <w:docGrid w:linePitch="326"/>
        </w:sectPr>
      </w:pPr>
    </w:p>
    <w:p w:rsidR="00F67ADE" w:rsidRDefault="00F67ADE" w:rsidP="00F67ADE">
      <w:pPr>
        <w:autoSpaceDE w:val="0"/>
        <w:autoSpaceDN w:val="0"/>
        <w:adjustRightInd w:val="0"/>
        <w:rPr>
          <w:color w:val="000000"/>
        </w:rPr>
      </w:pPr>
      <w:r>
        <w:rPr>
          <w:color w:val="000000"/>
        </w:rPr>
        <w:lastRenderedPageBreak/>
        <w:t xml:space="preserve">The National Park Service, </w:t>
      </w:r>
      <w:r w:rsidR="00957596">
        <w:rPr>
          <w:color w:val="000000"/>
        </w:rPr>
        <w:t>Natural Resource Stewardship and Science</w:t>
      </w:r>
      <w:r>
        <w:rPr>
          <w:color w:val="000000"/>
        </w:rPr>
        <w:t xml:space="preserve"> </w:t>
      </w:r>
      <w:r w:rsidR="00957596">
        <w:rPr>
          <w:color w:val="000000"/>
        </w:rPr>
        <w:t xml:space="preserve">office in Fort Collins, Colorado </w:t>
      </w:r>
      <w:r>
        <w:rPr>
          <w:color w:val="000000"/>
        </w:rPr>
        <w:t>publishes a range of reports that</w:t>
      </w:r>
      <w:r w:rsidR="004218A8">
        <w:rPr>
          <w:color w:val="000000"/>
        </w:rPr>
        <w:t xml:space="preserve"> </w:t>
      </w:r>
      <w:r>
        <w:rPr>
          <w:color w:val="000000"/>
        </w:rPr>
        <w:t>address natural resource topics of interest and applicability to a broad audience in the National</w:t>
      </w:r>
      <w:r w:rsidR="0004220E">
        <w:rPr>
          <w:color w:val="000000"/>
        </w:rPr>
        <w:t xml:space="preserve"> </w:t>
      </w:r>
      <w:r>
        <w:rPr>
          <w:color w:val="000000"/>
        </w:rPr>
        <w:t>Park Service and others in natural resource management, including scientists, conservation and</w:t>
      </w:r>
      <w:r w:rsidR="0004220E">
        <w:rPr>
          <w:color w:val="000000"/>
        </w:rPr>
        <w:t xml:space="preserve"> </w:t>
      </w:r>
      <w:r>
        <w:rPr>
          <w:color w:val="000000"/>
        </w:rPr>
        <w:t xml:space="preserve">environmental </w:t>
      </w:r>
      <w:r w:rsidR="0004220E">
        <w:rPr>
          <w:color w:val="000000"/>
        </w:rPr>
        <w:t>constituencies,</w:t>
      </w:r>
      <w:r>
        <w:rPr>
          <w:color w:val="000000"/>
        </w:rPr>
        <w:t xml:space="preserve"> and the public.</w:t>
      </w:r>
    </w:p>
    <w:p w:rsidR="00F67ADE" w:rsidRDefault="00F67ADE" w:rsidP="00F67ADE">
      <w:pPr>
        <w:autoSpaceDE w:val="0"/>
        <w:autoSpaceDN w:val="0"/>
        <w:adjustRightInd w:val="0"/>
        <w:rPr>
          <w:color w:val="000000"/>
        </w:rPr>
      </w:pPr>
    </w:p>
    <w:p w:rsidR="00F67ADE" w:rsidRDefault="00F67ADE" w:rsidP="00F67ADE">
      <w:pPr>
        <w:autoSpaceDE w:val="0"/>
        <w:autoSpaceDN w:val="0"/>
        <w:adjustRightInd w:val="0"/>
        <w:rPr>
          <w:color w:val="000000"/>
        </w:rPr>
      </w:pPr>
      <w:r>
        <w:rPr>
          <w:color w:val="000000"/>
        </w:rPr>
        <w:t>The Natural Resource Report Series is used to disseminate high-priority, current natural resource</w:t>
      </w:r>
      <w:r w:rsidR="0004220E">
        <w:rPr>
          <w:color w:val="000000"/>
        </w:rPr>
        <w:t xml:space="preserve"> </w:t>
      </w:r>
      <w:r>
        <w:rPr>
          <w:color w:val="000000"/>
        </w:rPr>
        <w:t>management information with managerial application. The series targets a general, diverse</w:t>
      </w:r>
      <w:r w:rsidR="0004220E">
        <w:rPr>
          <w:color w:val="000000"/>
        </w:rPr>
        <w:t xml:space="preserve"> </w:t>
      </w:r>
      <w:r>
        <w:rPr>
          <w:color w:val="000000"/>
        </w:rPr>
        <w:t>audience, and may contain NPS policy considerations or address sensitive issues of management</w:t>
      </w:r>
      <w:r w:rsidR="0004220E">
        <w:rPr>
          <w:color w:val="000000"/>
        </w:rPr>
        <w:t xml:space="preserve"> </w:t>
      </w:r>
      <w:r>
        <w:rPr>
          <w:color w:val="000000"/>
        </w:rPr>
        <w:t>applicability.</w:t>
      </w:r>
    </w:p>
    <w:p w:rsidR="00F67ADE" w:rsidRDefault="00F67ADE" w:rsidP="00F67ADE">
      <w:pPr>
        <w:autoSpaceDE w:val="0"/>
        <w:autoSpaceDN w:val="0"/>
        <w:adjustRightInd w:val="0"/>
        <w:rPr>
          <w:color w:val="000000"/>
        </w:rPr>
      </w:pPr>
    </w:p>
    <w:p w:rsidR="00F67ADE" w:rsidRPr="005373D2" w:rsidRDefault="00F67ADE" w:rsidP="00C74BFD">
      <w:pPr>
        <w:autoSpaceDE w:val="0"/>
        <w:autoSpaceDN w:val="0"/>
        <w:adjustRightInd w:val="0"/>
      </w:pPr>
      <w:r>
        <w:t>All manuscripts in the series receive the appropriate level of peer review to ensure that the</w:t>
      </w:r>
      <w:r w:rsidR="004218A8">
        <w:t xml:space="preserve"> </w:t>
      </w:r>
      <w:r>
        <w:t>information is scientifically credible, technically accurate, appropriately written for the intended</w:t>
      </w:r>
      <w:r w:rsidR="004218A8">
        <w:t xml:space="preserve"> </w:t>
      </w:r>
      <w:r>
        <w:t xml:space="preserve">audience, and designed and published in a professional manner. </w:t>
      </w:r>
      <w:r w:rsidR="00BF5446" w:rsidRPr="00BF5446">
        <w:rPr>
          <w:iCs/>
        </w:rPr>
        <w:t>This report received formal, high-level peer review based on the importance of its content, or</w:t>
      </w:r>
      <w:r w:rsidR="00C74BFD">
        <w:rPr>
          <w:iCs/>
        </w:rPr>
        <w:t xml:space="preserve"> </w:t>
      </w:r>
      <w:r w:rsidR="00BF5446" w:rsidRPr="00BF5446">
        <w:rPr>
          <w:iCs/>
        </w:rPr>
        <w:t>its potentially controversial or precedent-setting nature. Peer review was conducted by</w:t>
      </w:r>
      <w:r w:rsidR="00C74BFD">
        <w:rPr>
          <w:iCs/>
        </w:rPr>
        <w:t xml:space="preserve"> </w:t>
      </w:r>
      <w:r w:rsidR="00BF5446" w:rsidRPr="00BF5446">
        <w:rPr>
          <w:iCs/>
        </w:rPr>
        <w:t>highly qualified individuals with subject area technical expertise and was overseen by a peer</w:t>
      </w:r>
      <w:r w:rsidR="00C74BFD">
        <w:rPr>
          <w:iCs/>
        </w:rPr>
        <w:t xml:space="preserve"> </w:t>
      </w:r>
      <w:r w:rsidR="00BF5446" w:rsidRPr="00BF5446">
        <w:rPr>
          <w:iCs/>
        </w:rPr>
        <w:t>review manager.</w:t>
      </w:r>
    </w:p>
    <w:p w:rsidR="004218A8" w:rsidRDefault="004218A8" w:rsidP="004218A8">
      <w:pPr>
        <w:rPr>
          <w:color w:val="000000"/>
        </w:rPr>
      </w:pPr>
    </w:p>
    <w:p w:rsidR="00F67ADE" w:rsidRDefault="00957596" w:rsidP="00F67ADE">
      <w:pPr>
        <w:autoSpaceDE w:val="0"/>
        <w:autoSpaceDN w:val="0"/>
        <w:adjustRightInd w:val="0"/>
        <w:rPr>
          <w:color w:val="000000"/>
        </w:rPr>
      </w:pPr>
      <w:r w:rsidRPr="001F203A">
        <w:t xml:space="preserve">Views, statements, findings, conclusions, recommendations, and data in this report do not necessarily reflect views and policies of the National Park Service, U.S. Department of the Interior. Mention of trade names or commercial products does not constitute endorsement or recommendation for use by the </w:t>
      </w:r>
      <w:r>
        <w:t>U.S. Government.</w:t>
      </w:r>
    </w:p>
    <w:p w:rsidR="00F67ADE" w:rsidRDefault="00F67ADE" w:rsidP="00F67ADE">
      <w:pPr>
        <w:autoSpaceDE w:val="0"/>
        <w:autoSpaceDN w:val="0"/>
        <w:adjustRightInd w:val="0"/>
        <w:rPr>
          <w:color w:val="000000"/>
        </w:rPr>
      </w:pPr>
    </w:p>
    <w:p w:rsidR="00F67ADE" w:rsidRDefault="00F67ADE" w:rsidP="004218A8">
      <w:r>
        <w:rPr>
          <w:color w:val="000000"/>
        </w:rPr>
        <w:t xml:space="preserve">This report is available from </w:t>
      </w:r>
      <w:r>
        <w:t>the Pacific Island Network I&amp;M website (</w:t>
      </w:r>
      <w:r w:rsidRPr="00B20C34">
        <w:t>http://science.nature.nps.gov/im/units/pacn</w:t>
      </w:r>
      <w:r>
        <w:t xml:space="preserve">) and the Natural Resource Publications Management </w:t>
      </w:r>
      <w:r w:rsidRPr="004218A8">
        <w:t>website (</w:t>
      </w:r>
      <w:hyperlink r:id="rId11" w:history="1">
        <w:r w:rsidR="004218A8" w:rsidRPr="004218A8">
          <w:rPr>
            <w:rStyle w:val="Hyperlink"/>
            <w:sz w:val="24"/>
            <w:szCs w:val="24"/>
            <w:u w:val="none"/>
          </w:rPr>
          <w:t>http://www.nature.nps.gov/publications/NRPM</w:t>
        </w:r>
      </w:hyperlink>
      <w:r w:rsidRPr="004218A8">
        <w:t xml:space="preserve">). </w:t>
      </w:r>
    </w:p>
    <w:p w:rsidR="004218A8" w:rsidRPr="004218A8" w:rsidRDefault="004218A8" w:rsidP="004218A8"/>
    <w:p w:rsidR="00F67ADE" w:rsidRDefault="00F67ADE" w:rsidP="00F67ADE">
      <w:pPr>
        <w:autoSpaceDE w:val="0"/>
        <w:autoSpaceDN w:val="0"/>
        <w:adjustRightInd w:val="0"/>
        <w:rPr>
          <w:color w:val="000000"/>
        </w:rPr>
      </w:pPr>
      <w:r>
        <w:rPr>
          <w:color w:val="000000"/>
        </w:rPr>
        <w:t>Please cite this publication as:</w:t>
      </w:r>
    </w:p>
    <w:p w:rsidR="00603402" w:rsidRDefault="00603402" w:rsidP="00B026C4"/>
    <w:p w:rsidR="00604B3A" w:rsidRPr="00BF74DB" w:rsidRDefault="00957596" w:rsidP="00045708">
      <w:r w:rsidRPr="00957596">
        <w:t xml:space="preserve">Ainsworth, A., P. Berkowitz, J. D. Jacobi, R. K. Loh, and K. Kozar. 2011. Focal terrestrial plant communities monitoring protocol: Pacific Island Network. </w:t>
      </w:r>
      <w:ins w:id="7" w:author="Ainsworth, Alison" w:date="2012-07-27T13:48:00Z">
        <w:r w:rsidR="00FD1C46">
          <w:t xml:space="preserve">Version 1.01. </w:t>
        </w:r>
      </w:ins>
      <w:r w:rsidRPr="00957596">
        <w:t>Natural Resource Report NPS/PACN/NRR—2011/410. National Park Service, Fort Collins, Colorado.</w:t>
      </w:r>
    </w:p>
    <w:p w:rsidR="00604B3A" w:rsidRDefault="00604B3A" w:rsidP="00045708"/>
    <w:p w:rsidR="00604B3A" w:rsidRDefault="00604B3A" w:rsidP="00045708"/>
    <w:p w:rsidR="00604B3A" w:rsidRDefault="00604B3A" w:rsidP="00045708"/>
    <w:p w:rsidR="00822333" w:rsidRDefault="00822333" w:rsidP="00045708"/>
    <w:p w:rsidR="0043555C" w:rsidRDefault="00CE0595" w:rsidP="00A237FB">
      <w:pPr>
        <w:pStyle w:val="nrpsContents"/>
      </w:pPr>
      <w:bookmarkStart w:id="8" w:name="_Toc138150533"/>
      <w:bookmarkStart w:id="9" w:name="_Toc164657034"/>
      <w:bookmarkStart w:id="10" w:name="_Toc239038635"/>
      <w:bookmarkStart w:id="11" w:name="_Toc239575645"/>
      <w:r>
        <w:rPr>
          <w:noProof/>
        </w:rPr>
        <mc:AlternateContent>
          <mc:Choice Requires="wps">
            <w:drawing>
              <wp:anchor distT="0" distB="0" distL="114300" distR="114300" simplePos="0" relativeHeight="251661824" behindDoc="0" locked="0" layoutInCell="1" allowOverlap="1" wp14:anchorId="62AC2264" wp14:editId="00B03857">
                <wp:simplePos x="0" y="0"/>
                <wp:positionH relativeFrom="margin">
                  <wp:posOffset>19050</wp:posOffset>
                </wp:positionH>
                <wp:positionV relativeFrom="bottomMargin">
                  <wp:posOffset>-295275</wp:posOffset>
                </wp:positionV>
                <wp:extent cx="3638550" cy="266700"/>
                <wp:effectExtent l="0" t="0" r="0" b="0"/>
                <wp:wrapNone/>
                <wp:docPr id="660"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 w:rsidRPr="00FF435F">
                              <w:t xml:space="preserve">NPS </w:t>
                            </w:r>
                            <w:r w:rsidRPr="00957596">
                              <w:t>988/108005</w:t>
                            </w:r>
                            <w:r>
                              <w:t>, June 2011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167" o:spid="_x0000_s1026" type="#_x0000_t202" style="position:absolute;margin-left:1.5pt;margin-top:-23.25pt;width:286.5pt;height:21pt;z-index:251661824;visibility:visible;mso-wrap-style:square;mso-width-percent:0;mso-height-percent:200;mso-wrap-distance-left:9pt;mso-wrap-distance-top:0;mso-wrap-distance-right:9pt;mso-wrap-distance-bottom:0;mso-position-horizontal:absolute;mso-position-horizontal-relative:margin;mso-position-vertical:absolute;mso-position-vertical-relative:bottom-margin-area;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" filled="f" stroked="f">
                <v:textbox style="mso-fit-shape-to-text:t">
                  <w:txbxContent>
                    <w:p w:rsidR="00E01466" w:rsidRDefault="00E01466">
                      <w:r w:rsidRPr="00FF435F">
                        <w:t xml:space="preserve">NPS </w:t>
                      </w:r>
                      <w:r w:rsidRPr="00957596">
                        <w:t>988/108005</w:t>
                      </w:r>
                      <w:r>
                        <w:t>, June 2011</w:t>
                      </w:r>
                    </w:p>
                  </w:txbxContent>
                </v:textbox>
                <w10:wrap anchorx="margin" anchory="margin"/>
              </v:shape>
            </w:pict>
          </mc:Fallback>
        </mc:AlternateContent>
      </w:r>
      <w:r w:rsidR="00822333">
        <w:br w:type="page"/>
      </w:r>
      <w:bookmarkStart w:id="12" w:name="_Toc265829203"/>
      <w:r w:rsidR="0043555C" w:rsidRPr="00DC7E4C">
        <w:lastRenderedPageBreak/>
        <w:t>Change History</w:t>
      </w:r>
      <w:bookmarkEnd w:id="8"/>
      <w:bookmarkEnd w:id="9"/>
      <w:bookmarkEnd w:id="10"/>
      <w:bookmarkEnd w:id="11"/>
      <w:bookmarkEnd w:id="12"/>
    </w:p>
    <w:p w:rsidR="0043555C" w:rsidRPr="0043555C" w:rsidRDefault="0043555C" w:rsidP="0043555C">
      <w:pPr>
        <w:pStyle w:val="ProtocolText"/>
      </w:pPr>
      <w:r w:rsidRPr="0043555C">
        <w:t xml:space="preserve">Only changes in the protocol narrative will be logged here. Version numbers will be incremented by a whole number (e.g., </w:t>
      </w:r>
      <w:r w:rsidR="00C74BFD">
        <w:t>V</w:t>
      </w:r>
      <w:r w:rsidRPr="0043555C">
        <w:t xml:space="preserve">ersion 1.3 to </w:t>
      </w:r>
      <w:r w:rsidR="00C74BFD">
        <w:t>V</w:t>
      </w:r>
      <w:r w:rsidRPr="0043555C">
        <w:t xml:space="preserve">ersion 2.0) for major changes. Version numbers will be incremented by decimals (e.g., Version 1.6 to Version 1.7) for minor modifications. </w:t>
      </w:r>
    </w:p>
    <w:p w:rsidR="0043555C" w:rsidRPr="0043555C" w:rsidRDefault="0043555C" w:rsidP="0043555C">
      <w:pPr>
        <w:pStyle w:val="ProtocolText"/>
      </w:pPr>
    </w:p>
    <w:p w:rsidR="0043555C" w:rsidRPr="0043555C" w:rsidRDefault="0043555C" w:rsidP="0043555C">
      <w:pPr>
        <w:pStyle w:val="ProtocolText"/>
      </w:pPr>
      <w:r w:rsidRPr="006955FC">
        <w:t xml:space="preserve">The following revisions have occurred to the protocol narrative since </w:t>
      </w:r>
      <w:r w:rsidR="007F30B4" w:rsidRPr="006955FC">
        <w:t xml:space="preserve">January </w:t>
      </w:r>
      <w:r w:rsidR="00C74BFD">
        <w:t>2</w:t>
      </w:r>
      <w:r w:rsidR="007F30B4" w:rsidRPr="006955FC">
        <w:t>8,</w:t>
      </w:r>
      <w:r w:rsidR="00F56A5E" w:rsidRPr="006955FC">
        <w:t xml:space="preserve"> </w:t>
      </w:r>
      <w:r w:rsidR="007F30B4" w:rsidRPr="006955FC">
        <w:t>201</w:t>
      </w:r>
      <w:r w:rsidR="00C74BFD">
        <w:t>1</w:t>
      </w:r>
      <w:r w:rsidRPr="006955FC">
        <w:t>.</w:t>
      </w:r>
    </w:p>
    <w:p w:rsidR="0043555C" w:rsidRPr="0043555C" w:rsidRDefault="0043555C" w:rsidP="0043555C"/>
    <w:tbl>
      <w:tblPr>
        <w:tblW w:w="9589"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4"/>
        <w:gridCol w:w="1385"/>
        <w:gridCol w:w="2340"/>
        <w:gridCol w:w="2160"/>
        <w:gridCol w:w="2340"/>
      </w:tblGrid>
      <w:tr w:rsidR="004218A8" w:rsidRPr="00BF5FB2" w:rsidTr="004218A8">
        <w:tc>
          <w:tcPr>
            <w:tcW w:w="1364" w:type="dxa"/>
            <w:vAlign w:val="center"/>
          </w:tcPr>
          <w:p w:rsidR="004218A8" w:rsidRPr="00BF5FB2" w:rsidRDefault="004218A8" w:rsidP="004218A8">
            <w:pPr>
              <w:pStyle w:val="BodyText"/>
              <w:jc w:val="center"/>
              <w:rPr>
                <w:sz w:val="20"/>
                <w:szCs w:val="20"/>
              </w:rPr>
            </w:pPr>
            <w:r w:rsidRPr="00BF5FB2">
              <w:rPr>
                <w:sz w:val="20"/>
                <w:szCs w:val="20"/>
              </w:rPr>
              <w:t>Version #</w:t>
            </w:r>
          </w:p>
        </w:tc>
        <w:tc>
          <w:tcPr>
            <w:tcW w:w="1385" w:type="dxa"/>
            <w:vAlign w:val="center"/>
          </w:tcPr>
          <w:p w:rsidR="004218A8" w:rsidRPr="00BF5FB2" w:rsidRDefault="004218A8" w:rsidP="004218A8">
            <w:pPr>
              <w:pStyle w:val="BodyText"/>
              <w:jc w:val="center"/>
              <w:rPr>
                <w:sz w:val="20"/>
                <w:szCs w:val="20"/>
              </w:rPr>
            </w:pPr>
            <w:r w:rsidRPr="00BF5FB2">
              <w:rPr>
                <w:sz w:val="20"/>
                <w:szCs w:val="20"/>
              </w:rPr>
              <w:t>Date</w:t>
            </w:r>
          </w:p>
        </w:tc>
        <w:tc>
          <w:tcPr>
            <w:tcW w:w="2340" w:type="dxa"/>
            <w:vAlign w:val="center"/>
          </w:tcPr>
          <w:p w:rsidR="004218A8" w:rsidRPr="00BF5FB2" w:rsidRDefault="004218A8" w:rsidP="004218A8">
            <w:pPr>
              <w:pStyle w:val="BodyText"/>
              <w:jc w:val="center"/>
              <w:rPr>
                <w:sz w:val="20"/>
                <w:szCs w:val="20"/>
              </w:rPr>
            </w:pPr>
            <w:r w:rsidRPr="00BF5FB2">
              <w:rPr>
                <w:sz w:val="20"/>
                <w:szCs w:val="20"/>
              </w:rPr>
              <w:t>Revised by</w:t>
            </w:r>
          </w:p>
        </w:tc>
        <w:tc>
          <w:tcPr>
            <w:tcW w:w="2160" w:type="dxa"/>
            <w:vAlign w:val="center"/>
          </w:tcPr>
          <w:p w:rsidR="004218A8" w:rsidRPr="00BF5FB2" w:rsidRDefault="004218A8" w:rsidP="004218A8">
            <w:pPr>
              <w:pStyle w:val="BodyText"/>
              <w:jc w:val="center"/>
              <w:rPr>
                <w:sz w:val="20"/>
                <w:szCs w:val="20"/>
              </w:rPr>
            </w:pPr>
            <w:r w:rsidRPr="00BF5FB2">
              <w:rPr>
                <w:sz w:val="20"/>
                <w:szCs w:val="20"/>
              </w:rPr>
              <w:t>Changes</w:t>
            </w:r>
          </w:p>
        </w:tc>
        <w:tc>
          <w:tcPr>
            <w:tcW w:w="2340" w:type="dxa"/>
            <w:vAlign w:val="center"/>
          </w:tcPr>
          <w:p w:rsidR="004218A8" w:rsidRPr="00BF5FB2" w:rsidRDefault="004218A8" w:rsidP="004218A8">
            <w:pPr>
              <w:pStyle w:val="BodyText"/>
              <w:jc w:val="center"/>
              <w:rPr>
                <w:sz w:val="20"/>
                <w:szCs w:val="20"/>
              </w:rPr>
            </w:pPr>
            <w:r w:rsidRPr="00BF5FB2">
              <w:rPr>
                <w:sz w:val="20"/>
                <w:szCs w:val="20"/>
              </w:rPr>
              <w:t>Justification</w:t>
            </w:r>
          </w:p>
        </w:tc>
      </w:tr>
      <w:tr w:rsidR="004218A8" w:rsidRPr="00BF5FB2" w:rsidTr="004218A8">
        <w:trPr>
          <w:trHeight w:val="188"/>
        </w:trPr>
        <w:tc>
          <w:tcPr>
            <w:tcW w:w="1364" w:type="dxa"/>
          </w:tcPr>
          <w:p w:rsidR="004218A8" w:rsidRPr="00BF5FB2" w:rsidRDefault="00FD1C46" w:rsidP="004218A8">
            <w:pPr>
              <w:pStyle w:val="BodyText"/>
            </w:pPr>
            <w:ins w:id="13" w:author="Ainsworth, Alison" w:date="2012-07-27T13:49:00Z">
              <w:r>
                <w:t>1.01</w:t>
              </w:r>
            </w:ins>
          </w:p>
        </w:tc>
        <w:tc>
          <w:tcPr>
            <w:tcW w:w="1385" w:type="dxa"/>
          </w:tcPr>
          <w:p w:rsidR="004218A8" w:rsidRPr="00BF5FB2" w:rsidRDefault="00FD1C46" w:rsidP="004218A8">
            <w:pPr>
              <w:pStyle w:val="BodyText"/>
            </w:pPr>
            <w:ins w:id="14" w:author="Ainsworth, Alison" w:date="2012-07-27T13:49:00Z">
              <w:r>
                <w:t>7/27/2012</w:t>
              </w:r>
            </w:ins>
          </w:p>
        </w:tc>
        <w:tc>
          <w:tcPr>
            <w:tcW w:w="2340" w:type="dxa"/>
          </w:tcPr>
          <w:p w:rsidR="004218A8" w:rsidRPr="00BF5FB2" w:rsidRDefault="00FD1C46" w:rsidP="004218A8">
            <w:pPr>
              <w:pStyle w:val="BodyText"/>
            </w:pPr>
            <w:ins w:id="15" w:author="Ainsworth, Alison" w:date="2012-07-27T13:49:00Z">
              <w:r>
                <w:t>Alison Ainsworth</w:t>
              </w:r>
            </w:ins>
          </w:p>
        </w:tc>
        <w:tc>
          <w:tcPr>
            <w:tcW w:w="2160" w:type="dxa"/>
          </w:tcPr>
          <w:p w:rsidR="004218A8" w:rsidRPr="005373D2" w:rsidRDefault="00FD1C46" w:rsidP="00A82648">
            <w:pPr>
              <w:pStyle w:val="BodyText"/>
              <w:rPr>
                <w:highlight w:val="yellow"/>
              </w:rPr>
            </w:pPr>
            <w:ins w:id="16" w:author="Ainsworth, Alison" w:date="2012-07-27T13:49:00Z">
              <w:r>
                <w:rPr>
                  <w:highlight w:val="yellow"/>
                </w:rPr>
                <w:t>Update responsibilities and safety considerations.</w:t>
              </w:r>
            </w:ins>
            <w:ins w:id="17" w:author="Ainsworth, Alison" w:date="2012-08-10T10:11:00Z">
              <w:r w:rsidR="00A82648">
                <w:rPr>
                  <w:highlight w:val="yellow"/>
                </w:rPr>
                <w:t xml:space="preserve"> Slopes changed so that they do not to exceed </w:t>
              </w:r>
              <w:commentRangeStart w:id="18"/>
              <w:r w:rsidR="00A82648">
                <w:rPr>
                  <w:highlight w:val="yellow"/>
                </w:rPr>
                <w:t>70</w:t>
              </w:r>
            </w:ins>
            <w:commentRangeEnd w:id="18"/>
            <w:ins w:id="19" w:author="Ainsworth, Alison" w:date="2012-08-10T10:12:00Z">
              <w:r w:rsidR="00A82648">
                <w:rPr>
                  <w:rStyle w:val="CommentReference"/>
                  <w:rFonts w:ascii="Times New Roman" w:hAnsi="Times New Roman"/>
                  <w:color w:val="auto"/>
                </w:rPr>
                <w:commentReference w:id="18"/>
              </w:r>
            </w:ins>
            <w:ins w:id="20" w:author="Ainsworth, Alison" w:date="2012-08-10T10:11:00Z">
              <w:r w:rsidR="00A82648">
                <w:rPr>
                  <w:highlight w:val="yellow"/>
                </w:rPr>
                <w:t>%</w:t>
              </w:r>
            </w:ins>
            <w:ins w:id="21" w:author="Ainsworth, Alison" w:date="2012-08-10T10:12:00Z">
              <w:r w:rsidR="00A82648">
                <w:rPr>
                  <w:highlight w:val="yellow"/>
                </w:rPr>
                <w:t>.</w:t>
              </w:r>
            </w:ins>
          </w:p>
        </w:tc>
        <w:tc>
          <w:tcPr>
            <w:tcW w:w="2340" w:type="dxa"/>
          </w:tcPr>
          <w:p w:rsidR="004218A8" w:rsidRPr="005373D2" w:rsidRDefault="00FD1C46" w:rsidP="004218A8">
            <w:pPr>
              <w:pStyle w:val="BodyText"/>
              <w:rPr>
                <w:highlight w:val="yellow"/>
              </w:rPr>
            </w:pPr>
            <w:ins w:id="22" w:author="Ainsworth, Alison" w:date="2012-07-27T13:49:00Z">
              <w:r>
                <w:rPr>
                  <w:highlight w:val="yellow"/>
                </w:rPr>
                <w:t>To improve safety and clarify safety responsibilities.</w:t>
              </w:r>
            </w:ins>
          </w:p>
        </w:tc>
      </w:tr>
      <w:tr w:rsidR="004218A8" w:rsidRPr="00BF5FB2" w:rsidTr="004218A8">
        <w:trPr>
          <w:trHeight w:val="144"/>
        </w:trPr>
        <w:tc>
          <w:tcPr>
            <w:tcW w:w="1364" w:type="dxa"/>
          </w:tcPr>
          <w:p w:rsidR="004218A8" w:rsidRPr="00BF5FB2" w:rsidRDefault="004218A8" w:rsidP="004218A8">
            <w:pPr>
              <w:pStyle w:val="BodyText"/>
            </w:pPr>
          </w:p>
        </w:tc>
        <w:tc>
          <w:tcPr>
            <w:tcW w:w="1385" w:type="dxa"/>
          </w:tcPr>
          <w:p w:rsidR="004218A8" w:rsidRPr="00BF5FB2" w:rsidRDefault="004218A8" w:rsidP="004218A8">
            <w:pPr>
              <w:pStyle w:val="BodyText"/>
            </w:pPr>
          </w:p>
        </w:tc>
        <w:tc>
          <w:tcPr>
            <w:tcW w:w="2340" w:type="dxa"/>
          </w:tcPr>
          <w:p w:rsidR="004218A8" w:rsidRPr="00BF5FB2" w:rsidRDefault="004218A8" w:rsidP="004218A8">
            <w:pPr>
              <w:pStyle w:val="BodyText"/>
            </w:pPr>
          </w:p>
        </w:tc>
        <w:tc>
          <w:tcPr>
            <w:tcW w:w="2160" w:type="dxa"/>
          </w:tcPr>
          <w:p w:rsidR="004218A8" w:rsidRPr="00BF5FB2" w:rsidRDefault="004218A8" w:rsidP="004218A8">
            <w:pPr>
              <w:pStyle w:val="BodyText"/>
            </w:pPr>
          </w:p>
        </w:tc>
        <w:tc>
          <w:tcPr>
            <w:tcW w:w="2340" w:type="dxa"/>
          </w:tcPr>
          <w:p w:rsidR="004218A8" w:rsidRPr="00BF5FB2" w:rsidRDefault="004218A8" w:rsidP="004218A8">
            <w:pPr>
              <w:pStyle w:val="BodyText"/>
            </w:pPr>
          </w:p>
        </w:tc>
      </w:tr>
      <w:tr w:rsidR="004218A8" w:rsidRPr="00BF5FB2" w:rsidTr="004218A8">
        <w:trPr>
          <w:trHeight w:val="144"/>
        </w:trPr>
        <w:tc>
          <w:tcPr>
            <w:tcW w:w="1364" w:type="dxa"/>
          </w:tcPr>
          <w:p w:rsidR="004218A8" w:rsidRPr="00BF5FB2" w:rsidRDefault="004218A8" w:rsidP="004218A8">
            <w:pPr>
              <w:pStyle w:val="BodyText"/>
            </w:pPr>
          </w:p>
        </w:tc>
        <w:tc>
          <w:tcPr>
            <w:tcW w:w="1385" w:type="dxa"/>
          </w:tcPr>
          <w:p w:rsidR="004218A8" w:rsidRPr="00BF5FB2" w:rsidRDefault="004218A8" w:rsidP="004218A8">
            <w:pPr>
              <w:pStyle w:val="BodyText"/>
            </w:pPr>
          </w:p>
        </w:tc>
        <w:tc>
          <w:tcPr>
            <w:tcW w:w="2340" w:type="dxa"/>
          </w:tcPr>
          <w:p w:rsidR="004218A8" w:rsidRPr="00BF5FB2" w:rsidRDefault="004218A8" w:rsidP="004218A8">
            <w:pPr>
              <w:pStyle w:val="BodyText"/>
            </w:pPr>
          </w:p>
        </w:tc>
        <w:tc>
          <w:tcPr>
            <w:tcW w:w="2160" w:type="dxa"/>
          </w:tcPr>
          <w:p w:rsidR="004218A8" w:rsidRPr="00BF5FB2" w:rsidRDefault="004218A8" w:rsidP="004218A8">
            <w:pPr>
              <w:pStyle w:val="BodyText"/>
            </w:pPr>
          </w:p>
        </w:tc>
        <w:tc>
          <w:tcPr>
            <w:tcW w:w="2340" w:type="dxa"/>
          </w:tcPr>
          <w:p w:rsidR="004218A8" w:rsidRPr="00BF5FB2" w:rsidRDefault="004218A8" w:rsidP="004218A8">
            <w:pPr>
              <w:pStyle w:val="BodyText"/>
            </w:pPr>
          </w:p>
        </w:tc>
      </w:tr>
      <w:tr w:rsidR="004218A8" w:rsidRPr="00BF5FB2" w:rsidTr="004218A8">
        <w:trPr>
          <w:trHeight w:val="144"/>
        </w:trPr>
        <w:tc>
          <w:tcPr>
            <w:tcW w:w="1364" w:type="dxa"/>
          </w:tcPr>
          <w:p w:rsidR="004218A8" w:rsidRPr="00BF5FB2" w:rsidRDefault="004218A8" w:rsidP="004218A8">
            <w:pPr>
              <w:pStyle w:val="BodyText"/>
            </w:pPr>
          </w:p>
        </w:tc>
        <w:tc>
          <w:tcPr>
            <w:tcW w:w="1385" w:type="dxa"/>
          </w:tcPr>
          <w:p w:rsidR="004218A8" w:rsidRPr="00BF5FB2" w:rsidRDefault="004218A8" w:rsidP="004218A8">
            <w:pPr>
              <w:pStyle w:val="BodyText"/>
            </w:pPr>
          </w:p>
        </w:tc>
        <w:tc>
          <w:tcPr>
            <w:tcW w:w="2340" w:type="dxa"/>
          </w:tcPr>
          <w:p w:rsidR="004218A8" w:rsidRPr="00BF5FB2" w:rsidRDefault="004218A8" w:rsidP="004218A8">
            <w:pPr>
              <w:pStyle w:val="BodyText"/>
            </w:pPr>
          </w:p>
        </w:tc>
        <w:tc>
          <w:tcPr>
            <w:tcW w:w="2160" w:type="dxa"/>
          </w:tcPr>
          <w:p w:rsidR="004218A8" w:rsidRPr="00BF5FB2" w:rsidRDefault="004218A8" w:rsidP="004218A8">
            <w:pPr>
              <w:pStyle w:val="BodyText"/>
            </w:pPr>
          </w:p>
        </w:tc>
        <w:tc>
          <w:tcPr>
            <w:tcW w:w="2340" w:type="dxa"/>
          </w:tcPr>
          <w:p w:rsidR="004218A8" w:rsidRPr="00BF5FB2" w:rsidRDefault="004218A8" w:rsidP="004218A8">
            <w:pPr>
              <w:pStyle w:val="BodyText"/>
            </w:pPr>
          </w:p>
        </w:tc>
      </w:tr>
      <w:tr w:rsidR="004218A8" w:rsidRPr="00BF5FB2" w:rsidTr="004218A8">
        <w:trPr>
          <w:trHeight w:val="144"/>
        </w:trPr>
        <w:tc>
          <w:tcPr>
            <w:tcW w:w="1364" w:type="dxa"/>
          </w:tcPr>
          <w:p w:rsidR="004218A8" w:rsidRPr="00BF5FB2" w:rsidRDefault="004218A8" w:rsidP="004218A8">
            <w:pPr>
              <w:pStyle w:val="BodyText"/>
            </w:pPr>
          </w:p>
        </w:tc>
        <w:tc>
          <w:tcPr>
            <w:tcW w:w="1385" w:type="dxa"/>
          </w:tcPr>
          <w:p w:rsidR="004218A8" w:rsidRPr="00BF5FB2" w:rsidRDefault="004218A8" w:rsidP="004218A8">
            <w:pPr>
              <w:pStyle w:val="BodyText"/>
            </w:pPr>
          </w:p>
        </w:tc>
        <w:tc>
          <w:tcPr>
            <w:tcW w:w="2340" w:type="dxa"/>
          </w:tcPr>
          <w:p w:rsidR="004218A8" w:rsidRPr="00BF5FB2" w:rsidRDefault="004218A8" w:rsidP="004218A8">
            <w:pPr>
              <w:pStyle w:val="BodyText"/>
            </w:pPr>
          </w:p>
        </w:tc>
        <w:tc>
          <w:tcPr>
            <w:tcW w:w="2160" w:type="dxa"/>
          </w:tcPr>
          <w:p w:rsidR="004218A8" w:rsidRPr="00BF5FB2" w:rsidRDefault="004218A8" w:rsidP="004218A8">
            <w:pPr>
              <w:pStyle w:val="BodyText"/>
            </w:pPr>
          </w:p>
        </w:tc>
        <w:tc>
          <w:tcPr>
            <w:tcW w:w="2340" w:type="dxa"/>
          </w:tcPr>
          <w:p w:rsidR="004218A8" w:rsidRPr="00BF5FB2" w:rsidRDefault="004218A8" w:rsidP="004218A8">
            <w:pPr>
              <w:pStyle w:val="BodyText"/>
            </w:pPr>
          </w:p>
        </w:tc>
      </w:tr>
    </w:tbl>
    <w:p w:rsidR="0043555C" w:rsidRDefault="0043555C" w:rsidP="0043555C">
      <w:pPr>
        <w:pStyle w:val="ProtocolText"/>
      </w:pPr>
    </w:p>
    <w:p w:rsidR="00980D97" w:rsidRDefault="00980D97">
      <w:pPr>
        <w:sectPr w:rsidR="00980D97" w:rsidSect="008B6B48">
          <w:footerReference w:type="default" r:id="rId13"/>
          <w:pgSz w:w="12240" w:h="15840"/>
          <w:pgMar w:top="1440" w:right="1440" w:bottom="1440" w:left="1440" w:header="720" w:footer="720" w:gutter="0"/>
          <w:pgNumType w:fmt="lowerRoman" w:start="2"/>
          <w:cols w:space="720"/>
          <w:docGrid w:linePitch="360"/>
        </w:sectPr>
      </w:pPr>
    </w:p>
    <w:p w:rsidR="00C00C9C" w:rsidRDefault="00C00C9C">
      <w:bookmarkStart w:id="23" w:name="_Toc175561887"/>
      <w:r>
        <w:lastRenderedPageBreak/>
        <w:br w:type="page"/>
      </w:r>
    </w:p>
    <w:p w:rsidR="00980D97" w:rsidRDefault="00980D97" w:rsidP="00C00C9C">
      <w:pPr>
        <w:pStyle w:val="SOPTitle"/>
        <w:sectPr w:rsidR="00980D97" w:rsidSect="00980D97">
          <w:footerReference w:type="default" r:id="rId14"/>
          <w:type w:val="oddPage"/>
          <w:pgSz w:w="12240" w:h="15840"/>
          <w:pgMar w:top="1440" w:right="1440" w:bottom="1440" w:left="1440" w:header="720" w:footer="720" w:gutter="0"/>
          <w:pgNumType w:fmt="lowerRoman" w:start="5"/>
          <w:cols w:space="720"/>
          <w:docGrid w:linePitch="360"/>
        </w:sectPr>
      </w:pPr>
    </w:p>
    <w:p w:rsidR="00604B3A" w:rsidRDefault="00604B3A" w:rsidP="00C00C9C">
      <w:pPr>
        <w:pStyle w:val="SOPTitle"/>
      </w:pPr>
      <w:r w:rsidRPr="00FC6D09">
        <w:lastRenderedPageBreak/>
        <w:t>Contents</w:t>
      </w:r>
    </w:p>
    <w:p w:rsidR="00FC6D09" w:rsidRDefault="00A237FB" w:rsidP="00A237FB">
      <w:pPr>
        <w:pStyle w:val="PageRight"/>
      </w:pPr>
      <w:r>
        <w:t>Page</w:t>
      </w:r>
    </w:p>
    <w:p w:rsidR="00C1610B" w:rsidRDefault="00246D6B">
      <w:pPr>
        <w:pStyle w:val="TOC1"/>
        <w:tabs>
          <w:tab w:val="right" w:leader="dot" w:pos="9350"/>
        </w:tabs>
        <w:rPr>
          <w:rFonts w:asciiTheme="minorHAnsi" w:eastAsiaTheme="minorEastAsia" w:hAnsiTheme="minorHAnsi" w:cstheme="minorBidi"/>
          <w:sz w:val="22"/>
          <w:szCs w:val="22"/>
        </w:rPr>
      </w:pPr>
      <w:r>
        <w:rPr>
          <w:rFonts w:eastAsia="Calibri"/>
          <w:szCs w:val="22"/>
        </w:rPr>
        <w:fldChar w:fldCharType="begin"/>
      </w:r>
      <w:r w:rsidR="00327916">
        <w:instrText xml:space="preserve"> TOC \h \z \t "NTR-1st Order,1,NTR-2nd Order,2,NTR-3rd Order,3" </w:instrText>
      </w:r>
      <w:r>
        <w:rPr>
          <w:rFonts w:eastAsia="Calibri"/>
          <w:szCs w:val="22"/>
        </w:rPr>
        <w:fldChar w:fldCharType="separate"/>
      </w:r>
      <w:hyperlink w:anchor="_Toc296323128" w:history="1">
        <w:r w:rsidR="00C1610B" w:rsidRPr="00E36072">
          <w:rPr>
            <w:rStyle w:val="Hyperlink"/>
          </w:rPr>
          <w:t>Figures</w:t>
        </w:r>
        <w:r w:rsidR="00C1610B">
          <w:rPr>
            <w:webHidden/>
          </w:rPr>
          <w:tab/>
        </w:r>
        <w:r>
          <w:rPr>
            <w:webHidden/>
          </w:rPr>
          <w:fldChar w:fldCharType="begin"/>
        </w:r>
        <w:r w:rsidR="00C1610B">
          <w:rPr>
            <w:webHidden/>
          </w:rPr>
          <w:instrText xml:space="preserve"> PAGEREF _Toc296323128 \h </w:instrText>
        </w:r>
        <w:r>
          <w:rPr>
            <w:webHidden/>
          </w:rPr>
        </w:r>
        <w:r>
          <w:rPr>
            <w:webHidden/>
          </w:rPr>
          <w:fldChar w:fldCharType="separate"/>
        </w:r>
        <w:r w:rsidR="00C1610B">
          <w:rPr>
            <w:webHidden/>
          </w:rPr>
          <w:t>ix</w:t>
        </w:r>
        <w:r>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29" w:history="1">
        <w:r w:rsidR="00C1610B" w:rsidRPr="00E36072">
          <w:rPr>
            <w:rStyle w:val="Hyperlink"/>
          </w:rPr>
          <w:t>Tables</w:t>
        </w:r>
        <w:r w:rsidR="00C1610B">
          <w:rPr>
            <w:webHidden/>
          </w:rPr>
          <w:tab/>
        </w:r>
        <w:r w:rsidR="00246D6B">
          <w:rPr>
            <w:webHidden/>
          </w:rPr>
          <w:fldChar w:fldCharType="begin"/>
        </w:r>
        <w:r w:rsidR="00C1610B">
          <w:rPr>
            <w:webHidden/>
          </w:rPr>
          <w:instrText xml:space="preserve"> PAGEREF _Toc296323129 \h </w:instrText>
        </w:r>
        <w:r w:rsidR="00246D6B">
          <w:rPr>
            <w:webHidden/>
          </w:rPr>
        </w:r>
        <w:r w:rsidR="00246D6B">
          <w:rPr>
            <w:webHidden/>
          </w:rPr>
          <w:fldChar w:fldCharType="separate"/>
        </w:r>
        <w:r w:rsidR="00C1610B">
          <w:rPr>
            <w:webHidden/>
          </w:rPr>
          <w:t>xi</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30" w:history="1">
        <w:r w:rsidR="00C1610B" w:rsidRPr="00E36072">
          <w:rPr>
            <w:rStyle w:val="Hyperlink"/>
          </w:rPr>
          <w:t>Appendices</w:t>
        </w:r>
        <w:r w:rsidR="00C1610B">
          <w:rPr>
            <w:webHidden/>
          </w:rPr>
          <w:tab/>
        </w:r>
        <w:r w:rsidR="00246D6B">
          <w:rPr>
            <w:webHidden/>
          </w:rPr>
          <w:fldChar w:fldCharType="begin"/>
        </w:r>
        <w:r w:rsidR="00C1610B">
          <w:rPr>
            <w:webHidden/>
          </w:rPr>
          <w:instrText xml:space="preserve"> PAGEREF _Toc296323130 \h </w:instrText>
        </w:r>
        <w:r w:rsidR="00246D6B">
          <w:rPr>
            <w:webHidden/>
          </w:rPr>
        </w:r>
        <w:r w:rsidR="00246D6B">
          <w:rPr>
            <w:webHidden/>
          </w:rPr>
          <w:fldChar w:fldCharType="separate"/>
        </w:r>
        <w:r w:rsidR="00C1610B">
          <w:rPr>
            <w:webHidden/>
          </w:rPr>
          <w:t>xiii</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31" w:history="1">
        <w:r w:rsidR="00C1610B" w:rsidRPr="00E36072">
          <w:rPr>
            <w:rStyle w:val="Hyperlink"/>
          </w:rPr>
          <w:t>Standard Operating Procedures</w:t>
        </w:r>
        <w:r w:rsidR="00C1610B">
          <w:rPr>
            <w:webHidden/>
          </w:rPr>
          <w:tab/>
        </w:r>
        <w:r w:rsidR="00246D6B">
          <w:rPr>
            <w:webHidden/>
          </w:rPr>
          <w:fldChar w:fldCharType="begin"/>
        </w:r>
        <w:r w:rsidR="00C1610B">
          <w:rPr>
            <w:webHidden/>
          </w:rPr>
          <w:instrText xml:space="preserve"> PAGEREF _Toc296323131 \h </w:instrText>
        </w:r>
        <w:r w:rsidR="00246D6B">
          <w:rPr>
            <w:webHidden/>
          </w:rPr>
        </w:r>
        <w:r w:rsidR="00246D6B">
          <w:rPr>
            <w:webHidden/>
          </w:rPr>
          <w:fldChar w:fldCharType="separate"/>
        </w:r>
        <w:r w:rsidR="00C1610B">
          <w:rPr>
            <w:webHidden/>
          </w:rPr>
          <w:t>xv</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32" w:history="1">
        <w:r w:rsidR="00C1610B" w:rsidRPr="00E36072">
          <w:rPr>
            <w:rStyle w:val="Hyperlink"/>
          </w:rPr>
          <w:t>Executive Summary</w:t>
        </w:r>
        <w:r w:rsidR="00C1610B">
          <w:rPr>
            <w:webHidden/>
          </w:rPr>
          <w:tab/>
        </w:r>
        <w:r w:rsidR="00246D6B">
          <w:rPr>
            <w:webHidden/>
          </w:rPr>
          <w:fldChar w:fldCharType="begin"/>
        </w:r>
        <w:r w:rsidR="00C1610B">
          <w:rPr>
            <w:webHidden/>
          </w:rPr>
          <w:instrText xml:space="preserve"> PAGEREF _Toc296323132 \h </w:instrText>
        </w:r>
        <w:r w:rsidR="00246D6B">
          <w:rPr>
            <w:webHidden/>
          </w:rPr>
        </w:r>
        <w:r w:rsidR="00246D6B">
          <w:rPr>
            <w:webHidden/>
          </w:rPr>
          <w:fldChar w:fldCharType="separate"/>
        </w:r>
        <w:r w:rsidR="00C1610B">
          <w:rPr>
            <w:webHidden/>
          </w:rPr>
          <w:t>xvii</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33" w:history="1">
        <w:r w:rsidR="00C1610B" w:rsidRPr="00E36072">
          <w:rPr>
            <w:rStyle w:val="Hyperlink"/>
          </w:rPr>
          <w:t>Acknowledgements</w:t>
        </w:r>
        <w:r w:rsidR="00C1610B">
          <w:rPr>
            <w:webHidden/>
          </w:rPr>
          <w:tab/>
        </w:r>
        <w:r w:rsidR="00246D6B">
          <w:rPr>
            <w:webHidden/>
          </w:rPr>
          <w:fldChar w:fldCharType="begin"/>
        </w:r>
        <w:r w:rsidR="00C1610B">
          <w:rPr>
            <w:webHidden/>
          </w:rPr>
          <w:instrText xml:space="preserve"> PAGEREF _Toc296323133 \h </w:instrText>
        </w:r>
        <w:r w:rsidR="00246D6B">
          <w:rPr>
            <w:webHidden/>
          </w:rPr>
        </w:r>
        <w:r w:rsidR="00246D6B">
          <w:rPr>
            <w:webHidden/>
          </w:rPr>
          <w:fldChar w:fldCharType="separate"/>
        </w:r>
        <w:r w:rsidR="00C1610B">
          <w:rPr>
            <w:webHidden/>
          </w:rPr>
          <w:t>xix</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34" w:history="1">
        <w:r w:rsidR="00C1610B" w:rsidRPr="00E36072">
          <w:rPr>
            <w:rStyle w:val="Hyperlink"/>
          </w:rPr>
          <w:t>Acronyms</w:t>
        </w:r>
        <w:r w:rsidR="00C1610B">
          <w:rPr>
            <w:webHidden/>
          </w:rPr>
          <w:tab/>
        </w:r>
        <w:r w:rsidR="00246D6B">
          <w:rPr>
            <w:webHidden/>
          </w:rPr>
          <w:fldChar w:fldCharType="begin"/>
        </w:r>
        <w:r w:rsidR="00C1610B">
          <w:rPr>
            <w:webHidden/>
          </w:rPr>
          <w:instrText xml:space="preserve"> PAGEREF _Toc296323134 \h </w:instrText>
        </w:r>
        <w:r w:rsidR="00246D6B">
          <w:rPr>
            <w:webHidden/>
          </w:rPr>
        </w:r>
        <w:r w:rsidR="00246D6B">
          <w:rPr>
            <w:webHidden/>
          </w:rPr>
          <w:fldChar w:fldCharType="separate"/>
        </w:r>
        <w:r w:rsidR="00C1610B">
          <w:rPr>
            <w:webHidden/>
          </w:rPr>
          <w:t>xxi</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35" w:history="1">
        <w:r w:rsidR="00C1610B" w:rsidRPr="00E36072">
          <w:rPr>
            <w:rStyle w:val="Hyperlink"/>
          </w:rPr>
          <w:t>Chapter 1: Background and Objectives</w:t>
        </w:r>
        <w:r w:rsidR="00C1610B">
          <w:rPr>
            <w:webHidden/>
          </w:rPr>
          <w:tab/>
        </w:r>
        <w:r w:rsidR="00246D6B">
          <w:rPr>
            <w:webHidden/>
          </w:rPr>
          <w:fldChar w:fldCharType="begin"/>
        </w:r>
        <w:r w:rsidR="00C1610B">
          <w:rPr>
            <w:webHidden/>
          </w:rPr>
          <w:instrText xml:space="preserve"> PAGEREF _Toc296323135 \h </w:instrText>
        </w:r>
        <w:r w:rsidR="00246D6B">
          <w:rPr>
            <w:webHidden/>
          </w:rPr>
        </w:r>
        <w:r w:rsidR="00246D6B">
          <w:rPr>
            <w:webHidden/>
          </w:rPr>
          <w:fldChar w:fldCharType="separate"/>
        </w:r>
        <w:r w:rsidR="00C1610B">
          <w:rPr>
            <w:webHidden/>
          </w:rPr>
          <w:t>1</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36" w:history="1">
        <w:r w:rsidR="00C1610B" w:rsidRPr="00E36072">
          <w:rPr>
            <w:rStyle w:val="Hyperlink"/>
          </w:rPr>
          <w:t>System of Interest</w:t>
        </w:r>
        <w:r w:rsidR="00C1610B">
          <w:rPr>
            <w:webHidden/>
          </w:rPr>
          <w:tab/>
        </w:r>
        <w:r w:rsidR="00246D6B">
          <w:rPr>
            <w:webHidden/>
          </w:rPr>
          <w:fldChar w:fldCharType="begin"/>
        </w:r>
        <w:r w:rsidR="00C1610B">
          <w:rPr>
            <w:webHidden/>
          </w:rPr>
          <w:instrText xml:space="preserve"> PAGEREF _Toc296323136 \h </w:instrText>
        </w:r>
        <w:r w:rsidR="00246D6B">
          <w:rPr>
            <w:webHidden/>
          </w:rPr>
        </w:r>
        <w:r w:rsidR="00246D6B">
          <w:rPr>
            <w:webHidden/>
          </w:rPr>
          <w:fldChar w:fldCharType="separate"/>
        </w:r>
        <w:r w:rsidR="00C1610B">
          <w:rPr>
            <w:webHidden/>
          </w:rPr>
          <w:t>1</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37" w:history="1">
        <w:r w:rsidR="00C1610B" w:rsidRPr="00E36072">
          <w:rPr>
            <w:rStyle w:val="Hyperlink"/>
          </w:rPr>
          <w:t>Other Vegetation Monitoring Efforts Past and Present</w:t>
        </w:r>
        <w:r w:rsidR="00C1610B">
          <w:rPr>
            <w:webHidden/>
          </w:rPr>
          <w:tab/>
        </w:r>
        <w:r w:rsidR="00246D6B">
          <w:rPr>
            <w:webHidden/>
          </w:rPr>
          <w:fldChar w:fldCharType="begin"/>
        </w:r>
        <w:r w:rsidR="00C1610B">
          <w:rPr>
            <w:webHidden/>
          </w:rPr>
          <w:instrText xml:space="preserve"> PAGEREF _Toc296323137 \h </w:instrText>
        </w:r>
        <w:r w:rsidR="00246D6B">
          <w:rPr>
            <w:webHidden/>
          </w:rPr>
        </w:r>
        <w:r w:rsidR="00246D6B">
          <w:rPr>
            <w:webHidden/>
          </w:rPr>
          <w:fldChar w:fldCharType="separate"/>
        </w:r>
        <w:r w:rsidR="00C1610B">
          <w:rPr>
            <w:webHidden/>
          </w:rPr>
          <w:t>2</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38" w:history="1">
        <w:r w:rsidR="00C1610B" w:rsidRPr="00E36072">
          <w:rPr>
            <w:rStyle w:val="Hyperlink"/>
          </w:rPr>
          <w:t>Protocol Objectives</w:t>
        </w:r>
        <w:r w:rsidR="00C1610B">
          <w:rPr>
            <w:webHidden/>
          </w:rPr>
          <w:tab/>
        </w:r>
        <w:r w:rsidR="00246D6B">
          <w:rPr>
            <w:webHidden/>
          </w:rPr>
          <w:fldChar w:fldCharType="begin"/>
        </w:r>
        <w:r w:rsidR="00C1610B">
          <w:rPr>
            <w:webHidden/>
          </w:rPr>
          <w:instrText xml:space="preserve"> PAGEREF _Toc296323138 \h </w:instrText>
        </w:r>
        <w:r w:rsidR="00246D6B">
          <w:rPr>
            <w:webHidden/>
          </w:rPr>
        </w:r>
        <w:r w:rsidR="00246D6B">
          <w:rPr>
            <w:webHidden/>
          </w:rPr>
          <w:fldChar w:fldCharType="separate"/>
        </w:r>
        <w:r w:rsidR="00C1610B">
          <w:rPr>
            <w:webHidden/>
          </w:rPr>
          <w:t>3</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39" w:history="1">
        <w:r w:rsidR="00C1610B" w:rsidRPr="00E36072">
          <w:rPr>
            <w:rStyle w:val="Hyperlink"/>
          </w:rPr>
          <w:t>Management Significance</w:t>
        </w:r>
        <w:r w:rsidR="00C1610B">
          <w:rPr>
            <w:webHidden/>
          </w:rPr>
          <w:tab/>
        </w:r>
        <w:r w:rsidR="00246D6B">
          <w:rPr>
            <w:webHidden/>
          </w:rPr>
          <w:fldChar w:fldCharType="begin"/>
        </w:r>
        <w:r w:rsidR="00C1610B">
          <w:rPr>
            <w:webHidden/>
          </w:rPr>
          <w:instrText xml:space="preserve"> PAGEREF _Toc296323139 \h </w:instrText>
        </w:r>
        <w:r w:rsidR="00246D6B">
          <w:rPr>
            <w:webHidden/>
          </w:rPr>
        </w:r>
        <w:r w:rsidR="00246D6B">
          <w:rPr>
            <w:webHidden/>
          </w:rPr>
          <w:fldChar w:fldCharType="separate"/>
        </w:r>
        <w:r w:rsidR="00C1610B">
          <w:rPr>
            <w:webHidden/>
          </w:rPr>
          <w:t>3</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40" w:history="1">
        <w:r w:rsidR="00C1610B" w:rsidRPr="00E36072">
          <w:rPr>
            <w:rStyle w:val="Hyperlink"/>
          </w:rPr>
          <w:t>Relationship to Other I&amp;M Protocols in the PACN</w:t>
        </w:r>
        <w:r w:rsidR="00C1610B">
          <w:rPr>
            <w:webHidden/>
          </w:rPr>
          <w:tab/>
        </w:r>
        <w:r w:rsidR="00246D6B">
          <w:rPr>
            <w:webHidden/>
          </w:rPr>
          <w:fldChar w:fldCharType="begin"/>
        </w:r>
        <w:r w:rsidR="00C1610B">
          <w:rPr>
            <w:webHidden/>
          </w:rPr>
          <w:instrText xml:space="preserve"> PAGEREF _Toc296323140 \h </w:instrText>
        </w:r>
        <w:r w:rsidR="00246D6B">
          <w:rPr>
            <w:webHidden/>
          </w:rPr>
        </w:r>
        <w:r w:rsidR="00246D6B">
          <w:rPr>
            <w:webHidden/>
          </w:rPr>
          <w:fldChar w:fldCharType="separate"/>
        </w:r>
        <w:r w:rsidR="00C1610B">
          <w:rPr>
            <w:webHidden/>
          </w:rPr>
          <w:t>4</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41" w:history="1">
        <w:r w:rsidR="00C1610B" w:rsidRPr="00E36072">
          <w:rPr>
            <w:rStyle w:val="Hyperlink"/>
          </w:rPr>
          <w:t>Chapter 2: Sampling Design</w:t>
        </w:r>
        <w:r w:rsidR="00C1610B">
          <w:rPr>
            <w:webHidden/>
          </w:rPr>
          <w:tab/>
        </w:r>
        <w:r w:rsidR="00246D6B">
          <w:rPr>
            <w:webHidden/>
          </w:rPr>
          <w:fldChar w:fldCharType="begin"/>
        </w:r>
        <w:r w:rsidR="00C1610B">
          <w:rPr>
            <w:webHidden/>
          </w:rPr>
          <w:instrText xml:space="preserve"> PAGEREF _Toc296323141 \h </w:instrText>
        </w:r>
        <w:r w:rsidR="00246D6B">
          <w:rPr>
            <w:webHidden/>
          </w:rPr>
        </w:r>
        <w:r w:rsidR="00246D6B">
          <w:rPr>
            <w:webHidden/>
          </w:rPr>
          <w:fldChar w:fldCharType="separate"/>
        </w:r>
        <w:r w:rsidR="00C1610B">
          <w:rPr>
            <w:webHidden/>
          </w:rPr>
          <w:t>5</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42" w:history="1">
        <w:r w:rsidR="00C1610B" w:rsidRPr="00E36072">
          <w:rPr>
            <w:rStyle w:val="Hyperlink"/>
          </w:rPr>
          <w:t>Background and Rationale for Selecting this Sampling Design</w:t>
        </w:r>
        <w:r w:rsidR="00C1610B">
          <w:rPr>
            <w:webHidden/>
          </w:rPr>
          <w:tab/>
        </w:r>
        <w:r w:rsidR="00246D6B">
          <w:rPr>
            <w:webHidden/>
          </w:rPr>
          <w:fldChar w:fldCharType="begin"/>
        </w:r>
        <w:r w:rsidR="00C1610B">
          <w:rPr>
            <w:webHidden/>
          </w:rPr>
          <w:instrText xml:space="preserve"> PAGEREF _Toc296323142 \h </w:instrText>
        </w:r>
        <w:r w:rsidR="00246D6B">
          <w:rPr>
            <w:webHidden/>
          </w:rPr>
        </w:r>
        <w:r w:rsidR="00246D6B">
          <w:rPr>
            <w:webHidden/>
          </w:rPr>
          <w:fldChar w:fldCharType="separate"/>
        </w:r>
        <w:r w:rsidR="00C1610B">
          <w:rPr>
            <w:webHidden/>
          </w:rPr>
          <w:t>5</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43" w:history="1">
        <w:r w:rsidR="00C1610B" w:rsidRPr="00E36072">
          <w:rPr>
            <w:rStyle w:val="Hyperlink"/>
          </w:rPr>
          <w:t>Site Selection</w:t>
        </w:r>
        <w:r w:rsidR="00C1610B">
          <w:rPr>
            <w:webHidden/>
          </w:rPr>
          <w:tab/>
        </w:r>
        <w:r w:rsidR="00246D6B">
          <w:rPr>
            <w:webHidden/>
          </w:rPr>
          <w:fldChar w:fldCharType="begin"/>
        </w:r>
        <w:r w:rsidR="00C1610B">
          <w:rPr>
            <w:webHidden/>
          </w:rPr>
          <w:instrText xml:space="preserve"> PAGEREF _Toc296323143 \h </w:instrText>
        </w:r>
        <w:r w:rsidR="00246D6B">
          <w:rPr>
            <w:webHidden/>
          </w:rPr>
        </w:r>
        <w:r w:rsidR="00246D6B">
          <w:rPr>
            <w:webHidden/>
          </w:rPr>
          <w:fldChar w:fldCharType="separate"/>
        </w:r>
        <w:r w:rsidR="00C1610B">
          <w:rPr>
            <w:webHidden/>
          </w:rPr>
          <w:t>6</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44" w:history="1">
        <w:r w:rsidR="00C1610B" w:rsidRPr="00E36072">
          <w:rPr>
            <w:rStyle w:val="Hyperlink"/>
          </w:rPr>
          <w:t>Target Population</w:t>
        </w:r>
        <w:r w:rsidR="00C1610B">
          <w:rPr>
            <w:webHidden/>
          </w:rPr>
          <w:tab/>
        </w:r>
        <w:r w:rsidR="00246D6B">
          <w:rPr>
            <w:webHidden/>
          </w:rPr>
          <w:fldChar w:fldCharType="begin"/>
        </w:r>
        <w:r w:rsidR="00C1610B">
          <w:rPr>
            <w:webHidden/>
          </w:rPr>
          <w:instrText xml:space="preserve"> PAGEREF _Toc296323144 \h </w:instrText>
        </w:r>
        <w:r w:rsidR="00246D6B">
          <w:rPr>
            <w:webHidden/>
          </w:rPr>
        </w:r>
        <w:r w:rsidR="00246D6B">
          <w:rPr>
            <w:webHidden/>
          </w:rPr>
          <w:fldChar w:fldCharType="separate"/>
        </w:r>
        <w:r w:rsidR="00C1610B">
          <w:rPr>
            <w:webHidden/>
          </w:rPr>
          <w:t>6</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45" w:history="1">
        <w:r w:rsidR="00C1610B" w:rsidRPr="00E36072">
          <w:rPr>
            <w:rStyle w:val="Hyperlink"/>
          </w:rPr>
          <w:t>Sampling Frame</w:t>
        </w:r>
        <w:r w:rsidR="00C1610B">
          <w:rPr>
            <w:webHidden/>
          </w:rPr>
          <w:tab/>
        </w:r>
        <w:r w:rsidR="00246D6B">
          <w:rPr>
            <w:webHidden/>
          </w:rPr>
          <w:fldChar w:fldCharType="begin"/>
        </w:r>
        <w:r w:rsidR="00C1610B">
          <w:rPr>
            <w:webHidden/>
          </w:rPr>
          <w:instrText xml:space="preserve"> PAGEREF _Toc296323145 \h </w:instrText>
        </w:r>
        <w:r w:rsidR="00246D6B">
          <w:rPr>
            <w:webHidden/>
          </w:rPr>
        </w:r>
        <w:r w:rsidR="00246D6B">
          <w:rPr>
            <w:webHidden/>
          </w:rPr>
          <w:fldChar w:fldCharType="separate"/>
        </w:r>
        <w:r w:rsidR="00C1610B">
          <w:rPr>
            <w:webHidden/>
          </w:rPr>
          <w:t>7</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46" w:history="1">
        <w:r w:rsidR="00C1610B" w:rsidRPr="00E36072">
          <w:rPr>
            <w:rStyle w:val="Hyperlink"/>
          </w:rPr>
          <w:t>Sampling Units</w:t>
        </w:r>
        <w:r w:rsidR="00C1610B">
          <w:rPr>
            <w:webHidden/>
          </w:rPr>
          <w:tab/>
        </w:r>
        <w:r w:rsidR="00246D6B">
          <w:rPr>
            <w:webHidden/>
          </w:rPr>
          <w:fldChar w:fldCharType="begin"/>
        </w:r>
        <w:r w:rsidR="00C1610B">
          <w:rPr>
            <w:webHidden/>
          </w:rPr>
          <w:instrText xml:space="preserve"> PAGEREF _Toc296323146 \h </w:instrText>
        </w:r>
        <w:r w:rsidR="00246D6B">
          <w:rPr>
            <w:webHidden/>
          </w:rPr>
        </w:r>
        <w:r w:rsidR="00246D6B">
          <w:rPr>
            <w:webHidden/>
          </w:rPr>
          <w:fldChar w:fldCharType="separate"/>
        </w:r>
        <w:r w:rsidR="00C1610B">
          <w:rPr>
            <w:webHidden/>
          </w:rPr>
          <w:t>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47" w:history="1">
        <w:r w:rsidR="00C1610B" w:rsidRPr="00E36072">
          <w:rPr>
            <w:rStyle w:val="Hyperlink"/>
          </w:rPr>
          <w:t>Procedures for Selecting Sampling Locations (Spatial Design)</w:t>
        </w:r>
        <w:r w:rsidR="00C1610B">
          <w:rPr>
            <w:webHidden/>
          </w:rPr>
          <w:tab/>
        </w:r>
        <w:r w:rsidR="00246D6B">
          <w:rPr>
            <w:webHidden/>
          </w:rPr>
          <w:fldChar w:fldCharType="begin"/>
        </w:r>
        <w:r w:rsidR="00C1610B">
          <w:rPr>
            <w:webHidden/>
          </w:rPr>
          <w:instrText xml:space="preserve"> PAGEREF _Toc296323147 \h </w:instrText>
        </w:r>
        <w:r w:rsidR="00246D6B">
          <w:rPr>
            <w:webHidden/>
          </w:rPr>
        </w:r>
        <w:r w:rsidR="00246D6B">
          <w:rPr>
            <w:webHidden/>
          </w:rPr>
          <w:fldChar w:fldCharType="separate"/>
        </w:r>
        <w:r w:rsidR="00C1610B">
          <w:rPr>
            <w:webHidden/>
          </w:rPr>
          <w:t>10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48" w:history="1">
        <w:r w:rsidR="00C1610B" w:rsidRPr="00E36072">
          <w:rPr>
            <w:rStyle w:val="Hyperlink"/>
          </w:rPr>
          <w:t>Simple Random Sampling (SRS)</w:t>
        </w:r>
        <w:r w:rsidR="00C1610B">
          <w:rPr>
            <w:webHidden/>
          </w:rPr>
          <w:tab/>
        </w:r>
        <w:r w:rsidR="00246D6B">
          <w:rPr>
            <w:webHidden/>
          </w:rPr>
          <w:fldChar w:fldCharType="begin"/>
        </w:r>
        <w:r w:rsidR="00C1610B">
          <w:rPr>
            <w:webHidden/>
          </w:rPr>
          <w:instrText xml:space="preserve"> PAGEREF _Toc296323148 \h </w:instrText>
        </w:r>
        <w:r w:rsidR="00246D6B">
          <w:rPr>
            <w:webHidden/>
          </w:rPr>
        </w:r>
        <w:r w:rsidR="00246D6B">
          <w:rPr>
            <w:webHidden/>
          </w:rPr>
          <w:fldChar w:fldCharType="separate"/>
        </w:r>
        <w:r w:rsidR="00C1610B">
          <w:rPr>
            <w:webHidden/>
          </w:rPr>
          <w:t>11</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49" w:history="1">
        <w:r w:rsidR="00C1610B" w:rsidRPr="00E36072">
          <w:rPr>
            <w:rStyle w:val="Hyperlink"/>
          </w:rPr>
          <w:t>Probability Proportional to Size (PPS) Stratified Random Sampling</w:t>
        </w:r>
        <w:r w:rsidR="00C1610B">
          <w:rPr>
            <w:webHidden/>
          </w:rPr>
          <w:tab/>
        </w:r>
        <w:r w:rsidR="00246D6B">
          <w:rPr>
            <w:webHidden/>
          </w:rPr>
          <w:fldChar w:fldCharType="begin"/>
        </w:r>
        <w:r w:rsidR="00C1610B">
          <w:rPr>
            <w:webHidden/>
          </w:rPr>
          <w:instrText xml:space="preserve"> PAGEREF _Toc296323149 \h </w:instrText>
        </w:r>
        <w:r w:rsidR="00246D6B">
          <w:rPr>
            <w:webHidden/>
          </w:rPr>
        </w:r>
        <w:r w:rsidR="00246D6B">
          <w:rPr>
            <w:webHidden/>
          </w:rPr>
          <w:fldChar w:fldCharType="separate"/>
        </w:r>
        <w:r w:rsidR="00C1610B">
          <w:rPr>
            <w:webHidden/>
          </w:rPr>
          <w:t>11</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50" w:history="1">
        <w:r w:rsidR="00C1610B" w:rsidRPr="00E36072">
          <w:rPr>
            <w:rStyle w:val="Hyperlink"/>
          </w:rPr>
          <w:t>Transect-Based Stratified Random Sampling</w:t>
        </w:r>
        <w:r w:rsidR="00C1610B">
          <w:rPr>
            <w:webHidden/>
          </w:rPr>
          <w:tab/>
        </w:r>
        <w:r w:rsidR="00246D6B">
          <w:rPr>
            <w:webHidden/>
          </w:rPr>
          <w:fldChar w:fldCharType="begin"/>
        </w:r>
        <w:r w:rsidR="00C1610B">
          <w:rPr>
            <w:webHidden/>
          </w:rPr>
          <w:instrText xml:space="preserve"> PAGEREF _Toc296323150 \h </w:instrText>
        </w:r>
        <w:r w:rsidR="00246D6B">
          <w:rPr>
            <w:webHidden/>
          </w:rPr>
        </w:r>
        <w:r w:rsidR="00246D6B">
          <w:rPr>
            <w:webHidden/>
          </w:rPr>
          <w:fldChar w:fldCharType="separate"/>
        </w:r>
        <w:r w:rsidR="00C1610B">
          <w:rPr>
            <w:webHidden/>
          </w:rPr>
          <w:t>12</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51" w:history="1">
        <w:r w:rsidR="00C1610B" w:rsidRPr="00E36072">
          <w:rPr>
            <w:rStyle w:val="Hyperlink"/>
          </w:rPr>
          <w:t>Sampling Frequency and Replication (Temporal Design)</w:t>
        </w:r>
        <w:r w:rsidR="00C1610B">
          <w:rPr>
            <w:webHidden/>
          </w:rPr>
          <w:tab/>
        </w:r>
        <w:r w:rsidR="00246D6B">
          <w:rPr>
            <w:webHidden/>
          </w:rPr>
          <w:fldChar w:fldCharType="begin"/>
        </w:r>
        <w:r w:rsidR="00C1610B">
          <w:rPr>
            <w:webHidden/>
          </w:rPr>
          <w:instrText xml:space="preserve"> PAGEREF _Toc296323151 \h </w:instrText>
        </w:r>
        <w:r w:rsidR="00246D6B">
          <w:rPr>
            <w:webHidden/>
          </w:rPr>
        </w:r>
        <w:r w:rsidR="00246D6B">
          <w:rPr>
            <w:webHidden/>
          </w:rPr>
          <w:fldChar w:fldCharType="separate"/>
        </w:r>
        <w:r w:rsidR="00C1610B">
          <w:rPr>
            <w:webHidden/>
          </w:rPr>
          <w:t>13</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52" w:history="1">
        <w:r w:rsidR="00C1610B" w:rsidRPr="00E36072">
          <w:rPr>
            <w:rStyle w:val="Hyperlink"/>
          </w:rPr>
          <w:t>Fixed Panel</w:t>
        </w:r>
        <w:r w:rsidR="00C1610B">
          <w:rPr>
            <w:webHidden/>
          </w:rPr>
          <w:tab/>
        </w:r>
        <w:r w:rsidR="00246D6B">
          <w:rPr>
            <w:webHidden/>
          </w:rPr>
          <w:fldChar w:fldCharType="begin"/>
        </w:r>
        <w:r w:rsidR="00C1610B">
          <w:rPr>
            <w:webHidden/>
          </w:rPr>
          <w:instrText xml:space="preserve"> PAGEREF _Toc296323152 \h </w:instrText>
        </w:r>
        <w:r w:rsidR="00246D6B">
          <w:rPr>
            <w:webHidden/>
          </w:rPr>
        </w:r>
        <w:r w:rsidR="00246D6B">
          <w:rPr>
            <w:webHidden/>
          </w:rPr>
          <w:fldChar w:fldCharType="separate"/>
        </w:r>
        <w:r w:rsidR="00C1610B">
          <w:rPr>
            <w:webHidden/>
          </w:rPr>
          <w:t>13</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53" w:history="1">
        <w:r w:rsidR="00C1610B" w:rsidRPr="00E36072">
          <w:rPr>
            <w:rStyle w:val="Hyperlink"/>
          </w:rPr>
          <w:t>Rotational Panel</w:t>
        </w:r>
        <w:r w:rsidR="00C1610B">
          <w:rPr>
            <w:webHidden/>
          </w:rPr>
          <w:tab/>
        </w:r>
        <w:r w:rsidR="00246D6B">
          <w:rPr>
            <w:webHidden/>
          </w:rPr>
          <w:fldChar w:fldCharType="begin"/>
        </w:r>
        <w:r w:rsidR="00C1610B">
          <w:rPr>
            <w:webHidden/>
          </w:rPr>
          <w:instrText xml:space="preserve"> PAGEREF _Toc296323153 \h </w:instrText>
        </w:r>
        <w:r w:rsidR="00246D6B">
          <w:rPr>
            <w:webHidden/>
          </w:rPr>
        </w:r>
        <w:r w:rsidR="00246D6B">
          <w:rPr>
            <w:webHidden/>
          </w:rPr>
          <w:fldChar w:fldCharType="separate"/>
        </w:r>
        <w:r w:rsidR="00C1610B">
          <w:rPr>
            <w:webHidden/>
          </w:rPr>
          <w:t>14</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54" w:history="1">
        <w:r w:rsidR="00C1610B" w:rsidRPr="00E36072">
          <w:rPr>
            <w:rStyle w:val="Hyperlink"/>
          </w:rPr>
          <w:t>Level of Change Detection</w:t>
        </w:r>
        <w:r w:rsidR="00C1610B">
          <w:rPr>
            <w:webHidden/>
          </w:rPr>
          <w:tab/>
        </w:r>
        <w:r w:rsidR="00246D6B">
          <w:rPr>
            <w:webHidden/>
          </w:rPr>
          <w:fldChar w:fldCharType="begin"/>
        </w:r>
        <w:r w:rsidR="00C1610B">
          <w:rPr>
            <w:webHidden/>
          </w:rPr>
          <w:instrText xml:space="preserve"> PAGEREF _Toc296323154 \h </w:instrText>
        </w:r>
        <w:r w:rsidR="00246D6B">
          <w:rPr>
            <w:webHidden/>
          </w:rPr>
        </w:r>
        <w:r w:rsidR="00246D6B">
          <w:rPr>
            <w:webHidden/>
          </w:rPr>
          <w:fldChar w:fldCharType="separate"/>
        </w:r>
        <w:r w:rsidR="00C1610B">
          <w:rPr>
            <w:webHidden/>
          </w:rPr>
          <w:t>15</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55" w:history="1">
        <w:r w:rsidR="00C1610B" w:rsidRPr="00E36072">
          <w:rPr>
            <w:rStyle w:val="Hyperlink"/>
          </w:rPr>
          <w:t>Chapter 3: Field Methods</w:t>
        </w:r>
        <w:r w:rsidR="00C1610B">
          <w:rPr>
            <w:webHidden/>
          </w:rPr>
          <w:tab/>
        </w:r>
        <w:r w:rsidR="00246D6B">
          <w:rPr>
            <w:webHidden/>
          </w:rPr>
          <w:fldChar w:fldCharType="begin"/>
        </w:r>
        <w:r w:rsidR="00C1610B">
          <w:rPr>
            <w:webHidden/>
          </w:rPr>
          <w:instrText xml:space="preserve"> PAGEREF _Toc296323155 \h </w:instrText>
        </w:r>
        <w:r w:rsidR="00246D6B">
          <w:rPr>
            <w:webHidden/>
          </w:rPr>
        </w:r>
        <w:r w:rsidR="00246D6B">
          <w:rPr>
            <w:webHidden/>
          </w:rPr>
          <w:fldChar w:fldCharType="separate"/>
        </w:r>
        <w:r w:rsidR="00C1610B">
          <w:rPr>
            <w:webHidden/>
          </w:rPr>
          <w:t>17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56" w:history="1">
        <w:r w:rsidR="00C1610B" w:rsidRPr="00E36072">
          <w:rPr>
            <w:rStyle w:val="Hyperlink"/>
          </w:rPr>
          <w:t>Field Season Preparations, Field Schedule and Equipment Setup</w:t>
        </w:r>
        <w:r w:rsidR="00C1610B">
          <w:rPr>
            <w:webHidden/>
          </w:rPr>
          <w:tab/>
        </w:r>
        <w:r w:rsidR="00246D6B">
          <w:rPr>
            <w:webHidden/>
          </w:rPr>
          <w:fldChar w:fldCharType="begin"/>
        </w:r>
        <w:r w:rsidR="00C1610B">
          <w:rPr>
            <w:webHidden/>
          </w:rPr>
          <w:instrText xml:space="preserve"> PAGEREF _Toc296323156 \h </w:instrText>
        </w:r>
        <w:r w:rsidR="00246D6B">
          <w:rPr>
            <w:webHidden/>
          </w:rPr>
        </w:r>
        <w:r w:rsidR="00246D6B">
          <w:rPr>
            <w:webHidden/>
          </w:rPr>
          <w:fldChar w:fldCharType="separate"/>
        </w:r>
        <w:r w:rsidR="00C1610B">
          <w:rPr>
            <w:webHidden/>
          </w:rPr>
          <w:t>17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57" w:history="1">
        <w:r w:rsidR="00C1610B" w:rsidRPr="00E36072">
          <w:rPr>
            <w:rStyle w:val="Hyperlink"/>
          </w:rPr>
          <w:t>Field Methods</w:t>
        </w:r>
        <w:r w:rsidR="00C1610B">
          <w:rPr>
            <w:webHidden/>
          </w:rPr>
          <w:tab/>
        </w:r>
        <w:r w:rsidR="00246D6B">
          <w:rPr>
            <w:webHidden/>
          </w:rPr>
          <w:fldChar w:fldCharType="begin"/>
        </w:r>
        <w:r w:rsidR="00C1610B">
          <w:rPr>
            <w:webHidden/>
          </w:rPr>
          <w:instrText xml:space="preserve"> PAGEREF _Toc296323157 \h </w:instrText>
        </w:r>
        <w:r w:rsidR="00246D6B">
          <w:rPr>
            <w:webHidden/>
          </w:rPr>
        </w:r>
        <w:r w:rsidR="00246D6B">
          <w:rPr>
            <w:webHidden/>
          </w:rPr>
          <w:fldChar w:fldCharType="separate"/>
        </w:r>
        <w:r w:rsidR="00C1610B">
          <w:rPr>
            <w:webHidden/>
          </w:rPr>
          <w:t>17</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58" w:history="1">
        <w:r w:rsidR="00C1610B" w:rsidRPr="00E36072">
          <w:rPr>
            <w:rStyle w:val="Hyperlink"/>
          </w:rPr>
          <w:t>Locating and Installing Sampling Plots</w:t>
        </w:r>
        <w:r w:rsidR="00C1610B">
          <w:rPr>
            <w:webHidden/>
          </w:rPr>
          <w:tab/>
        </w:r>
        <w:r w:rsidR="00246D6B">
          <w:rPr>
            <w:webHidden/>
          </w:rPr>
          <w:fldChar w:fldCharType="begin"/>
        </w:r>
        <w:r w:rsidR="00C1610B">
          <w:rPr>
            <w:webHidden/>
          </w:rPr>
          <w:instrText xml:space="preserve"> PAGEREF _Toc296323158 \h </w:instrText>
        </w:r>
        <w:r w:rsidR="00246D6B">
          <w:rPr>
            <w:webHidden/>
          </w:rPr>
        </w:r>
        <w:r w:rsidR="00246D6B">
          <w:rPr>
            <w:webHidden/>
          </w:rPr>
          <w:fldChar w:fldCharType="separate"/>
        </w:r>
        <w:r w:rsidR="00C1610B">
          <w:rPr>
            <w:webHidden/>
          </w:rPr>
          <w:t>17</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59" w:history="1">
        <w:r w:rsidR="00C1610B" w:rsidRPr="00E36072">
          <w:rPr>
            <w:rStyle w:val="Hyperlink"/>
          </w:rPr>
          <w:t>Collecting Vegetation Data from the Sampling Plot</w:t>
        </w:r>
        <w:r w:rsidR="00C1610B">
          <w:rPr>
            <w:webHidden/>
          </w:rPr>
          <w:tab/>
        </w:r>
        <w:r w:rsidR="00246D6B">
          <w:rPr>
            <w:webHidden/>
          </w:rPr>
          <w:fldChar w:fldCharType="begin"/>
        </w:r>
        <w:r w:rsidR="00C1610B">
          <w:rPr>
            <w:webHidden/>
          </w:rPr>
          <w:instrText xml:space="preserve"> PAGEREF _Toc296323159 \h </w:instrText>
        </w:r>
        <w:r w:rsidR="00246D6B">
          <w:rPr>
            <w:webHidden/>
          </w:rPr>
        </w:r>
        <w:r w:rsidR="00246D6B">
          <w:rPr>
            <w:webHidden/>
          </w:rPr>
          <w:fldChar w:fldCharType="separate"/>
        </w:r>
        <w:r w:rsidR="00C1610B">
          <w:rPr>
            <w:webHidden/>
          </w:rPr>
          <w:t>19</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60" w:history="1">
        <w:r w:rsidR="00C1610B" w:rsidRPr="00E36072">
          <w:rPr>
            <w:rStyle w:val="Hyperlink"/>
          </w:rPr>
          <w:t>After the Field Season</w:t>
        </w:r>
        <w:r w:rsidR="00C1610B">
          <w:rPr>
            <w:webHidden/>
          </w:rPr>
          <w:tab/>
        </w:r>
        <w:r w:rsidR="00246D6B">
          <w:rPr>
            <w:webHidden/>
          </w:rPr>
          <w:fldChar w:fldCharType="begin"/>
        </w:r>
        <w:r w:rsidR="00C1610B">
          <w:rPr>
            <w:webHidden/>
          </w:rPr>
          <w:instrText xml:space="preserve"> PAGEREF _Toc296323160 \h </w:instrText>
        </w:r>
        <w:r w:rsidR="00246D6B">
          <w:rPr>
            <w:webHidden/>
          </w:rPr>
        </w:r>
        <w:r w:rsidR="00246D6B">
          <w:rPr>
            <w:webHidden/>
          </w:rPr>
          <w:fldChar w:fldCharType="separate"/>
        </w:r>
        <w:r w:rsidR="00C1610B">
          <w:rPr>
            <w:webHidden/>
          </w:rPr>
          <w:t>22</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61" w:history="1">
        <w:r w:rsidR="00C1610B" w:rsidRPr="00E36072">
          <w:rPr>
            <w:rStyle w:val="Hyperlink"/>
          </w:rPr>
          <w:t>Chapter 4: Data Handling, Analysis, and Reporting</w:t>
        </w:r>
        <w:r w:rsidR="00C1610B">
          <w:rPr>
            <w:webHidden/>
          </w:rPr>
          <w:tab/>
        </w:r>
        <w:r w:rsidR="00246D6B">
          <w:rPr>
            <w:webHidden/>
          </w:rPr>
          <w:fldChar w:fldCharType="begin"/>
        </w:r>
        <w:r w:rsidR="00C1610B">
          <w:rPr>
            <w:webHidden/>
          </w:rPr>
          <w:instrText xml:space="preserve"> PAGEREF _Toc296323161 \h </w:instrText>
        </w:r>
        <w:r w:rsidR="00246D6B">
          <w:rPr>
            <w:webHidden/>
          </w:rPr>
        </w:r>
        <w:r w:rsidR="00246D6B">
          <w:rPr>
            <w:webHidden/>
          </w:rPr>
          <w:fldChar w:fldCharType="separate"/>
        </w:r>
        <w:r w:rsidR="00C1610B">
          <w:rPr>
            <w:webHidden/>
          </w:rPr>
          <w:t>23</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62" w:history="1">
        <w:r w:rsidR="00C1610B" w:rsidRPr="00E36072">
          <w:rPr>
            <w:rStyle w:val="Hyperlink"/>
          </w:rPr>
          <w:t>Project Information Management Overview</w:t>
        </w:r>
        <w:r w:rsidR="00C1610B">
          <w:rPr>
            <w:webHidden/>
          </w:rPr>
          <w:tab/>
        </w:r>
        <w:r w:rsidR="00246D6B">
          <w:rPr>
            <w:webHidden/>
          </w:rPr>
          <w:fldChar w:fldCharType="begin"/>
        </w:r>
        <w:r w:rsidR="00C1610B">
          <w:rPr>
            <w:webHidden/>
          </w:rPr>
          <w:instrText xml:space="preserve"> PAGEREF _Toc296323162 \h </w:instrText>
        </w:r>
        <w:r w:rsidR="00246D6B">
          <w:rPr>
            <w:webHidden/>
          </w:rPr>
        </w:r>
        <w:r w:rsidR="00246D6B">
          <w:rPr>
            <w:webHidden/>
          </w:rPr>
          <w:fldChar w:fldCharType="separate"/>
        </w:r>
        <w:r w:rsidR="00C1610B">
          <w:rPr>
            <w:webHidden/>
          </w:rPr>
          <w:t>23</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63" w:history="1">
        <w:r w:rsidR="00C1610B" w:rsidRPr="00E36072">
          <w:rPr>
            <w:rStyle w:val="Hyperlink"/>
          </w:rPr>
          <w:t>Pre-season Preparations for Information Management</w:t>
        </w:r>
        <w:r w:rsidR="00C1610B">
          <w:rPr>
            <w:webHidden/>
          </w:rPr>
          <w:tab/>
        </w:r>
        <w:r w:rsidR="00246D6B">
          <w:rPr>
            <w:webHidden/>
          </w:rPr>
          <w:fldChar w:fldCharType="begin"/>
        </w:r>
        <w:r w:rsidR="00C1610B">
          <w:rPr>
            <w:webHidden/>
          </w:rPr>
          <w:instrText xml:space="preserve"> PAGEREF _Toc296323163 \h </w:instrText>
        </w:r>
        <w:r w:rsidR="00246D6B">
          <w:rPr>
            <w:webHidden/>
          </w:rPr>
        </w:r>
        <w:r w:rsidR="00246D6B">
          <w:rPr>
            <w:webHidden/>
          </w:rPr>
          <w:fldChar w:fldCharType="separate"/>
        </w:r>
        <w:r w:rsidR="00C1610B">
          <w:rPr>
            <w:webHidden/>
          </w:rPr>
          <w:t>24</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64" w:history="1">
        <w:r w:rsidR="00C1610B" w:rsidRPr="00E36072">
          <w:rPr>
            <w:rStyle w:val="Hyperlink"/>
          </w:rPr>
          <w:t>Set Up Project Workspace</w:t>
        </w:r>
        <w:r w:rsidR="00C1610B">
          <w:rPr>
            <w:webHidden/>
          </w:rPr>
          <w:tab/>
        </w:r>
        <w:r w:rsidR="00246D6B">
          <w:rPr>
            <w:webHidden/>
          </w:rPr>
          <w:fldChar w:fldCharType="begin"/>
        </w:r>
        <w:r w:rsidR="00C1610B">
          <w:rPr>
            <w:webHidden/>
          </w:rPr>
          <w:instrText xml:space="preserve"> PAGEREF _Toc296323164 \h </w:instrText>
        </w:r>
        <w:r w:rsidR="00246D6B">
          <w:rPr>
            <w:webHidden/>
          </w:rPr>
        </w:r>
        <w:r w:rsidR="00246D6B">
          <w:rPr>
            <w:webHidden/>
          </w:rPr>
          <w:fldChar w:fldCharType="separate"/>
        </w:r>
        <w:r w:rsidR="00C1610B">
          <w:rPr>
            <w:webHidden/>
          </w:rPr>
          <w:t>24</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65" w:history="1">
        <w:r w:rsidR="00C1610B" w:rsidRPr="00E36072">
          <w:rPr>
            <w:rStyle w:val="Hyperlink"/>
          </w:rPr>
          <w:t>GPS Loading and Preparation</w:t>
        </w:r>
        <w:r w:rsidR="00C1610B">
          <w:rPr>
            <w:webHidden/>
          </w:rPr>
          <w:tab/>
        </w:r>
        <w:r w:rsidR="00246D6B">
          <w:rPr>
            <w:webHidden/>
          </w:rPr>
          <w:fldChar w:fldCharType="begin"/>
        </w:r>
        <w:r w:rsidR="00C1610B">
          <w:rPr>
            <w:webHidden/>
          </w:rPr>
          <w:instrText xml:space="preserve"> PAGEREF _Toc296323165 \h </w:instrText>
        </w:r>
        <w:r w:rsidR="00246D6B">
          <w:rPr>
            <w:webHidden/>
          </w:rPr>
        </w:r>
        <w:r w:rsidR="00246D6B">
          <w:rPr>
            <w:webHidden/>
          </w:rPr>
          <w:fldChar w:fldCharType="separate"/>
        </w:r>
        <w:r w:rsidR="00C1610B">
          <w:rPr>
            <w:webHidden/>
          </w:rPr>
          <w:t>24</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66" w:history="1">
        <w:r w:rsidR="00C1610B" w:rsidRPr="00E36072">
          <w:rPr>
            <w:rStyle w:val="Hyperlink"/>
          </w:rPr>
          <w:t>Implement Working Database Copy</w:t>
        </w:r>
        <w:r w:rsidR="00C1610B">
          <w:rPr>
            <w:webHidden/>
          </w:rPr>
          <w:tab/>
        </w:r>
        <w:r w:rsidR="00246D6B">
          <w:rPr>
            <w:webHidden/>
          </w:rPr>
          <w:fldChar w:fldCharType="begin"/>
        </w:r>
        <w:r w:rsidR="00C1610B">
          <w:rPr>
            <w:webHidden/>
          </w:rPr>
          <w:instrText xml:space="preserve"> PAGEREF _Toc296323166 \h </w:instrText>
        </w:r>
        <w:r w:rsidR="00246D6B">
          <w:rPr>
            <w:webHidden/>
          </w:rPr>
        </w:r>
        <w:r w:rsidR="00246D6B">
          <w:rPr>
            <w:webHidden/>
          </w:rPr>
          <w:fldChar w:fldCharType="separate"/>
        </w:r>
        <w:r w:rsidR="00C1610B">
          <w:rPr>
            <w:webHidden/>
          </w:rPr>
          <w:t>24</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67" w:history="1">
        <w:r w:rsidR="00C1610B" w:rsidRPr="00E36072">
          <w:rPr>
            <w:rStyle w:val="Hyperlink"/>
          </w:rPr>
          <w:t>Overview of Database Design</w:t>
        </w:r>
        <w:r w:rsidR="00C1610B">
          <w:rPr>
            <w:webHidden/>
          </w:rPr>
          <w:tab/>
        </w:r>
        <w:r w:rsidR="00246D6B">
          <w:rPr>
            <w:webHidden/>
          </w:rPr>
          <w:fldChar w:fldCharType="begin"/>
        </w:r>
        <w:r w:rsidR="00C1610B">
          <w:rPr>
            <w:webHidden/>
          </w:rPr>
          <w:instrText xml:space="preserve"> PAGEREF _Toc296323167 \h </w:instrText>
        </w:r>
        <w:r w:rsidR="00246D6B">
          <w:rPr>
            <w:webHidden/>
          </w:rPr>
        </w:r>
        <w:r w:rsidR="00246D6B">
          <w:rPr>
            <w:webHidden/>
          </w:rPr>
          <w:fldChar w:fldCharType="separate"/>
        </w:r>
        <w:r w:rsidR="00C1610B">
          <w:rPr>
            <w:webHidden/>
          </w:rPr>
          <w:t>24</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68" w:history="1">
        <w:r w:rsidR="00C1610B" w:rsidRPr="00E36072">
          <w:rPr>
            <w:rStyle w:val="Hyperlink"/>
          </w:rPr>
          <w:t>Data Entry and Processing</w:t>
        </w:r>
        <w:r w:rsidR="00C1610B">
          <w:rPr>
            <w:webHidden/>
          </w:rPr>
          <w:tab/>
        </w:r>
        <w:r w:rsidR="00246D6B">
          <w:rPr>
            <w:webHidden/>
          </w:rPr>
          <w:fldChar w:fldCharType="begin"/>
        </w:r>
        <w:r w:rsidR="00C1610B">
          <w:rPr>
            <w:webHidden/>
          </w:rPr>
          <w:instrText xml:space="preserve"> PAGEREF _Toc296323168 \h </w:instrText>
        </w:r>
        <w:r w:rsidR="00246D6B">
          <w:rPr>
            <w:webHidden/>
          </w:rPr>
        </w:r>
        <w:r w:rsidR="00246D6B">
          <w:rPr>
            <w:webHidden/>
          </w:rPr>
          <w:fldChar w:fldCharType="separate"/>
        </w:r>
        <w:r w:rsidR="00C1610B">
          <w:rPr>
            <w:webHidden/>
          </w:rPr>
          <w:t>26</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69" w:history="1">
        <w:r w:rsidR="00C1610B" w:rsidRPr="00E36072">
          <w:rPr>
            <w:rStyle w:val="Hyperlink"/>
          </w:rPr>
          <w:t>Data Backups</w:t>
        </w:r>
        <w:r w:rsidR="00C1610B">
          <w:rPr>
            <w:webHidden/>
          </w:rPr>
          <w:tab/>
        </w:r>
        <w:r w:rsidR="00246D6B">
          <w:rPr>
            <w:webHidden/>
          </w:rPr>
          <w:fldChar w:fldCharType="begin"/>
        </w:r>
        <w:r w:rsidR="00C1610B">
          <w:rPr>
            <w:webHidden/>
          </w:rPr>
          <w:instrText xml:space="preserve"> PAGEREF _Toc296323169 \h </w:instrText>
        </w:r>
        <w:r w:rsidR="00246D6B">
          <w:rPr>
            <w:webHidden/>
          </w:rPr>
        </w:r>
        <w:r w:rsidR="00246D6B">
          <w:rPr>
            <w:webHidden/>
          </w:rPr>
          <w:fldChar w:fldCharType="separate"/>
        </w:r>
        <w:r w:rsidR="00C1610B">
          <w:rPr>
            <w:webHidden/>
          </w:rPr>
          <w:t>26</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0" w:history="1">
        <w:r w:rsidR="00C1610B" w:rsidRPr="00E36072">
          <w:rPr>
            <w:rStyle w:val="Hyperlink"/>
          </w:rPr>
          <w:t>Data Verification</w:t>
        </w:r>
        <w:r w:rsidR="00C1610B">
          <w:rPr>
            <w:webHidden/>
          </w:rPr>
          <w:tab/>
        </w:r>
        <w:r w:rsidR="00246D6B">
          <w:rPr>
            <w:webHidden/>
          </w:rPr>
          <w:fldChar w:fldCharType="begin"/>
        </w:r>
        <w:r w:rsidR="00C1610B">
          <w:rPr>
            <w:webHidden/>
          </w:rPr>
          <w:instrText xml:space="preserve"> PAGEREF _Toc296323170 \h </w:instrText>
        </w:r>
        <w:r w:rsidR="00246D6B">
          <w:rPr>
            <w:webHidden/>
          </w:rPr>
        </w:r>
        <w:r w:rsidR="00246D6B">
          <w:rPr>
            <w:webHidden/>
          </w:rPr>
          <w:fldChar w:fldCharType="separate"/>
        </w:r>
        <w:r w:rsidR="00C1610B">
          <w:rPr>
            <w:webHidden/>
          </w:rPr>
          <w:t>26</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1" w:history="1">
        <w:r w:rsidR="00C1610B" w:rsidRPr="00E36072">
          <w:rPr>
            <w:rStyle w:val="Hyperlink"/>
          </w:rPr>
          <w:t>Image Handling Procedures</w:t>
        </w:r>
        <w:r w:rsidR="00C1610B">
          <w:rPr>
            <w:webHidden/>
          </w:rPr>
          <w:tab/>
        </w:r>
        <w:r w:rsidR="00246D6B">
          <w:rPr>
            <w:webHidden/>
          </w:rPr>
          <w:fldChar w:fldCharType="begin"/>
        </w:r>
        <w:r w:rsidR="00C1610B">
          <w:rPr>
            <w:webHidden/>
          </w:rPr>
          <w:instrText xml:space="preserve"> PAGEREF _Toc296323171 \h </w:instrText>
        </w:r>
        <w:r w:rsidR="00246D6B">
          <w:rPr>
            <w:webHidden/>
          </w:rPr>
        </w:r>
        <w:r w:rsidR="00246D6B">
          <w:rPr>
            <w:webHidden/>
          </w:rPr>
          <w:fldChar w:fldCharType="separate"/>
        </w:r>
        <w:r w:rsidR="00C1610B">
          <w:rPr>
            <w:webHidden/>
          </w:rPr>
          <w:t>27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2" w:history="1">
        <w:r w:rsidR="00C1610B" w:rsidRPr="00E36072">
          <w:rPr>
            <w:rStyle w:val="Hyperlink"/>
          </w:rPr>
          <w:t>GPS Data Procedures</w:t>
        </w:r>
        <w:r w:rsidR="00C1610B">
          <w:rPr>
            <w:webHidden/>
          </w:rPr>
          <w:tab/>
        </w:r>
        <w:r w:rsidR="00246D6B">
          <w:rPr>
            <w:webHidden/>
          </w:rPr>
          <w:fldChar w:fldCharType="begin"/>
        </w:r>
        <w:r w:rsidR="00C1610B">
          <w:rPr>
            <w:webHidden/>
          </w:rPr>
          <w:instrText xml:space="preserve"> PAGEREF _Toc296323172 \h </w:instrText>
        </w:r>
        <w:r w:rsidR="00246D6B">
          <w:rPr>
            <w:webHidden/>
          </w:rPr>
        </w:r>
        <w:r w:rsidR="00246D6B">
          <w:rPr>
            <w:webHidden/>
          </w:rPr>
          <w:fldChar w:fldCharType="separate"/>
        </w:r>
        <w:r w:rsidR="00C1610B">
          <w:rPr>
            <w:webHidden/>
          </w:rPr>
          <w:t>27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3" w:history="1">
        <w:r w:rsidR="00C1610B" w:rsidRPr="00E36072">
          <w:rPr>
            <w:rStyle w:val="Hyperlink"/>
          </w:rPr>
          <w:t>Data Quality Review</w:t>
        </w:r>
        <w:r w:rsidR="00C1610B">
          <w:rPr>
            <w:webHidden/>
          </w:rPr>
          <w:tab/>
        </w:r>
        <w:r w:rsidR="00246D6B">
          <w:rPr>
            <w:webHidden/>
          </w:rPr>
          <w:fldChar w:fldCharType="begin"/>
        </w:r>
        <w:r w:rsidR="00C1610B">
          <w:rPr>
            <w:webHidden/>
          </w:rPr>
          <w:instrText xml:space="preserve"> PAGEREF _Toc296323173 \h </w:instrText>
        </w:r>
        <w:r w:rsidR="00246D6B">
          <w:rPr>
            <w:webHidden/>
          </w:rPr>
        </w:r>
        <w:r w:rsidR="00246D6B">
          <w:rPr>
            <w:webHidden/>
          </w:rPr>
          <w:fldChar w:fldCharType="separate"/>
        </w:r>
        <w:r w:rsidR="00C1610B">
          <w:rPr>
            <w:webHidden/>
          </w:rPr>
          <w:t>28</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4" w:history="1">
        <w:r w:rsidR="00C1610B" w:rsidRPr="00E36072">
          <w:rPr>
            <w:rStyle w:val="Hyperlink"/>
          </w:rPr>
          <w:t>Data edits after certification</w:t>
        </w:r>
        <w:r w:rsidR="00C1610B">
          <w:rPr>
            <w:webHidden/>
          </w:rPr>
          <w:tab/>
        </w:r>
        <w:r w:rsidR="00246D6B">
          <w:rPr>
            <w:webHidden/>
          </w:rPr>
          <w:fldChar w:fldCharType="begin"/>
        </w:r>
        <w:r w:rsidR="00C1610B">
          <w:rPr>
            <w:webHidden/>
          </w:rPr>
          <w:instrText xml:space="preserve"> PAGEREF _Toc296323174 \h </w:instrText>
        </w:r>
        <w:r w:rsidR="00246D6B">
          <w:rPr>
            <w:webHidden/>
          </w:rPr>
        </w:r>
        <w:r w:rsidR="00246D6B">
          <w:rPr>
            <w:webHidden/>
          </w:rPr>
          <w:fldChar w:fldCharType="separate"/>
        </w:r>
        <w:r w:rsidR="00C1610B">
          <w:rPr>
            <w:webHidden/>
          </w:rPr>
          <w:t>28</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5" w:history="1">
        <w:r w:rsidR="00C1610B" w:rsidRPr="00E36072">
          <w:rPr>
            <w:rStyle w:val="Hyperlink"/>
          </w:rPr>
          <w:t>Geospatial data</w:t>
        </w:r>
        <w:r w:rsidR="00C1610B">
          <w:rPr>
            <w:webHidden/>
          </w:rPr>
          <w:tab/>
        </w:r>
        <w:r w:rsidR="00246D6B">
          <w:rPr>
            <w:webHidden/>
          </w:rPr>
          <w:fldChar w:fldCharType="begin"/>
        </w:r>
        <w:r w:rsidR="00C1610B">
          <w:rPr>
            <w:webHidden/>
          </w:rPr>
          <w:instrText xml:space="preserve"> PAGEREF _Toc296323175 \h </w:instrText>
        </w:r>
        <w:r w:rsidR="00246D6B">
          <w:rPr>
            <w:webHidden/>
          </w:rPr>
        </w:r>
        <w:r w:rsidR="00246D6B">
          <w:rPr>
            <w:webHidden/>
          </w:rPr>
          <w:fldChar w:fldCharType="separate"/>
        </w:r>
        <w:r w:rsidR="00C1610B">
          <w:rPr>
            <w:webHidden/>
          </w:rPr>
          <w:t>28</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6" w:history="1">
        <w:r w:rsidR="00C1610B" w:rsidRPr="00E36072">
          <w:rPr>
            <w:rStyle w:val="Hyperlink"/>
          </w:rPr>
          <w:t>Metadata Documentation Procedures</w:t>
        </w:r>
        <w:r w:rsidR="00C1610B">
          <w:rPr>
            <w:webHidden/>
          </w:rPr>
          <w:tab/>
        </w:r>
        <w:r w:rsidR="00246D6B">
          <w:rPr>
            <w:webHidden/>
          </w:rPr>
          <w:fldChar w:fldCharType="begin"/>
        </w:r>
        <w:r w:rsidR="00C1610B">
          <w:rPr>
            <w:webHidden/>
          </w:rPr>
          <w:instrText xml:space="preserve"> PAGEREF _Toc296323176 \h </w:instrText>
        </w:r>
        <w:r w:rsidR="00246D6B">
          <w:rPr>
            <w:webHidden/>
          </w:rPr>
        </w:r>
        <w:r w:rsidR="00246D6B">
          <w:rPr>
            <w:webHidden/>
          </w:rPr>
          <w:fldChar w:fldCharType="separate"/>
        </w:r>
        <w:r w:rsidR="00C1610B">
          <w:rPr>
            <w:webHidden/>
          </w:rPr>
          <w:t>28</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7" w:history="1">
        <w:r w:rsidR="00C1610B" w:rsidRPr="00E36072">
          <w:rPr>
            <w:rStyle w:val="Hyperlink"/>
          </w:rPr>
          <w:t>Data Certification and Delivery</w:t>
        </w:r>
        <w:r w:rsidR="00C1610B">
          <w:rPr>
            <w:webHidden/>
          </w:rPr>
          <w:tab/>
        </w:r>
        <w:r w:rsidR="00246D6B">
          <w:rPr>
            <w:webHidden/>
          </w:rPr>
          <w:fldChar w:fldCharType="begin"/>
        </w:r>
        <w:r w:rsidR="00C1610B">
          <w:rPr>
            <w:webHidden/>
          </w:rPr>
          <w:instrText xml:space="preserve"> PAGEREF _Toc296323177 \h </w:instrText>
        </w:r>
        <w:r w:rsidR="00246D6B">
          <w:rPr>
            <w:webHidden/>
          </w:rPr>
        </w:r>
        <w:r w:rsidR="00246D6B">
          <w:rPr>
            <w:webHidden/>
          </w:rPr>
          <w:fldChar w:fldCharType="separate"/>
        </w:r>
        <w:r w:rsidR="00C1610B">
          <w:rPr>
            <w:webHidden/>
          </w:rPr>
          <w:t>29</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8" w:history="1">
        <w:r w:rsidR="00C1610B" w:rsidRPr="00E36072">
          <w:rPr>
            <w:rStyle w:val="Hyperlink"/>
          </w:rPr>
          <w:t>Data Analysis</w:t>
        </w:r>
        <w:r w:rsidR="00C1610B">
          <w:rPr>
            <w:webHidden/>
          </w:rPr>
          <w:tab/>
        </w:r>
        <w:r w:rsidR="00246D6B">
          <w:rPr>
            <w:webHidden/>
          </w:rPr>
          <w:fldChar w:fldCharType="begin"/>
        </w:r>
        <w:r w:rsidR="00C1610B">
          <w:rPr>
            <w:webHidden/>
          </w:rPr>
          <w:instrText xml:space="preserve"> PAGEREF _Toc296323178 \h </w:instrText>
        </w:r>
        <w:r w:rsidR="00246D6B">
          <w:rPr>
            <w:webHidden/>
          </w:rPr>
        </w:r>
        <w:r w:rsidR="00246D6B">
          <w:rPr>
            <w:webHidden/>
          </w:rPr>
          <w:fldChar w:fldCharType="separate"/>
        </w:r>
        <w:r w:rsidR="00C1610B">
          <w:rPr>
            <w:webHidden/>
          </w:rPr>
          <w:t>29</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79" w:history="1">
        <w:r w:rsidR="00C1610B" w:rsidRPr="00E36072">
          <w:rPr>
            <w:rStyle w:val="Hyperlink"/>
          </w:rPr>
          <w:t>Reporting and Product Development</w:t>
        </w:r>
        <w:r w:rsidR="00C1610B">
          <w:rPr>
            <w:webHidden/>
          </w:rPr>
          <w:tab/>
        </w:r>
        <w:r w:rsidR="00246D6B">
          <w:rPr>
            <w:webHidden/>
          </w:rPr>
          <w:fldChar w:fldCharType="begin"/>
        </w:r>
        <w:r w:rsidR="00C1610B">
          <w:rPr>
            <w:webHidden/>
          </w:rPr>
          <w:instrText xml:space="preserve"> PAGEREF _Toc296323179 \h </w:instrText>
        </w:r>
        <w:r w:rsidR="00246D6B">
          <w:rPr>
            <w:webHidden/>
          </w:rPr>
        </w:r>
        <w:r w:rsidR="00246D6B">
          <w:rPr>
            <w:webHidden/>
          </w:rPr>
          <w:fldChar w:fldCharType="separate"/>
        </w:r>
        <w:r w:rsidR="00C1610B">
          <w:rPr>
            <w:webHidden/>
          </w:rPr>
          <w:t>30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80" w:history="1">
        <w:r w:rsidR="00C1610B" w:rsidRPr="00E36072">
          <w:rPr>
            <w:rStyle w:val="Hyperlink"/>
          </w:rPr>
          <w:t>Report content</w:t>
        </w:r>
        <w:r w:rsidR="00C1610B">
          <w:rPr>
            <w:webHidden/>
          </w:rPr>
          <w:tab/>
        </w:r>
        <w:r w:rsidR="00246D6B">
          <w:rPr>
            <w:webHidden/>
          </w:rPr>
          <w:fldChar w:fldCharType="begin"/>
        </w:r>
        <w:r w:rsidR="00C1610B">
          <w:rPr>
            <w:webHidden/>
          </w:rPr>
          <w:instrText xml:space="preserve"> PAGEREF _Toc296323180 \h </w:instrText>
        </w:r>
        <w:r w:rsidR="00246D6B">
          <w:rPr>
            <w:webHidden/>
          </w:rPr>
        </w:r>
        <w:r w:rsidR="00246D6B">
          <w:rPr>
            <w:webHidden/>
          </w:rPr>
          <w:fldChar w:fldCharType="separate"/>
        </w:r>
        <w:r w:rsidR="00C1610B">
          <w:rPr>
            <w:webHidden/>
          </w:rPr>
          <w:t>30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81" w:history="1">
        <w:r w:rsidR="00C1610B" w:rsidRPr="00E36072">
          <w:rPr>
            <w:rStyle w:val="Hyperlink"/>
          </w:rPr>
          <w:t>Standard report format</w:t>
        </w:r>
        <w:r w:rsidR="00C1610B">
          <w:rPr>
            <w:webHidden/>
          </w:rPr>
          <w:tab/>
        </w:r>
        <w:r w:rsidR="00246D6B">
          <w:rPr>
            <w:webHidden/>
          </w:rPr>
          <w:fldChar w:fldCharType="begin"/>
        </w:r>
        <w:r w:rsidR="00C1610B">
          <w:rPr>
            <w:webHidden/>
          </w:rPr>
          <w:instrText xml:space="preserve"> PAGEREF _Toc296323181 \h </w:instrText>
        </w:r>
        <w:r w:rsidR="00246D6B">
          <w:rPr>
            <w:webHidden/>
          </w:rPr>
        </w:r>
        <w:r w:rsidR="00246D6B">
          <w:rPr>
            <w:webHidden/>
          </w:rPr>
          <w:fldChar w:fldCharType="separate"/>
        </w:r>
        <w:r w:rsidR="00C1610B">
          <w:rPr>
            <w:webHidden/>
          </w:rPr>
          <w:t>31</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82" w:history="1">
        <w:r w:rsidR="00C1610B" w:rsidRPr="00E36072">
          <w:rPr>
            <w:rStyle w:val="Hyperlink"/>
          </w:rPr>
          <w:t>Review products for sensitive information</w:t>
        </w:r>
        <w:r w:rsidR="00C1610B">
          <w:rPr>
            <w:webHidden/>
          </w:rPr>
          <w:tab/>
        </w:r>
        <w:r w:rsidR="00246D6B">
          <w:rPr>
            <w:webHidden/>
          </w:rPr>
          <w:fldChar w:fldCharType="begin"/>
        </w:r>
        <w:r w:rsidR="00C1610B">
          <w:rPr>
            <w:webHidden/>
          </w:rPr>
          <w:instrText xml:space="preserve"> PAGEREF _Toc296323182 \h </w:instrText>
        </w:r>
        <w:r w:rsidR="00246D6B">
          <w:rPr>
            <w:webHidden/>
          </w:rPr>
        </w:r>
        <w:r w:rsidR="00246D6B">
          <w:rPr>
            <w:webHidden/>
          </w:rPr>
          <w:fldChar w:fldCharType="separate"/>
        </w:r>
        <w:r w:rsidR="00C1610B">
          <w:rPr>
            <w:webHidden/>
          </w:rPr>
          <w:t>31</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83" w:history="1">
        <w:r w:rsidR="00C1610B" w:rsidRPr="00E36072">
          <w:rPr>
            <w:rStyle w:val="Hyperlink"/>
          </w:rPr>
          <w:t>Product Delivery, Posting and Distribution</w:t>
        </w:r>
        <w:r w:rsidR="00C1610B">
          <w:rPr>
            <w:webHidden/>
          </w:rPr>
          <w:tab/>
        </w:r>
        <w:r w:rsidR="00246D6B">
          <w:rPr>
            <w:webHidden/>
          </w:rPr>
          <w:fldChar w:fldCharType="begin"/>
        </w:r>
        <w:r w:rsidR="00C1610B">
          <w:rPr>
            <w:webHidden/>
          </w:rPr>
          <w:instrText xml:space="preserve"> PAGEREF _Toc296323183 \h </w:instrText>
        </w:r>
        <w:r w:rsidR="00246D6B">
          <w:rPr>
            <w:webHidden/>
          </w:rPr>
        </w:r>
        <w:r w:rsidR="00246D6B">
          <w:rPr>
            <w:webHidden/>
          </w:rPr>
          <w:fldChar w:fldCharType="separate"/>
        </w:r>
        <w:r w:rsidR="00C1610B">
          <w:rPr>
            <w:webHidden/>
          </w:rPr>
          <w:t>31</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84" w:history="1">
        <w:r w:rsidR="00C1610B" w:rsidRPr="00E36072">
          <w:rPr>
            <w:rStyle w:val="Hyperlink"/>
          </w:rPr>
          <w:t>Special procedures for sensitive information</w:t>
        </w:r>
        <w:r w:rsidR="00C1610B">
          <w:rPr>
            <w:webHidden/>
          </w:rPr>
          <w:tab/>
        </w:r>
        <w:r w:rsidR="00246D6B">
          <w:rPr>
            <w:webHidden/>
          </w:rPr>
          <w:fldChar w:fldCharType="begin"/>
        </w:r>
        <w:r w:rsidR="00C1610B">
          <w:rPr>
            <w:webHidden/>
          </w:rPr>
          <w:instrText xml:space="preserve"> PAGEREF _Toc296323184 \h </w:instrText>
        </w:r>
        <w:r w:rsidR="00246D6B">
          <w:rPr>
            <w:webHidden/>
          </w:rPr>
        </w:r>
        <w:r w:rsidR="00246D6B">
          <w:rPr>
            <w:webHidden/>
          </w:rPr>
          <w:fldChar w:fldCharType="separate"/>
        </w:r>
        <w:r w:rsidR="00C1610B">
          <w:rPr>
            <w:webHidden/>
          </w:rPr>
          <w:t>31</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85" w:history="1">
        <w:r w:rsidR="00C1610B" w:rsidRPr="00E36072">
          <w:rPr>
            <w:rStyle w:val="Hyperlink"/>
          </w:rPr>
          <w:t>Archival and Records Management</w:t>
        </w:r>
        <w:r w:rsidR="00C1610B">
          <w:rPr>
            <w:webHidden/>
          </w:rPr>
          <w:tab/>
        </w:r>
        <w:r w:rsidR="00246D6B">
          <w:rPr>
            <w:webHidden/>
          </w:rPr>
          <w:fldChar w:fldCharType="begin"/>
        </w:r>
        <w:r w:rsidR="00C1610B">
          <w:rPr>
            <w:webHidden/>
          </w:rPr>
          <w:instrText xml:space="preserve"> PAGEREF _Toc296323185 \h </w:instrText>
        </w:r>
        <w:r w:rsidR="00246D6B">
          <w:rPr>
            <w:webHidden/>
          </w:rPr>
        </w:r>
        <w:r w:rsidR="00246D6B">
          <w:rPr>
            <w:webHidden/>
          </w:rPr>
          <w:fldChar w:fldCharType="separate"/>
        </w:r>
        <w:r w:rsidR="00C1610B">
          <w:rPr>
            <w:webHidden/>
          </w:rPr>
          <w:t>32</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86" w:history="1">
        <w:r w:rsidR="00C1610B" w:rsidRPr="00E36072">
          <w:rPr>
            <w:rStyle w:val="Hyperlink"/>
          </w:rPr>
          <w:t>Season Close-out</w:t>
        </w:r>
        <w:r w:rsidR="00C1610B">
          <w:rPr>
            <w:webHidden/>
          </w:rPr>
          <w:tab/>
        </w:r>
        <w:r w:rsidR="00246D6B">
          <w:rPr>
            <w:webHidden/>
          </w:rPr>
          <w:fldChar w:fldCharType="begin"/>
        </w:r>
        <w:r w:rsidR="00C1610B">
          <w:rPr>
            <w:webHidden/>
          </w:rPr>
          <w:instrText xml:space="preserve"> PAGEREF _Toc296323186 \h </w:instrText>
        </w:r>
        <w:r w:rsidR="00246D6B">
          <w:rPr>
            <w:webHidden/>
          </w:rPr>
        </w:r>
        <w:r w:rsidR="00246D6B">
          <w:rPr>
            <w:webHidden/>
          </w:rPr>
          <w:fldChar w:fldCharType="separate"/>
        </w:r>
        <w:r w:rsidR="00C1610B">
          <w:rPr>
            <w:webHidden/>
          </w:rPr>
          <w:t>32</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87" w:history="1">
        <w:r w:rsidR="00C1610B" w:rsidRPr="00E36072">
          <w:rPr>
            <w:rStyle w:val="Hyperlink"/>
          </w:rPr>
          <w:t>Chapter 5: Personnel Requirements and Training</w:t>
        </w:r>
        <w:r w:rsidR="00C1610B">
          <w:rPr>
            <w:webHidden/>
          </w:rPr>
          <w:tab/>
        </w:r>
        <w:r w:rsidR="00246D6B">
          <w:rPr>
            <w:webHidden/>
          </w:rPr>
          <w:fldChar w:fldCharType="begin"/>
        </w:r>
        <w:r w:rsidR="00C1610B">
          <w:rPr>
            <w:webHidden/>
          </w:rPr>
          <w:instrText xml:space="preserve"> PAGEREF _Toc296323187 \h </w:instrText>
        </w:r>
        <w:r w:rsidR="00246D6B">
          <w:rPr>
            <w:webHidden/>
          </w:rPr>
        </w:r>
        <w:r w:rsidR="00246D6B">
          <w:rPr>
            <w:webHidden/>
          </w:rPr>
          <w:fldChar w:fldCharType="separate"/>
        </w:r>
        <w:r w:rsidR="00C1610B">
          <w:rPr>
            <w:webHidden/>
          </w:rPr>
          <w:t>33</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88" w:history="1">
        <w:r w:rsidR="00C1610B" w:rsidRPr="00E36072">
          <w:rPr>
            <w:rStyle w:val="Hyperlink"/>
          </w:rPr>
          <w:t>Roles and Responsibilities</w:t>
        </w:r>
        <w:r w:rsidR="00C1610B">
          <w:rPr>
            <w:webHidden/>
          </w:rPr>
          <w:tab/>
        </w:r>
        <w:r w:rsidR="00246D6B">
          <w:rPr>
            <w:webHidden/>
          </w:rPr>
          <w:fldChar w:fldCharType="begin"/>
        </w:r>
        <w:r w:rsidR="00C1610B">
          <w:rPr>
            <w:webHidden/>
          </w:rPr>
          <w:instrText xml:space="preserve"> PAGEREF _Toc296323188 \h </w:instrText>
        </w:r>
        <w:r w:rsidR="00246D6B">
          <w:rPr>
            <w:webHidden/>
          </w:rPr>
        </w:r>
        <w:r w:rsidR="00246D6B">
          <w:rPr>
            <w:webHidden/>
          </w:rPr>
          <w:fldChar w:fldCharType="separate"/>
        </w:r>
        <w:r w:rsidR="00C1610B">
          <w:rPr>
            <w:webHidden/>
          </w:rPr>
          <w:t>33</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89" w:history="1">
        <w:r w:rsidR="00C1610B" w:rsidRPr="00E36072">
          <w:rPr>
            <w:rStyle w:val="Hyperlink"/>
          </w:rPr>
          <w:t>Qualifications and Training</w:t>
        </w:r>
        <w:r w:rsidR="00C1610B">
          <w:rPr>
            <w:webHidden/>
          </w:rPr>
          <w:tab/>
        </w:r>
        <w:r w:rsidR="00246D6B">
          <w:rPr>
            <w:webHidden/>
          </w:rPr>
          <w:fldChar w:fldCharType="begin"/>
        </w:r>
        <w:r w:rsidR="00C1610B">
          <w:rPr>
            <w:webHidden/>
          </w:rPr>
          <w:instrText xml:space="preserve"> PAGEREF _Toc296323189 \h </w:instrText>
        </w:r>
        <w:r w:rsidR="00246D6B">
          <w:rPr>
            <w:webHidden/>
          </w:rPr>
        </w:r>
        <w:r w:rsidR="00246D6B">
          <w:rPr>
            <w:webHidden/>
          </w:rPr>
          <w:fldChar w:fldCharType="separate"/>
        </w:r>
        <w:r w:rsidR="00C1610B">
          <w:rPr>
            <w:webHidden/>
          </w:rPr>
          <w:t>34</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190" w:history="1">
        <w:r w:rsidR="00C1610B" w:rsidRPr="00E36072">
          <w:rPr>
            <w:rStyle w:val="Hyperlink"/>
          </w:rPr>
          <w:t>Chapter 6: Operational Requirements</w:t>
        </w:r>
        <w:r w:rsidR="00C1610B">
          <w:rPr>
            <w:webHidden/>
          </w:rPr>
          <w:tab/>
        </w:r>
        <w:r w:rsidR="00246D6B">
          <w:rPr>
            <w:webHidden/>
          </w:rPr>
          <w:fldChar w:fldCharType="begin"/>
        </w:r>
        <w:r w:rsidR="00C1610B">
          <w:rPr>
            <w:webHidden/>
          </w:rPr>
          <w:instrText xml:space="preserve"> PAGEREF _Toc296323190 \h </w:instrText>
        </w:r>
        <w:r w:rsidR="00246D6B">
          <w:rPr>
            <w:webHidden/>
          </w:rPr>
        </w:r>
        <w:r w:rsidR="00246D6B">
          <w:rPr>
            <w:webHidden/>
          </w:rPr>
          <w:fldChar w:fldCharType="separate"/>
        </w:r>
        <w:r w:rsidR="00C1610B">
          <w:rPr>
            <w:webHidden/>
          </w:rPr>
          <w:t>37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91" w:history="1">
        <w:r w:rsidR="00C1610B" w:rsidRPr="00E36072">
          <w:rPr>
            <w:rStyle w:val="Hyperlink"/>
          </w:rPr>
          <w:t>Annual Workload and Field Requirements</w:t>
        </w:r>
        <w:r w:rsidR="00C1610B">
          <w:rPr>
            <w:webHidden/>
          </w:rPr>
          <w:tab/>
        </w:r>
        <w:r w:rsidR="00246D6B">
          <w:rPr>
            <w:webHidden/>
          </w:rPr>
          <w:fldChar w:fldCharType="begin"/>
        </w:r>
        <w:r w:rsidR="00C1610B">
          <w:rPr>
            <w:webHidden/>
          </w:rPr>
          <w:instrText xml:space="preserve"> PAGEREF _Toc296323191 \h </w:instrText>
        </w:r>
        <w:r w:rsidR="00246D6B">
          <w:rPr>
            <w:webHidden/>
          </w:rPr>
        </w:r>
        <w:r w:rsidR="00246D6B">
          <w:rPr>
            <w:webHidden/>
          </w:rPr>
          <w:fldChar w:fldCharType="separate"/>
        </w:r>
        <w:r w:rsidR="00C1610B">
          <w:rPr>
            <w:webHidden/>
          </w:rPr>
          <w:t>37</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92" w:history="1">
        <w:r w:rsidR="00C1610B" w:rsidRPr="00E36072">
          <w:rPr>
            <w:rStyle w:val="Hyperlink"/>
          </w:rPr>
          <w:t>Facility and Equipment Needs</w:t>
        </w:r>
        <w:r w:rsidR="00C1610B">
          <w:rPr>
            <w:webHidden/>
          </w:rPr>
          <w:tab/>
        </w:r>
        <w:r w:rsidR="00246D6B">
          <w:rPr>
            <w:webHidden/>
          </w:rPr>
          <w:fldChar w:fldCharType="begin"/>
        </w:r>
        <w:r w:rsidR="00C1610B">
          <w:rPr>
            <w:webHidden/>
          </w:rPr>
          <w:instrText xml:space="preserve"> PAGEREF _Toc296323192 \h </w:instrText>
        </w:r>
        <w:r w:rsidR="00246D6B">
          <w:rPr>
            <w:webHidden/>
          </w:rPr>
        </w:r>
        <w:r w:rsidR="00246D6B">
          <w:rPr>
            <w:webHidden/>
          </w:rPr>
          <w:fldChar w:fldCharType="separate"/>
        </w:r>
        <w:r w:rsidR="00C1610B">
          <w:rPr>
            <w:webHidden/>
          </w:rPr>
          <w:t>38</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93" w:history="1">
        <w:r w:rsidR="00C1610B" w:rsidRPr="00E36072">
          <w:rPr>
            <w:rStyle w:val="Hyperlink"/>
          </w:rPr>
          <w:t>Startup Costs and Budget Considerations</w:t>
        </w:r>
        <w:r w:rsidR="00C1610B">
          <w:rPr>
            <w:webHidden/>
          </w:rPr>
          <w:tab/>
        </w:r>
        <w:r w:rsidR="00246D6B">
          <w:rPr>
            <w:webHidden/>
          </w:rPr>
          <w:fldChar w:fldCharType="begin"/>
        </w:r>
        <w:r w:rsidR="00C1610B">
          <w:rPr>
            <w:webHidden/>
          </w:rPr>
          <w:instrText xml:space="preserve"> PAGEREF _Toc296323193 \h </w:instrText>
        </w:r>
        <w:r w:rsidR="00246D6B">
          <w:rPr>
            <w:webHidden/>
          </w:rPr>
        </w:r>
        <w:r w:rsidR="00246D6B">
          <w:rPr>
            <w:webHidden/>
          </w:rPr>
          <w:fldChar w:fldCharType="separate"/>
        </w:r>
        <w:r w:rsidR="00C1610B">
          <w:rPr>
            <w:webHidden/>
          </w:rPr>
          <w:t>38</w:t>
        </w:r>
        <w:r w:rsidR="00246D6B">
          <w:rPr>
            <w:webHidden/>
          </w:rPr>
          <w:fldChar w:fldCharType="end"/>
        </w:r>
      </w:hyperlink>
    </w:p>
    <w:p w:rsidR="00C1610B" w:rsidRDefault="00E01466">
      <w:pPr>
        <w:pStyle w:val="TOC2"/>
        <w:rPr>
          <w:rFonts w:asciiTheme="minorHAnsi" w:eastAsiaTheme="minorEastAsia" w:hAnsiTheme="minorHAnsi" w:cstheme="minorBidi"/>
          <w:sz w:val="22"/>
          <w:szCs w:val="22"/>
        </w:rPr>
      </w:pPr>
      <w:hyperlink w:anchor="_Toc296323194" w:history="1">
        <w:r w:rsidR="00C1610B" w:rsidRPr="00E36072">
          <w:rPr>
            <w:rStyle w:val="Hyperlink"/>
          </w:rPr>
          <w:t>Permits, Permissions and Cooperative Agreements</w:t>
        </w:r>
        <w:r w:rsidR="00C1610B">
          <w:rPr>
            <w:webHidden/>
          </w:rPr>
          <w:tab/>
        </w:r>
        <w:r w:rsidR="00246D6B">
          <w:rPr>
            <w:webHidden/>
          </w:rPr>
          <w:fldChar w:fldCharType="begin"/>
        </w:r>
        <w:r w:rsidR="00C1610B">
          <w:rPr>
            <w:webHidden/>
          </w:rPr>
          <w:instrText xml:space="preserve"> PAGEREF _Toc296323194 \h </w:instrText>
        </w:r>
        <w:r w:rsidR="00246D6B">
          <w:rPr>
            <w:webHidden/>
          </w:rPr>
        </w:r>
        <w:r w:rsidR="00246D6B">
          <w:rPr>
            <w:webHidden/>
          </w:rPr>
          <w:fldChar w:fldCharType="separate"/>
        </w:r>
        <w:r w:rsidR="00C1610B">
          <w:rPr>
            <w:webHidden/>
          </w:rPr>
          <w:t>39</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95" w:history="1">
        <w:r w:rsidR="00C1610B" w:rsidRPr="00E36072">
          <w:rPr>
            <w:rStyle w:val="Hyperlink"/>
          </w:rPr>
          <w:t>National Park Service</w:t>
        </w:r>
        <w:r w:rsidR="00C1610B">
          <w:rPr>
            <w:webHidden/>
          </w:rPr>
          <w:tab/>
        </w:r>
        <w:r w:rsidR="00246D6B">
          <w:rPr>
            <w:webHidden/>
          </w:rPr>
          <w:fldChar w:fldCharType="begin"/>
        </w:r>
        <w:r w:rsidR="00C1610B">
          <w:rPr>
            <w:webHidden/>
          </w:rPr>
          <w:instrText xml:space="preserve"> PAGEREF _Toc296323195 \h </w:instrText>
        </w:r>
        <w:r w:rsidR="00246D6B">
          <w:rPr>
            <w:webHidden/>
          </w:rPr>
        </w:r>
        <w:r w:rsidR="00246D6B">
          <w:rPr>
            <w:webHidden/>
          </w:rPr>
          <w:fldChar w:fldCharType="separate"/>
        </w:r>
        <w:r w:rsidR="00C1610B">
          <w:rPr>
            <w:webHidden/>
          </w:rPr>
          <w:t>40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96" w:history="1">
        <w:r w:rsidR="00C1610B" w:rsidRPr="00E36072">
          <w:rPr>
            <w:rStyle w:val="Hyperlink"/>
          </w:rPr>
          <w:t>National Environmental Policy Act (NEPA)</w:t>
        </w:r>
        <w:r w:rsidR="00C1610B">
          <w:rPr>
            <w:webHidden/>
          </w:rPr>
          <w:tab/>
        </w:r>
        <w:r w:rsidR="00246D6B">
          <w:rPr>
            <w:webHidden/>
          </w:rPr>
          <w:fldChar w:fldCharType="begin"/>
        </w:r>
        <w:r w:rsidR="00C1610B">
          <w:rPr>
            <w:webHidden/>
          </w:rPr>
          <w:instrText xml:space="preserve"> PAGEREF _Toc296323196 \h </w:instrText>
        </w:r>
        <w:r w:rsidR="00246D6B">
          <w:rPr>
            <w:webHidden/>
          </w:rPr>
        </w:r>
        <w:r w:rsidR="00246D6B">
          <w:rPr>
            <w:webHidden/>
          </w:rPr>
          <w:fldChar w:fldCharType="separate"/>
        </w:r>
        <w:r w:rsidR="00C1610B">
          <w:rPr>
            <w:webHidden/>
          </w:rPr>
          <w:t>40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97" w:history="1">
        <w:r w:rsidR="00C1610B" w:rsidRPr="00E36072">
          <w:rPr>
            <w:rStyle w:val="Hyperlink"/>
          </w:rPr>
          <w:t>National Historic Preservation Act (NHPA)</w:t>
        </w:r>
        <w:r w:rsidR="00C1610B">
          <w:rPr>
            <w:webHidden/>
          </w:rPr>
          <w:tab/>
        </w:r>
        <w:r w:rsidR="00246D6B">
          <w:rPr>
            <w:webHidden/>
          </w:rPr>
          <w:fldChar w:fldCharType="begin"/>
        </w:r>
        <w:r w:rsidR="00C1610B">
          <w:rPr>
            <w:webHidden/>
          </w:rPr>
          <w:instrText xml:space="preserve"> PAGEREF _Toc296323197 \h </w:instrText>
        </w:r>
        <w:r w:rsidR="00246D6B">
          <w:rPr>
            <w:webHidden/>
          </w:rPr>
        </w:r>
        <w:r w:rsidR="00246D6B">
          <w:rPr>
            <w:webHidden/>
          </w:rPr>
          <w:fldChar w:fldCharType="separate"/>
        </w:r>
        <w:r w:rsidR="00C1610B">
          <w:rPr>
            <w:webHidden/>
          </w:rPr>
          <w:t>40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98" w:history="1">
        <w:r w:rsidR="00C1610B" w:rsidRPr="00E36072">
          <w:rPr>
            <w:rStyle w:val="Hyperlink"/>
          </w:rPr>
          <w:t>U.S. Fish and Wildlife Service (USFWS)</w:t>
        </w:r>
        <w:r w:rsidR="00C1610B">
          <w:rPr>
            <w:webHidden/>
          </w:rPr>
          <w:tab/>
        </w:r>
        <w:r w:rsidR="00246D6B">
          <w:rPr>
            <w:webHidden/>
          </w:rPr>
          <w:fldChar w:fldCharType="begin"/>
        </w:r>
        <w:r w:rsidR="00C1610B">
          <w:rPr>
            <w:webHidden/>
          </w:rPr>
          <w:instrText xml:space="preserve"> PAGEREF _Toc296323198 \h </w:instrText>
        </w:r>
        <w:r w:rsidR="00246D6B">
          <w:rPr>
            <w:webHidden/>
          </w:rPr>
        </w:r>
        <w:r w:rsidR="00246D6B">
          <w:rPr>
            <w:webHidden/>
          </w:rPr>
          <w:fldChar w:fldCharType="separate"/>
        </w:r>
        <w:r w:rsidR="00C1610B">
          <w:rPr>
            <w:webHidden/>
          </w:rPr>
          <w:t>40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199" w:history="1">
        <w:r w:rsidR="00C1610B" w:rsidRPr="00E36072">
          <w:rPr>
            <w:rStyle w:val="Hyperlink"/>
          </w:rPr>
          <w:t>State of Hawai‘i</w:t>
        </w:r>
        <w:r w:rsidR="00C1610B">
          <w:rPr>
            <w:webHidden/>
          </w:rPr>
          <w:tab/>
        </w:r>
        <w:r w:rsidR="00246D6B">
          <w:rPr>
            <w:webHidden/>
          </w:rPr>
          <w:fldChar w:fldCharType="begin"/>
        </w:r>
        <w:r w:rsidR="00C1610B">
          <w:rPr>
            <w:webHidden/>
          </w:rPr>
          <w:instrText xml:space="preserve"> PAGEREF _Toc296323199 \h </w:instrText>
        </w:r>
        <w:r w:rsidR="00246D6B">
          <w:rPr>
            <w:webHidden/>
          </w:rPr>
        </w:r>
        <w:r w:rsidR="00246D6B">
          <w:rPr>
            <w:webHidden/>
          </w:rPr>
          <w:fldChar w:fldCharType="separate"/>
        </w:r>
        <w:r w:rsidR="00C1610B">
          <w:rPr>
            <w:webHidden/>
          </w:rPr>
          <w:t>40</w:t>
        </w:r>
        <w:r w:rsidR="00246D6B">
          <w:rPr>
            <w:webHidden/>
          </w:rPr>
          <w:fldChar w:fldCharType="end"/>
        </w:r>
      </w:hyperlink>
    </w:p>
    <w:p w:rsidR="00C1610B" w:rsidRDefault="00E01466">
      <w:pPr>
        <w:pStyle w:val="TOC3"/>
        <w:rPr>
          <w:rFonts w:asciiTheme="minorHAnsi" w:eastAsiaTheme="minorEastAsia" w:hAnsiTheme="minorHAnsi" w:cstheme="minorBidi"/>
          <w:sz w:val="22"/>
          <w:szCs w:val="22"/>
        </w:rPr>
      </w:pPr>
      <w:hyperlink w:anchor="_Toc296323200" w:history="1">
        <w:r w:rsidR="00C1610B" w:rsidRPr="00E36072">
          <w:rPr>
            <w:rStyle w:val="Hyperlink"/>
          </w:rPr>
          <w:t>Territory of American Samoa</w:t>
        </w:r>
        <w:r w:rsidR="00C1610B">
          <w:rPr>
            <w:webHidden/>
          </w:rPr>
          <w:tab/>
        </w:r>
        <w:r w:rsidR="00246D6B">
          <w:rPr>
            <w:webHidden/>
          </w:rPr>
          <w:fldChar w:fldCharType="begin"/>
        </w:r>
        <w:r w:rsidR="00C1610B">
          <w:rPr>
            <w:webHidden/>
          </w:rPr>
          <w:instrText xml:space="preserve"> PAGEREF _Toc296323200 \h </w:instrText>
        </w:r>
        <w:r w:rsidR="00246D6B">
          <w:rPr>
            <w:webHidden/>
          </w:rPr>
        </w:r>
        <w:r w:rsidR="00246D6B">
          <w:rPr>
            <w:webHidden/>
          </w:rPr>
          <w:fldChar w:fldCharType="separate"/>
        </w:r>
        <w:r w:rsidR="00C1610B">
          <w:rPr>
            <w:webHidden/>
          </w:rPr>
          <w:t>40</w:t>
        </w:r>
        <w:r w:rsidR="00246D6B">
          <w:rPr>
            <w:webHidden/>
          </w:rPr>
          <w:fldChar w:fldCharType="end"/>
        </w:r>
      </w:hyperlink>
    </w:p>
    <w:p w:rsidR="00C1610B" w:rsidRDefault="00E01466">
      <w:pPr>
        <w:pStyle w:val="TOC1"/>
        <w:tabs>
          <w:tab w:val="right" w:leader="dot" w:pos="9350"/>
        </w:tabs>
        <w:rPr>
          <w:rFonts w:asciiTheme="minorHAnsi" w:eastAsiaTheme="minorEastAsia" w:hAnsiTheme="minorHAnsi" w:cstheme="minorBidi"/>
          <w:sz w:val="22"/>
          <w:szCs w:val="22"/>
        </w:rPr>
      </w:pPr>
      <w:hyperlink w:anchor="_Toc296323201" w:history="1">
        <w:r w:rsidR="00C1610B" w:rsidRPr="00E36072">
          <w:rPr>
            <w:rStyle w:val="Hyperlink"/>
          </w:rPr>
          <w:t>Chapter 7: Literature Cited</w:t>
        </w:r>
        <w:r w:rsidR="00C1610B">
          <w:rPr>
            <w:webHidden/>
          </w:rPr>
          <w:tab/>
        </w:r>
        <w:r w:rsidR="00246D6B">
          <w:rPr>
            <w:webHidden/>
          </w:rPr>
          <w:fldChar w:fldCharType="begin"/>
        </w:r>
        <w:r w:rsidR="00C1610B">
          <w:rPr>
            <w:webHidden/>
          </w:rPr>
          <w:instrText xml:space="preserve"> PAGEREF _Toc296323201 \h </w:instrText>
        </w:r>
        <w:r w:rsidR="00246D6B">
          <w:rPr>
            <w:webHidden/>
          </w:rPr>
        </w:r>
        <w:r w:rsidR="00246D6B">
          <w:rPr>
            <w:webHidden/>
          </w:rPr>
          <w:fldChar w:fldCharType="separate"/>
        </w:r>
        <w:r w:rsidR="00C1610B">
          <w:rPr>
            <w:webHidden/>
          </w:rPr>
          <w:t>43</w:t>
        </w:r>
        <w:r w:rsidR="00246D6B">
          <w:rPr>
            <w:webHidden/>
          </w:rPr>
          <w:fldChar w:fldCharType="end"/>
        </w:r>
      </w:hyperlink>
    </w:p>
    <w:p w:rsidR="00D314A7" w:rsidRDefault="00246D6B" w:rsidP="00C32504">
      <w:pPr>
        <w:pStyle w:val="NTR-1stOrder"/>
        <w:sectPr w:rsidR="00D314A7" w:rsidSect="00C1610B">
          <w:footerReference w:type="default" r:id="rId15"/>
          <w:type w:val="oddPage"/>
          <w:pgSz w:w="12240" w:h="15840"/>
          <w:pgMar w:top="1440" w:right="1440" w:bottom="1440" w:left="1440" w:header="720" w:footer="720" w:gutter="0"/>
          <w:pgNumType w:fmt="lowerRoman" w:start="5"/>
          <w:cols w:space="720"/>
          <w:docGrid w:linePitch="360"/>
        </w:sectPr>
      </w:pPr>
      <w:r>
        <w:fldChar w:fldCharType="end"/>
      </w:r>
      <w:bookmarkStart w:id="24" w:name="_Toc265829204"/>
    </w:p>
    <w:p w:rsidR="00A237FB" w:rsidRDefault="00A237FB" w:rsidP="00C32504">
      <w:pPr>
        <w:pStyle w:val="NTR-1stOrder"/>
        <w:sectPr w:rsidR="00A237FB" w:rsidSect="00D314A7">
          <w:footerReference w:type="default" r:id="rId16"/>
          <w:type w:val="continuous"/>
          <w:pgSz w:w="12240" w:h="15840"/>
          <w:pgMar w:top="1440" w:right="1440" w:bottom="1440" w:left="1440" w:header="720" w:footer="720" w:gutter="0"/>
          <w:pgNumType w:fmt="lowerRoman" w:start="9"/>
          <w:cols w:space="720"/>
          <w:docGrid w:linePitch="360"/>
        </w:sectPr>
      </w:pPr>
    </w:p>
    <w:p w:rsidR="00B41CF8" w:rsidRDefault="00B41CF8" w:rsidP="00C32504">
      <w:pPr>
        <w:pStyle w:val="NTR-1stOrder"/>
      </w:pPr>
      <w:bookmarkStart w:id="25" w:name="_Toc296323128"/>
      <w:r>
        <w:lastRenderedPageBreak/>
        <w:t>Figures</w:t>
      </w:r>
      <w:bookmarkEnd w:id="25"/>
    </w:p>
    <w:p w:rsidR="00B41CF8" w:rsidRDefault="00A237FB" w:rsidP="00A237FB">
      <w:pPr>
        <w:pStyle w:val="PageRight"/>
      </w:pPr>
      <w:r>
        <w:t>Page</w:t>
      </w:r>
    </w:p>
    <w:p w:rsidR="00A237FB" w:rsidRDefault="00246D6B">
      <w:pPr>
        <w:pStyle w:val="TableofFigures"/>
        <w:tabs>
          <w:tab w:val="right" w:leader="dot" w:pos="9350"/>
        </w:tabs>
        <w:rPr>
          <w:rFonts w:asciiTheme="minorHAnsi" w:eastAsiaTheme="minorEastAsia" w:hAnsiTheme="minorHAnsi" w:cstheme="minorBidi"/>
          <w:noProof/>
          <w:sz w:val="22"/>
          <w:szCs w:val="22"/>
        </w:rPr>
      </w:pPr>
      <w:r>
        <w:fldChar w:fldCharType="begin"/>
      </w:r>
      <w:r w:rsidR="00327916">
        <w:instrText xml:space="preserve"> TOC \f E \h \z \c "Figure" </w:instrText>
      </w:r>
      <w:r>
        <w:fldChar w:fldCharType="separate"/>
      </w:r>
      <w:hyperlink w:anchor="_Toc296008126" w:history="1">
        <w:r w:rsidR="00A237FB" w:rsidRPr="009546E8">
          <w:rPr>
            <w:rStyle w:val="Hyperlink"/>
            <w:noProof/>
          </w:rPr>
          <w:t>Figure 2.1. Wet forest, subalpine shrubland, limestone forest, and mangrove forest sampling plot layout used to quantify vegetation composition and structure.</w:t>
        </w:r>
        <w:r w:rsidR="00A237FB">
          <w:rPr>
            <w:noProof/>
            <w:webHidden/>
          </w:rPr>
          <w:tab/>
        </w:r>
        <w:r>
          <w:rPr>
            <w:noProof/>
            <w:webHidden/>
          </w:rPr>
          <w:fldChar w:fldCharType="begin"/>
        </w:r>
        <w:r w:rsidR="00A237FB">
          <w:rPr>
            <w:noProof/>
            <w:webHidden/>
          </w:rPr>
          <w:instrText xml:space="preserve"> PAGEREF _Toc296008126 \h </w:instrText>
        </w:r>
        <w:r>
          <w:rPr>
            <w:noProof/>
            <w:webHidden/>
          </w:rPr>
        </w:r>
        <w:r>
          <w:rPr>
            <w:noProof/>
            <w:webHidden/>
          </w:rPr>
          <w:fldChar w:fldCharType="separate"/>
        </w:r>
        <w:r w:rsidR="00C66F71">
          <w:rPr>
            <w:noProof/>
            <w:webHidden/>
          </w:rPr>
          <w:t>8</w:t>
        </w:r>
        <w:r>
          <w:rPr>
            <w:noProof/>
            <w:webHidden/>
          </w:rPr>
          <w:fldChar w:fldCharType="end"/>
        </w:r>
      </w:hyperlink>
    </w:p>
    <w:p w:rsidR="00A237FB" w:rsidRDefault="00E01466">
      <w:pPr>
        <w:pStyle w:val="TableofFigures"/>
        <w:tabs>
          <w:tab w:val="right" w:leader="dot" w:pos="9350"/>
        </w:tabs>
        <w:rPr>
          <w:rFonts w:asciiTheme="minorHAnsi" w:eastAsiaTheme="minorEastAsia" w:hAnsiTheme="minorHAnsi" w:cstheme="minorBidi"/>
          <w:noProof/>
          <w:sz w:val="22"/>
          <w:szCs w:val="22"/>
        </w:rPr>
      </w:pPr>
      <w:hyperlink w:anchor="_Toc296008127" w:history="1">
        <w:r w:rsidR="00A237FB" w:rsidRPr="009546E8">
          <w:rPr>
            <w:rStyle w:val="Hyperlink"/>
            <w:noProof/>
          </w:rPr>
          <w:t>Figure 2.2. Coastal communities sampling plot layout used to quantify vegetation composition and structure.</w:t>
        </w:r>
        <w:r w:rsidR="00A237FB">
          <w:rPr>
            <w:noProof/>
            <w:webHidden/>
          </w:rPr>
          <w:tab/>
        </w:r>
        <w:r w:rsidR="00246D6B">
          <w:rPr>
            <w:noProof/>
            <w:webHidden/>
          </w:rPr>
          <w:fldChar w:fldCharType="begin"/>
        </w:r>
        <w:r w:rsidR="00A237FB">
          <w:rPr>
            <w:noProof/>
            <w:webHidden/>
          </w:rPr>
          <w:instrText xml:space="preserve"> PAGEREF _Toc296008127 \h </w:instrText>
        </w:r>
        <w:r w:rsidR="00246D6B">
          <w:rPr>
            <w:noProof/>
            <w:webHidden/>
          </w:rPr>
        </w:r>
        <w:r w:rsidR="00246D6B">
          <w:rPr>
            <w:noProof/>
            <w:webHidden/>
          </w:rPr>
          <w:fldChar w:fldCharType="separate"/>
        </w:r>
        <w:r w:rsidR="00C66F71">
          <w:rPr>
            <w:noProof/>
            <w:webHidden/>
          </w:rPr>
          <w:t>8</w:t>
        </w:r>
        <w:r w:rsidR="00246D6B">
          <w:rPr>
            <w:noProof/>
            <w:webHidden/>
          </w:rPr>
          <w:fldChar w:fldCharType="end"/>
        </w:r>
      </w:hyperlink>
    </w:p>
    <w:p w:rsidR="00A237FB" w:rsidRDefault="00E01466">
      <w:pPr>
        <w:pStyle w:val="TableofFigures"/>
        <w:tabs>
          <w:tab w:val="right" w:leader="dot" w:pos="9350"/>
        </w:tabs>
        <w:rPr>
          <w:rFonts w:asciiTheme="minorHAnsi" w:eastAsiaTheme="minorEastAsia" w:hAnsiTheme="minorHAnsi" w:cstheme="minorBidi"/>
          <w:noProof/>
          <w:sz w:val="22"/>
          <w:szCs w:val="22"/>
        </w:rPr>
      </w:pPr>
      <w:hyperlink w:anchor="_Toc296008128" w:history="1">
        <w:r w:rsidR="00A237FB" w:rsidRPr="009546E8">
          <w:rPr>
            <w:rStyle w:val="Hyperlink"/>
            <w:noProof/>
            <w:snapToGrid w:val="0"/>
          </w:rPr>
          <w:t xml:space="preserve">Figure 4.1. Idealized </w:t>
        </w:r>
        <w:r w:rsidR="00A237FB" w:rsidRPr="009546E8">
          <w:rPr>
            <w:rStyle w:val="Hyperlink"/>
            <w:noProof/>
          </w:rPr>
          <w:t>flow diagram of the cyclical stages of project information management, from pre-season preparation to season close-out.</w:t>
        </w:r>
        <w:r w:rsidR="00A237FB">
          <w:rPr>
            <w:noProof/>
            <w:webHidden/>
          </w:rPr>
          <w:tab/>
        </w:r>
        <w:r w:rsidR="00246D6B">
          <w:rPr>
            <w:noProof/>
            <w:webHidden/>
          </w:rPr>
          <w:fldChar w:fldCharType="begin"/>
        </w:r>
        <w:r w:rsidR="00A237FB">
          <w:rPr>
            <w:noProof/>
            <w:webHidden/>
          </w:rPr>
          <w:instrText xml:space="preserve"> PAGEREF _Toc296008128 \h </w:instrText>
        </w:r>
        <w:r w:rsidR="00246D6B">
          <w:rPr>
            <w:noProof/>
            <w:webHidden/>
          </w:rPr>
        </w:r>
        <w:r w:rsidR="00246D6B">
          <w:rPr>
            <w:noProof/>
            <w:webHidden/>
          </w:rPr>
          <w:fldChar w:fldCharType="separate"/>
        </w:r>
        <w:r w:rsidR="00C66F71">
          <w:rPr>
            <w:noProof/>
            <w:webHidden/>
          </w:rPr>
          <w:t>23</w:t>
        </w:r>
        <w:r w:rsidR="00246D6B">
          <w:rPr>
            <w:noProof/>
            <w:webHidden/>
          </w:rPr>
          <w:fldChar w:fldCharType="end"/>
        </w:r>
      </w:hyperlink>
    </w:p>
    <w:p w:rsidR="00327916" w:rsidRDefault="00246D6B" w:rsidP="00B41CF8">
      <w:r>
        <w:fldChar w:fldCharType="end"/>
      </w:r>
    </w:p>
    <w:p w:rsidR="00327916" w:rsidRDefault="00327916" w:rsidP="00327916"/>
    <w:p w:rsidR="00327916" w:rsidRDefault="00327916" w:rsidP="00327916"/>
    <w:p w:rsidR="00D314A7" w:rsidRDefault="00D314A7" w:rsidP="00C32504">
      <w:pPr>
        <w:pStyle w:val="NTR-1stOrder"/>
        <w:sectPr w:rsidR="00D314A7" w:rsidSect="00A237FB">
          <w:headerReference w:type="default" r:id="rId17"/>
          <w:footerReference w:type="default" r:id="rId18"/>
          <w:pgSz w:w="12240" w:h="15840"/>
          <w:pgMar w:top="1440" w:right="1440" w:bottom="1440" w:left="1440" w:header="720" w:footer="720" w:gutter="0"/>
          <w:pgNumType w:fmt="lowerRoman" w:start="9"/>
          <w:cols w:space="720"/>
          <w:docGrid w:linePitch="360"/>
        </w:sectPr>
      </w:pPr>
    </w:p>
    <w:p w:rsidR="00D314A7" w:rsidRDefault="00D314A7" w:rsidP="00C32504">
      <w:pPr>
        <w:pStyle w:val="NTR-1stOrder"/>
        <w:sectPr w:rsidR="00D314A7" w:rsidSect="00D314A7">
          <w:headerReference w:type="default" r:id="rId19"/>
          <w:footerReference w:type="default" r:id="rId20"/>
          <w:type w:val="oddPage"/>
          <w:pgSz w:w="12240" w:h="15840"/>
          <w:pgMar w:top="1440" w:right="1440" w:bottom="1440" w:left="1440" w:header="720" w:footer="720" w:gutter="0"/>
          <w:pgNumType w:fmt="lowerRoman" w:start="9"/>
          <w:cols w:space="720"/>
          <w:docGrid w:linePitch="360"/>
        </w:sectPr>
      </w:pPr>
    </w:p>
    <w:p w:rsidR="00604B3A" w:rsidRDefault="00604B3A" w:rsidP="00C32504">
      <w:pPr>
        <w:pStyle w:val="NTR-1stOrder"/>
      </w:pPr>
      <w:bookmarkStart w:id="26" w:name="_Toc296323129"/>
      <w:r w:rsidRPr="00C32504">
        <w:lastRenderedPageBreak/>
        <w:t>Tables</w:t>
      </w:r>
      <w:bookmarkEnd w:id="24"/>
      <w:bookmarkEnd w:id="26"/>
    </w:p>
    <w:p w:rsidR="00CB7B5C" w:rsidRPr="00CB7B5C" w:rsidRDefault="00A237FB" w:rsidP="00A237FB">
      <w:pPr>
        <w:pStyle w:val="PageRight"/>
      </w:pPr>
      <w:r>
        <w:t>Page</w:t>
      </w:r>
    </w:p>
    <w:p w:rsidR="00A237FB" w:rsidRDefault="00246D6B">
      <w:pPr>
        <w:pStyle w:val="TableofFigures"/>
        <w:tabs>
          <w:tab w:val="left" w:pos="1200"/>
          <w:tab w:val="right" w:leader="dot" w:pos="9350"/>
        </w:tabs>
        <w:rPr>
          <w:rFonts w:asciiTheme="minorHAnsi" w:eastAsiaTheme="minorEastAsia" w:hAnsiTheme="minorHAnsi" w:cstheme="minorBidi"/>
          <w:noProof/>
          <w:sz w:val="22"/>
          <w:szCs w:val="22"/>
        </w:rPr>
      </w:pPr>
      <w:r>
        <w:fldChar w:fldCharType="begin"/>
      </w:r>
      <w:r w:rsidR="00604B3A">
        <w:instrText xml:space="preserve"> TOC \f D \h \z \c "Figure" </w:instrText>
      </w:r>
      <w:r>
        <w:fldChar w:fldCharType="separate"/>
      </w:r>
      <w:hyperlink w:anchor="_Toc296008236" w:history="1">
        <w:r w:rsidR="00A237FB" w:rsidRPr="008F1319">
          <w:rPr>
            <w:rStyle w:val="Hyperlink"/>
            <w:noProof/>
          </w:rPr>
          <w:t>Table 1.1.</w:t>
        </w:r>
        <w:r w:rsidR="00A237FB">
          <w:rPr>
            <w:rFonts w:asciiTheme="minorHAnsi" w:eastAsiaTheme="minorEastAsia" w:hAnsiTheme="minorHAnsi" w:cstheme="minorBidi"/>
            <w:noProof/>
            <w:sz w:val="22"/>
            <w:szCs w:val="22"/>
          </w:rPr>
          <w:tab/>
        </w:r>
        <w:r w:rsidR="00A237FB" w:rsidRPr="008F1319">
          <w:rPr>
            <w:rStyle w:val="Hyperlink"/>
            <w:noProof/>
          </w:rPr>
          <w:t>Vegetation monitoring protocols implemented and associated vegetation attributes measured in the Pacific Region during the past ten years</w:t>
        </w:r>
        <w:r w:rsidR="00A237FB" w:rsidRPr="008F1319">
          <w:rPr>
            <w:rStyle w:val="Hyperlink"/>
            <w:rFonts w:ascii="Arial" w:hAnsi="Arial" w:cs="Arial"/>
            <w:b/>
            <w:noProof/>
          </w:rPr>
          <w:t>.</w:t>
        </w:r>
        <w:r w:rsidR="00A237FB">
          <w:rPr>
            <w:noProof/>
            <w:webHidden/>
          </w:rPr>
          <w:tab/>
        </w:r>
        <w:r>
          <w:rPr>
            <w:noProof/>
            <w:webHidden/>
          </w:rPr>
          <w:fldChar w:fldCharType="begin"/>
        </w:r>
        <w:r w:rsidR="00A237FB">
          <w:rPr>
            <w:noProof/>
            <w:webHidden/>
          </w:rPr>
          <w:instrText xml:space="preserve"> PAGEREF _Toc296008236 \h </w:instrText>
        </w:r>
        <w:r>
          <w:rPr>
            <w:noProof/>
            <w:webHidden/>
          </w:rPr>
        </w:r>
        <w:r>
          <w:rPr>
            <w:noProof/>
            <w:webHidden/>
          </w:rPr>
          <w:fldChar w:fldCharType="separate"/>
        </w:r>
        <w:r w:rsidR="00C66F71">
          <w:rPr>
            <w:noProof/>
            <w:webHidden/>
          </w:rPr>
          <w:t>2</w:t>
        </w:r>
        <w:r>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37" w:history="1">
        <w:r w:rsidR="00A237FB" w:rsidRPr="008F1319">
          <w:rPr>
            <w:rStyle w:val="Hyperlink"/>
            <w:noProof/>
            <w:snapToGrid w:val="0"/>
          </w:rPr>
          <w:t>Table 2.1.</w:t>
        </w:r>
        <w:r w:rsidR="00A237FB">
          <w:rPr>
            <w:rFonts w:asciiTheme="minorHAnsi" w:eastAsiaTheme="minorEastAsia" w:hAnsiTheme="minorHAnsi" w:cstheme="minorBidi"/>
            <w:noProof/>
            <w:sz w:val="22"/>
            <w:szCs w:val="22"/>
          </w:rPr>
          <w:tab/>
        </w:r>
        <w:r w:rsidR="00A237FB" w:rsidRPr="008F1319">
          <w:rPr>
            <w:rStyle w:val="Hyperlink"/>
            <w:noProof/>
            <w:snapToGrid w:val="0"/>
          </w:rPr>
          <w:t>Number of sampling frames for each focal plant community and park.</w:t>
        </w:r>
        <w:r w:rsidR="00A237FB">
          <w:rPr>
            <w:noProof/>
            <w:webHidden/>
          </w:rPr>
          <w:tab/>
        </w:r>
        <w:r w:rsidR="00246D6B">
          <w:rPr>
            <w:noProof/>
            <w:webHidden/>
          </w:rPr>
          <w:fldChar w:fldCharType="begin"/>
        </w:r>
        <w:r w:rsidR="00A237FB">
          <w:rPr>
            <w:noProof/>
            <w:webHidden/>
          </w:rPr>
          <w:instrText xml:space="preserve"> PAGEREF _Toc296008237 \h </w:instrText>
        </w:r>
        <w:r w:rsidR="00246D6B">
          <w:rPr>
            <w:noProof/>
            <w:webHidden/>
          </w:rPr>
        </w:r>
        <w:r w:rsidR="00246D6B">
          <w:rPr>
            <w:noProof/>
            <w:webHidden/>
          </w:rPr>
          <w:fldChar w:fldCharType="separate"/>
        </w:r>
        <w:r w:rsidR="00C66F71">
          <w:rPr>
            <w:noProof/>
            <w:webHidden/>
          </w:rPr>
          <w:t>6</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38" w:history="1">
        <w:r w:rsidR="00A237FB" w:rsidRPr="008F1319">
          <w:rPr>
            <w:rStyle w:val="Hyperlink"/>
            <w:noProof/>
            <w:snapToGrid w:val="0"/>
          </w:rPr>
          <w:t>Table 2.2.</w:t>
        </w:r>
        <w:r w:rsidR="00A237FB">
          <w:rPr>
            <w:rFonts w:asciiTheme="minorHAnsi" w:eastAsiaTheme="minorEastAsia" w:hAnsiTheme="minorHAnsi" w:cstheme="minorBidi"/>
            <w:noProof/>
            <w:sz w:val="22"/>
            <w:szCs w:val="22"/>
          </w:rPr>
          <w:tab/>
        </w:r>
        <w:r w:rsidR="00A237FB" w:rsidRPr="008F1319">
          <w:rPr>
            <w:rStyle w:val="Hyperlink"/>
            <w:noProof/>
            <w:snapToGrid w:val="0"/>
          </w:rPr>
          <w:t>Sampling methods and summary statistics for each parameter collected during focal plant community monitoring</w:t>
        </w:r>
        <w:r w:rsidR="00A237FB">
          <w:rPr>
            <w:noProof/>
            <w:webHidden/>
          </w:rPr>
          <w:tab/>
        </w:r>
        <w:r w:rsidR="00246D6B">
          <w:rPr>
            <w:noProof/>
            <w:webHidden/>
          </w:rPr>
          <w:fldChar w:fldCharType="begin"/>
        </w:r>
        <w:r w:rsidR="00A237FB">
          <w:rPr>
            <w:noProof/>
            <w:webHidden/>
          </w:rPr>
          <w:instrText xml:space="preserve"> PAGEREF _Toc296008238 \h </w:instrText>
        </w:r>
        <w:r w:rsidR="00246D6B">
          <w:rPr>
            <w:noProof/>
            <w:webHidden/>
          </w:rPr>
        </w:r>
        <w:r w:rsidR="00246D6B">
          <w:rPr>
            <w:noProof/>
            <w:webHidden/>
          </w:rPr>
          <w:fldChar w:fldCharType="separate"/>
        </w:r>
        <w:r w:rsidR="00C66F71">
          <w:rPr>
            <w:noProof/>
            <w:webHidden/>
          </w:rPr>
          <w:t>9</w:t>
        </w:r>
        <w:r w:rsidR="00246D6B">
          <w:rPr>
            <w:noProof/>
            <w:webHidden/>
          </w:rPr>
          <w:fldChar w:fldCharType="end"/>
        </w:r>
      </w:hyperlink>
    </w:p>
    <w:p w:rsidR="00A237FB" w:rsidRDefault="00E01466" w:rsidP="00A01132">
      <w:pPr>
        <w:pStyle w:val="TableofFigures"/>
        <w:tabs>
          <w:tab w:val="left" w:pos="1170"/>
          <w:tab w:val="right" w:leader="dot" w:pos="9350"/>
        </w:tabs>
        <w:rPr>
          <w:rFonts w:asciiTheme="minorHAnsi" w:eastAsiaTheme="minorEastAsia" w:hAnsiTheme="minorHAnsi" w:cstheme="minorBidi"/>
          <w:noProof/>
          <w:sz w:val="22"/>
          <w:szCs w:val="22"/>
        </w:rPr>
      </w:pPr>
      <w:hyperlink w:anchor="_Toc296008239" w:history="1">
        <w:r w:rsidR="00A237FB" w:rsidRPr="008F1319">
          <w:rPr>
            <w:rStyle w:val="Hyperlink"/>
            <w:noProof/>
            <w:snapToGrid w:val="0"/>
          </w:rPr>
          <w:t xml:space="preserve">Table 2.3. </w:t>
        </w:r>
        <w:r w:rsidR="00A01132">
          <w:rPr>
            <w:rFonts w:asciiTheme="minorHAnsi" w:eastAsiaTheme="minorEastAsia" w:hAnsiTheme="minorHAnsi" w:cstheme="minorBidi"/>
            <w:noProof/>
            <w:sz w:val="22"/>
            <w:szCs w:val="22"/>
          </w:rPr>
          <w:tab/>
        </w:r>
        <w:r w:rsidR="00A237FB" w:rsidRPr="008F1319">
          <w:rPr>
            <w:rStyle w:val="Hyperlink"/>
            <w:noProof/>
            <w:snapToGrid w:val="0"/>
          </w:rPr>
          <w:t>Survey schedule for a sample frame given split panel design</w:t>
        </w:r>
        <w:r w:rsidR="00A237FB">
          <w:rPr>
            <w:noProof/>
            <w:webHidden/>
          </w:rPr>
          <w:tab/>
        </w:r>
        <w:r w:rsidR="00246D6B">
          <w:rPr>
            <w:noProof/>
            <w:webHidden/>
          </w:rPr>
          <w:fldChar w:fldCharType="begin"/>
        </w:r>
        <w:r w:rsidR="00A237FB">
          <w:rPr>
            <w:noProof/>
            <w:webHidden/>
          </w:rPr>
          <w:instrText xml:space="preserve"> PAGEREF _Toc296008239 \h </w:instrText>
        </w:r>
        <w:r w:rsidR="00246D6B">
          <w:rPr>
            <w:noProof/>
            <w:webHidden/>
          </w:rPr>
        </w:r>
        <w:r w:rsidR="00246D6B">
          <w:rPr>
            <w:noProof/>
            <w:webHidden/>
          </w:rPr>
          <w:fldChar w:fldCharType="separate"/>
        </w:r>
        <w:r w:rsidR="00C66F71">
          <w:rPr>
            <w:noProof/>
            <w:webHidden/>
          </w:rPr>
          <w:t>14</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40" w:history="1">
        <w:r w:rsidR="00A237FB" w:rsidRPr="008F1319">
          <w:rPr>
            <w:rStyle w:val="Hyperlink"/>
            <w:noProof/>
            <w:snapToGrid w:val="0"/>
          </w:rPr>
          <w:t>Table 3.1.</w:t>
        </w:r>
        <w:r w:rsidR="00A237FB">
          <w:rPr>
            <w:rFonts w:asciiTheme="minorHAnsi" w:eastAsiaTheme="minorEastAsia" w:hAnsiTheme="minorHAnsi" w:cstheme="minorBidi"/>
            <w:noProof/>
            <w:sz w:val="22"/>
            <w:szCs w:val="22"/>
          </w:rPr>
          <w:tab/>
        </w:r>
        <w:r w:rsidR="00A237FB" w:rsidRPr="008F1319">
          <w:rPr>
            <w:rStyle w:val="Hyperlink"/>
            <w:noProof/>
          </w:rPr>
          <w:t xml:space="preserve">Woody species and tree fern </w:t>
        </w:r>
        <w:r w:rsidR="00A237FB" w:rsidRPr="008F1319">
          <w:rPr>
            <w:rStyle w:val="Hyperlink"/>
            <w:noProof/>
            <w:snapToGrid w:val="0"/>
          </w:rPr>
          <w:t>parameters collected in forest plot or subplot</w:t>
        </w:r>
        <w:r w:rsidR="00A237FB">
          <w:rPr>
            <w:noProof/>
            <w:webHidden/>
          </w:rPr>
          <w:tab/>
        </w:r>
        <w:r w:rsidR="00246D6B">
          <w:rPr>
            <w:noProof/>
            <w:webHidden/>
          </w:rPr>
          <w:fldChar w:fldCharType="begin"/>
        </w:r>
        <w:r w:rsidR="00A237FB">
          <w:rPr>
            <w:noProof/>
            <w:webHidden/>
          </w:rPr>
          <w:instrText xml:space="preserve"> PAGEREF _Toc296008240 \h </w:instrText>
        </w:r>
        <w:r w:rsidR="00246D6B">
          <w:rPr>
            <w:noProof/>
            <w:webHidden/>
          </w:rPr>
        </w:r>
        <w:r w:rsidR="00246D6B">
          <w:rPr>
            <w:noProof/>
            <w:webHidden/>
          </w:rPr>
          <w:fldChar w:fldCharType="separate"/>
        </w:r>
        <w:r w:rsidR="00C66F71">
          <w:rPr>
            <w:noProof/>
            <w:webHidden/>
          </w:rPr>
          <w:t>20</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41" w:history="1">
        <w:r w:rsidR="00A237FB" w:rsidRPr="008F1319">
          <w:rPr>
            <w:rStyle w:val="Hyperlink"/>
            <w:noProof/>
            <w:snapToGrid w:val="0"/>
          </w:rPr>
          <w:t>Table 3.2.</w:t>
        </w:r>
        <w:r w:rsidR="00A237FB">
          <w:rPr>
            <w:rFonts w:asciiTheme="minorHAnsi" w:eastAsiaTheme="minorEastAsia" w:hAnsiTheme="minorHAnsi" w:cstheme="minorBidi"/>
            <w:noProof/>
            <w:sz w:val="22"/>
            <w:szCs w:val="22"/>
          </w:rPr>
          <w:tab/>
        </w:r>
        <w:r w:rsidR="00A237FB" w:rsidRPr="008F1319">
          <w:rPr>
            <w:rStyle w:val="Hyperlink"/>
            <w:noProof/>
          </w:rPr>
          <w:t>Woody species parameters</w:t>
        </w:r>
        <w:r w:rsidR="00A237FB" w:rsidRPr="008F1319">
          <w:rPr>
            <w:rStyle w:val="Hyperlink"/>
            <w:noProof/>
            <w:snapToGrid w:val="0"/>
          </w:rPr>
          <w:t xml:space="preserve"> collected in each shrubland plot or subplot</w:t>
        </w:r>
        <w:r w:rsidR="00A237FB">
          <w:rPr>
            <w:noProof/>
            <w:webHidden/>
          </w:rPr>
          <w:tab/>
        </w:r>
        <w:r w:rsidR="00246D6B">
          <w:rPr>
            <w:noProof/>
            <w:webHidden/>
          </w:rPr>
          <w:fldChar w:fldCharType="begin"/>
        </w:r>
        <w:r w:rsidR="00A237FB">
          <w:rPr>
            <w:noProof/>
            <w:webHidden/>
          </w:rPr>
          <w:instrText xml:space="preserve"> PAGEREF _Toc296008241 \h </w:instrText>
        </w:r>
        <w:r w:rsidR="00246D6B">
          <w:rPr>
            <w:noProof/>
            <w:webHidden/>
          </w:rPr>
        </w:r>
        <w:r w:rsidR="00246D6B">
          <w:rPr>
            <w:noProof/>
            <w:webHidden/>
          </w:rPr>
          <w:fldChar w:fldCharType="separate"/>
        </w:r>
        <w:r w:rsidR="00C66F71">
          <w:rPr>
            <w:noProof/>
            <w:webHidden/>
          </w:rPr>
          <w:t>21</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42" w:history="1">
        <w:r w:rsidR="00A237FB" w:rsidRPr="008F1319">
          <w:rPr>
            <w:rStyle w:val="Hyperlink"/>
            <w:noProof/>
            <w:snapToGrid w:val="0"/>
          </w:rPr>
          <w:t>Table 3.3.</w:t>
        </w:r>
        <w:r w:rsidR="00A237FB">
          <w:rPr>
            <w:rFonts w:asciiTheme="minorHAnsi" w:eastAsiaTheme="minorEastAsia" w:hAnsiTheme="minorHAnsi" w:cstheme="minorBidi"/>
            <w:noProof/>
            <w:sz w:val="22"/>
            <w:szCs w:val="22"/>
          </w:rPr>
          <w:tab/>
        </w:r>
        <w:r w:rsidR="00A237FB" w:rsidRPr="008F1319">
          <w:rPr>
            <w:rStyle w:val="Hyperlink"/>
            <w:noProof/>
          </w:rPr>
          <w:t>Woody species parameters</w:t>
        </w:r>
        <w:r w:rsidR="00A237FB" w:rsidRPr="008F1319">
          <w:rPr>
            <w:rStyle w:val="Hyperlink"/>
            <w:noProof/>
            <w:snapToGrid w:val="0"/>
          </w:rPr>
          <w:t xml:space="preserve"> collected in each coastal strand plot or subplot</w:t>
        </w:r>
        <w:r w:rsidR="00A237FB">
          <w:rPr>
            <w:noProof/>
            <w:webHidden/>
          </w:rPr>
          <w:tab/>
        </w:r>
        <w:r w:rsidR="00246D6B">
          <w:rPr>
            <w:noProof/>
            <w:webHidden/>
          </w:rPr>
          <w:fldChar w:fldCharType="begin"/>
        </w:r>
        <w:r w:rsidR="00A237FB">
          <w:rPr>
            <w:noProof/>
            <w:webHidden/>
          </w:rPr>
          <w:instrText xml:space="preserve"> PAGEREF _Toc296008242 \h </w:instrText>
        </w:r>
        <w:r w:rsidR="00246D6B">
          <w:rPr>
            <w:noProof/>
            <w:webHidden/>
          </w:rPr>
        </w:r>
        <w:r w:rsidR="00246D6B">
          <w:rPr>
            <w:noProof/>
            <w:webHidden/>
          </w:rPr>
          <w:fldChar w:fldCharType="separate"/>
        </w:r>
        <w:r w:rsidR="00C66F71">
          <w:rPr>
            <w:noProof/>
            <w:webHidden/>
          </w:rPr>
          <w:t>21</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43" w:history="1">
        <w:r w:rsidR="00A237FB" w:rsidRPr="008F1319">
          <w:rPr>
            <w:rStyle w:val="Hyperlink"/>
            <w:noProof/>
            <w:snapToGrid w:val="0"/>
          </w:rPr>
          <w:t>Table 4.1.</w:t>
        </w:r>
        <w:r w:rsidR="00A237FB">
          <w:rPr>
            <w:rFonts w:asciiTheme="minorHAnsi" w:eastAsiaTheme="minorEastAsia" w:hAnsiTheme="minorHAnsi" w:cstheme="minorBidi"/>
            <w:noProof/>
            <w:sz w:val="22"/>
            <w:szCs w:val="22"/>
          </w:rPr>
          <w:tab/>
        </w:r>
        <w:r w:rsidR="00A237FB" w:rsidRPr="008F1319">
          <w:rPr>
            <w:rStyle w:val="Hyperlink"/>
            <w:noProof/>
          </w:rPr>
          <w:t>Functional comparison of the master database and working database</w:t>
        </w:r>
        <w:r w:rsidR="00A237FB">
          <w:rPr>
            <w:noProof/>
            <w:webHidden/>
          </w:rPr>
          <w:tab/>
        </w:r>
        <w:r w:rsidR="00246D6B">
          <w:rPr>
            <w:noProof/>
            <w:webHidden/>
          </w:rPr>
          <w:fldChar w:fldCharType="begin"/>
        </w:r>
        <w:r w:rsidR="00A237FB">
          <w:rPr>
            <w:noProof/>
            <w:webHidden/>
          </w:rPr>
          <w:instrText xml:space="preserve"> PAGEREF _Toc296008243 \h </w:instrText>
        </w:r>
        <w:r w:rsidR="00246D6B">
          <w:rPr>
            <w:noProof/>
            <w:webHidden/>
          </w:rPr>
        </w:r>
        <w:r w:rsidR="00246D6B">
          <w:rPr>
            <w:noProof/>
            <w:webHidden/>
          </w:rPr>
          <w:fldChar w:fldCharType="separate"/>
        </w:r>
        <w:r w:rsidR="00C66F71">
          <w:rPr>
            <w:noProof/>
            <w:webHidden/>
          </w:rPr>
          <w:t>25</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44" w:history="1">
        <w:r w:rsidR="00A237FB" w:rsidRPr="008F1319">
          <w:rPr>
            <w:rStyle w:val="Hyperlink"/>
            <w:noProof/>
            <w:snapToGrid w:val="0"/>
          </w:rPr>
          <w:t>Table 5.1.</w:t>
        </w:r>
        <w:r w:rsidR="00A237FB">
          <w:rPr>
            <w:rFonts w:asciiTheme="minorHAnsi" w:eastAsiaTheme="minorEastAsia" w:hAnsiTheme="minorHAnsi" w:cstheme="minorBidi"/>
            <w:noProof/>
            <w:sz w:val="22"/>
            <w:szCs w:val="22"/>
          </w:rPr>
          <w:tab/>
        </w:r>
        <w:r w:rsidR="00A237FB" w:rsidRPr="008F1319">
          <w:rPr>
            <w:rStyle w:val="Hyperlink"/>
            <w:noProof/>
            <w:snapToGrid w:val="0"/>
          </w:rPr>
          <w:t>Roles and responsibilities for terrestrial plant communities monitoring</w:t>
        </w:r>
        <w:r w:rsidR="00A237FB">
          <w:rPr>
            <w:noProof/>
            <w:webHidden/>
          </w:rPr>
          <w:tab/>
        </w:r>
        <w:r w:rsidR="00246D6B">
          <w:rPr>
            <w:noProof/>
            <w:webHidden/>
          </w:rPr>
          <w:fldChar w:fldCharType="begin"/>
        </w:r>
        <w:r w:rsidR="00A237FB">
          <w:rPr>
            <w:noProof/>
            <w:webHidden/>
          </w:rPr>
          <w:instrText xml:space="preserve"> PAGEREF _Toc296008244 \h </w:instrText>
        </w:r>
        <w:r w:rsidR="00246D6B">
          <w:rPr>
            <w:noProof/>
            <w:webHidden/>
          </w:rPr>
        </w:r>
        <w:r w:rsidR="00246D6B">
          <w:rPr>
            <w:noProof/>
            <w:webHidden/>
          </w:rPr>
          <w:fldChar w:fldCharType="separate"/>
        </w:r>
        <w:r w:rsidR="00C66F71">
          <w:rPr>
            <w:noProof/>
            <w:webHidden/>
          </w:rPr>
          <w:t>33</w:t>
        </w:r>
        <w:r w:rsidR="00246D6B">
          <w:rPr>
            <w:noProof/>
            <w:webHidden/>
          </w:rPr>
          <w:fldChar w:fldCharType="end"/>
        </w:r>
      </w:hyperlink>
    </w:p>
    <w:p w:rsidR="00A237FB" w:rsidRDefault="00E01466">
      <w:pPr>
        <w:pStyle w:val="TableofFigures"/>
        <w:tabs>
          <w:tab w:val="left" w:pos="1200"/>
          <w:tab w:val="right" w:leader="dot" w:pos="9350"/>
        </w:tabs>
        <w:rPr>
          <w:rFonts w:asciiTheme="minorHAnsi" w:eastAsiaTheme="minorEastAsia" w:hAnsiTheme="minorHAnsi" w:cstheme="minorBidi"/>
          <w:noProof/>
          <w:sz w:val="22"/>
          <w:szCs w:val="22"/>
        </w:rPr>
      </w:pPr>
      <w:hyperlink w:anchor="_Toc296008245" w:history="1">
        <w:r w:rsidR="00A237FB" w:rsidRPr="008F1319">
          <w:rPr>
            <w:rStyle w:val="Hyperlink"/>
            <w:noProof/>
          </w:rPr>
          <w:t>Table 6.1.</w:t>
        </w:r>
        <w:r w:rsidR="00A237FB">
          <w:rPr>
            <w:rFonts w:asciiTheme="minorHAnsi" w:eastAsiaTheme="minorEastAsia" w:hAnsiTheme="minorHAnsi" w:cstheme="minorBidi"/>
            <w:noProof/>
            <w:sz w:val="22"/>
            <w:szCs w:val="22"/>
          </w:rPr>
          <w:tab/>
        </w:r>
        <w:r w:rsidR="00A237FB" w:rsidRPr="008F1319">
          <w:rPr>
            <w:rStyle w:val="Hyperlink"/>
            <w:noProof/>
          </w:rPr>
          <w:t>Estimated number of months required for focal plant communities monitoring for each year and park</w:t>
        </w:r>
        <w:r w:rsidR="00A237FB">
          <w:rPr>
            <w:noProof/>
            <w:webHidden/>
          </w:rPr>
          <w:tab/>
        </w:r>
        <w:r w:rsidR="00246D6B">
          <w:rPr>
            <w:noProof/>
            <w:webHidden/>
          </w:rPr>
          <w:fldChar w:fldCharType="begin"/>
        </w:r>
        <w:r w:rsidR="00A237FB">
          <w:rPr>
            <w:noProof/>
            <w:webHidden/>
          </w:rPr>
          <w:instrText xml:space="preserve"> PAGEREF _Toc296008245 \h </w:instrText>
        </w:r>
        <w:r w:rsidR="00246D6B">
          <w:rPr>
            <w:noProof/>
            <w:webHidden/>
          </w:rPr>
        </w:r>
        <w:r w:rsidR="00246D6B">
          <w:rPr>
            <w:noProof/>
            <w:webHidden/>
          </w:rPr>
          <w:fldChar w:fldCharType="separate"/>
        </w:r>
        <w:r w:rsidR="00C66F71">
          <w:rPr>
            <w:noProof/>
            <w:webHidden/>
          </w:rPr>
          <w:t>37</w:t>
        </w:r>
        <w:r w:rsidR="00246D6B">
          <w:rPr>
            <w:noProof/>
            <w:webHidden/>
          </w:rPr>
          <w:fldChar w:fldCharType="end"/>
        </w:r>
      </w:hyperlink>
    </w:p>
    <w:p w:rsidR="00A237FB" w:rsidRDefault="00E01466">
      <w:pPr>
        <w:pStyle w:val="TableofFigures"/>
        <w:tabs>
          <w:tab w:val="left" w:pos="1440"/>
          <w:tab w:val="right" w:leader="dot" w:pos="9350"/>
        </w:tabs>
        <w:rPr>
          <w:rFonts w:asciiTheme="minorHAnsi" w:eastAsiaTheme="minorEastAsia" w:hAnsiTheme="minorHAnsi" w:cstheme="minorBidi"/>
          <w:noProof/>
          <w:sz w:val="22"/>
          <w:szCs w:val="22"/>
        </w:rPr>
      </w:pPr>
      <w:hyperlink w:anchor="_Toc296008246" w:history="1">
        <w:r w:rsidR="00A237FB" w:rsidRPr="008F1319">
          <w:rPr>
            <w:rStyle w:val="Hyperlink"/>
            <w:noProof/>
            <w:snapToGrid w:val="0"/>
          </w:rPr>
          <w:t xml:space="preserve">Table 6.2. </w:t>
        </w:r>
        <w:r w:rsidR="00A237FB">
          <w:rPr>
            <w:rFonts w:asciiTheme="minorHAnsi" w:eastAsiaTheme="minorEastAsia" w:hAnsiTheme="minorHAnsi" w:cstheme="minorBidi"/>
            <w:noProof/>
            <w:sz w:val="22"/>
            <w:szCs w:val="22"/>
          </w:rPr>
          <w:tab/>
        </w:r>
        <w:r w:rsidR="00A237FB" w:rsidRPr="008F1319">
          <w:rPr>
            <w:rStyle w:val="Hyperlink"/>
            <w:noProof/>
            <w:snapToGrid w:val="0"/>
          </w:rPr>
          <w:t>Estimated annual costs for the Focal Terrestrial Plant Communities Monitoring Protocol</w:t>
        </w:r>
        <w:r w:rsidR="00A237FB">
          <w:rPr>
            <w:noProof/>
            <w:webHidden/>
          </w:rPr>
          <w:tab/>
        </w:r>
        <w:r w:rsidR="00246D6B">
          <w:rPr>
            <w:noProof/>
            <w:webHidden/>
          </w:rPr>
          <w:fldChar w:fldCharType="begin"/>
        </w:r>
        <w:r w:rsidR="00A237FB">
          <w:rPr>
            <w:noProof/>
            <w:webHidden/>
          </w:rPr>
          <w:instrText xml:space="preserve"> PAGEREF _Toc296008246 \h </w:instrText>
        </w:r>
        <w:r w:rsidR="00246D6B">
          <w:rPr>
            <w:noProof/>
            <w:webHidden/>
          </w:rPr>
        </w:r>
        <w:r w:rsidR="00246D6B">
          <w:rPr>
            <w:noProof/>
            <w:webHidden/>
          </w:rPr>
          <w:fldChar w:fldCharType="separate"/>
        </w:r>
        <w:r w:rsidR="00C66F71">
          <w:rPr>
            <w:noProof/>
            <w:webHidden/>
          </w:rPr>
          <w:t>39</w:t>
        </w:r>
        <w:r w:rsidR="00246D6B">
          <w:rPr>
            <w:noProof/>
            <w:webHidden/>
          </w:rPr>
          <w:fldChar w:fldCharType="end"/>
        </w:r>
      </w:hyperlink>
    </w:p>
    <w:p w:rsidR="00604B3A" w:rsidRDefault="00246D6B" w:rsidP="00526F25">
      <w:pPr>
        <w:pStyle w:val="TableofFigures"/>
        <w:tabs>
          <w:tab w:val="left" w:pos="1080"/>
          <w:tab w:val="left" w:pos="1200"/>
          <w:tab w:val="right" w:leader="dot" w:pos="9360"/>
        </w:tabs>
        <w:spacing w:line="480" w:lineRule="auto"/>
        <w:ind w:left="1350" w:hanging="1350"/>
      </w:pPr>
      <w:r>
        <w:fldChar w:fldCharType="end"/>
      </w:r>
    </w:p>
    <w:p w:rsidR="00D73B83" w:rsidRDefault="00B41CF8" w:rsidP="00D73B83">
      <w:bookmarkStart w:id="27" w:name="_Toc265829205"/>
      <w:r>
        <w:br w:type="page"/>
      </w:r>
    </w:p>
    <w:p w:rsidR="00D314A7" w:rsidRDefault="00D314A7" w:rsidP="00A162D1">
      <w:pPr>
        <w:pStyle w:val="Heading1"/>
        <w:spacing w:line="240" w:lineRule="auto"/>
        <w:sectPr w:rsidR="00D314A7" w:rsidSect="00D314A7">
          <w:headerReference w:type="default" r:id="rId21"/>
          <w:footerReference w:type="default" r:id="rId22"/>
          <w:type w:val="oddPage"/>
          <w:pgSz w:w="12240" w:h="15840"/>
          <w:pgMar w:top="1440" w:right="1440" w:bottom="1440" w:left="1440" w:header="720" w:footer="720" w:gutter="0"/>
          <w:pgNumType w:fmt="lowerRoman" w:start="11"/>
          <w:cols w:space="720"/>
          <w:docGrid w:linePitch="360"/>
        </w:sectPr>
      </w:pPr>
    </w:p>
    <w:p w:rsidR="00D314A7" w:rsidRDefault="00D314A7" w:rsidP="00A162D1">
      <w:pPr>
        <w:pStyle w:val="Heading1"/>
        <w:spacing w:line="240" w:lineRule="auto"/>
        <w:sectPr w:rsidR="00D314A7" w:rsidSect="00D314A7">
          <w:footerReference w:type="default" r:id="rId23"/>
          <w:type w:val="oddPage"/>
          <w:pgSz w:w="12240" w:h="15840"/>
          <w:pgMar w:top="1440" w:right="1440" w:bottom="1440" w:left="1440" w:header="720" w:footer="720" w:gutter="0"/>
          <w:pgNumType w:fmt="lowerRoman" w:start="11"/>
          <w:cols w:space="720"/>
          <w:docGrid w:linePitch="360"/>
        </w:sectPr>
      </w:pPr>
    </w:p>
    <w:p w:rsidR="008415A9" w:rsidRDefault="008415A9" w:rsidP="00C1610B">
      <w:pPr>
        <w:pStyle w:val="NTR-1stOrder"/>
      </w:pPr>
      <w:bookmarkStart w:id="28" w:name="_Toc296323130"/>
      <w:r>
        <w:lastRenderedPageBreak/>
        <w:t>Appendices</w:t>
      </w:r>
      <w:bookmarkEnd w:id="27"/>
      <w:bookmarkEnd w:id="28"/>
    </w:p>
    <w:p w:rsidR="00CB7B5C" w:rsidRPr="00CB7B5C" w:rsidRDefault="00CB7B5C" w:rsidP="00CB7B5C"/>
    <w:p w:rsidR="006955FC" w:rsidRDefault="00246D6B">
      <w:pPr>
        <w:pStyle w:val="TOC1"/>
        <w:rPr>
          <w:rFonts w:asciiTheme="minorHAnsi" w:eastAsiaTheme="minorEastAsia" w:hAnsiTheme="minorHAnsi" w:cstheme="minorBidi"/>
          <w:sz w:val="22"/>
        </w:rPr>
      </w:pPr>
      <w:r>
        <w:fldChar w:fldCharType="begin"/>
      </w:r>
      <w:r w:rsidR="00370491">
        <w:instrText xml:space="preserve"> TOC \n \h \z \t "APP Title,1" </w:instrText>
      </w:r>
      <w:r>
        <w:fldChar w:fldCharType="separate"/>
      </w:r>
      <w:hyperlink w:anchor="_Toc272929857" w:history="1">
        <w:r w:rsidR="006955FC" w:rsidRPr="008A69B7">
          <w:rPr>
            <w:rStyle w:val="Hyperlink"/>
          </w:rPr>
          <w:t>Appendix A: Target Populations and Sampling Frames</w:t>
        </w:r>
      </w:hyperlink>
    </w:p>
    <w:p w:rsidR="006955FC" w:rsidRDefault="00E01466">
      <w:pPr>
        <w:pStyle w:val="TOC1"/>
        <w:rPr>
          <w:rFonts w:asciiTheme="minorHAnsi" w:eastAsiaTheme="minorEastAsia" w:hAnsiTheme="minorHAnsi" w:cstheme="minorBidi"/>
          <w:sz w:val="22"/>
        </w:rPr>
      </w:pPr>
      <w:hyperlink w:anchor="_Toc272929858" w:history="1">
        <w:r w:rsidR="006955FC" w:rsidRPr="008A69B7">
          <w:rPr>
            <w:rStyle w:val="Hyperlink"/>
          </w:rPr>
          <w:t>Appendix B: Vegetation Monitoring in PACN Park Units</w:t>
        </w:r>
      </w:hyperlink>
    </w:p>
    <w:p w:rsidR="006955FC" w:rsidRDefault="00E01466">
      <w:pPr>
        <w:pStyle w:val="TOC1"/>
        <w:rPr>
          <w:rFonts w:asciiTheme="minorHAnsi" w:eastAsiaTheme="minorEastAsia" w:hAnsiTheme="minorHAnsi" w:cstheme="minorBidi"/>
          <w:sz w:val="22"/>
        </w:rPr>
      </w:pPr>
      <w:hyperlink w:anchor="_Toc272929859" w:history="1">
        <w:r w:rsidR="006955FC" w:rsidRPr="008A69B7">
          <w:rPr>
            <w:rStyle w:val="Hyperlink"/>
          </w:rPr>
          <w:t>Appendix C: Precision, Power and Sample Size</w:t>
        </w:r>
      </w:hyperlink>
    </w:p>
    <w:p w:rsidR="006955FC" w:rsidRDefault="00E01466">
      <w:pPr>
        <w:pStyle w:val="TOC1"/>
        <w:rPr>
          <w:rFonts w:asciiTheme="minorHAnsi" w:eastAsiaTheme="minorEastAsia" w:hAnsiTheme="minorHAnsi" w:cstheme="minorBidi"/>
          <w:sz w:val="22"/>
        </w:rPr>
      </w:pPr>
      <w:hyperlink w:anchor="_Toc272929860" w:history="1">
        <w:r w:rsidR="006955FC" w:rsidRPr="008A69B7">
          <w:rPr>
            <w:rStyle w:val="Hyperlink"/>
          </w:rPr>
          <w:t>Appendix D: Allocation of Sampling Units to Panel Members</w:t>
        </w:r>
      </w:hyperlink>
    </w:p>
    <w:p w:rsidR="006955FC" w:rsidRDefault="00E01466">
      <w:pPr>
        <w:pStyle w:val="TOC1"/>
        <w:rPr>
          <w:rFonts w:asciiTheme="minorHAnsi" w:eastAsiaTheme="minorEastAsia" w:hAnsiTheme="minorHAnsi" w:cstheme="minorBidi"/>
          <w:sz w:val="22"/>
        </w:rPr>
      </w:pPr>
      <w:hyperlink w:anchor="_Toc272929861" w:history="1">
        <w:r w:rsidR="006955FC" w:rsidRPr="008A69B7">
          <w:rPr>
            <w:rStyle w:val="Hyperlink"/>
          </w:rPr>
          <w:t>Appendix E: Data Forms for Recording Field Data</w:t>
        </w:r>
      </w:hyperlink>
    </w:p>
    <w:p w:rsidR="006955FC" w:rsidRDefault="00E01466">
      <w:pPr>
        <w:pStyle w:val="TOC1"/>
        <w:rPr>
          <w:rFonts w:asciiTheme="minorHAnsi" w:eastAsiaTheme="minorEastAsia" w:hAnsiTheme="minorHAnsi" w:cstheme="minorBidi"/>
          <w:sz w:val="22"/>
        </w:rPr>
      </w:pPr>
      <w:hyperlink w:anchor="_Toc272929862" w:history="1">
        <w:r w:rsidR="006955FC" w:rsidRPr="008A69B7">
          <w:rPr>
            <w:rStyle w:val="Hyperlink"/>
          </w:rPr>
          <w:t>Appendix F: Database Documentation</w:t>
        </w:r>
      </w:hyperlink>
    </w:p>
    <w:p w:rsidR="006955FC" w:rsidRDefault="00E01466">
      <w:pPr>
        <w:pStyle w:val="TOC1"/>
        <w:rPr>
          <w:rFonts w:asciiTheme="minorHAnsi" w:eastAsiaTheme="minorEastAsia" w:hAnsiTheme="minorHAnsi" w:cstheme="minorBidi"/>
          <w:sz w:val="22"/>
        </w:rPr>
      </w:pPr>
      <w:hyperlink w:anchor="_Toc272929863" w:history="1">
        <w:r w:rsidR="006955FC" w:rsidRPr="008A69B7">
          <w:rPr>
            <w:rStyle w:val="Hyperlink"/>
          </w:rPr>
          <w:t>Appendix G: Yearly Project Task List</w:t>
        </w:r>
      </w:hyperlink>
    </w:p>
    <w:p w:rsidR="00D73B83" w:rsidRDefault="00246D6B" w:rsidP="00D73B83">
      <w:r>
        <w:fldChar w:fldCharType="end"/>
      </w:r>
      <w:r w:rsidR="00CB7B5C">
        <w:br w:type="page"/>
      </w:r>
      <w:bookmarkStart w:id="29" w:name="_Toc265829206"/>
    </w:p>
    <w:p w:rsidR="00D314A7" w:rsidRDefault="00D314A7" w:rsidP="007F072A">
      <w:pPr>
        <w:pStyle w:val="NTR-1stOrder"/>
        <w:sectPr w:rsidR="00D314A7" w:rsidSect="00D314A7">
          <w:footerReference w:type="default" r:id="rId24"/>
          <w:type w:val="oddPage"/>
          <w:pgSz w:w="12240" w:h="15840"/>
          <w:pgMar w:top="1440" w:right="1440" w:bottom="1440" w:left="1440" w:header="720" w:footer="720" w:gutter="0"/>
          <w:pgNumType w:fmt="lowerRoman" w:start="13"/>
          <w:cols w:space="720"/>
          <w:docGrid w:linePitch="360"/>
        </w:sectPr>
      </w:pPr>
    </w:p>
    <w:p w:rsidR="00D314A7" w:rsidRDefault="00D314A7" w:rsidP="007F072A">
      <w:pPr>
        <w:pStyle w:val="NTR-1stOrder"/>
        <w:sectPr w:rsidR="00D314A7" w:rsidSect="00D314A7">
          <w:footerReference w:type="default" r:id="rId25"/>
          <w:type w:val="oddPage"/>
          <w:pgSz w:w="12240" w:h="15840"/>
          <w:pgMar w:top="1440" w:right="1440" w:bottom="1440" w:left="1440" w:header="720" w:footer="720" w:gutter="0"/>
          <w:pgNumType w:fmt="lowerRoman" w:start="13"/>
          <w:cols w:space="720"/>
          <w:docGrid w:linePitch="360"/>
        </w:sectPr>
      </w:pPr>
    </w:p>
    <w:p w:rsidR="00701516" w:rsidRDefault="00701516" w:rsidP="007F072A">
      <w:pPr>
        <w:pStyle w:val="NTR-1stOrder"/>
      </w:pPr>
      <w:bookmarkStart w:id="30" w:name="_Toc296323131"/>
      <w:r>
        <w:lastRenderedPageBreak/>
        <w:t>Standard Operating Procedures</w:t>
      </w:r>
      <w:bookmarkEnd w:id="29"/>
      <w:bookmarkEnd w:id="30"/>
    </w:p>
    <w:p w:rsidR="00370491" w:rsidRDefault="00370491" w:rsidP="00370491"/>
    <w:p w:rsidR="00757B92" w:rsidRDefault="00246D6B">
      <w:pPr>
        <w:pStyle w:val="TOC4"/>
        <w:rPr>
          <w:rFonts w:asciiTheme="minorHAnsi" w:eastAsiaTheme="minorEastAsia" w:hAnsiTheme="minorHAnsi" w:cstheme="minorBidi"/>
          <w:noProof/>
          <w:sz w:val="22"/>
        </w:rPr>
      </w:pPr>
      <w:r>
        <w:fldChar w:fldCharType="begin"/>
      </w:r>
      <w:r w:rsidR="00370491">
        <w:instrText xml:space="preserve"> TOC \n \h \z \t "SOP Subtitle,4" </w:instrText>
      </w:r>
      <w:r>
        <w:fldChar w:fldCharType="separate"/>
      </w:r>
      <w:hyperlink w:anchor="_Toc266709709" w:history="1">
        <w:r w:rsidR="00757B92" w:rsidRPr="00A800B5">
          <w:rPr>
            <w:rStyle w:val="Hyperlink"/>
            <w:noProof/>
          </w:rPr>
          <w:t>Before the Field Season</w:t>
        </w:r>
      </w:hyperlink>
    </w:p>
    <w:p w:rsidR="00757B92" w:rsidRDefault="00E01466">
      <w:pPr>
        <w:pStyle w:val="TOC4"/>
        <w:rPr>
          <w:rFonts w:asciiTheme="minorHAnsi" w:eastAsiaTheme="minorEastAsia" w:hAnsiTheme="minorHAnsi" w:cstheme="minorBidi"/>
          <w:noProof/>
          <w:sz w:val="22"/>
        </w:rPr>
      </w:pPr>
      <w:hyperlink w:anchor="_Toc266709710" w:history="1">
        <w:r w:rsidR="00757B92" w:rsidRPr="00A800B5">
          <w:rPr>
            <w:rStyle w:val="Hyperlink"/>
            <w:noProof/>
          </w:rPr>
          <w:t>Training Field Crew Members</w:t>
        </w:r>
      </w:hyperlink>
    </w:p>
    <w:p w:rsidR="00757B92" w:rsidRDefault="00E01466">
      <w:pPr>
        <w:pStyle w:val="TOC4"/>
        <w:rPr>
          <w:rFonts w:asciiTheme="minorHAnsi" w:eastAsiaTheme="minorEastAsia" w:hAnsiTheme="minorHAnsi" w:cstheme="minorBidi"/>
          <w:noProof/>
          <w:sz w:val="22"/>
        </w:rPr>
      </w:pPr>
      <w:hyperlink w:anchor="_Toc266709711" w:history="1">
        <w:r w:rsidR="00757B92" w:rsidRPr="00A800B5">
          <w:rPr>
            <w:rStyle w:val="Hyperlink"/>
            <w:noProof/>
          </w:rPr>
          <w:t>Safety Protocol</w:t>
        </w:r>
      </w:hyperlink>
    </w:p>
    <w:p w:rsidR="00757B92" w:rsidRDefault="00E01466">
      <w:pPr>
        <w:pStyle w:val="TOC4"/>
        <w:rPr>
          <w:rFonts w:asciiTheme="minorHAnsi" w:eastAsiaTheme="minorEastAsia" w:hAnsiTheme="minorHAnsi" w:cstheme="minorBidi"/>
          <w:noProof/>
          <w:sz w:val="22"/>
        </w:rPr>
      </w:pPr>
      <w:hyperlink w:anchor="_Toc266709712" w:history="1">
        <w:r w:rsidR="00757B92" w:rsidRPr="00A800B5">
          <w:rPr>
            <w:rStyle w:val="Hyperlink"/>
            <w:noProof/>
          </w:rPr>
          <w:t>Sanitation Protocol</w:t>
        </w:r>
      </w:hyperlink>
    </w:p>
    <w:p w:rsidR="00757B92" w:rsidRDefault="00E01466">
      <w:pPr>
        <w:pStyle w:val="TOC4"/>
        <w:rPr>
          <w:rFonts w:asciiTheme="minorHAnsi" w:eastAsiaTheme="minorEastAsia" w:hAnsiTheme="minorHAnsi" w:cstheme="minorBidi"/>
          <w:noProof/>
          <w:sz w:val="22"/>
        </w:rPr>
      </w:pPr>
      <w:hyperlink w:anchor="_Toc266709713" w:history="1">
        <w:r w:rsidR="00757B92" w:rsidRPr="00A800B5">
          <w:rPr>
            <w:rStyle w:val="Hyperlink"/>
            <w:noProof/>
          </w:rPr>
          <w:t>Generating Sampling Point Locations with GIS</w:t>
        </w:r>
      </w:hyperlink>
    </w:p>
    <w:p w:rsidR="00757B92" w:rsidRDefault="00E01466">
      <w:pPr>
        <w:pStyle w:val="TOC4"/>
        <w:rPr>
          <w:rFonts w:asciiTheme="minorHAnsi" w:eastAsiaTheme="minorEastAsia" w:hAnsiTheme="minorHAnsi" w:cstheme="minorBidi"/>
          <w:noProof/>
          <w:sz w:val="22"/>
        </w:rPr>
      </w:pPr>
      <w:hyperlink w:anchor="_Toc266709714" w:history="1">
        <w:r w:rsidR="00757B92" w:rsidRPr="00A800B5">
          <w:rPr>
            <w:rStyle w:val="Hyperlink"/>
            <w:noProof/>
          </w:rPr>
          <w:t>Using GPS to Navigate to and Mark Waypoints</w:t>
        </w:r>
      </w:hyperlink>
    </w:p>
    <w:p w:rsidR="00757B92" w:rsidRDefault="00E01466">
      <w:pPr>
        <w:pStyle w:val="TOC4"/>
        <w:rPr>
          <w:rFonts w:asciiTheme="minorHAnsi" w:eastAsiaTheme="minorEastAsia" w:hAnsiTheme="minorHAnsi" w:cstheme="minorBidi"/>
          <w:noProof/>
          <w:sz w:val="22"/>
        </w:rPr>
      </w:pPr>
      <w:hyperlink w:anchor="_Toc266709715" w:history="1">
        <w:r w:rsidR="00757B92" w:rsidRPr="00A800B5">
          <w:rPr>
            <w:rStyle w:val="Hyperlink"/>
            <w:noProof/>
          </w:rPr>
          <w:t>Establishing and Marking Permanent Vegetation Monitoring Plots</w:t>
        </w:r>
      </w:hyperlink>
    </w:p>
    <w:p w:rsidR="00757B92" w:rsidRDefault="00E01466">
      <w:pPr>
        <w:pStyle w:val="TOC4"/>
        <w:rPr>
          <w:rFonts w:asciiTheme="minorHAnsi" w:eastAsiaTheme="minorEastAsia" w:hAnsiTheme="minorHAnsi" w:cstheme="minorBidi"/>
          <w:noProof/>
          <w:sz w:val="22"/>
        </w:rPr>
      </w:pPr>
      <w:hyperlink w:anchor="_Toc266709716" w:history="1">
        <w:r w:rsidR="00757B92" w:rsidRPr="00A800B5">
          <w:rPr>
            <w:rStyle w:val="Hyperlink"/>
            <w:noProof/>
          </w:rPr>
          <w:t>Conduct</w:t>
        </w:r>
        <w:r w:rsidR="00757B92" w:rsidRPr="00A800B5">
          <w:rPr>
            <w:rStyle w:val="Hyperlink"/>
            <w:noProof/>
          </w:rPr>
          <w:t>i</w:t>
        </w:r>
        <w:r w:rsidR="00757B92" w:rsidRPr="00A800B5">
          <w:rPr>
            <w:rStyle w:val="Hyperlink"/>
            <w:noProof/>
          </w:rPr>
          <w:t>ng Community Vegetation Surveys</w:t>
        </w:r>
      </w:hyperlink>
    </w:p>
    <w:p w:rsidR="00757B92" w:rsidRDefault="00E01466">
      <w:pPr>
        <w:pStyle w:val="TOC4"/>
        <w:rPr>
          <w:rFonts w:asciiTheme="minorHAnsi" w:eastAsiaTheme="minorEastAsia" w:hAnsiTheme="minorHAnsi" w:cstheme="minorBidi"/>
          <w:noProof/>
          <w:sz w:val="22"/>
        </w:rPr>
      </w:pPr>
      <w:hyperlink w:anchor="_Toc266709717" w:history="1">
        <w:r w:rsidR="00757B92" w:rsidRPr="00A800B5">
          <w:rPr>
            <w:rStyle w:val="Hyperlink"/>
            <w:noProof/>
          </w:rPr>
          <w:t>Using a Clinometer to Measure Height and Slope</w:t>
        </w:r>
      </w:hyperlink>
    </w:p>
    <w:p w:rsidR="00757B92" w:rsidRDefault="00E01466">
      <w:pPr>
        <w:pStyle w:val="TOC4"/>
        <w:rPr>
          <w:rFonts w:asciiTheme="minorHAnsi" w:eastAsiaTheme="minorEastAsia" w:hAnsiTheme="minorHAnsi" w:cstheme="minorBidi"/>
          <w:noProof/>
          <w:sz w:val="22"/>
        </w:rPr>
      </w:pPr>
      <w:hyperlink w:anchor="_Toc266709718" w:history="1">
        <w:r w:rsidR="00757B92" w:rsidRPr="00A800B5">
          <w:rPr>
            <w:rStyle w:val="Hyperlink"/>
            <w:noProof/>
          </w:rPr>
          <w:t>Collecting and Vouchering</w:t>
        </w:r>
      </w:hyperlink>
    </w:p>
    <w:p w:rsidR="00757B92" w:rsidRDefault="00E01466">
      <w:pPr>
        <w:pStyle w:val="TOC4"/>
        <w:rPr>
          <w:rFonts w:asciiTheme="minorHAnsi" w:eastAsiaTheme="minorEastAsia" w:hAnsiTheme="minorHAnsi" w:cstheme="minorBidi"/>
          <w:noProof/>
          <w:sz w:val="22"/>
        </w:rPr>
      </w:pPr>
      <w:hyperlink w:anchor="_Toc266709719" w:history="1">
        <w:r w:rsidR="00757B92" w:rsidRPr="00A800B5">
          <w:rPr>
            <w:rStyle w:val="Hyperlink"/>
            <w:noProof/>
          </w:rPr>
          <w:t>After the Field Season</w:t>
        </w:r>
      </w:hyperlink>
    </w:p>
    <w:p w:rsidR="00757B92" w:rsidRDefault="00E01466">
      <w:pPr>
        <w:pStyle w:val="TOC4"/>
        <w:rPr>
          <w:rFonts w:asciiTheme="minorHAnsi" w:eastAsiaTheme="minorEastAsia" w:hAnsiTheme="minorHAnsi" w:cstheme="minorBidi"/>
          <w:noProof/>
          <w:sz w:val="22"/>
        </w:rPr>
      </w:pPr>
      <w:hyperlink w:anchor="_Toc266709720" w:history="1">
        <w:r w:rsidR="00757B92" w:rsidRPr="00A800B5">
          <w:rPr>
            <w:rStyle w:val="Hyperlink"/>
            <w:noProof/>
          </w:rPr>
          <w:t>Workspace Setup and Project Records Management</w:t>
        </w:r>
      </w:hyperlink>
    </w:p>
    <w:p w:rsidR="00757B92" w:rsidRDefault="00E01466">
      <w:pPr>
        <w:pStyle w:val="TOC4"/>
        <w:rPr>
          <w:rFonts w:asciiTheme="minorHAnsi" w:eastAsiaTheme="minorEastAsia" w:hAnsiTheme="minorHAnsi" w:cstheme="minorBidi"/>
          <w:noProof/>
          <w:sz w:val="22"/>
        </w:rPr>
      </w:pPr>
      <w:hyperlink w:anchor="_Toc266709721" w:history="1">
        <w:r w:rsidR="00757B92" w:rsidRPr="00A800B5">
          <w:rPr>
            <w:rStyle w:val="Hyperlink"/>
            <w:noProof/>
          </w:rPr>
          <w:t>Field Form Handling Procedures</w:t>
        </w:r>
      </w:hyperlink>
    </w:p>
    <w:p w:rsidR="00757B92" w:rsidRDefault="00E01466">
      <w:pPr>
        <w:pStyle w:val="TOC4"/>
        <w:rPr>
          <w:rFonts w:asciiTheme="minorHAnsi" w:eastAsiaTheme="minorEastAsia" w:hAnsiTheme="minorHAnsi" w:cstheme="minorBidi"/>
          <w:noProof/>
          <w:sz w:val="22"/>
        </w:rPr>
      </w:pPr>
      <w:hyperlink w:anchor="_Toc266709722" w:history="1">
        <w:r w:rsidR="00757B92" w:rsidRPr="00A800B5">
          <w:rPr>
            <w:rStyle w:val="Hyperlink"/>
            <w:noProof/>
          </w:rPr>
          <w:t>Managing Photographic Images</w:t>
        </w:r>
      </w:hyperlink>
    </w:p>
    <w:p w:rsidR="00757B92" w:rsidRDefault="00E01466">
      <w:pPr>
        <w:pStyle w:val="TOC4"/>
        <w:rPr>
          <w:rFonts w:asciiTheme="minorHAnsi" w:eastAsiaTheme="minorEastAsia" w:hAnsiTheme="minorHAnsi" w:cstheme="minorBidi"/>
          <w:noProof/>
          <w:sz w:val="22"/>
        </w:rPr>
      </w:pPr>
      <w:hyperlink w:anchor="_Toc266709723" w:history="1">
        <w:r w:rsidR="00757B92" w:rsidRPr="00A800B5">
          <w:rPr>
            <w:rStyle w:val="Hyperlink"/>
            <w:noProof/>
          </w:rPr>
          <w:t>Data Entry and Verification</w:t>
        </w:r>
      </w:hyperlink>
    </w:p>
    <w:p w:rsidR="00757B92" w:rsidRDefault="00E01466">
      <w:pPr>
        <w:pStyle w:val="TOC4"/>
        <w:rPr>
          <w:rFonts w:asciiTheme="minorHAnsi" w:eastAsiaTheme="minorEastAsia" w:hAnsiTheme="minorHAnsi" w:cstheme="minorBidi"/>
          <w:noProof/>
          <w:sz w:val="22"/>
        </w:rPr>
      </w:pPr>
      <w:hyperlink w:anchor="_Toc266709724" w:history="1">
        <w:r w:rsidR="00757B92" w:rsidRPr="00A800B5">
          <w:rPr>
            <w:rStyle w:val="Hyperlink"/>
            <w:noProof/>
          </w:rPr>
          <w:t>Data Quality Review and Certification</w:t>
        </w:r>
      </w:hyperlink>
    </w:p>
    <w:p w:rsidR="00757B92" w:rsidRDefault="00E01466">
      <w:pPr>
        <w:pStyle w:val="TOC4"/>
        <w:rPr>
          <w:rFonts w:asciiTheme="minorHAnsi" w:eastAsiaTheme="minorEastAsia" w:hAnsiTheme="minorHAnsi" w:cstheme="minorBidi"/>
          <w:noProof/>
          <w:sz w:val="22"/>
        </w:rPr>
      </w:pPr>
      <w:hyperlink w:anchor="_Toc266709725" w:history="1">
        <w:r w:rsidR="00757B92" w:rsidRPr="00A800B5">
          <w:rPr>
            <w:rStyle w:val="Hyperlink"/>
            <w:noProof/>
          </w:rPr>
          <w:t>Metadata Development</w:t>
        </w:r>
      </w:hyperlink>
    </w:p>
    <w:p w:rsidR="00757B92" w:rsidRDefault="00E01466">
      <w:pPr>
        <w:pStyle w:val="TOC4"/>
        <w:rPr>
          <w:rFonts w:asciiTheme="minorHAnsi" w:eastAsiaTheme="minorEastAsia" w:hAnsiTheme="minorHAnsi" w:cstheme="minorBidi"/>
          <w:noProof/>
          <w:sz w:val="22"/>
        </w:rPr>
      </w:pPr>
      <w:hyperlink w:anchor="_Toc266709726" w:history="1">
        <w:r w:rsidR="00757B92" w:rsidRPr="00A800B5">
          <w:rPr>
            <w:rStyle w:val="Hyperlink"/>
            <w:noProof/>
          </w:rPr>
          <w:t>Sensitive Information Procedures</w:t>
        </w:r>
      </w:hyperlink>
    </w:p>
    <w:p w:rsidR="00757B92" w:rsidRDefault="00E01466">
      <w:pPr>
        <w:pStyle w:val="TOC4"/>
        <w:rPr>
          <w:rFonts w:asciiTheme="minorHAnsi" w:eastAsiaTheme="minorEastAsia" w:hAnsiTheme="minorHAnsi" w:cstheme="minorBidi"/>
          <w:noProof/>
          <w:sz w:val="22"/>
        </w:rPr>
      </w:pPr>
      <w:hyperlink w:anchor="_Toc266709727" w:history="1">
        <w:r w:rsidR="00757B92" w:rsidRPr="00A800B5">
          <w:rPr>
            <w:rStyle w:val="Hyperlink"/>
            <w:noProof/>
          </w:rPr>
          <w:t>Product Delivery Specifications and Schedule</w:t>
        </w:r>
      </w:hyperlink>
    </w:p>
    <w:p w:rsidR="00757B92" w:rsidRDefault="00E01466">
      <w:pPr>
        <w:pStyle w:val="TOC4"/>
        <w:rPr>
          <w:rFonts w:asciiTheme="minorHAnsi" w:eastAsiaTheme="minorEastAsia" w:hAnsiTheme="minorHAnsi" w:cstheme="minorBidi"/>
          <w:noProof/>
          <w:sz w:val="22"/>
        </w:rPr>
      </w:pPr>
      <w:hyperlink w:anchor="_Toc266709728" w:history="1">
        <w:r w:rsidR="00757B92" w:rsidRPr="00A800B5">
          <w:rPr>
            <w:rStyle w:val="Hyperlink"/>
            <w:noProof/>
          </w:rPr>
          <w:t>Product Posting and Distribution</w:t>
        </w:r>
      </w:hyperlink>
    </w:p>
    <w:p w:rsidR="00757B92" w:rsidRDefault="00E01466">
      <w:pPr>
        <w:pStyle w:val="TOC4"/>
        <w:rPr>
          <w:rFonts w:asciiTheme="minorHAnsi" w:eastAsiaTheme="minorEastAsia" w:hAnsiTheme="minorHAnsi" w:cstheme="minorBidi"/>
          <w:noProof/>
          <w:sz w:val="22"/>
        </w:rPr>
      </w:pPr>
      <w:hyperlink w:anchor="_Toc266709729" w:history="1">
        <w:r w:rsidR="00757B92" w:rsidRPr="00A800B5">
          <w:rPr>
            <w:rStyle w:val="Hyperlink"/>
            <w:noProof/>
          </w:rPr>
          <w:t>Data Analysis</w:t>
        </w:r>
      </w:hyperlink>
    </w:p>
    <w:p w:rsidR="00757B92" w:rsidRDefault="00E01466">
      <w:pPr>
        <w:pStyle w:val="TOC4"/>
        <w:rPr>
          <w:rFonts w:asciiTheme="minorHAnsi" w:eastAsiaTheme="minorEastAsia" w:hAnsiTheme="minorHAnsi" w:cstheme="minorBidi"/>
          <w:noProof/>
          <w:sz w:val="22"/>
        </w:rPr>
      </w:pPr>
      <w:hyperlink w:anchor="_Toc266709730" w:history="1">
        <w:r w:rsidR="00757B92" w:rsidRPr="00A800B5">
          <w:rPr>
            <w:rStyle w:val="Hyperlink"/>
            <w:noProof/>
          </w:rPr>
          <w:t>Reporting</w:t>
        </w:r>
      </w:hyperlink>
    </w:p>
    <w:p w:rsidR="00757B92" w:rsidRDefault="00E01466">
      <w:pPr>
        <w:pStyle w:val="TOC4"/>
        <w:rPr>
          <w:rFonts w:asciiTheme="minorHAnsi" w:eastAsiaTheme="minorEastAsia" w:hAnsiTheme="minorHAnsi" w:cstheme="minorBidi"/>
          <w:noProof/>
          <w:sz w:val="22"/>
        </w:rPr>
      </w:pPr>
      <w:hyperlink w:anchor="_Toc266709731" w:history="1">
        <w:r w:rsidR="00757B92" w:rsidRPr="00A800B5">
          <w:rPr>
            <w:rStyle w:val="Hyperlink"/>
            <w:noProof/>
          </w:rPr>
          <w:t>Revising the Protocol</w:t>
        </w:r>
      </w:hyperlink>
    </w:p>
    <w:p w:rsidR="00CB7B5C" w:rsidRPr="00CB7B5C" w:rsidRDefault="00246D6B" w:rsidP="00CB7B5C">
      <w:r>
        <w:lastRenderedPageBreak/>
        <w:fldChar w:fldCharType="end"/>
      </w:r>
    </w:p>
    <w:p w:rsidR="00D314A7" w:rsidRDefault="00D314A7" w:rsidP="007F072A">
      <w:pPr>
        <w:pStyle w:val="NTR-1stOrder"/>
        <w:rPr>
          <w:rStyle w:val="Heading1Char"/>
          <w:b/>
          <w:sz w:val="32"/>
        </w:rPr>
        <w:sectPr w:rsidR="00D314A7" w:rsidSect="00D314A7">
          <w:footerReference w:type="default" r:id="rId26"/>
          <w:type w:val="oddPage"/>
          <w:pgSz w:w="12240" w:h="15840"/>
          <w:pgMar w:top="1440" w:right="1440" w:bottom="1440" w:left="1440" w:header="720" w:footer="720" w:gutter="0"/>
          <w:pgNumType w:fmt="lowerRoman" w:start="15"/>
          <w:cols w:space="720"/>
          <w:docGrid w:linePitch="360"/>
        </w:sectPr>
      </w:pPr>
      <w:bookmarkStart w:id="31" w:name="_Toc265829207"/>
    </w:p>
    <w:p w:rsidR="008415A9" w:rsidRPr="007F072A" w:rsidRDefault="008415A9" w:rsidP="007F072A">
      <w:pPr>
        <w:pStyle w:val="NTR-1stOrder"/>
        <w:rPr>
          <w:rStyle w:val="Heading1Char"/>
          <w:b/>
          <w:sz w:val="32"/>
        </w:rPr>
      </w:pPr>
      <w:bookmarkStart w:id="32" w:name="_Toc296323132"/>
      <w:r w:rsidRPr="007F072A">
        <w:rPr>
          <w:rStyle w:val="Heading1Char"/>
          <w:b/>
          <w:sz w:val="32"/>
        </w:rPr>
        <w:lastRenderedPageBreak/>
        <w:t>Executive Summary</w:t>
      </w:r>
      <w:bookmarkEnd w:id="31"/>
      <w:bookmarkEnd w:id="32"/>
    </w:p>
    <w:p w:rsidR="007F072A" w:rsidRPr="007F072A" w:rsidRDefault="007F072A" w:rsidP="007F072A"/>
    <w:p w:rsidR="008415A9" w:rsidRDefault="008415A9" w:rsidP="008415A9">
      <w:r>
        <w:t>This document describes a protocol to monitor five focal terrestrial plant c</w:t>
      </w:r>
      <w:r w:rsidRPr="00537EC5">
        <w:t xml:space="preserve">ommunities </w:t>
      </w:r>
      <w:r>
        <w:t xml:space="preserve">in seven national parks within the </w:t>
      </w:r>
      <w:r w:rsidRPr="00537EC5">
        <w:t>Pacific Island Network</w:t>
      </w:r>
      <w:r>
        <w:t xml:space="preserve"> (PACN). Plant communities are important to monitor for a variety of reasons</w:t>
      </w:r>
      <w:r w:rsidRPr="004C3529">
        <w:t>: (a) they are key indicators of ecosystem health</w:t>
      </w:r>
      <w:r w:rsidR="008B6B48">
        <w:t>,</w:t>
      </w:r>
      <w:r w:rsidRPr="004C3529">
        <w:t xml:space="preserve"> (b) </w:t>
      </w:r>
      <w:r>
        <w:t>they represent essential habitat for other biotic vital signs (e.g., land birds, bats), (c) plant</w:t>
      </w:r>
      <w:r w:rsidRPr="004C3529">
        <w:t xml:space="preserve"> communities reflect the dynamic </w:t>
      </w:r>
      <w:r>
        <w:t xml:space="preserve">relationship </w:t>
      </w:r>
      <w:r w:rsidRPr="004C3529">
        <w:t xml:space="preserve">between invasive plant species and native species, </w:t>
      </w:r>
      <w:r>
        <w:t>and (d</w:t>
      </w:r>
      <w:r w:rsidRPr="004C3529">
        <w:t>)</w:t>
      </w:r>
      <w:r>
        <w:t xml:space="preserve"> their status and trends help to shape management needs and to evaluate the effectiveness of previous management practices at the community level. </w:t>
      </w:r>
    </w:p>
    <w:p w:rsidR="008415A9" w:rsidRDefault="008415A9" w:rsidP="008415A9"/>
    <w:p w:rsidR="008415A9" w:rsidRDefault="008415A9" w:rsidP="008415A9">
      <w:r>
        <w:t xml:space="preserve">Of the many plant communities in PACN parks, scientists, and resource managers identified five plant communities to monitor based on relative intactness, </w:t>
      </w:r>
      <w:r w:rsidR="00521471">
        <w:t>distinct species compositions made up of endemic species with limited ranges</w:t>
      </w:r>
      <w:r>
        <w:t xml:space="preserve">, prevalence across parks, </w:t>
      </w:r>
      <w:del w:id="33" w:author="Ainsworth, Alison" w:date="2012-07-27T13:51:00Z">
        <w:r w:rsidDel="00FD1C46">
          <w:delText xml:space="preserve"> </w:delText>
        </w:r>
      </w:del>
      <w:r>
        <w:t>and usefulness as indicators of environmental change. These plant communities include: (1) wet forests found within Hawai‘i Volcanoes National Park (HAVO), Haleakalā National Park (HALE), Kalaupapa National Historical Park (KALA), and the National Park of American Samoa (NPSA), (2) subalpine shrublands of HAVO and HALE, (3) coastal strand plant communities of KALA and Kaloko-Honok</w:t>
      </w:r>
      <w:r w:rsidR="005B3ABB">
        <w:t>ō</w:t>
      </w:r>
      <w:r>
        <w:t xml:space="preserve">hau National Historical Park (KAHO), (4) limestone forests of War in the Pacific National Park (WAPA), and (5) mangrove forests of American Memorial Park (AMME). These five plant communities overlay much of the habitat diversity found in PACN parks which encompass a wide range of ecosystems, climates, and topographic extremes across the Northern Mariana Islands, Hawai‘i, American Samoa, and Guam. </w:t>
      </w:r>
    </w:p>
    <w:p w:rsidR="008415A9" w:rsidRDefault="008415A9" w:rsidP="008415A9"/>
    <w:p w:rsidR="008415A9" w:rsidRDefault="008415A9" w:rsidP="008415A9">
      <w:r>
        <w:t>To date, most vegetation studies in PACN parks have consisted of non-repeatable plant inventories used to describe and map the plant communities, or short-term monitoring associated with the control of nonnative ungulates, nonnative plants, or with restoration efforts. None of these studies were designed to detect specific levels of change over time at the park community level. This protocol takes a long-term systematic approach to monitor many of the major plant communities within parks in Hawai‘i, American Samoa, and the Mariana Islands to assess the status and trends of plant community composition and structure at five-year intervals. Specifically, data will be collected on selected plant community parameters including native and nonnative plant species diversity, cover, density, frequency</w:t>
      </w:r>
      <w:r w:rsidR="0080004A">
        <w:t>, and coarse woody debris</w:t>
      </w:r>
      <w:r>
        <w:t xml:space="preserve">. </w:t>
      </w:r>
    </w:p>
    <w:p w:rsidR="008415A9" w:rsidRDefault="008415A9" w:rsidP="008415A9"/>
    <w:p w:rsidR="008415A9" w:rsidRDefault="008415A9" w:rsidP="008415A9">
      <w:r>
        <w:t>This monitoring effort will provide park managers with new information that can be used to determine if current management actions are adequate to maintain the natural biological resources at acceptable levels. For example, if monitoring results indicate a significant increase in the number of or cover of invasive species, additional efforts may need to be taken to reduce these impacts. Similarly, if the data show that native species are being maintained or increasing relative to ungulate control and invasive species are decreasing, it may be possible to reduce active nonnative plant control within those management units. Additionally, monitoring will provide a temporal baseline that can be used to assess impacts and recovery potential relative to major landscape events such as fire, drought, hurricanes, and global climate change.</w:t>
      </w:r>
    </w:p>
    <w:p w:rsidR="008415A9" w:rsidRDefault="008415A9" w:rsidP="008415A9"/>
    <w:p w:rsidR="008415A9" w:rsidRDefault="008415A9" w:rsidP="008415A9">
      <w:r>
        <w:t xml:space="preserve">Each park will be surveyed once every five years, on a rotating basis, by a team of scientists and technicians who will measure a variety of plant community parameters from a set of randomly </w:t>
      </w:r>
      <w:r>
        <w:lastRenderedPageBreak/>
        <w:t xml:space="preserve">located plots. Both fixed (permanent) and rotational (temporary) plots will be surveyed using a split panel design. </w:t>
      </w:r>
      <w:r w:rsidRPr="00201D9A">
        <w:t xml:space="preserve">This design allows for </w:t>
      </w:r>
      <w:r>
        <w:t xml:space="preserve">the use of permanent, </w:t>
      </w:r>
      <w:r w:rsidR="007B2533">
        <w:t>f</w:t>
      </w:r>
      <w:r>
        <w:t xml:space="preserve">ixed </w:t>
      </w:r>
      <w:r w:rsidR="007B2533">
        <w:t>p</w:t>
      </w:r>
      <w:r>
        <w:t xml:space="preserve">anel plots to detect temporal changes and temporary, </w:t>
      </w:r>
      <w:r w:rsidR="007B2533">
        <w:t>r</w:t>
      </w:r>
      <w:r>
        <w:t xml:space="preserve">otational </w:t>
      </w:r>
      <w:r w:rsidR="007B2533">
        <w:t>p</w:t>
      </w:r>
      <w:r>
        <w:t xml:space="preserve">anel plots to assess status as well as </w:t>
      </w:r>
      <w:r w:rsidRPr="00201D9A">
        <w:t>increase</w:t>
      </w:r>
      <w:r>
        <w:t xml:space="preserve"> </w:t>
      </w:r>
      <w:r w:rsidRPr="00201D9A">
        <w:t>spatial sampling</w:t>
      </w:r>
      <w:r>
        <w:t xml:space="preserve"> over time. Together permanent and temporary plots provide greater </w:t>
      </w:r>
      <w:r w:rsidRPr="00201D9A">
        <w:t xml:space="preserve">ecological and statistical inference </w:t>
      </w:r>
      <w:r>
        <w:t xml:space="preserve">than either method alone. After each field season, the </w:t>
      </w:r>
      <w:r w:rsidR="008D6A51">
        <w:t>project lead</w:t>
      </w:r>
      <w:r>
        <w:t xml:space="preserve"> will analyze that year’s data and produce an annual report. After each five-year cycle, when all parks and plant communities have been surveyed, the </w:t>
      </w:r>
      <w:r w:rsidR="008D6A51">
        <w:t>project lead</w:t>
      </w:r>
      <w:r>
        <w:t xml:space="preserve"> will produce a more comprehensive report focusing on broader spatial and temporal trends in the data for all parks surveyed.</w:t>
      </w:r>
    </w:p>
    <w:p w:rsidR="008415A9" w:rsidRDefault="008415A9" w:rsidP="008415A9"/>
    <w:p w:rsidR="008415A9" w:rsidRDefault="008415A9" w:rsidP="008415A9">
      <w:r>
        <w:t xml:space="preserve">This protocol contains three broad sections. The first section consists of a protocol narrative divided into seven chapters that cover the protocol’s background, rationale, sampling design, methods, data management, personnel requirements, and operational needs. Following the narrative are several appendices that provide supplemental information for the narrative. Lastly, the protocol has twenty-three standard operating procedures that provide step-by-step details on how to carry out various tasks and procedures within the protocol. </w:t>
      </w:r>
    </w:p>
    <w:p w:rsidR="00D73B83" w:rsidRDefault="00DC7E4C" w:rsidP="00D73B83">
      <w:r>
        <w:br w:type="page"/>
      </w:r>
      <w:bookmarkStart w:id="34" w:name="_Toc265829208"/>
    </w:p>
    <w:p w:rsidR="008415A9" w:rsidRDefault="008415A9" w:rsidP="007F072A">
      <w:pPr>
        <w:pStyle w:val="NTR-1stOrder"/>
      </w:pPr>
      <w:bookmarkStart w:id="35" w:name="_Toc296323133"/>
      <w:r w:rsidRPr="00FB5E2A">
        <w:lastRenderedPageBreak/>
        <w:t>Acknowledgements</w:t>
      </w:r>
      <w:bookmarkEnd w:id="34"/>
      <w:bookmarkEnd w:id="35"/>
    </w:p>
    <w:p w:rsidR="007F072A" w:rsidRPr="007F072A" w:rsidRDefault="007F072A" w:rsidP="007F072A"/>
    <w:p w:rsidR="008415A9" w:rsidRDefault="008415A9" w:rsidP="008415A9">
      <w:r>
        <w:t xml:space="preserve">This document was reviewed by PACN staff and anonymous reviewers. The following people also contributed data or helped with the design of this protocol: Julie Christian and Corie Yanger of PACN I&amp;M; Linda Pratt of USGS BRD; Steve Anderson, Ron Nagata, Patti Welton, Bill Haus, and Chuck Chimera at HALE; Tavita Togia, Roger Moder, Peter Craig and Rise Hart at NPSA; Sarah Creachbaum, Dwayne Minton, and Chuck Sayon at AMME and WAPA; Guy Hughes and Eric Brown at KALA; Ben Saldua and Daniel Kawaiaea at PUHE; Malia Laber, Victorino Bio and Laura Kochanski at PUHO; and Richard Boston at KAHO. </w:t>
      </w:r>
    </w:p>
    <w:p w:rsidR="008415A9" w:rsidRDefault="008415A9" w:rsidP="008415A9">
      <w:r>
        <w:t xml:space="preserve"> </w:t>
      </w:r>
    </w:p>
    <w:p w:rsidR="00974DA4" w:rsidRDefault="008415A9" w:rsidP="00C32504">
      <w:pPr>
        <w:pStyle w:val="NTR-1stOrder"/>
        <w:sectPr w:rsidR="00974DA4" w:rsidSect="00D314A7">
          <w:footerReference w:type="default" r:id="rId27"/>
          <w:type w:val="oddPage"/>
          <w:pgSz w:w="12240" w:h="15840"/>
          <w:pgMar w:top="1440" w:right="1440" w:bottom="1440" w:left="1440" w:header="720" w:footer="720" w:gutter="0"/>
          <w:pgNumType w:fmt="lowerRoman" w:start="17"/>
          <w:cols w:space="720"/>
          <w:docGrid w:linePitch="360"/>
        </w:sectPr>
      </w:pPr>
      <w:r>
        <w:br w:type="page"/>
      </w:r>
      <w:bookmarkStart w:id="36" w:name="_Toc265829209"/>
    </w:p>
    <w:p w:rsidR="00974DA4" w:rsidRDefault="00974DA4" w:rsidP="00C32504">
      <w:pPr>
        <w:pStyle w:val="NTR-1stOrder"/>
        <w:sectPr w:rsidR="00974DA4" w:rsidSect="00D314A7">
          <w:footerReference w:type="default" r:id="rId28"/>
          <w:type w:val="oddPage"/>
          <w:pgSz w:w="12240" w:h="15840"/>
          <w:pgMar w:top="1440" w:right="1440" w:bottom="1440" w:left="1440" w:header="720" w:footer="720" w:gutter="0"/>
          <w:pgNumType w:fmt="lowerRoman" w:start="17"/>
          <w:cols w:space="720"/>
          <w:docGrid w:linePitch="360"/>
        </w:sectPr>
      </w:pPr>
    </w:p>
    <w:p w:rsidR="008415A9" w:rsidRDefault="008415A9" w:rsidP="00C32504">
      <w:pPr>
        <w:pStyle w:val="NTR-1stOrder"/>
      </w:pPr>
      <w:bookmarkStart w:id="37" w:name="_Toc296323134"/>
      <w:r>
        <w:lastRenderedPageBreak/>
        <w:t>Acronyms</w:t>
      </w:r>
      <w:bookmarkEnd w:id="36"/>
      <w:bookmarkEnd w:id="37"/>
    </w:p>
    <w:p w:rsidR="007F072A" w:rsidRPr="007F072A" w:rsidRDefault="007F072A" w:rsidP="007F072A"/>
    <w:tbl>
      <w:tblPr>
        <w:tblW w:w="0" w:type="auto"/>
        <w:tblLayout w:type="fixed"/>
        <w:tblLook w:val="0000" w:firstRow="0" w:lastRow="0" w:firstColumn="0" w:lastColumn="0" w:noHBand="0" w:noVBand="0"/>
      </w:tblPr>
      <w:tblGrid>
        <w:gridCol w:w="1818"/>
        <w:gridCol w:w="7038"/>
      </w:tblGrid>
      <w:tr w:rsidR="008415A9" w:rsidTr="008415A9">
        <w:tc>
          <w:tcPr>
            <w:tcW w:w="1818" w:type="dxa"/>
            <w:vAlign w:val="center"/>
          </w:tcPr>
          <w:p w:rsidR="008415A9" w:rsidRDefault="008415A9" w:rsidP="008415A9">
            <w:pPr>
              <w:rPr>
                <w:rFonts w:cs="Arial"/>
                <w:color w:val="000000"/>
              </w:rPr>
            </w:pPr>
            <w:r>
              <w:t>AMME</w:t>
            </w:r>
          </w:p>
        </w:tc>
        <w:tc>
          <w:tcPr>
            <w:tcW w:w="7038" w:type="dxa"/>
            <w:vAlign w:val="bottom"/>
          </w:tcPr>
          <w:p w:rsidR="008415A9" w:rsidRDefault="008415A9" w:rsidP="008415A9">
            <w:pPr>
              <w:rPr>
                <w:rFonts w:cs="Arial"/>
                <w:color w:val="000000"/>
              </w:rPr>
            </w:pPr>
            <w:r>
              <w:t>American Memorial National Historical Park</w:t>
            </w:r>
          </w:p>
        </w:tc>
      </w:tr>
      <w:tr w:rsidR="008415A9" w:rsidTr="008415A9">
        <w:tc>
          <w:tcPr>
            <w:tcW w:w="1818" w:type="dxa"/>
            <w:vAlign w:val="center"/>
          </w:tcPr>
          <w:p w:rsidR="008415A9" w:rsidRDefault="008415A9" w:rsidP="008415A9">
            <w:r>
              <w:t>ANOVA</w:t>
            </w:r>
          </w:p>
        </w:tc>
        <w:tc>
          <w:tcPr>
            <w:tcW w:w="7038" w:type="dxa"/>
            <w:vAlign w:val="bottom"/>
          </w:tcPr>
          <w:p w:rsidR="008415A9" w:rsidRDefault="008415A9" w:rsidP="008415A9">
            <w:r>
              <w:t>Analysis of Variance</w:t>
            </w:r>
          </w:p>
        </w:tc>
      </w:tr>
      <w:tr w:rsidR="008415A9" w:rsidTr="008415A9">
        <w:tc>
          <w:tcPr>
            <w:tcW w:w="1818" w:type="dxa"/>
            <w:vAlign w:val="center"/>
          </w:tcPr>
          <w:p w:rsidR="008415A9" w:rsidRDefault="008415A9" w:rsidP="008415A9">
            <w:pPr>
              <w:rPr>
                <w:rFonts w:cs="Arial"/>
                <w:color w:val="000000"/>
              </w:rPr>
            </w:pPr>
            <w:r>
              <w:t>COLA</w:t>
            </w:r>
          </w:p>
        </w:tc>
        <w:tc>
          <w:tcPr>
            <w:tcW w:w="7038" w:type="dxa"/>
            <w:vAlign w:val="bottom"/>
          </w:tcPr>
          <w:p w:rsidR="008415A9" w:rsidRDefault="008415A9" w:rsidP="008415A9">
            <w:pPr>
              <w:rPr>
                <w:rFonts w:cs="Arial"/>
                <w:color w:val="000000"/>
              </w:rPr>
            </w:pPr>
            <w:r>
              <w:t>Cost of living allowance</w:t>
            </w:r>
          </w:p>
        </w:tc>
      </w:tr>
      <w:tr w:rsidR="008415A9" w:rsidTr="008415A9">
        <w:tc>
          <w:tcPr>
            <w:tcW w:w="1818" w:type="dxa"/>
            <w:vAlign w:val="center"/>
          </w:tcPr>
          <w:p w:rsidR="008415A9" w:rsidRDefault="008415A9" w:rsidP="008415A9">
            <w:r>
              <w:t>DEM</w:t>
            </w:r>
          </w:p>
        </w:tc>
        <w:tc>
          <w:tcPr>
            <w:tcW w:w="7038" w:type="dxa"/>
            <w:vAlign w:val="bottom"/>
          </w:tcPr>
          <w:p w:rsidR="008415A9" w:rsidRDefault="008415A9" w:rsidP="008415A9">
            <w:r>
              <w:t>Digital Elevation Model</w:t>
            </w:r>
          </w:p>
        </w:tc>
      </w:tr>
      <w:tr w:rsidR="008415A9" w:rsidTr="008415A9">
        <w:tc>
          <w:tcPr>
            <w:tcW w:w="1818" w:type="dxa"/>
            <w:vAlign w:val="center"/>
          </w:tcPr>
          <w:p w:rsidR="008415A9" w:rsidRDefault="008415A9" w:rsidP="008415A9">
            <w:r>
              <w:t>DNR</w:t>
            </w:r>
          </w:p>
        </w:tc>
        <w:tc>
          <w:tcPr>
            <w:tcW w:w="7038" w:type="dxa"/>
            <w:vAlign w:val="bottom"/>
          </w:tcPr>
          <w:p w:rsidR="008415A9" w:rsidRDefault="008415A9" w:rsidP="008415A9">
            <w:r>
              <w:t>Department of Natural Resources</w:t>
            </w:r>
          </w:p>
        </w:tc>
      </w:tr>
      <w:tr w:rsidR="008415A9" w:rsidTr="008415A9">
        <w:tc>
          <w:tcPr>
            <w:tcW w:w="1818" w:type="dxa"/>
            <w:vAlign w:val="center"/>
          </w:tcPr>
          <w:p w:rsidR="008415A9" w:rsidRDefault="008415A9" w:rsidP="008415A9">
            <w:pPr>
              <w:rPr>
                <w:rFonts w:cs="Arial"/>
                <w:color w:val="000000"/>
              </w:rPr>
            </w:pPr>
            <w:r>
              <w:t>DBH</w:t>
            </w:r>
          </w:p>
        </w:tc>
        <w:tc>
          <w:tcPr>
            <w:tcW w:w="7038" w:type="dxa"/>
            <w:vAlign w:val="bottom"/>
          </w:tcPr>
          <w:p w:rsidR="008415A9" w:rsidRDefault="008415A9" w:rsidP="008415A9">
            <w:pPr>
              <w:rPr>
                <w:rFonts w:cs="Arial"/>
                <w:color w:val="000000"/>
              </w:rPr>
            </w:pPr>
            <w:r>
              <w:t xml:space="preserve">Diameter at Breast Height </w:t>
            </w:r>
          </w:p>
        </w:tc>
      </w:tr>
      <w:tr w:rsidR="008415A9" w:rsidTr="008415A9">
        <w:tc>
          <w:tcPr>
            <w:tcW w:w="1818" w:type="dxa"/>
            <w:vAlign w:val="center"/>
          </w:tcPr>
          <w:p w:rsidR="008415A9" w:rsidRDefault="008415A9" w:rsidP="008415A9">
            <w:pPr>
              <w:rPr>
                <w:rFonts w:cs="Arial"/>
                <w:color w:val="000000"/>
              </w:rPr>
            </w:pPr>
            <w:r>
              <w:t>FGDC</w:t>
            </w:r>
          </w:p>
        </w:tc>
        <w:tc>
          <w:tcPr>
            <w:tcW w:w="7038" w:type="dxa"/>
            <w:vAlign w:val="bottom"/>
          </w:tcPr>
          <w:p w:rsidR="008415A9" w:rsidRDefault="008415A9" w:rsidP="008415A9">
            <w:pPr>
              <w:rPr>
                <w:rFonts w:cs="Arial"/>
                <w:color w:val="000000"/>
              </w:rPr>
            </w:pPr>
            <w:r>
              <w:t>Federal Geographic Data Committee</w:t>
            </w:r>
          </w:p>
        </w:tc>
      </w:tr>
      <w:tr w:rsidR="008415A9" w:rsidTr="008415A9">
        <w:tc>
          <w:tcPr>
            <w:tcW w:w="1818" w:type="dxa"/>
            <w:vAlign w:val="center"/>
          </w:tcPr>
          <w:p w:rsidR="008415A9" w:rsidRDefault="008415A9" w:rsidP="008415A9">
            <w:r>
              <w:t>FP</w:t>
            </w:r>
          </w:p>
        </w:tc>
        <w:tc>
          <w:tcPr>
            <w:tcW w:w="7038" w:type="dxa"/>
            <w:vAlign w:val="bottom"/>
          </w:tcPr>
          <w:p w:rsidR="008415A9" w:rsidRDefault="008415A9" w:rsidP="008415A9">
            <w:r>
              <w:t>Fixed Panel</w:t>
            </w:r>
          </w:p>
        </w:tc>
      </w:tr>
      <w:tr w:rsidR="008415A9" w:rsidTr="008415A9">
        <w:tc>
          <w:tcPr>
            <w:tcW w:w="1818" w:type="dxa"/>
            <w:vAlign w:val="center"/>
          </w:tcPr>
          <w:p w:rsidR="008415A9" w:rsidRDefault="008415A9" w:rsidP="008415A9">
            <w:r>
              <w:t>FPC</w:t>
            </w:r>
          </w:p>
        </w:tc>
        <w:tc>
          <w:tcPr>
            <w:tcW w:w="7038" w:type="dxa"/>
            <w:vAlign w:val="bottom"/>
          </w:tcPr>
          <w:p w:rsidR="008415A9" w:rsidRDefault="008415A9" w:rsidP="008415A9">
            <w:r>
              <w:t>Finite Population Correction</w:t>
            </w:r>
          </w:p>
        </w:tc>
      </w:tr>
      <w:tr w:rsidR="008415A9" w:rsidTr="008415A9">
        <w:tc>
          <w:tcPr>
            <w:tcW w:w="1818" w:type="dxa"/>
            <w:vAlign w:val="center"/>
          </w:tcPr>
          <w:p w:rsidR="008415A9" w:rsidRDefault="008415A9" w:rsidP="008415A9">
            <w:pPr>
              <w:rPr>
                <w:rFonts w:cs="Arial"/>
                <w:color w:val="000000"/>
              </w:rPr>
            </w:pPr>
            <w:r>
              <w:t>FOIA</w:t>
            </w:r>
          </w:p>
        </w:tc>
        <w:tc>
          <w:tcPr>
            <w:tcW w:w="7038" w:type="dxa"/>
            <w:vAlign w:val="bottom"/>
          </w:tcPr>
          <w:p w:rsidR="008415A9" w:rsidRDefault="008415A9" w:rsidP="008415A9">
            <w:pPr>
              <w:rPr>
                <w:rFonts w:cs="Arial"/>
                <w:color w:val="000000"/>
              </w:rPr>
            </w:pPr>
            <w:r>
              <w:t>Freedom of Information Act</w:t>
            </w:r>
          </w:p>
        </w:tc>
      </w:tr>
      <w:tr w:rsidR="008415A9" w:rsidTr="008415A9">
        <w:tc>
          <w:tcPr>
            <w:tcW w:w="1818" w:type="dxa"/>
            <w:vAlign w:val="center"/>
          </w:tcPr>
          <w:p w:rsidR="008415A9" w:rsidRDefault="008415A9" w:rsidP="008415A9">
            <w:r>
              <w:t>FMH</w:t>
            </w:r>
          </w:p>
        </w:tc>
        <w:tc>
          <w:tcPr>
            <w:tcW w:w="7038" w:type="dxa"/>
            <w:vAlign w:val="bottom"/>
          </w:tcPr>
          <w:p w:rsidR="008415A9" w:rsidRDefault="008415A9" w:rsidP="008415A9">
            <w:r>
              <w:t>Fire Monitoring Handbook</w:t>
            </w:r>
          </w:p>
        </w:tc>
      </w:tr>
      <w:tr w:rsidR="008415A9" w:rsidTr="008415A9">
        <w:tc>
          <w:tcPr>
            <w:tcW w:w="1818" w:type="dxa"/>
            <w:vAlign w:val="center"/>
          </w:tcPr>
          <w:p w:rsidR="008415A9" w:rsidRDefault="008415A9" w:rsidP="008415A9">
            <w:pPr>
              <w:rPr>
                <w:rFonts w:cs="Arial"/>
                <w:color w:val="000000"/>
              </w:rPr>
            </w:pPr>
            <w:r>
              <w:t>GIS</w:t>
            </w:r>
          </w:p>
        </w:tc>
        <w:tc>
          <w:tcPr>
            <w:tcW w:w="7038" w:type="dxa"/>
            <w:vAlign w:val="bottom"/>
          </w:tcPr>
          <w:p w:rsidR="008415A9" w:rsidRDefault="008415A9" w:rsidP="008415A9">
            <w:pPr>
              <w:rPr>
                <w:rFonts w:cs="Arial"/>
                <w:color w:val="000000"/>
              </w:rPr>
            </w:pPr>
            <w:r>
              <w:t>Geographic Information System</w:t>
            </w:r>
          </w:p>
        </w:tc>
      </w:tr>
      <w:tr w:rsidR="008415A9" w:rsidTr="008415A9">
        <w:tc>
          <w:tcPr>
            <w:tcW w:w="1818" w:type="dxa"/>
            <w:vAlign w:val="center"/>
          </w:tcPr>
          <w:p w:rsidR="008415A9" w:rsidRDefault="008415A9" w:rsidP="008415A9">
            <w:pPr>
              <w:rPr>
                <w:rFonts w:cs="Arial"/>
                <w:color w:val="000000"/>
              </w:rPr>
            </w:pPr>
            <w:r>
              <w:t>GPS</w:t>
            </w:r>
          </w:p>
        </w:tc>
        <w:tc>
          <w:tcPr>
            <w:tcW w:w="7038" w:type="dxa"/>
            <w:vAlign w:val="bottom"/>
          </w:tcPr>
          <w:p w:rsidR="008415A9" w:rsidRDefault="008415A9" w:rsidP="008415A9">
            <w:pPr>
              <w:rPr>
                <w:rFonts w:cs="Arial"/>
                <w:color w:val="000000"/>
              </w:rPr>
            </w:pPr>
            <w:r>
              <w:t>Global Positioning System</w:t>
            </w:r>
          </w:p>
        </w:tc>
      </w:tr>
      <w:tr w:rsidR="008415A9" w:rsidTr="008415A9">
        <w:tc>
          <w:tcPr>
            <w:tcW w:w="1818" w:type="dxa"/>
            <w:vAlign w:val="center"/>
          </w:tcPr>
          <w:p w:rsidR="008415A9" w:rsidRDefault="008415A9" w:rsidP="008415A9">
            <w:r>
              <w:t>GzLM</w:t>
            </w:r>
          </w:p>
        </w:tc>
        <w:tc>
          <w:tcPr>
            <w:tcW w:w="7038" w:type="dxa"/>
            <w:vAlign w:val="bottom"/>
          </w:tcPr>
          <w:p w:rsidR="008415A9" w:rsidRDefault="008415A9" w:rsidP="008415A9">
            <w:r>
              <w:t>Generalized Linear Model</w:t>
            </w:r>
          </w:p>
        </w:tc>
      </w:tr>
      <w:tr w:rsidR="008415A9" w:rsidTr="008415A9">
        <w:tc>
          <w:tcPr>
            <w:tcW w:w="1818" w:type="dxa"/>
            <w:vAlign w:val="center"/>
          </w:tcPr>
          <w:p w:rsidR="008415A9" w:rsidRDefault="008415A9" w:rsidP="008415A9">
            <w:pPr>
              <w:rPr>
                <w:rFonts w:cs="Arial"/>
                <w:color w:val="000000"/>
              </w:rPr>
            </w:pPr>
            <w:r>
              <w:t>HALE</w:t>
            </w:r>
          </w:p>
        </w:tc>
        <w:tc>
          <w:tcPr>
            <w:tcW w:w="7038" w:type="dxa"/>
            <w:vAlign w:val="bottom"/>
          </w:tcPr>
          <w:p w:rsidR="008415A9" w:rsidRDefault="008415A9" w:rsidP="008415A9">
            <w:pPr>
              <w:rPr>
                <w:rFonts w:cs="Arial"/>
                <w:color w:val="000000"/>
              </w:rPr>
            </w:pPr>
            <w:smartTag w:uri="urn:schemas-microsoft-com:office:smarttags" w:element="place">
              <w:smartTag w:uri="urn:schemas-microsoft-com:office:smarttags" w:element="PlaceName">
                <w:r>
                  <w:t>Haleakalā</w:t>
                </w:r>
              </w:smartTag>
              <w:r>
                <w:t xml:space="preserve"> </w:t>
              </w:r>
              <w:smartTag w:uri="urn:schemas-microsoft-com:office:smarttags" w:element="PlaceType">
                <w:r>
                  <w:t>National Park</w:t>
                </w:r>
              </w:smartTag>
            </w:smartTag>
          </w:p>
        </w:tc>
      </w:tr>
      <w:tr w:rsidR="008415A9" w:rsidTr="008415A9">
        <w:tc>
          <w:tcPr>
            <w:tcW w:w="1818" w:type="dxa"/>
            <w:vAlign w:val="center"/>
          </w:tcPr>
          <w:p w:rsidR="008415A9" w:rsidRDefault="008415A9" w:rsidP="008415A9">
            <w:pPr>
              <w:rPr>
                <w:rFonts w:cs="Arial"/>
                <w:color w:val="000000"/>
              </w:rPr>
            </w:pPr>
            <w:r>
              <w:t>HAVO</w:t>
            </w:r>
          </w:p>
        </w:tc>
        <w:tc>
          <w:tcPr>
            <w:tcW w:w="7038" w:type="dxa"/>
            <w:vAlign w:val="bottom"/>
          </w:tcPr>
          <w:p w:rsidR="008415A9" w:rsidRDefault="008415A9" w:rsidP="008415A9">
            <w:pPr>
              <w:rPr>
                <w:rFonts w:cs="Arial"/>
                <w:color w:val="000000"/>
              </w:rPr>
            </w:pPr>
            <w:r>
              <w:t xml:space="preserve">Hawai‘i </w:t>
            </w:r>
            <w:smartTag w:uri="urn:schemas-microsoft-com:office:smarttags" w:element="place">
              <w:smartTag w:uri="urn:schemas-microsoft-com:office:smarttags" w:element="PlaceName">
                <w:r>
                  <w:t>Volcanoes</w:t>
                </w:r>
              </w:smartTag>
              <w:r>
                <w:t xml:space="preserve"> </w:t>
              </w:r>
              <w:smartTag w:uri="urn:schemas-microsoft-com:office:smarttags" w:element="PlaceType">
                <w:r>
                  <w:t>National Park</w:t>
                </w:r>
              </w:smartTag>
            </w:smartTag>
          </w:p>
        </w:tc>
      </w:tr>
      <w:tr w:rsidR="008415A9" w:rsidTr="008415A9">
        <w:tc>
          <w:tcPr>
            <w:tcW w:w="1818" w:type="dxa"/>
            <w:vAlign w:val="center"/>
          </w:tcPr>
          <w:p w:rsidR="008415A9" w:rsidRDefault="008415A9" w:rsidP="008415A9">
            <w:pPr>
              <w:rPr>
                <w:rFonts w:cs="Arial"/>
                <w:color w:val="000000"/>
              </w:rPr>
            </w:pPr>
            <w:r>
              <w:t>I&amp;M</w:t>
            </w:r>
          </w:p>
        </w:tc>
        <w:tc>
          <w:tcPr>
            <w:tcW w:w="7038" w:type="dxa"/>
            <w:vAlign w:val="bottom"/>
          </w:tcPr>
          <w:p w:rsidR="008415A9" w:rsidRDefault="008415A9" w:rsidP="008415A9">
            <w:pPr>
              <w:rPr>
                <w:rFonts w:cs="Arial"/>
                <w:color w:val="000000"/>
              </w:rPr>
            </w:pPr>
            <w:r>
              <w:t>Inventory &amp; Monitoring Program</w:t>
            </w:r>
          </w:p>
        </w:tc>
      </w:tr>
      <w:tr w:rsidR="008415A9" w:rsidTr="008415A9">
        <w:tc>
          <w:tcPr>
            <w:tcW w:w="1818" w:type="dxa"/>
          </w:tcPr>
          <w:p w:rsidR="008415A9" w:rsidRDefault="008415A9" w:rsidP="008415A9">
            <w:pPr>
              <w:pStyle w:val="PACNReportNormalText0"/>
              <w:rPr>
                <w:rFonts w:ascii="Times New Roman" w:hAnsi="Times New Roman"/>
              </w:rPr>
            </w:pPr>
            <w:r>
              <w:rPr>
                <w:rFonts w:ascii="Times New Roman" w:hAnsi="Times New Roman"/>
              </w:rPr>
              <w:t>KAHO</w:t>
            </w:r>
          </w:p>
        </w:tc>
        <w:tc>
          <w:tcPr>
            <w:tcW w:w="7038" w:type="dxa"/>
          </w:tcPr>
          <w:p w:rsidR="008415A9" w:rsidRDefault="008415A9" w:rsidP="008415A9">
            <w:pPr>
              <w:pStyle w:val="PACNReportNormalText0"/>
              <w:rPr>
                <w:rFonts w:ascii="Times New Roman" w:hAnsi="Times New Roman"/>
              </w:rPr>
            </w:pPr>
            <w:r>
              <w:rPr>
                <w:rFonts w:ascii="Times New Roman" w:hAnsi="Times New Roman"/>
              </w:rPr>
              <w:t>Kaloko-Honok</w:t>
            </w:r>
            <w:r>
              <w:rPr>
                <w:rFonts w:ascii="Times New Roman" w:hAnsi="Times New Roman" w:cs="Times New Roman"/>
              </w:rPr>
              <w:t>ō</w:t>
            </w:r>
            <w:r>
              <w:rPr>
                <w:rFonts w:ascii="Times New Roman" w:hAnsi="Times New Roman"/>
              </w:rPr>
              <w:t>hau National Historical Park</w:t>
            </w:r>
          </w:p>
        </w:tc>
      </w:tr>
      <w:tr w:rsidR="008415A9" w:rsidTr="008415A9">
        <w:tc>
          <w:tcPr>
            <w:tcW w:w="1818" w:type="dxa"/>
          </w:tcPr>
          <w:p w:rsidR="008415A9" w:rsidRDefault="008415A9" w:rsidP="008415A9">
            <w:pPr>
              <w:pStyle w:val="PACNReportNormalText0"/>
              <w:rPr>
                <w:rFonts w:ascii="Times New Roman" w:hAnsi="Times New Roman"/>
              </w:rPr>
            </w:pPr>
            <w:r>
              <w:rPr>
                <w:rFonts w:ascii="Times New Roman" w:hAnsi="Times New Roman"/>
              </w:rPr>
              <w:t>KALA</w:t>
            </w:r>
          </w:p>
        </w:tc>
        <w:tc>
          <w:tcPr>
            <w:tcW w:w="7038" w:type="dxa"/>
          </w:tcPr>
          <w:p w:rsidR="008415A9" w:rsidRDefault="008415A9" w:rsidP="008415A9">
            <w:pPr>
              <w:pStyle w:val="PACNReportNormalText0"/>
              <w:rPr>
                <w:rFonts w:ascii="Times New Roman" w:hAnsi="Times New Roman"/>
              </w:rPr>
            </w:pPr>
            <w:r>
              <w:rPr>
                <w:rFonts w:ascii="Times New Roman" w:hAnsi="Times New Roman"/>
              </w:rPr>
              <w:t>Kalaupapa National Historical Park</w:t>
            </w:r>
          </w:p>
        </w:tc>
      </w:tr>
      <w:tr w:rsidR="008415A9" w:rsidTr="008415A9">
        <w:tc>
          <w:tcPr>
            <w:tcW w:w="1818" w:type="dxa"/>
          </w:tcPr>
          <w:p w:rsidR="008415A9" w:rsidRDefault="008415A9" w:rsidP="008415A9">
            <w:pPr>
              <w:pStyle w:val="PACNReportNormalText0"/>
              <w:rPr>
                <w:rFonts w:ascii="Times New Roman" w:hAnsi="Times New Roman"/>
              </w:rPr>
            </w:pPr>
            <w:r>
              <w:rPr>
                <w:rFonts w:ascii="Times New Roman" w:hAnsi="Times New Roman"/>
              </w:rPr>
              <w:t>MS</w:t>
            </w:r>
          </w:p>
        </w:tc>
        <w:tc>
          <w:tcPr>
            <w:tcW w:w="7038" w:type="dxa"/>
          </w:tcPr>
          <w:p w:rsidR="008415A9" w:rsidRDefault="008415A9" w:rsidP="008415A9">
            <w:pPr>
              <w:pStyle w:val="PACNReportNormalText0"/>
              <w:rPr>
                <w:rFonts w:ascii="Times New Roman" w:hAnsi="Times New Roman"/>
              </w:rPr>
            </w:pPr>
            <w:r>
              <w:rPr>
                <w:rFonts w:ascii="Times New Roman" w:hAnsi="Times New Roman"/>
              </w:rPr>
              <w:t>Microsoft</w:t>
            </w:r>
          </w:p>
        </w:tc>
      </w:tr>
      <w:tr w:rsidR="008415A9" w:rsidTr="008415A9">
        <w:tc>
          <w:tcPr>
            <w:tcW w:w="1818" w:type="dxa"/>
          </w:tcPr>
          <w:p w:rsidR="008415A9" w:rsidRDefault="008415A9" w:rsidP="008415A9">
            <w:pPr>
              <w:pStyle w:val="PACNReportNormalText0"/>
              <w:rPr>
                <w:rFonts w:ascii="Times New Roman" w:hAnsi="Times New Roman"/>
              </w:rPr>
            </w:pPr>
            <w:r>
              <w:rPr>
                <w:rFonts w:ascii="Times New Roman" w:hAnsi="Times New Roman"/>
              </w:rPr>
              <w:t>NPS</w:t>
            </w:r>
          </w:p>
        </w:tc>
        <w:tc>
          <w:tcPr>
            <w:tcW w:w="7038" w:type="dxa"/>
          </w:tcPr>
          <w:p w:rsidR="008415A9" w:rsidRDefault="008415A9" w:rsidP="008415A9">
            <w:pPr>
              <w:pStyle w:val="PACNReportNormalText0"/>
              <w:rPr>
                <w:rFonts w:ascii="Times New Roman" w:hAnsi="Times New Roman"/>
              </w:rPr>
            </w:pPr>
            <w:r>
              <w:rPr>
                <w:rFonts w:ascii="Times New Roman" w:hAnsi="Times New Roman"/>
              </w:rPr>
              <w:t>National Park Service</w:t>
            </w:r>
          </w:p>
        </w:tc>
      </w:tr>
      <w:tr w:rsidR="008415A9" w:rsidTr="008415A9">
        <w:tc>
          <w:tcPr>
            <w:tcW w:w="1818" w:type="dxa"/>
          </w:tcPr>
          <w:p w:rsidR="008415A9" w:rsidRDefault="008415A9" w:rsidP="008415A9">
            <w:pPr>
              <w:pStyle w:val="PACNReportNormalText0"/>
              <w:rPr>
                <w:rFonts w:ascii="Times New Roman" w:hAnsi="Times New Roman"/>
              </w:rPr>
            </w:pPr>
            <w:r>
              <w:rPr>
                <w:rFonts w:ascii="Times New Roman" w:hAnsi="Times New Roman"/>
              </w:rPr>
              <w:t>NPSA</w:t>
            </w:r>
          </w:p>
        </w:tc>
        <w:tc>
          <w:tcPr>
            <w:tcW w:w="7038" w:type="dxa"/>
          </w:tcPr>
          <w:p w:rsidR="008415A9" w:rsidRDefault="008415A9" w:rsidP="008415A9">
            <w:pPr>
              <w:pStyle w:val="PACNReportNormalText0"/>
              <w:rPr>
                <w:rFonts w:ascii="Times New Roman" w:hAnsi="Times New Roman"/>
              </w:rPr>
            </w:pPr>
            <w:smartTag w:uri="urn:schemas-microsoft-com:office:smarttags" w:element="place">
              <w:smartTag w:uri="urn:schemas-microsoft-com:office:smarttags" w:element="PlaceType">
                <w:r>
                  <w:rPr>
                    <w:rFonts w:ascii="Times New Roman" w:hAnsi="Times New Roman"/>
                  </w:rPr>
                  <w:t>National Park</w:t>
                </w:r>
              </w:smartTag>
              <w:r>
                <w:rPr>
                  <w:rFonts w:ascii="Times New Roman" w:hAnsi="Times New Roman"/>
                </w:rPr>
                <w:t xml:space="preserve"> of </w:t>
              </w:r>
              <w:smartTag w:uri="urn:schemas-microsoft-com:office:smarttags" w:element="PlaceName">
                <w:r>
                  <w:rPr>
                    <w:rFonts w:ascii="Times New Roman" w:hAnsi="Times New Roman"/>
                  </w:rPr>
                  <w:t>American Samoa</w:t>
                </w:r>
              </w:smartTag>
            </w:smartTag>
          </w:p>
        </w:tc>
      </w:tr>
      <w:tr w:rsidR="008415A9" w:rsidTr="008415A9">
        <w:tc>
          <w:tcPr>
            <w:tcW w:w="1818" w:type="dxa"/>
            <w:vAlign w:val="center"/>
          </w:tcPr>
          <w:p w:rsidR="008415A9" w:rsidRDefault="008415A9" w:rsidP="008415A9">
            <w:pPr>
              <w:rPr>
                <w:rFonts w:cs="Arial"/>
                <w:color w:val="000000"/>
              </w:rPr>
            </w:pPr>
            <w:r>
              <w:t>P/A</w:t>
            </w:r>
          </w:p>
        </w:tc>
        <w:tc>
          <w:tcPr>
            <w:tcW w:w="7038" w:type="dxa"/>
            <w:vAlign w:val="bottom"/>
          </w:tcPr>
          <w:p w:rsidR="008415A9" w:rsidRDefault="008415A9" w:rsidP="008415A9">
            <w:pPr>
              <w:rPr>
                <w:rFonts w:cs="Arial"/>
                <w:color w:val="000000"/>
              </w:rPr>
            </w:pPr>
            <w:r>
              <w:t>Presence/Absence</w:t>
            </w:r>
          </w:p>
        </w:tc>
      </w:tr>
      <w:tr w:rsidR="008415A9" w:rsidTr="008415A9">
        <w:tc>
          <w:tcPr>
            <w:tcW w:w="1818" w:type="dxa"/>
            <w:vAlign w:val="center"/>
          </w:tcPr>
          <w:p w:rsidR="008415A9" w:rsidRDefault="008415A9" w:rsidP="008415A9">
            <w:pPr>
              <w:rPr>
                <w:rFonts w:cs="Arial"/>
                <w:color w:val="000000"/>
              </w:rPr>
            </w:pPr>
            <w:r>
              <w:t>PACN</w:t>
            </w:r>
          </w:p>
        </w:tc>
        <w:tc>
          <w:tcPr>
            <w:tcW w:w="7038" w:type="dxa"/>
            <w:vAlign w:val="bottom"/>
          </w:tcPr>
          <w:p w:rsidR="008415A9" w:rsidRDefault="008415A9" w:rsidP="008415A9">
            <w:pPr>
              <w:rPr>
                <w:rFonts w:cs="Arial"/>
                <w:color w:val="000000"/>
              </w:rPr>
            </w:pPr>
            <w:smartTag w:uri="urn:schemas-microsoft-com:office:smarttags" w:element="place">
              <w:smartTag w:uri="urn:schemas-microsoft-com:office:smarttags" w:element="PlaceName">
                <w:r>
                  <w:t>Pacific</w:t>
                </w:r>
              </w:smartTag>
              <w:r>
                <w:t xml:space="preserve"> </w:t>
              </w:r>
              <w:smartTag w:uri="urn:schemas-microsoft-com:office:smarttags" w:element="PlaceType">
                <w:r>
                  <w:t>Island</w:t>
                </w:r>
              </w:smartTag>
            </w:smartTag>
            <w:r>
              <w:t xml:space="preserve"> Network</w:t>
            </w:r>
          </w:p>
        </w:tc>
      </w:tr>
      <w:tr w:rsidR="008415A9" w:rsidTr="008415A9">
        <w:tc>
          <w:tcPr>
            <w:tcW w:w="1818" w:type="dxa"/>
            <w:vAlign w:val="center"/>
          </w:tcPr>
          <w:p w:rsidR="008415A9" w:rsidRDefault="008415A9" w:rsidP="008415A9">
            <w:r>
              <w:t>PCSU</w:t>
            </w:r>
          </w:p>
        </w:tc>
        <w:tc>
          <w:tcPr>
            <w:tcW w:w="7038" w:type="dxa"/>
            <w:vAlign w:val="bottom"/>
          </w:tcPr>
          <w:p w:rsidR="008415A9" w:rsidRDefault="008415A9" w:rsidP="008415A9">
            <w:r>
              <w:t>Pacific Cooperative Studies Unit</w:t>
            </w:r>
          </w:p>
        </w:tc>
      </w:tr>
      <w:tr w:rsidR="008415A9" w:rsidTr="008415A9">
        <w:tc>
          <w:tcPr>
            <w:tcW w:w="1818" w:type="dxa"/>
            <w:vAlign w:val="center"/>
          </w:tcPr>
          <w:p w:rsidR="008415A9" w:rsidRDefault="008415A9" w:rsidP="008415A9">
            <w:pPr>
              <w:rPr>
                <w:rFonts w:cs="Arial"/>
                <w:color w:val="000000"/>
              </w:rPr>
            </w:pPr>
            <w:r>
              <w:t>PDA</w:t>
            </w:r>
          </w:p>
        </w:tc>
        <w:tc>
          <w:tcPr>
            <w:tcW w:w="7038" w:type="dxa"/>
            <w:vAlign w:val="bottom"/>
          </w:tcPr>
          <w:p w:rsidR="008415A9" w:rsidRDefault="008415A9" w:rsidP="008415A9">
            <w:pPr>
              <w:rPr>
                <w:rFonts w:cs="Arial"/>
                <w:color w:val="000000"/>
              </w:rPr>
            </w:pPr>
            <w:r>
              <w:t>Personal Digital Assistant</w:t>
            </w:r>
          </w:p>
        </w:tc>
      </w:tr>
      <w:tr w:rsidR="005F4BA5" w:rsidTr="008415A9">
        <w:tc>
          <w:tcPr>
            <w:tcW w:w="1818" w:type="dxa"/>
            <w:vAlign w:val="center"/>
          </w:tcPr>
          <w:p w:rsidR="005F4BA5" w:rsidRDefault="005F4BA5" w:rsidP="008415A9">
            <w:r>
              <w:t>PPS</w:t>
            </w:r>
          </w:p>
        </w:tc>
        <w:tc>
          <w:tcPr>
            <w:tcW w:w="7038" w:type="dxa"/>
            <w:vAlign w:val="bottom"/>
          </w:tcPr>
          <w:p w:rsidR="005F4BA5" w:rsidRDefault="005F4BA5" w:rsidP="008415A9">
            <w:r>
              <w:t>Probability Proportional to Size sampling</w:t>
            </w:r>
          </w:p>
        </w:tc>
      </w:tr>
      <w:tr w:rsidR="008415A9" w:rsidTr="008415A9">
        <w:tc>
          <w:tcPr>
            <w:tcW w:w="1818" w:type="dxa"/>
            <w:vAlign w:val="center"/>
          </w:tcPr>
          <w:p w:rsidR="008415A9" w:rsidRDefault="008415A9" w:rsidP="008415A9">
            <w:r>
              <w:t>QA/QC</w:t>
            </w:r>
          </w:p>
        </w:tc>
        <w:tc>
          <w:tcPr>
            <w:tcW w:w="7038" w:type="dxa"/>
            <w:vAlign w:val="bottom"/>
          </w:tcPr>
          <w:p w:rsidR="008415A9" w:rsidRDefault="008415A9" w:rsidP="008415A9">
            <w:r>
              <w:t>Quality Assurance / Quality Control</w:t>
            </w:r>
          </w:p>
        </w:tc>
      </w:tr>
      <w:tr w:rsidR="008415A9" w:rsidTr="008415A9">
        <w:tc>
          <w:tcPr>
            <w:tcW w:w="1818" w:type="dxa"/>
            <w:vAlign w:val="center"/>
          </w:tcPr>
          <w:p w:rsidR="008415A9" w:rsidRDefault="008415A9" w:rsidP="008415A9">
            <w:r>
              <w:t>RP</w:t>
            </w:r>
          </w:p>
        </w:tc>
        <w:tc>
          <w:tcPr>
            <w:tcW w:w="7038" w:type="dxa"/>
            <w:vAlign w:val="bottom"/>
          </w:tcPr>
          <w:p w:rsidR="008415A9" w:rsidRDefault="008415A9" w:rsidP="008415A9">
            <w:r>
              <w:t>Rotational Panel</w:t>
            </w:r>
          </w:p>
        </w:tc>
      </w:tr>
      <w:tr w:rsidR="008415A9" w:rsidTr="008415A9">
        <w:tc>
          <w:tcPr>
            <w:tcW w:w="1818" w:type="dxa"/>
            <w:vAlign w:val="center"/>
          </w:tcPr>
          <w:p w:rsidR="008415A9" w:rsidRDefault="008415A9" w:rsidP="008415A9">
            <w:pPr>
              <w:rPr>
                <w:rFonts w:cs="Arial"/>
                <w:color w:val="000000"/>
              </w:rPr>
            </w:pPr>
            <w:r>
              <w:t>SOP</w:t>
            </w:r>
          </w:p>
        </w:tc>
        <w:tc>
          <w:tcPr>
            <w:tcW w:w="7038" w:type="dxa"/>
            <w:vAlign w:val="bottom"/>
          </w:tcPr>
          <w:p w:rsidR="008415A9" w:rsidRDefault="008415A9" w:rsidP="008415A9">
            <w:pPr>
              <w:rPr>
                <w:rFonts w:cs="Arial"/>
                <w:color w:val="000000"/>
              </w:rPr>
            </w:pPr>
            <w:r>
              <w:t>Standard Operating Procedure</w:t>
            </w:r>
          </w:p>
        </w:tc>
      </w:tr>
      <w:tr w:rsidR="008415A9" w:rsidTr="008415A9">
        <w:tc>
          <w:tcPr>
            <w:tcW w:w="1818" w:type="dxa"/>
            <w:vAlign w:val="center"/>
          </w:tcPr>
          <w:p w:rsidR="008415A9" w:rsidRDefault="008415A9" w:rsidP="008415A9">
            <w:r>
              <w:t>SRS</w:t>
            </w:r>
          </w:p>
        </w:tc>
        <w:tc>
          <w:tcPr>
            <w:tcW w:w="7038" w:type="dxa"/>
            <w:vAlign w:val="bottom"/>
          </w:tcPr>
          <w:p w:rsidR="008415A9" w:rsidRDefault="008415A9" w:rsidP="008415A9">
            <w:r>
              <w:t>Simple Random Sampling</w:t>
            </w:r>
          </w:p>
        </w:tc>
      </w:tr>
      <w:tr w:rsidR="008415A9" w:rsidTr="008415A9">
        <w:tc>
          <w:tcPr>
            <w:tcW w:w="1818" w:type="dxa"/>
            <w:vAlign w:val="center"/>
          </w:tcPr>
          <w:p w:rsidR="008415A9" w:rsidRDefault="008415A9" w:rsidP="008415A9">
            <w:r>
              <w:t>USFS</w:t>
            </w:r>
          </w:p>
        </w:tc>
        <w:tc>
          <w:tcPr>
            <w:tcW w:w="7038" w:type="dxa"/>
            <w:vAlign w:val="bottom"/>
          </w:tcPr>
          <w:p w:rsidR="008415A9" w:rsidRDefault="008415A9" w:rsidP="008415A9">
            <w:smartTag w:uri="urn:schemas-microsoft-com:office:smarttags" w:element="country-region">
              <w:r>
                <w:t>U.S.</w:t>
              </w:r>
            </w:smartTag>
            <w:r>
              <w:t xml:space="preserve"> </w:t>
            </w:r>
            <w:smartTag w:uri="urn:schemas-microsoft-com:office:smarttags" w:element="place">
              <w:r>
                <w:t>Forest</w:t>
              </w:r>
            </w:smartTag>
            <w:r>
              <w:t xml:space="preserve"> Service</w:t>
            </w:r>
          </w:p>
        </w:tc>
      </w:tr>
      <w:tr w:rsidR="008415A9" w:rsidTr="008415A9">
        <w:tc>
          <w:tcPr>
            <w:tcW w:w="1818" w:type="dxa"/>
            <w:vAlign w:val="center"/>
          </w:tcPr>
          <w:p w:rsidR="008415A9" w:rsidRDefault="008415A9" w:rsidP="008415A9">
            <w:pPr>
              <w:rPr>
                <w:rFonts w:cs="Arial"/>
                <w:color w:val="000000"/>
              </w:rPr>
            </w:pPr>
            <w:r>
              <w:t>USGS</w:t>
            </w:r>
          </w:p>
        </w:tc>
        <w:tc>
          <w:tcPr>
            <w:tcW w:w="7038" w:type="dxa"/>
            <w:vAlign w:val="bottom"/>
          </w:tcPr>
          <w:p w:rsidR="008415A9" w:rsidRDefault="008415A9" w:rsidP="008415A9">
            <w:pPr>
              <w:rPr>
                <w:rFonts w:cs="Arial"/>
                <w:color w:val="000000"/>
              </w:rPr>
            </w:pPr>
            <w:smartTag w:uri="urn:schemas-microsoft-com:office:smarttags" w:element="country-region">
              <w:smartTag w:uri="urn:schemas-microsoft-com:office:smarttags" w:element="place">
                <w:r>
                  <w:t>U.S.</w:t>
                </w:r>
              </w:smartTag>
            </w:smartTag>
            <w:r>
              <w:t xml:space="preserve"> Geological Survey</w:t>
            </w:r>
          </w:p>
        </w:tc>
      </w:tr>
      <w:tr w:rsidR="008415A9" w:rsidTr="008415A9">
        <w:tc>
          <w:tcPr>
            <w:tcW w:w="1818" w:type="dxa"/>
            <w:vAlign w:val="center"/>
          </w:tcPr>
          <w:p w:rsidR="008415A9" w:rsidRDefault="008415A9" w:rsidP="008415A9">
            <w:pPr>
              <w:rPr>
                <w:rFonts w:cs="Arial"/>
                <w:color w:val="000000"/>
              </w:rPr>
            </w:pPr>
            <w:r>
              <w:t>WAPA</w:t>
            </w:r>
          </w:p>
        </w:tc>
        <w:tc>
          <w:tcPr>
            <w:tcW w:w="7038" w:type="dxa"/>
            <w:vAlign w:val="bottom"/>
          </w:tcPr>
          <w:p w:rsidR="008415A9" w:rsidRDefault="008415A9" w:rsidP="008415A9">
            <w:pPr>
              <w:rPr>
                <w:rFonts w:cs="Arial"/>
                <w:color w:val="000000"/>
              </w:rPr>
            </w:pPr>
            <w:r>
              <w:t>War in the Pacific National Historical Park</w:t>
            </w:r>
          </w:p>
        </w:tc>
      </w:tr>
    </w:tbl>
    <w:p w:rsidR="00D851D0" w:rsidRPr="00D851D0" w:rsidRDefault="00D851D0" w:rsidP="00D851D0">
      <w:pPr>
        <w:sectPr w:rsidR="00D851D0" w:rsidRPr="00D851D0" w:rsidSect="00974DA4">
          <w:footerReference w:type="default" r:id="rId29"/>
          <w:type w:val="oddPage"/>
          <w:pgSz w:w="12240" w:h="15840"/>
          <w:pgMar w:top="1440" w:right="1440" w:bottom="1440" w:left="1440" w:header="720" w:footer="720" w:gutter="0"/>
          <w:pgNumType w:fmt="lowerRoman" w:start="21"/>
          <w:cols w:space="720"/>
          <w:docGrid w:linePitch="360"/>
        </w:sectPr>
      </w:pPr>
      <w:bookmarkStart w:id="38" w:name="_Toc265829210"/>
    </w:p>
    <w:p w:rsidR="00974DA4" w:rsidRDefault="00974DA4" w:rsidP="007F072A">
      <w:pPr>
        <w:pStyle w:val="NTR-1stOrder"/>
        <w:sectPr w:rsidR="00974DA4" w:rsidSect="00D851D0">
          <w:headerReference w:type="default" r:id="rId30"/>
          <w:footerReference w:type="default" r:id="rId31"/>
          <w:pgSz w:w="12240" w:h="15840"/>
          <w:pgMar w:top="1440" w:right="1440" w:bottom="1440" w:left="1440" w:header="720" w:footer="720" w:gutter="0"/>
          <w:pgNumType w:start="1"/>
          <w:cols w:space="720"/>
          <w:docGrid w:linePitch="360"/>
        </w:sectPr>
      </w:pPr>
    </w:p>
    <w:p w:rsidR="00604B3A" w:rsidRDefault="00604B3A" w:rsidP="007F072A">
      <w:pPr>
        <w:pStyle w:val="NTR-1stOrder"/>
      </w:pPr>
      <w:bookmarkStart w:id="39" w:name="_Toc296323135"/>
      <w:r w:rsidRPr="00C94BAB">
        <w:lastRenderedPageBreak/>
        <w:t>Chapter 1: Background and Objectives</w:t>
      </w:r>
      <w:bookmarkEnd w:id="38"/>
      <w:bookmarkEnd w:id="39"/>
    </w:p>
    <w:p w:rsidR="00604B3A" w:rsidRDefault="00604B3A" w:rsidP="00077509">
      <w:r>
        <w:t xml:space="preserve">This protocol provides the rationale and methodology for monitoring plant communities in the National Park Service’s Pacific </w:t>
      </w:r>
      <w:r w:rsidR="00DD0264">
        <w:t xml:space="preserve">Island </w:t>
      </w:r>
      <w:r>
        <w:t>Network (PACN) parks. Plant communities are important to monitor for a variety of reasons</w:t>
      </w:r>
      <w:r w:rsidRPr="004C3529">
        <w:t xml:space="preserve">: (a) they are key indicators of ecosystem health </w:t>
      </w:r>
      <w:r w:rsidR="00246D6B">
        <w:fldChar w:fldCharType="begin"/>
      </w:r>
      <w:r w:rsidR="00055DE6">
        <w:instrText xml:space="preserve"> ADDIN EN.CITE &lt;EndNote&gt;&lt;Cite&gt;&lt;Author&gt;Peet&lt;/Author&gt;&lt;Year&gt;1992&lt;/Year&gt;&lt;RecNum&gt;336&lt;/RecNum&gt;&lt;DisplayText&gt;(Peet 1992)&lt;/DisplayText&gt;&lt;record&gt;&lt;rec-number&gt;336&lt;/rec-number&gt;&lt;foreign-keys&gt;&lt;key app="EN" db-id="29wd9fdxkttawpevre3ptatrsdx2se0wz5da"&gt;336&lt;/key&gt;&lt;/foreign-keys&gt;&lt;ref-type name="Book Section"&gt;5&lt;/ref-type&gt;&lt;contributors&gt;&lt;authors&gt;&lt;author&gt;Peet, R. K.&lt;/author&gt;&lt;/authors&gt;&lt;secondary-authors&gt;&lt;author&gt;Glenn-Lewin, R. K.&lt;/author&gt;&lt;author&gt;Peet, R. K.&lt;/author&gt;&lt;author&gt;Veblen, T. T.&lt;/author&gt;&lt;/secondary-authors&gt;&lt;/contributors&gt;&lt;titles&gt;&lt;title&gt;Community structure and ecosystem function&lt;/title&gt;&lt;secondary-title&gt;Plant Succession: Theory and Prediction&lt;/secondary-title&gt;&lt;/titles&gt;&lt;pages&gt;103-151&lt;/pages&gt;&lt;dates&gt;&lt;year&gt;1992&lt;/year&gt;&lt;/dates&gt;&lt;pub-location&gt;London, UK&lt;/pub-location&gt;&lt;publisher&gt;Chapman &amp;amp; Hall&lt;/publisher&gt;&lt;urls&gt;&lt;/urls&gt;&lt;/record&gt;&lt;/Cite&gt;&lt;/EndNote&gt;</w:instrText>
      </w:r>
      <w:r w:rsidR="00246D6B">
        <w:fldChar w:fldCharType="separate"/>
      </w:r>
      <w:r w:rsidR="00AD2E61">
        <w:rPr>
          <w:noProof/>
        </w:rPr>
        <w:t>(Peet 1992)</w:t>
      </w:r>
      <w:r w:rsidR="00246D6B">
        <w:fldChar w:fldCharType="end"/>
      </w:r>
      <w:r w:rsidRPr="004C3529">
        <w:t xml:space="preserve">, (b) </w:t>
      </w:r>
      <w:r>
        <w:t>they represent essential habitat for other biotic vital signs (e.g., land birds, bats), (c) plant</w:t>
      </w:r>
      <w:r w:rsidRPr="004C3529">
        <w:t xml:space="preserve"> communities reflect the dynamic </w:t>
      </w:r>
      <w:r>
        <w:t xml:space="preserve">relationship </w:t>
      </w:r>
      <w:r w:rsidRPr="004C3529">
        <w:t>between invasive plant species and native species</w:t>
      </w:r>
      <w:r>
        <w:t xml:space="preserve"> </w:t>
      </w:r>
      <w:r w:rsidR="00246D6B">
        <w:fldChar w:fldCharType="begin"/>
      </w:r>
      <w:r w:rsidR="00B41CF8">
        <w:instrText xml:space="preserve"> ADDIN EN.CITE &lt;EndNote&gt;&lt;Cite&gt;&lt;Author&gt;Walker&lt;/Author&gt;&lt;Year&gt;1997&lt;/Year&gt;&lt;RecNum&gt;337&lt;/RecNum&gt;&lt;DisplayText&gt;(Walker and Smith 1997)&lt;/DisplayText&gt;&lt;record&gt;&lt;rec-number&gt;337&lt;/rec-number&gt;&lt;foreign-keys&gt;&lt;key app="EN" db-id="29wd9fdxkttawpevre3ptatrsdx2se0wz5da"&gt;337&lt;/key&gt;&lt;/foreign-keys&gt;&lt;ref-type name="Book Section"&gt;5&lt;/ref-type&gt;&lt;contributors&gt;&lt;authors&gt;&lt;author&gt;Walker, L.R.. &lt;/author&gt;&lt;author&gt;Smith, S.D.&lt;/author&gt;&lt;/authors&gt;&lt;secondary-authors&gt;&lt;author&gt;Luken, J.O.&lt;/author&gt;&lt;author&gt;Thieret, J.W.&lt;/author&gt;&lt;/secondary-authors&gt;&lt;/contributors&gt;&lt;titles&gt;&lt;title&gt;Impacts of invasive plants on community and ecosystem properties.&lt;/title&gt;&lt;secondary-title&gt;Assessment and Management of Plant Invasions&lt;/secondary-title&gt;&lt;/titles&gt;&lt;pages&gt;69-86&lt;/pages&gt;&lt;dates&gt;&lt;year&gt;1997&lt;/year&gt;&lt;/dates&gt;&lt;pub-location&gt;New York, NY&lt;/pub-location&gt;&lt;publisher&gt;Springer&lt;/publisher&gt;&lt;urls&gt;&lt;/urls&gt;&lt;/record&gt;&lt;/Cite&gt;&lt;/EndNote&gt;</w:instrText>
      </w:r>
      <w:r w:rsidR="00246D6B">
        <w:fldChar w:fldCharType="separate"/>
      </w:r>
      <w:r w:rsidR="00B41CF8">
        <w:rPr>
          <w:noProof/>
        </w:rPr>
        <w:t>(Walker and Smith 1997)</w:t>
      </w:r>
      <w:r w:rsidR="00246D6B">
        <w:fldChar w:fldCharType="end"/>
      </w:r>
      <w:r w:rsidRPr="004C3529">
        <w:t xml:space="preserve">, </w:t>
      </w:r>
      <w:r>
        <w:t>and (d</w:t>
      </w:r>
      <w:r w:rsidRPr="004C3529">
        <w:t>)</w:t>
      </w:r>
      <w:r>
        <w:t xml:space="preserve"> information on their status and trends helps managers prioritize management needs and to evaluate the effectiveness of previous management practices at the community level</w:t>
      </w:r>
      <w:r w:rsidR="003C0A74">
        <w:t xml:space="preserve"> </w:t>
      </w:r>
      <w:r w:rsidR="00246D6B">
        <w:fldChar w:fldCharType="begin"/>
      </w:r>
      <w:r w:rsidR="00055DE6">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055DE6">
        <w:rPr>
          <w:noProof/>
        </w:rPr>
        <w:t>(Elzinga et al. 2001)</w:t>
      </w:r>
      <w:r w:rsidR="00246D6B">
        <w:fldChar w:fldCharType="end"/>
      </w:r>
      <w:r>
        <w:t xml:space="preserve">. Invasive plant </w:t>
      </w:r>
      <w:r w:rsidRPr="004C3529">
        <w:t xml:space="preserve">species are </w:t>
      </w:r>
      <w:r>
        <w:t xml:space="preserve">one of </w:t>
      </w:r>
      <w:r w:rsidRPr="004C3529">
        <w:t>the overriding threat</w:t>
      </w:r>
      <w:r>
        <w:t>s</w:t>
      </w:r>
      <w:r w:rsidRPr="004C3529">
        <w:t xml:space="preserve"> and biological resource management issue</w:t>
      </w:r>
      <w:r>
        <w:t>s</w:t>
      </w:r>
      <w:r w:rsidRPr="004C3529">
        <w:t xml:space="preserve"> in most of the PACN </w:t>
      </w:r>
      <w:r>
        <w:t>p</w:t>
      </w:r>
      <w:r w:rsidRPr="004C3529">
        <w:t>arks</w:t>
      </w:r>
      <w:r>
        <w:t xml:space="preserve">. </w:t>
      </w:r>
      <w:r w:rsidRPr="004C3529">
        <w:t xml:space="preserve">Habitat fragmentation, climate change, and catastrophic disturbance such as hurricanes and fire </w:t>
      </w:r>
      <w:r>
        <w:t xml:space="preserve">also </w:t>
      </w:r>
      <w:r w:rsidRPr="004C3529">
        <w:t xml:space="preserve">may alter the composition and structure of these island plant communities </w:t>
      </w:r>
      <w:r w:rsidR="00246D6B">
        <w:fldChar w:fldCharType="begin"/>
      </w:r>
      <w:r w:rsidR="00055DE6">
        <w:instrText xml:space="preserve"> ADDIN EN.CITE &lt;EndNote&gt;&lt;Cite&gt;&lt;Author&gt;D&amp;apos;Antonio&lt;/Author&gt;&lt;Year&gt;1992&lt;/Year&gt;&lt;RecNum&gt;2&lt;/RecNum&gt;&lt;DisplayText&gt;(Cuddihy and Stone 1990, D&amp;apos;Antonio and Vitousek 1992)&lt;/DisplayText&gt;&lt;record&gt;&lt;rec-number&gt;2&lt;/rec-number&gt;&lt;foreign-keys&gt;&lt;key app="EN" db-id="29wd9fdxkttawpevre3ptatrsdx2se0wz5da"&gt;2&lt;/key&gt;&lt;/foreign-keys&gt;&lt;ref-type name="Journal Article"&gt;17&lt;/ref-type&gt;&lt;contributors&gt;&lt;authors&gt;&lt;author&gt;D&amp;apos;Antonio, Carla M.&lt;/author&gt;&lt;author&gt;Vitousek, Peter M.&lt;/author&gt;&lt;/authors&gt;&lt;/contributors&gt;&lt;titles&gt;&lt;title&gt;Biological invasions by exotic grasses, the grass/fire cycle, and global change&lt;/title&gt;&lt;secondary-title&gt;Annual Review of Ecology and Systematics&lt;/secondary-title&gt;&lt;/titles&gt;&lt;pages&gt;63-87&lt;/pages&gt;&lt;volume&gt;23&lt;/volume&gt;&lt;dates&gt;&lt;year&gt;1992&lt;/year&gt;&lt;/dates&gt;&lt;urls&gt;&lt;/urls&gt;&lt;/record&gt;&lt;/Cite&gt;&lt;Cite&gt;&lt;Author&gt;Cuddihy&lt;/Author&gt;&lt;Year&gt;1990&lt;/Year&gt;&lt;RecNum&gt;338&lt;/RecNum&gt;&lt;record&gt;&lt;rec-number&gt;338&lt;/rec-number&gt;&lt;foreign-keys&gt;&lt;key app="EN" db-id="29wd9fdxkttawpevre3ptatrsdx2se0wz5da"&gt;338&lt;/key&gt;&lt;/foreign-keys&gt;&lt;ref-type name="Book"&gt;6&lt;/ref-type&gt;&lt;contributors&gt;&lt;authors&gt;&lt;author&gt;Cuddihy, A.L.&lt;/author&gt;&lt;author&gt;Stone, C P&lt;/author&gt;&lt;/authors&gt;&lt;/contributors&gt;&lt;titles&gt;&lt;title&gt;Alteration of Native Hawaiian Vegetation: Effects of humans, their activities, and introductions&lt;/title&gt;&lt;/titles&gt;&lt;pages&gt;138&lt;/pages&gt;&lt;dates&gt;&lt;year&gt;1990&lt;/year&gt;&lt;/dates&gt;&lt;pub-location&gt;Honolulu, HI&lt;/pub-location&gt;&lt;publisher&gt;Cooperative National Park Resources Studies Unit. University of Hawaii Press&lt;/publisher&gt;&lt;urls&gt;&lt;/urls&gt;&lt;/record&gt;&lt;/Cite&gt;&lt;/EndNote&gt;</w:instrText>
      </w:r>
      <w:r w:rsidR="00246D6B">
        <w:fldChar w:fldCharType="separate"/>
      </w:r>
      <w:r w:rsidR="00C151FA">
        <w:rPr>
          <w:noProof/>
        </w:rPr>
        <w:t>(Cuddihy and Stone 1990, D'Antonio and Vitousek 1992)</w:t>
      </w:r>
      <w:r w:rsidR="00246D6B">
        <w:fldChar w:fldCharType="end"/>
      </w:r>
      <w:r>
        <w:t>. Trends</w:t>
      </w:r>
      <w:r w:rsidRPr="004C3529">
        <w:t xml:space="preserve"> </w:t>
      </w:r>
      <w:r>
        <w:t>with</w:t>
      </w:r>
      <w:r w:rsidRPr="004C3529">
        <w:t xml:space="preserve">in plant communities </w:t>
      </w:r>
      <w:r>
        <w:t xml:space="preserve">allow scientists and resource managers to evaluate how present conditions compare with </w:t>
      </w:r>
      <w:r w:rsidRPr="004C3529">
        <w:t xml:space="preserve">the </w:t>
      </w:r>
      <w:r>
        <w:t xml:space="preserve">historical conditions and </w:t>
      </w:r>
      <w:r w:rsidRPr="004C3529">
        <w:t xml:space="preserve">desired future condition </w:t>
      </w:r>
      <w:r>
        <w:t>of</w:t>
      </w:r>
      <w:r w:rsidRPr="004C3529">
        <w:t xml:space="preserve"> </w:t>
      </w:r>
      <w:r>
        <w:t xml:space="preserve">the </w:t>
      </w:r>
      <w:r w:rsidRPr="004C3529">
        <w:t>vegetation</w:t>
      </w:r>
      <w:r>
        <w:t xml:space="preserve">. </w:t>
      </w:r>
    </w:p>
    <w:p w:rsidR="00604B3A" w:rsidRPr="00BA4112" w:rsidRDefault="00604B3A" w:rsidP="00077509"/>
    <w:p w:rsidR="00604B3A" w:rsidRDefault="00604B3A" w:rsidP="00077509">
      <w:r w:rsidRPr="004C3529">
        <w:t>National</w:t>
      </w:r>
      <w:r>
        <w:t xml:space="preserve"> </w:t>
      </w:r>
      <w:r w:rsidR="007B2533">
        <w:t>p</w:t>
      </w:r>
      <w:r>
        <w:t>arks provide important reference levels</w:t>
      </w:r>
      <w:r w:rsidRPr="004C3529">
        <w:t xml:space="preserve"> in environmental monitoring</w:t>
      </w:r>
      <w:r>
        <w:t xml:space="preserve"> in that they often </w:t>
      </w:r>
      <w:r w:rsidRPr="004C3529">
        <w:t xml:space="preserve">include </w:t>
      </w:r>
      <w:r>
        <w:t xml:space="preserve">relatively intact </w:t>
      </w:r>
      <w:r w:rsidRPr="004C3529">
        <w:t xml:space="preserve">ecosystems </w:t>
      </w:r>
      <w:r>
        <w:t xml:space="preserve">compared to adjacent habitats that may be </w:t>
      </w:r>
      <w:r w:rsidRPr="004C3529">
        <w:t xml:space="preserve">highly altered by </w:t>
      </w:r>
      <w:r>
        <w:t>hu</w:t>
      </w:r>
      <w:r w:rsidRPr="004C3529">
        <w:t>man</w:t>
      </w:r>
      <w:r>
        <w:t xml:space="preserve"> impacts. </w:t>
      </w:r>
      <w:r w:rsidRPr="004C3529">
        <w:t xml:space="preserve">Changes in species composition and community or stand structure </w:t>
      </w:r>
      <w:r>
        <w:t>may be</w:t>
      </w:r>
      <w:r w:rsidRPr="004C3529">
        <w:t xml:space="preserve"> indicators of changing physical (e.g., soil, hydrology, nutrient processes) and biological conditions (e.g., invasive plants, animals, insects, and disease)</w:t>
      </w:r>
      <w:r>
        <w:t xml:space="preserve">. </w:t>
      </w:r>
      <w:r w:rsidR="003C0A74">
        <w:t>A</w:t>
      </w:r>
      <w:r w:rsidR="003C0A74" w:rsidRPr="004C3529">
        <w:t xml:space="preserve">nalysis of trends </w:t>
      </w:r>
      <w:r w:rsidR="003C0A74">
        <w:t xml:space="preserve">of </w:t>
      </w:r>
      <w:r w:rsidR="003C0A74" w:rsidRPr="004C3529">
        <w:t>basic plant community level parameters</w:t>
      </w:r>
      <w:r w:rsidR="003C0A74">
        <w:t>,</w:t>
      </w:r>
      <w:r w:rsidR="003C0A74" w:rsidRPr="004C3529">
        <w:t xml:space="preserve"> such as cover and density</w:t>
      </w:r>
      <w:r w:rsidR="003C0A74">
        <w:t>,</w:t>
      </w:r>
      <w:r w:rsidR="003C0A74" w:rsidRPr="004C3529">
        <w:t xml:space="preserve"> can </w:t>
      </w:r>
      <w:r w:rsidR="003C0A74">
        <w:t xml:space="preserve">be used as the basis for developing </w:t>
      </w:r>
      <w:r w:rsidR="003C0A74" w:rsidRPr="004C3529">
        <w:t>predictive model</w:t>
      </w:r>
      <w:r w:rsidR="003C0A74">
        <w:t>s</w:t>
      </w:r>
      <w:r w:rsidR="003C0A74" w:rsidRPr="004C3529">
        <w:t xml:space="preserve"> </w:t>
      </w:r>
      <w:r w:rsidR="003C0A74">
        <w:t>to determine</w:t>
      </w:r>
      <w:r w:rsidR="003C0A74" w:rsidRPr="004C3529">
        <w:t xml:space="preserve"> the future outcomes of plants, communities, and ecosystems</w:t>
      </w:r>
      <w:r w:rsidR="003C0A74">
        <w:t xml:space="preserve">. </w:t>
      </w:r>
      <w:r w:rsidRPr="004C3529">
        <w:t xml:space="preserve">These models enable </w:t>
      </w:r>
      <w:r>
        <w:t xml:space="preserve">park </w:t>
      </w:r>
      <w:r w:rsidRPr="004C3529">
        <w:t xml:space="preserve">managers to </w:t>
      </w:r>
      <w:r>
        <w:t xml:space="preserve">assess and </w:t>
      </w:r>
      <w:r w:rsidRPr="004C3529">
        <w:t>modify management practices</w:t>
      </w:r>
      <w:r>
        <w:t xml:space="preserve">, as needed, and </w:t>
      </w:r>
      <w:r w:rsidRPr="004C3529">
        <w:t xml:space="preserve">to ensure the </w:t>
      </w:r>
      <w:r>
        <w:t>long-term</w:t>
      </w:r>
      <w:r w:rsidRPr="004C3529">
        <w:t xml:space="preserve"> persistence of native ecosystems</w:t>
      </w:r>
      <w:r>
        <w:t xml:space="preserve">. </w:t>
      </w:r>
    </w:p>
    <w:p w:rsidR="00604B3A" w:rsidRDefault="00604B3A" w:rsidP="00077509"/>
    <w:p w:rsidR="00604B3A" w:rsidRPr="00C94BAB" w:rsidRDefault="00604B3A" w:rsidP="007F072A">
      <w:pPr>
        <w:pStyle w:val="NTR-2ndOrder"/>
      </w:pPr>
      <w:bookmarkStart w:id="40" w:name="_Toc265829211"/>
      <w:bookmarkStart w:id="41" w:name="_Toc296323136"/>
      <w:r w:rsidRPr="00C94BAB">
        <w:t>System of Interest</w:t>
      </w:r>
      <w:bookmarkEnd w:id="40"/>
      <w:bookmarkEnd w:id="41"/>
    </w:p>
    <w:p w:rsidR="00604B3A" w:rsidRPr="007042BB" w:rsidRDefault="00604B3A" w:rsidP="00077509">
      <w:r>
        <w:t xml:space="preserve">PACN parks encompass a diverse array of national parks, historical parks, memorial parks, and </w:t>
      </w:r>
      <w:r w:rsidR="007B2533">
        <w:t>a historic trail</w:t>
      </w:r>
      <w:r>
        <w:t xml:space="preserve"> </w:t>
      </w:r>
      <w:r w:rsidR="003C0A74">
        <w:t>that</w:t>
      </w:r>
      <w:r>
        <w:t xml:space="preserve"> span a wide range of plant communities, ecosystems and topographic extremes across the Northern Mariana Islands, Hawai‘i, American Samoa, and Guam. The parks within the </w:t>
      </w:r>
      <w:r w:rsidRPr="004C3529">
        <w:t xml:space="preserve">PACN </w:t>
      </w:r>
      <w:r>
        <w:t>network</w:t>
      </w:r>
      <w:r w:rsidRPr="004C3529">
        <w:t xml:space="preserve"> </w:t>
      </w:r>
      <w:r>
        <w:t>initially</w:t>
      </w:r>
      <w:r w:rsidRPr="004C3529">
        <w:t xml:space="preserve"> identified their focal plant communities in Phase II of the </w:t>
      </w:r>
      <w:r>
        <w:t>PACN M</w:t>
      </w:r>
      <w:r w:rsidRPr="004C3529">
        <w:t xml:space="preserve">onitoring </w:t>
      </w:r>
      <w:r>
        <w:t>P</w:t>
      </w:r>
      <w:r w:rsidRPr="004C3529">
        <w:t>lan</w:t>
      </w:r>
      <w:r w:rsidR="00F44DF7">
        <w:t xml:space="preserve"> </w:t>
      </w:r>
      <w:r w:rsidR="00246D6B">
        <w:fldChar w:fldCharType="begin"/>
      </w:r>
      <w:r w:rsidR="00A554D4">
        <w:instrText xml:space="preserve"> ADDIN EN.CITE &lt;EndNote&gt;&lt;Cite&gt;&lt;Author&gt;HaySmith&lt;/Author&gt;&lt;Year&gt;2006&lt;/Year&gt;&lt;RecNum&gt;485&lt;/RecNum&gt;&lt;DisplayText&gt;(HaySmith et al. 2006)&lt;/DisplayText&gt;&lt;record&gt;&lt;rec-number&gt;485&lt;/rec-number&gt;&lt;foreign-keys&gt;&lt;key app="EN" db-id="29wd9fdxkttawpevre3ptatrsdx2se0wz5da"&gt;485&lt;/key&gt;&lt;/foreign-keys&gt;&lt;ref-type name="Report"&gt;27&lt;/ref-type&gt;&lt;contributors&gt;&lt;authors&gt;&lt;author&gt;HaySmith, L.&lt;/author&gt;&lt;author&gt;Klasner, F. L. &lt;/author&gt;&lt;author&gt;Stephens, S. H. &lt;/author&gt;&lt;author&gt;Dicus, G.H.&lt;/author&gt;&lt;/authors&gt;&lt;/contributors&gt;&lt;titles&gt;&lt;title&gt;Pacific Island Network vital signs monitoring plan. Natural Resource Report NPS/PACN/NRR—2006/003&lt;/title&gt;&lt;secondary-title&gt;Natural Resource Report NPS/PACN/NRR—2006/003&lt;/secondary-title&gt;&lt;/titles&gt;&lt;dates&gt;&lt;year&gt;2006&lt;/year&gt;&lt;/dates&gt;&lt;pub-location&gt;Fort Collins, CO&lt;/pub-location&gt;&lt;publisher&gt;National Park Service&lt;/publisher&gt;&lt;urls&gt;&lt;/urls&gt;&lt;/record&gt;&lt;/Cite&gt;&lt;/EndNote&gt;</w:instrText>
      </w:r>
      <w:r w:rsidR="00246D6B">
        <w:fldChar w:fldCharType="separate"/>
      </w:r>
      <w:r w:rsidR="00A554D4">
        <w:rPr>
          <w:noProof/>
        </w:rPr>
        <w:t>(HaySmith et al. 2006)</w:t>
      </w:r>
      <w:r w:rsidR="00246D6B">
        <w:fldChar w:fldCharType="end"/>
      </w:r>
      <w:r w:rsidRPr="004C3529">
        <w:t xml:space="preserve">, based on relative intactness, </w:t>
      </w:r>
      <w:r w:rsidR="00AF5F80" w:rsidRPr="00E92A88">
        <w:t xml:space="preserve">distinct species compositions made up of endemic species with limited ranges </w:t>
      </w:r>
      <w:r w:rsidR="00AF5F80">
        <w:t>(Price 2004)</w:t>
      </w:r>
      <w:r w:rsidRPr="004C3529">
        <w:t>, usefulness as indicators of ecosystem change, and prevalence across the different parks</w:t>
      </w:r>
      <w:r>
        <w:t xml:space="preserve">. </w:t>
      </w:r>
      <w:r w:rsidRPr="007042BB">
        <w:t>These communities include</w:t>
      </w:r>
      <w:r>
        <w:t xml:space="preserve">d </w:t>
      </w:r>
      <w:r w:rsidRPr="007042BB">
        <w:t>wet forest</w:t>
      </w:r>
      <w:r w:rsidR="00A027E2">
        <w:t>/cloud forest</w:t>
      </w:r>
      <w:r>
        <w:t xml:space="preserve"> in Hawai‘i Volcanoes National Park (HAVO), Haleakalā National Park (HALE), Kalaupapa National Historical Park (KALA)</w:t>
      </w:r>
      <w:r w:rsidR="00A027E2">
        <w:t>, and</w:t>
      </w:r>
      <w:r w:rsidR="00A027E2" w:rsidRPr="00A027E2">
        <w:t xml:space="preserve"> </w:t>
      </w:r>
      <w:r w:rsidR="00A027E2">
        <w:t>the National Park of American Samoa (NPSA)</w:t>
      </w:r>
      <w:r>
        <w:t>,</w:t>
      </w:r>
      <w:r w:rsidRPr="007042BB">
        <w:t xml:space="preserve"> and subalpine/alpine communities </w:t>
      </w:r>
      <w:r>
        <w:t xml:space="preserve">in </w:t>
      </w:r>
      <w:r w:rsidRPr="007042BB">
        <w:t>HAVO</w:t>
      </w:r>
      <w:r>
        <w:t xml:space="preserve"> and </w:t>
      </w:r>
      <w:r w:rsidRPr="007042BB">
        <w:t>HALE</w:t>
      </w:r>
      <w:r>
        <w:t xml:space="preserve">. </w:t>
      </w:r>
      <w:r w:rsidRPr="007042BB">
        <w:t xml:space="preserve">The network parks also identified plant communities unique to their areas, such as limestone forest and savannas at </w:t>
      </w:r>
      <w:r>
        <w:t>War in the Pacific National Historical Park (</w:t>
      </w:r>
      <w:r w:rsidRPr="007042BB">
        <w:t>WAPA</w:t>
      </w:r>
      <w:r>
        <w:t>)</w:t>
      </w:r>
      <w:r w:rsidRPr="007042BB">
        <w:t xml:space="preserve">, mesic forest at HALE and HAVO, </w:t>
      </w:r>
      <w:r>
        <w:t xml:space="preserve">wet </w:t>
      </w:r>
      <w:r w:rsidRPr="007042BB">
        <w:t xml:space="preserve">summit </w:t>
      </w:r>
      <w:r>
        <w:t>shrub community</w:t>
      </w:r>
      <w:r w:rsidRPr="007042BB">
        <w:t xml:space="preserve"> at NPSA, lava flow/kipuka mosaics at HAVO, selected coastal communities at </w:t>
      </w:r>
      <w:r>
        <w:t>Kaloko-Honokōhau (</w:t>
      </w:r>
      <w:r w:rsidRPr="007042BB">
        <w:t>KAHO</w:t>
      </w:r>
      <w:r>
        <w:t>)</w:t>
      </w:r>
      <w:r w:rsidR="00331207">
        <w:t>, KALA,</w:t>
      </w:r>
      <w:r w:rsidRPr="007042BB">
        <w:t xml:space="preserve"> and HAVO, montane bogs at HALE, and wetland and mangrove communities at </w:t>
      </w:r>
      <w:r>
        <w:t>American Memorial National Historical Park (</w:t>
      </w:r>
      <w:r w:rsidRPr="007042BB">
        <w:t>AMME</w:t>
      </w:r>
      <w:r>
        <w:t>)</w:t>
      </w:r>
      <w:r w:rsidRPr="007042BB">
        <w:t>.</w:t>
      </w:r>
    </w:p>
    <w:p w:rsidR="00604B3A" w:rsidRDefault="00604B3A" w:rsidP="00077509"/>
    <w:p w:rsidR="00604B3A" w:rsidRPr="00615948" w:rsidRDefault="00604B3A" w:rsidP="00077509">
      <w:r>
        <w:lastRenderedPageBreak/>
        <w:t xml:space="preserve">Due to fiscal and logistical constraints only a subset of these focal terrestrial plant communities across the network has been selected for monitoring. For each of the PACN parks, the primary focal plant communities to monitor were identified by PACN park resources managers, assisted by a team </w:t>
      </w:r>
      <w:r w:rsidRPr="00615948">
        <w:t xml:space="preserve">of Pacific based U.S. Geological Survey (USGS) scientists. The criteria used for selection were the same criteria used in Phase II of the PACN </w:t>
      </w:r>
      <w:r w:rsidR="00F44DF7" w:rsidRPr="00615948">
        <w:t xml:space="preserve">2005 </w:t>
      </w:r>
      <w:r w:rsidRPr="00615948">
        <w:t xml:space="preserve">Monitoring Plan (relative intactness, </w:t>
      </w:r>
      <w:r w:rsidR="00AF5F80" w:rsidRPr="00E92A88">
        <w:t xml:space="preserve">distinct species compositions made up of endemic species with limited ranges </w:t>
      </w:r>
      <w:r w:rsidRPr="00615948">
        <w:t>, usefulness as indicators of ecosystem change, prevalence across the different parks, and uniqueness to their areas) and were evaluated based on site visits and literature reviews. In the end, five focal communities were selected for long-term monitoring: (1) wet forest plant communities found in HAVO, HALE, KALA, and NPSA; (2) subalpine shrublands of HAVO and HALE; (3) coastal strand plant communities of KALA and KAHO; (4) limestone forests of WAPA; and (5) mangrove forests of AMME. These five plant communities include much of the diversity found in PACN parks which encompass a wide range of ecosystems, climates, and topographic extremes some of which are found nowhere else in the National Park system.</w:t>
      </w:r>
    </w:p>
    <w:p w:rsidR="00604B3A" w:rsidRPr="00615948" w:rsidRDefault="00604B3A" w:rsidP="004218A8"/>
    <w:p w:rsidR="00604B3A" w:rsidRPr="00615948" w:rsidRDefault="00604B3A" w:rsidP="007F072A">
      <w:pPr>
        <w:pStyle w:val="NTR-2ndOrder"/>
      </w:pPr>
      <w:bookmarkStart w:id="42" w:name="_Toc265829212"/>
      <w:bookmarkStart w:id="43" w:name="_Toc296323137"/>
      <w:r w:rsidRPr="00615948">
        <w:t>Other Vegetation Monitoring Efforts Past and Present</w:t>
      </w:r>
      <w:bookmarkEnd w:id="42"/>
      <w:bookmarkEnd w:id="43"/>
      <w:r w:rsidRPr="00615948">
        <w:t xml:space="preserve"> </w:t>
      </w:r>
    </w:p>
    <w:p w:rsidR="00604B3A" w:rsidRPr="00615948" w:rsidRDefault="00604B3A" w:rsidP="00CE16B1">
      <w:r w:rsidRPr="00615948">
        <w:t xml:space="preserve">Many different sampling approaches have been used to quantify the status and trends of vegetation, and at least four different standardized monitoring programs have been implemented in the Pacific </w:t>
      </w:r>
      <w:r w:rsidR="00CA7093">
        <w:t>R</w:t>
      </w:r>
      <w:r w:rsidRPr="00615948">
        <w:t>egion during the past ten years (</w:t>
      </w:r>
      <w:r w:rsidR="00F531D0">
        <w:t>t</w:t>
      </w:r>
      <w:r w:rsidRPr="00615948">
        <w:t xml:space="preserve">able 1.1). </w:t>
      </w:r>
      <w:r w:rsidR="004C663B" w:rsidRPr="00615948">
        <w:t xml:space="preserve">A plant community is typically characterized by composition (i.e., what species are present) and structure </w:t>
      </w:r>
      <w:r w:rsidR="00246D6B">
        <w:fldChar w:fldCharType="begin"/>
      </w:r>
      <w:r w:rsidR="005C291B">
        <w:instrText xml:space="preserve"> ADDIN EN.CITE &lt;EndNote&gt;&lt;Cite&gt;&lt;Author&gt;Mueller-Dombois&lt;/Author&gt;&lt;Year&gt;1974&lt;/Year&gt;&lt;RecNum&gt;235&lt;/RecNum&gt;&lt;DisplayText&gt;(Mueller-Dombois and Ellenberg 1974, Elzinga et al. 2001)&lt;/DisplayText&gt;&lt;record&gt;&lt;rec-number&gt;235&lt;/rec-number&gt;&lt;foreign-keys&gt;&lt;key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Sons&lt;/publisher&gt;&lt;urls&gt;&lt;/urls&gt;&lt;/record&gt;&lt;/Cite&gt;&lt;Cite&gt;&lt;Author&gt;Elzinga&lt;/Author&gt;&lt;Year&gt;2001&lt;/Year&gt;&lt;RecNum&gt;306&lt;/RecNum&gt;&lt;record&gt;&lt;rec-number&gt;306&lt;/rec-number&gt;&lt;foreign-keys&gt;&lt;key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5C291B">
        <w:rPr>
          <w:noProof/>
        </w:rPr>
        <w:t>(Mueller-Dombois and Ellenberg 1974, Elzinga et al. 2001)</w:t>
      </w:r>
      <w:r w:rsidR="00246D6B">
        <w:fldChar w:fldCharType="end"/>
      </w:r>
      <w:r w:rsidR="004C663B" w:rsidRPr="00615948">
        <w:t xml:space="preserve">. Community structure data include the vertical stratification of the vegetation in layers and a measure of canopy cover, abundance (e.g., density), or biomass for each species by layer. </w:t>
      </w:r>
      <w:r w:rsidRPr="00615948">
        <w:t>The monitoring protocols from these existing programs were examined because they were designed to measure these vegetation attributes. The use of these earlier protocols as a starting point also allows for comparison and synthesis of data at multiple scales, directly pertinent to developing the PACN Focal</w:t>
      </w:r>
      <w:r w:rsidR="000A5D38">
        <w:t xml:space="preserve"> Plant Terrestrial Communities M</w:t>
      </w:r>
      <w:r w:rsidRPr="00615948">
        <w:t xml:space="preserve">onitoring </w:t>
      </w:r>
      <w:r w:rsidR="000A5D38">
        <w:t>P</w:t>
      </w:r>
      <w:r w:rsidRPr="00615948">
        <w:t xml:space="preserve">rotocol. </w:t>
      </w:r>
    </w:p>
    <w:p w:rsidR="006C5699" w:rsidRPr="00526F25" w:rsidRDefault="00246D6B" w:rsidP="00526F25">
      <w:pPr>
        <w:rPr>
          <w:rStyle w:val="NRRTableChar"/>
          <w:szCs w:val="24"/>
        </w:rPr>
      </w:pPr>
      <w:r w:rsidRPr="00526F25">
        <w:rPr>
          <w:rStyle w:val="NRRTableChar"/>
          <w:szCs w:val="24"/>
        </w:rPr>
        <w:fldChar w:fldCharType="begin"/>
      </w:r>
      <w:r w:rsidR="00604B3A" w:rsidRPr="00526F25">
        <w:rPr>
          <w:rStyle w:val="NRRTableChar"/>
          <w:szCs w:val="24"/>
        </w:rPr>
        <w:instrText>tc "</w:instrText>
      </w:r>
      <w:bookmarkStart w:id="44" w:name="_Toc296008236"/>
      <w:r w:rsidR="00604B3A" w:rsidRPr="00526F25">
        <w:rPr>
          <w:rStyle w:val="NRRTableChar"/>
          <w:rFonts w:ascii="Times New Roman" w:hAnsi="Times New Roman" w:cs="Times New Roman"/>
          <w:b w:val="0"/>
          <w:szCs w:val="24"/>
        </w:rPr>
        <w:instrText>Table 1.1.</w:instrText>
      </w:r>
      <w:r w:rsidR="00604B3A" w:rsidRPr="00526F25">
        <w:rPr>
          <w:rStyle w:val="NRRTableChar"/>
          <w:rFonts w:ascii="Times New Roman" w:hAnsi="Times New Roman" w:cs="Times New Roman"/>
          <w:szCs w:val="24"/>
        </w:rPr>
        <w:tab/>
      </w:r>
      <w:r w:rsidR="00CA7093" w:rsidRPr="00CA7093">
        <w:rPr>
          <w:szCs w:val="24"/>
        </w:rPr>
        <w:instrText>Vegetation monitoring protocols implemented and associated vegetation attributes measured in the Pacific Region during the past ten years</w:instrText>
      </w:r>
      <w:r w:rsidR="00CA7093">
        <w:rPr>
          <w:rStyle w:val="NRRTableChar"/>
          <w:szCs w:val="24"/>
        </w:rPr>
        <w:instrText>.</w:instrText>
      </w:r>
      <w:bookmarkEnd w:id="44"/>
      <w:r w:rsidR="00CA7093" w:rsidRPr="00526F25">
        <w:rPr>
          <w:rStyle w:val="NRRTableChar"/>
          <w:szCs w:val="24"/>
        </w:rPr>
        <w:instrText xml:space="preserve"> </w:instrText>
      </w:r>
      <w:r w:rsidR="00604B3A" w:rsidRPr="00526F25">
        <w:rPr>
          <w:rStyle w:val="NRRTableChar"/>
          <w:szCs w:val="24"/>
        </w:rPr>
        <w:instrText>" \f D \l 1</w:instrText>
      </w:r>
      <w:r w:rsidRPr="00526F25">
        <w:rPr>
          <w:rStyle w:val="NRRTableChar"/>
          <w:szCs w:val="24"/>
        </w:rPr>
        <w:fldChar w:fldCharType="end"/>
      </w:r>
    </w:p>
    <w:p w:rsidR="00A02891" w:rsidRDefault="00604B3A" w:rsidP="00CA7093">
      <w:pPr>
        <w:pStyle w:val="NTR-Table"/>
        <w:rPr>
          <w:szCs w:val="20"/>
        </w:rPr>
      </w:pPr>
      <w:r w:rsidRPr="007F072A">
        <w:rPr>
          <w:rStyle w:val="NRRTableChar"/>
          <w:szCs w:val="20"/>
        </w:rPr>
        <w:t>Table 1.1</w:t>
      </w:r>
      <w:r w:rsidRPr="00615948">
        <w:rPr>
          <w:rStyle w:val="NRRTableChar"/>
          <w:szCs w:val="20"/>
        </w:rPr>
        <w:t>.</w:t>
      </w:r>
      <w:r w:rsidRPr="00615948">
        <w:rPr>
          <w:szCs w:val="20"/>
        </w:rPr>
        <w:t xml:space="preserve"> </w:t>
      </w:r>
      <w:r w:rsidR="00CA7093" w:rsidRPr="00D413B2">
        <w:t>Vegetation monitoring protocols implemented and associated vegetation attributes measured in the Pacific Region during the past ten years</w:t>
      </w:r>
      <w:r w:rsidR="00CA7093">
        <w:t>.</w:t>
      </w:r>
    </w:p>
    <w:tbl>
      <w:tblPr>
        <w:tblW w:w="9361" w:type="dxa"/>
        <w:tblInd w:w="98" w:type="dxa"/>
        <w:tblLayout w:type="fixed"/>
        <w:tblLook w:val="04A0" w:firstRow="1" w:lastRow="0" w:firstColumn="1" w:lastColumn="0" w:noHBand="0" w:noVBand="1"/>
      </w:tblPr>
      <w:tblGrid>
        <w:gridCol w:w="2980"/>
        <w:gridCol w:w="939"/>
        <w:gridCol w:w="1131"/>
        <w:gridCol w:w="1080"/>
        <w:gridCol w:w="1800"/>
        <w:gridCol w:w="1431"/>
      </w:tblGrid>
      <w:tr w:rsidR="005C457F" w:rsidRPr="005C457F" w:rsidTr="005C457F">
        <w:trPr>
          <w:trHeight w:val="257"/>
        </w:trPr>
        <w:tc>
          <w:tcPr>
            <w:tcW w:w="2980" w:type="dxa"/>
            <w:vMerge w:val="restart"/>
            <w:tcBorders>
              <w:top w:val="single" w:sz="4" w:space="0" w:color="auto"/>
              <w:left w:val="nil"/>
              <w:right w:val="nil"/>
            </w:tcBorders>
            <w:shd w:val="clear" w:color="000000" w:fill="FFFFFF"/>
            <w:noWrap/>
            <w:vAlign w:val="center"/>
            <w:hideMark/>
          </w:tcPr>
          <w:p w:rsidR="005C457F" w:rsidRPr="005C457F" w:rsidRDefault="005C457F" w:rsidP="005C457F">
            <w:pPr>
              <w:ind w:left="172" w:hanging="172"/>
              <w:jc w:val="center"/>
              <w:rPr>
                <w:rFonts w:ascii="Arial" w:eastAsia="Times New Roman" w:hAnsi="Arial" w:cs="Arial"/>
                <w:b/>
                <w:sz w:val="20"/>
                <w:szCs w:val="20"/>
              </w:rPr>
            </w:pPr>
            <w:r w:rsidRPr="005C457F">
              <w:rPr>
                <w:rFonts w:ascii="Arial" w:eastAsia="Times New Roman" w:hAnsi="Arial" w:cs="Arial"/>
                <w:b/>
                <w:sz w:val="20"/>
                <w:szCs w:val="20"/>
              </w:rPr>
              <w:t>Monitoring Protocol Source</w:t>
            </w:r>
          </w:p>
        </w:tc>
        <w:tc>
          <w:tcPr>
            <w:tcW w:w="939" w:type="dxa"/>
            <w:vMerge w:val="restart"/>
            <w:tcBorders>
              <w:top w:val="single" w:sz="4" w:space="0" w:color="auto"/>
              <w:left w:val="nil"/>
              <w:right w:val="nil"/>
            </w:tcBorders>
            <w:shd w:val="clear" w:color="000000" w:fill="FFFFFF"/>
            <w:noWrap/>
            <w:vAlign w:val="center"/>
            <w:hideMark/>
          </w:tcPr>
          <w:p w:rsidR="005C457F" w:rsidRPr="005C457F" w:rsidRDefault="005C457F" w:rsidP="005C457F">
            <w:pPr>
              <w:jc w:val="center"/>
              <w:rPr>
                <w:rFonts w:ascii="Arial" w:eastAsia="Times New Roman" w:hAnsi="Arial" w:cs="Arial"/>
                <w:b/>
                <w:sz w:val="20"/>
                <w:szCs w:val="20"/>
              </w:rPr>
            </w:pPr>
            <w:r w:rsidRPr="005C457F">
              <w:rPr>
                <w:rFonts w:ascii="Arial" w:eastAsia="Times New Roman" w:hAnsi="Arial" w:cs="Arial"/>
                <w:b/>
                <w:sz w:val="20"/>
                <w:szCs w:val="20"/>
              </w:rPr>
              <w:t>Agency</w:t>
            </w:r>
          </w:p>
        </w:tc>
        <w:tc>
          <w:tcPr>
            <w:tcW w:w="1131" w:type="dxa"/>
            <w:vMerge w:val="restart"/>
            <w:tcBorders>
              <w:top w:val="single" w:sz="4" w:space="0" w:color="auto"/>
              <w:left w:val="nil"/>
              <w:right w:val="nil"/>
            </w:tcBorders>
            <w:shd w:val="clear" w:color="000000" w:fill="FFFFFF"/>
            <w:noWrap/>
            <w:vAlign w:val="center"/>
            <w:hideMark/>
          </w:tcPr>
          <w:p w:rsidR="005C457F" w:rsidRPr="005C457F" w:rsidRDefault="005C457F" w:rsidP="005C457F">
            <w:pPr>
              <w:jc w:val="center"/>
              <w:rPr>
                <w:rFonts w:ascii="Arial" w:eastAsia="Times New Roman" w:hAnsi="Arial" w:cs="Arial"/>
                <w:b/>
                <w:sz w:val="20"/>
                <w:szCs w:val="20"/>
              </w:rPr>
            </w:pPr>
            <w:r w:rsidRPr="005C457F">
              <w:rPr>
                <w:rFonts w:ascii="Arial" w:eastAsia="Times New Roman" w:hAnsi="Arial" w:cs="Arial"/>
                <w:b/>
                <w:sz w:val="20"/>
                <w:szCs w:val="20"/>
              </w:rPr>
              <w:t>Location</w:t>
            </w:r>
          </w:p>
        </w:tc>
        <w:tc>
          <w:tcPr>
            <w:tcW w:w="4311" w:type="dxa"/>
            <w:gridSpan w:val="3"/>
            <w:tcBorders>
              <w:top w:val="single" w:sz="4" w:space="0" w:color="auto"/>
              <w:left w:val="nil"/>
              <w:bottom w:val="single" w:sz="4" w:space="0" w:color="auto"/>
              <w:right w:val="nil"/>
            </w:tcBorders>
            <w:shd w:val="clear" w:color="000000" w:fill="FFFFFF"/>
            <w:noWrap/>
            <w:vAlign w:val="bottom"/>
            <w:hideMark/>
          </w:tcPr>
          <w:p w:rsidR="005C457F" w:rsidRPr="005C457F" w:rsidRDefault="005C457F" w:rsidP="005C457F">
            <w:pPr>
              <w:ind w:left="2" w:hanging="2"/>
              <w:rPr>
                <w:rFonts w:ascii="Arial" w:eastAsia="Times New Roman" w:hAnsi="Arial" w:cs="Arial"/>
                <w:b/>
                <w:sz w:val="20"/>
                <w:szCs w:val="20"/>
              </w:rPr>
            </w:pPr>
            <w:r w:rsidRPr="005C457F">
              <w:rPr>
                <w:rFonts w:ascii="Arial" w:eastAsia="Times New Roman" w:hAnsi="Arial" w:cs="Arial"/>
                <w:b/>
                <w:sz w:val="20"/>
                <w:szCs w:val="20"/>
              </w:rPr>
              <w:t xml:space="preserve">            Measured Vegetation Attributes</w:t>
            </w:r>
          </w:p>
        </w:tc>
      </w:tr>
      <w:tr w:rsidR="005C457F" w:rsidRPr="005C457F" w:rsidTr="005C457F">
        <w:trPr>
          <w:trHeight w:val="257"/>
        </w:trPr>
        <w:tc>
          <w:tcPr>
            <w:tcW w:w="2980" w:type="dxa"/>
            <w:vMerge/>
            <w:tcBorders>
              <w:left w:val="nil"/>
              <w:bottom w:val="single" w:sz="12" w:space="0" w:color="auto"/>
              <w:right w:val="nil"/>
            </w:tcBorders>
            <w:shd w:val="clear" w:color="000000" w:fill="FFFFFF"/>
            <w:noWrap/>
            <w:vAlign w:val="bottom"/>
            <w:hideMark/>
          </w:tcPr>
          <w:p w:rsidR="005C457F" w:rsidRPr="005C457F" w:rsidRDefault="005C457F" w:rsidP="005C457F">
            <w:pPr>
              <w:ind w:left="172" w:hanging="172"/>
              <w:rPr>
                <w:rFonts w:ascii="Arial" w:eastAsia="Times New Roman" w:hAnsi="Arial" w:cs="Arial"/>
                <w:sz w:val="20"/>
                <w:szCs w:val="20"/>
              </w:rPr>
            </w:pPr>
          </w:p>
        </w:tc>
        <w:tc>
          <w:tcPr>
            <w:tcW w:w="939" w:type="dxa"/>
            <w:vMerge/>
            <w:tcBorders>
              <w:left w:val="nil"/>
              <w:bottom w:val="single" w:sz="12" w:space="0" w:color="auto"/>
              <w:right w:val="nil"/>
            </w:tcBorders>
            <w:shd w:val="clear" w:color="000000" w:fill="FFFFFF"/>
            <w:noWrap/>
            <w:hideMark/>
          </w:tcPr>
          <w:p w:rsidR="005C457F" w:rsidRPr="005C457F" w:rsidRDefault="005C457F" w:rsidP="005C457F">
            <w:pPr>
              <w:rPr>
                <w:rFonts w:ascii="Arial" w:eastAsia="Times New Roman" w:hAnsi="Arial" w:cs="Arial"/>
                <w:sz w:val="20"/>
                <w:szCs w:val="20"/>
              </w:rPr>
            </w:pPr>
          </w:p>
        </w:tc>
        <w:tc>
          <w:tcPr>
            <w:tcW w:w="1131" w:type="dxa"/>
            <w:vMerge/>
            <w:tcBorders>
              <w:left w:val="nil"/>
              <w:bottom w:val="single" w:sz="12" w:space="0" w:color="auto"/>
              <w:right w:val="nil"/>
            </w:tcBorders>
            <w:shd w:val="clear" w:color="000000" w:fill="FFFFFF"/>
            <w:noWrap/>
            <w:vAlign w:val="bottom"/>
            <w:hideMark/>
          </w:tcPr>
          <w:p w:rsidR="005C457F" w:rsidRPr="005C457F" w:rsidRDefault="005C457F" w:rsidP="005C457F">
            <w:pPr>
              <w:rPr>
                <w:rFonts w:ascii="Arial" w:eastAsia="Times New Roman" w:hAnsi="Arial" w:cs="Arial"/>
                <w:sz w:val="20"/>
                <w:szCs w:val="20"/>
              </w:rPr>
            </w:pPr>
          </w:p>
        </w:tc>
        <w:tc>
          <w:tcPr>
            <w:tcW w:w="1080" w:type="dxa"/>
            <w:tcBorders>
              <w:top w:val="nil"/>
              <w:left w:val="nil"/>
              <w:bottom w:val="single" w:sz="12" w:space="0" w:color="auto"/>
              <w:right w:val="nil"/>
            </w:tcBorders>
            <w:shd w:val="clear" w:color="000000" w:fill="FFFFFF"/>
            <w:noWrap/>
            <w:vAlign w:val="bottom"/>
            <w:hideMark/>
          </w:tcPr>
          <w:p w:rsidR="005C457F" w:rsidRPr="005C457F" w:rsidRDefault="005C457F" w:rsidP="005C457F">
            <w:pPr>
              <w:ind w:left="2" w:hanging="2"/>
              <w:jc w:val="center"/>
              <w:rPr>
                <w:rFonts w:ascii="Arial" w:eastAsia="Times New Roman" w:hAnsi="Arial" w:cs="Arial"/>
                <w:i/>
                <w:iCs/>
                <w:sz w:val="20"/>
                <w:szCs w:val="20"/>
              </w:rPr>
            </w:pPr>
            <w:r w:rsidRPr="005C457F">
              <w:rPr>
                <w:rFonts w:ascii="Arial" w:eastAsia="Times New Roman" w:hAnsi="Arial" w:cs="Arial"/>
                <w:i/>
                <w:iCs/>
                <w:sz w:val="20"/>
                <w:szCs w:val="20"/>
              </w:rPr>
              <w:t>Presence</w:t>
            </w:r>
          </w:p>
        </w:tc>
        <w:tc>
          <w:tcPr>
            <w:tcW w:w="1800" w:type="dxa"/>
            <w:tcBorders>
              <w:top w:val="nil"/>
              <w:left w:val="nil"/>
              <w:bottom w:val="single" w:sz="12" w:space="0" w:color="auto"/>
              <w:right w:val="nil"/>
            </w:tcBorders>
            <w:shd w:val="clear" w:color="000000" w:fill="FFFFFF"/>
            <w:noWrap/>
            <w:vAlign w:val="bottom"/>
            <w:hideMark/>
          </w:tcPr>
          <w:p w:rsidR="005C457F" w:rsidRPr="005C457F" w:rsidRDefault="005C457F" w:rsidP="005C457F">
            <w:pPr>
              <w:ind w:left="2" w:hanging="2"/>
              <w:jc w:val="center"/>
              <w:rPr>
                <w:rFonts w:ascii="Arial" w:eastAsia="Times New Roman" w:hAnsi="Arial" w:cs="Arial"/>
                <w:i/>
                <w:iCs/>
                <w:sz w:val="20"/>
                <w:szCs w:val="20"/>
              </w:rPr>
            </w:pPr>
            <w:r w:rsidRPr="005C457F">
              <w:rPr>
                <w:rFonts w:ascii="Arial" w:eastAsia="Times New Roman" w:hAnsi="Arial" w:cs="Arial"/>
                <w:i/>
                <w:iCs/>
                <w:sz w:val="20"/>
                <w:szCs w:val="20"/>
              </w:rPr>
              <w:t>Cover</w:t>
            </w:r>
          </w:p>
        </w:tc>
        <w:tc>
          <w:tcPr>
            <w:tcW w:w="1431" w:type="dxa"/>
            <w:tcBorders>
              <w:top w:val="nil"/>
              <w:left w:val="nil"/>
              <w:bottom w:val="single" w:sz="12" w:space="0" w:color="auto"/>
              <w:right w:val="nil"/>
            </w:tcBorders>
            <w:shd w:val="clear" w:color="000000" w:fill="FFFFFF"/>
            <w:noWrap/>
            <w:vAlign w:val="bottom"/>
            <w:hideMark/>
          </w:tcPr>
          <w:p w:rsidR="005C457F" w:rsidRPr="005C457F" w:rsidRDefault="005C457F" w:rsidP="005C457F">
            <w:pPr>
              <w:ind w:left="2" w:hanging="2"/>
              <w:jc w:val="center"/>
              <w:rPr>
                <w:rFonts w:ascii="Arial" w:eastAsia="Times New Roman" w:hAnsi="Arial" w:cs="Arial"/>
                <w:i/>
                <w:iCs/>
                <w:sz w:val="20"/>
                <w:szCs w:val="20"/>
              </w:rPr>
            </w:pPr>
            <w:r w:rsidRPr="005C457F">
              <w:rPr>
                <w:rFonts w:ascii="Arial" w:eastAsia="Times New Roman" w:hAnsi="Arial" w:cs="Arial"/>
                <w:i/>
                <w:iCs/>
                <w:sz w:val="20"/>
                <w:szCs w:val="20"/>
              </w:rPr>
              <w:t>Density</w:t>
            </w:r>
          </w:p>
        </w:tc>
      </w:tr>
      <w:tr w:rsidR="005C457F" w:rsidRPr="005C457F" w:rsidTr="005C457F">
        <w:trPr>
          <w:trHeight w:val="636"/>
        </w:trPr>
        <w:tc>
          <w:tcPr>
            <w:tcW w:w="2980" w:type="dxa"/>
            <w:tcBorders>
              <w:top w:val="single" w:sz="12" w:space="0" w:color="auto"/>
              <w:left w:val="nil"/>
              <w:bottom w:val="nil"/>
              <w:right w:val="nil"/>
            </w:tcBorders>
            <w:shd w:val="clear" w:color="000000" w:fill="FFFFFF"/>
            <w:hideMark/>
          </w:tcPr>
          <w:p w:rsidR="005C457F" w:rsidRPr="005C457F" w:rsidRDefault="005C457F" w:rsidP="005C457F">
            <w:pPr>
              <w:ind w:left="172" w:hanging="172"/>
              <w:rPr>
                <w:rFonts w:ascii="Arial" w:eastAsia="Times New Roman" w:hAnsi="Arial" w:cs="Arial"/>
                <w:sz w:val="20"/>
                <w:szCs w:val="20"/>
              </w:rPr>
            </w:pPr>
            <w:r w:rsidRPr="005C457F">
              <w:rPr>
                <w:rFonts w:ascii="Arial" w:eastAsia="Times New Roman" w:hAnsi="Arial" w:cs="Arial"/>
                <w:sz w:val="20"/>
                <w:szCs w:val="20"/>
              </w:rPr>
              <w:t xml:space="preserve">Fire Monitoring Handbook </w:t>
            </w:r>
            <w:r w:rsidRPr="005C457F">
              <w:rPr>
                <w:rFonts w:ascii="Arial" w:eastAsia="Times New Roman" w:hAnsi="Arial" w:cs="Arial"/>
                <w:sz w:val="20"/>
                <w:szCs w:val="20"/>
              </w:rPr>
              <w:br/>
            </w:r>
            <w:r w:rsidR="00246D6B">
              <w:rPr>
                <w:rFonts w:ascii="Arial" w:eastAsia="Times New Roman" w:hAnsi="Arial" w:cs="Arial"/>
                <w:sz w:val="20"/>
                <w:szCs w:val="20"/>
              </w:rPr>
              <w:fldChar w:fldCharType="begin"/>
            </w:r>
            <w:r w:rsidR="000F00EC">
              <w:rPr>
                <w:rFonts w:ascii="Arial" w:eastAsia="Times New Roman" w:hAnsi="Arial" w:cs="Arial"/>
                <w:sz w:val="20"/>
                <w:szCs w:val="20"/>
              </w:rPr>
              <w:instrText xml:space="preserve"> ADDIN EN.CITE &lt;EndNote&gt;&lt;Cite ExcludeAuth="1"&gt;&lt;Author&gt;National Park Service (NPS)&lt;/Author&gt;&lt;Year&gt;2003&lt;/Year&gt;&lt;RecNum&gt;308&lt;/RecNum&gt;&lt;Prefix&gt;NPS &lt;/Prefix&gt;&lt;DisplayText&gt;(NPS 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rPr>
                <w:rFonts w:ascii="Arial" w:eastAsia="Times New Roman" w:hAnsi="Arial" w:cs="Arial"/>
                <w:sz w:val="20"/>
                <w:szCs w:val="20"/>
              </w:rPr>
              <w:fldChar w:fldCharType="separate"/>
            </w:r>
            <w:r>
              <w:rPr>
                <w:rFonts w:ascii="Arial" w:eastAsia="Times New Roman" w:hAnsi="Arial" w:cs="Arial"/>
                <w:noProof/>
                <w:sz w:val="20"/>
                <w:szCs w:val="20"/>
              </w:rPr>
              <w:t>(NPS 2003)</w:t>
            </w:r>
            <w:r w:rsidR="00246D6B">
              <w:rPr>
                <w:rFonts w:ascii="Arial" w:eastAsia="Times New Roman" w:hAnsi="Arial" w:cs="Arial"/>
                <w:sz w:val="20"/>
                <w:szCs w:val="20"/>
              </w:rPr>
              <w:fldChar w:fldCharType="end"/>
            </w:r>
          </w:p>
        </w:tc>
        <w:tc>
          <w:tcPr>
            <w:tcW w:w="939" w:type="dxa"/>
            <w:tcBorders>
              <w:top w:val="single" w:sz="12" w:space="0" w:color="auto"/>
              <w:left w:val="nil"/>
              <w:bottom w:val="nil"/>
              <w:right w:val="nil"/>
            </w:tcBorders>
            <w:shd w:val="clear" w:color="000000" w:fill="FFFFFF"/>
            <w:hideMark/>
          </w:tcPr>
          <w:p w:rsidR="005C457F" w:rsidRPr="005C457F" w:rsidRDefault="005C457F" w:rsidP="005C457F">
            <w:pPr>
              <w:rPr>
                <w:rFonts w:ascii="Arial" w:eastAsia="Times New Roman" w:hAnsi="Arial" w:cs="Arial"/>
                <w:sz w:val="20"/>
                <w:szCs w:val="20"/>
              </w:rPr>
            </w:pPr>
            <w:r w:rsidRPr="005C457F">
              <w:rPr>
                <w:rFonts w:ascii="Arial" w:eastAsia="Times New Roman" w:hAnsi="Arial" w:cs="Arial"/>
                <w:sz w:val="20"/>
                <w:szCs w:val="20"/>
              </w:rPr>
              <w:t>NPS</w:t>
            </w:r>
          </w:p>
        </w:tc>
        <w:tc>
          <w:tcPr>
            <w:tcW w:w="1131" w:type="dxa"/>
            <w:tcBorders>
              <w:top w:val="single" w:sz="12" w:space="0" w:color="auto"/>
              <w:left w:val="nil"/>
              <w:bottom w:val="nil"/>
              <w:right w:val="nil"/>
            </w:tcBorders>
            <w:shd w:val="clear" w:color="000000" w:fill="FFFFFF"/>
            <w:hideMark/>
          </w:tcPr>
          <w:p w:rsidR="005C457F" w:rsidRPr="005C457F" w:rsidRDefault="00712E27" w:rsidP="005C457F">
            <w:pPr>
              <w:rPr>
                <w:rFonts w:ascii="Arial" w:eastAsia="Times New Roman" w:hAnsi="Arial" w:cs="Arial"/>
                <w:sz w:val="20"/>
                <w:szCs w:val="20"/>
              </w:rPr>
            </w:pPr>
            <w:r>
              <w:rPr>
                <w:rFonts w:ascii="Arial" w:eastAsia="Times New Roman" w:hAnsi="Arial" w:cs="Arial"/>
                <w:sz w:val="20"/>
                <w:szCs w:val="20"/>
              </w:rPr>
              <w:t xml:space="preserve">Hawaii </w:t>
            </w:r>
          </w:p>
        </w:tc>
        <w:tc>
          <w:tcPr>
            <w:tcW w:w="1080" w:type="dxa"/>
            <w:tcBorders>
              <w:top w:val="single" w:sz="12" w:space="0" w:color="auto"/>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A</w:t>
            </w:r>
            <w:r w:rsidRPr="005C457F">
              <w:rPr>
                <w:rFonts w:ascii="Arial" w:eastAsia="Times New Roman" w:hAnsi="Arial" w:cs="Arial"/>
                <w:sz w:val="20"/>
                <w:szCs w:val="20"/>
              </w:rPr>
              <w:t xml:space="preserve">ll </w:t>
            </w:r>
            <w:r>
              <w:rPr>
                <w:rFonts w:ascii="Arial" w:eastAsia="Times New Roman" w:hAnsi="Arial" w:cs="Arial"/>
                <w:sz w:val="20"/>
                <w:szCs w:val="20"/>
              </w:rPr>
              <w:t>S</w:t>
            </w:r>
            <w:r w:rsidRPr="005C457F">
              <w:rPr>
                <w:rFonts w:ascii="Arial" w:eastAsia="Times New Roman" w:hAnsi="Arial" w:cs="Arial"/>
                <w:sz w:val="20"/>
                <w:szCs w:val="20"/>
              </w:rPr>
              <w:t>pecies</w:t>
            </w:r>
          </w:p>
        </w:tc>
        <w:tc>
          <w:tcPr>
            <w:tcW w:w="1800" w:type="dxa"/>
            <w:tcBorders>
              <w:top w:val="single" w:sz="12" w:space="0" w:color="auto"/>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P</w:t>
            </w:r>
            <w:r w:rsidRPr="005C457F">
              <w:rPr>
                <w:rFonts w:ascii="Arial" w:eastAsia="Times New Roman" w:hAnsi="Arial" w:cs="Arial"/>
                <w:sz w:val="20"/>
                <w:szCs w:val="20"/>
              </w:rPr>
              <w:t>oint-intercept</w:t>
            </w:r>
          </w:p>
        </w:tc>
        <w:tc>
          <w:tcPr>
            <w:tcW w:w="1431" w:type="dxa"/>
            <w:tcBorders>
              <w:top w:val="single" w:sz="12" w:space="0" w:color="auto"/>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Trees and S</w:t>
            </w:r>
            <w:r w:rsidRPr="005C457F">
              <w:rPr>
                <w:rFonts w:ascii="Arial" w:eastAsia="Times New Roman" w:hAnsi="Arial" w:cs="Arial"/>
                <w:sz w:val="20"/>
                <w:szCs w:val="20"/>
              </w:rPr>
              <w:t>hrubs</w:t>
            </w:r>
          </w:p>
        </w:tc>
      </w:tr>
      <w:tr w:rsidR="005C457F" w:rsidRPr="005C457F" w:rsidTr="005C457F">
        <w:trPr>
          <w:trHeight w:val="878"/>
        </w:trPr>
        <w:tc>
          <w:tcPr>
            <w:tcW w:w="2980" w:type="dxa"/>
            <w:tcBorders>
              <w:top w:val="nil"/>
              <w:left w:val="nil"/>
              <w:bottom w:val="nil"/>
              <w:right w:val="nil"/>
            </w:tcBorders>
            <w:shd w:val="clear" w:color="000000" w:fill="FFFFFF"/>
            <w:hideMark/>
          </w:tcPr>
          <w:p w:rsidR="005C457F" w:rsidRPr="005C457F" w:rsidRDefault="005C457F" w:rsidP="005C457F">
            <w:pPr>
              <w:ind w:left="172" w:hanging="172"/>
              <w:rPr>
                <w:rFonts w:ascii="Arial" w:eastAsia="Times New Roman" w:hAnsi="Arial" w:cs="Arial"/>
                <w:sz w:val="20"/>
                <w:szCs w:val="20"/>
              </w:rPr>
            </w:pPr>
            <w:r w:rsidRPr="005C457F">
              <w:rPr>
                <w:rFonts w:ascii="Arial" w:eastAsia="Times New Roman" w:hAnsi="Arial" w:cs="Arial"/>
                <w:sz w:val="20"/>
                <w:szCs w:val="20"/>
              </w:rPr>
              <w:t xml:space="preserve">Forest Inventory and Analysis for the Pacific Region </w:t>
            </w:r>
            <w:r w:rsidR="00246D6B">
              <w:rPr>
                <w:rFonts w:ascii="Arial" w:eastAsia="Times New Roman" w:hAnsi="Arial" w:cs="Arial"/>
                <w:sz w:val="20"/>
                <w:szCs w:val="20"/>
              </w:rPr>
              <w:fldChar w:fldCharType="begin"/>
            </w:r>
            <w:r>
              <w:rPr>
                <w:rFonts w:ascii="Arial" w:eastAsia="Times New Roman" w:hAnsi="Arial" w:cs="Arial"/>
                <w:sz w:val="20"/>
                <w:szCs w:val="20"/>
              </w:rPr>
              <w:instrText xml:space="preserve"> ADDIN EN.CITE &lt;EndNote&gt;&lt;Cite&gt;&lt;Author&gt;USDA Forest Service&lt;/Author&gt;&lt;Year&gt;2005&lt;/Year&gt;&lt;RecNum&gt;310&lt;/RecNum&gt;&lt;DisplayText&gt;(USDA Forest Service 2005)&lt;/DisplayText&gt;&lt;record&gt;&lt;rec-number&gt;310&lt;/rec-number&gt;&lt;foreign-keys&gt;&lt;key app="EN" db-id="29wd9fdxkttawpevre3ptatrsdx2se0wz5da"&gt;310&lt;/key&gt;&lt;/foreign-keys&gt;&lt;ref-type name="Report"&gt;27&lt;/ref-type&gt;&lt;contributors&gt;&lt;authors&gt;&lt;author&gt;USDA Forest Service,&lt;/author&gt;&lt;/authors&gt;&lt;/contributors&gt;&lt;titles&gt;&lt;title&gt;Field Instructions for the Inventory of Pacific Islands&lt;/title&gt;&lt;/titles&gt;&lt;dates&gt;&lt;year&gt;2005&lt;/year&gt;&lt;/dates&gt;&lt;pub-location&gt;Portland, OR.&lt;/pub-location&gt;&lt;publisher&gt;Forest Inventory and Analysis Program, Pacific Northwest Research Station&lt;/publisher&gt;&lt;urls&gt;&lt;/urls&gt;&lt;/record&gt;&lt;/Cite&gt;&lt;/EndNote&gt;</w:instrText>
            </w:r>
            <w:r w:rsidR="00246D6B">
              <w:rPr>
                <w:rFonts w:ascii="Arial" w:eastAsia="Times New Roman" w:hAnsi="Arial" w:cs="Arial"/>
                <w:sz w:val="20"/>
                <w:szCs w:val="20"/>
              </w:rPr>
              <w:fldChar w:fldCharType="separate"/>
            </w:r>
            <w:r>
              <w:rPr>
                <w:rFonts w:ascii="Arial" w:eastAsia="Times New Roman" w:hAnsi="Arial" w:cs="Arial"/>
                <w:noProof/>
                <w:sz w:val="20"/>
                <w:szCs w:val="20"/>
              </w:rPr>
              <w:t>(USDA Forest Service 2005)</w:t>
            </w:r>
            <w:r w:rsidR="00246D6B">
              <w:rPr>
                <w:rFonts w:ascii="Arial" w:eastAsia="Times New Roman" w:hAnsi="Arial" w:cs="Arial"/>
                <w:sz w:val="20"/>
                <w:szCs w:val="20"/>
              </w:rPr>
              <w:fldChar w:fldCharType="end"/>
            </w:r>
          </w:p>
        </w:tc>
        <w:tc>
          <w:tcPr>
            <w:tcW w:w="939" w:type="dxa"/>
            <w:tcBorders>
              <w:top w:val="nil"/>
              <w:left w:val="nil"/>
              <w:bottom w:val="nil"/>
              <w:right w:val="nil"/>
            </w:tcBorders>
            <w:shd w:val="clear" w:color="000000" w:fill="FFFFFF"/>
            <w:hideMark/>
          </w:tcPr>
          <w:p w:rsidR="005C457F" w:rsidRPr="005C457F" w:rsidRDefault="005C457F" w:rsidP="005C457F">
            <w:pPr>
              <w:rPr>
                <w:rFonts w:ascii="Arial" w:eastAsia="Times New Roman" w:hAnsi="Arial" w:cs="Arial"/>
                <w:sz w:val="20"/>
                <w:szCs w:val="20"/>
              </w:rPr>
            </w:pPr>
            <w:r w:rsidRPr="005C457F">
              <w:rPr>
                <w:rFonts w:ascii="Arial" w:eastAsia="Times New Roman" w:hAnsi="Arial" w:cs="Arial"/>
                <w:sz w:val="20"/>
                <w:szCs w:val="20"/>
              </w:rPr>
              <w:t>USFS</w:t>
            </w:r>
          </w:p>
        </w:tc>
        <w:tc>
          <w:tcPr>
            <w:tcW w:w="1131" w:type="dxa"/>
            <w:tcBorders>
              <w:top w:val="nil"/>
              <w:left w:val="nil"/>
              <w:bottom w:val="nil"/>
              <w:right w:val="nil"/>
            </w:tcBorders>
            <w:shd w:val="clear" w:color="000000" w:fill="FFFFFF"/>
            <w:hideMark/>
          </w:tcPr>
          <w:p w:rsidR="005C457F" w:rsidRPr="005C457F" w:rsidRDefault="005C457F" w:rsidP="005C457F">
            <w:pPr>
              <w:rPr>
                <w:rFonts w:ascii="Arial" w:eastAsia="Times New Roman" w:hAnsi="Arial" w:cs="Arial"/>
                <w:sz w:val="20"/>
                <w:szCs w:val="20"/>
              </w:rPr>
            </w:pPr>
            <w:r w:rsidRPr="005C457F">
              <w:rPr>
                <w:rFonts w:ascii="Arial" w:eastAsia="Times New Roman" w:hAnsi="Arial" w:cs="Arial"/>
                <w:sz w:val="20"/>
                <w:szCs w:val="20"/>
              </w:rPr>
              <w:t>American Samoa</w:t>
            </w:r>
            <w:r>
              <w:rPr>
                <w:rFonts w:ascii="Arial" w:eastAsia="Times New Roman" w:hAnsi="Arial" w:cs="Arial"/>
                <w:sz w:val="20"/>
                <w:szCs w:val="20"/>
              </w:rPr>
              <w:t>,</w:t>
            </w:r>
            <w:r w:rsidRPr="005C457F">
              <w:rPr>
                <w:rFonts w:ascii="Arial" w:eastAsia="Times New Roman" w:hAnsi="Arial" w:cs="Arial"/>
                <w:sz w:val="20"/>
                <w:szCs w:val="20"/>
              </w:rPr>
              <w:t xml:space="preserve"> Guam</w:t>
            </w:r>
          </w:p>
        </w:tc>
        <w:tc>
          <w:tcPr>
            <w:tcW w:w="1080" w:type="dxa"/>
            <w:tcBorders>
              <w:top w:val="nil"/>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sidRPr="005C457F">
              <w:rPr>
                <w:rFonts w:ascii="Arial" w:eastAsia="Times New Roman" w:hAnsi="Arial" w:cs="Arial"/>
                <w:sz w:val="20"/>
                <w:szCs w:val="20"/>
              </w:rPr>
              <w:t> </w:t>
            </w:r>
          </w:p>
        </w:tc>
        <w:tc>
          <w:tcPr>
            <w:tcW w:w="1800" w:type="dxa"/>
            <w:tcBorders>
              <w:top w:val="nil"/>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O</w:t>
            </w:r>
            <w:r w:rsidRPr="005C457F">
              <w:rPr>
                <w:rFonts w:ascii="Arial" w:eastAsia="Times New Roman" w:hAnsi="Arial" w:cs="Arial"/>
                <w:sz w:val="20"/>
                <w:szCs w:val="20"/>
              </w:rPr>
              <w:t xml:space="preserve">cular </w:t>
            </w:r>
            <w:r>
              <w:rPr>
                <w:rFonts w:ascii="Arial" w:eastAsia="Times New Roman" w:hAnsi="Arial" w:cs="Arial"/>
                <w:sz w:val="20"/>
                <w:szCs w:val="20"/>
              </w:rPr>
              <w:t>estimate</w:t>
            </w:r>
            <w:r>
              <w:rPr>
                <w:rFonts w:ascii="Arial" w:eastAsia="Times New Roman" w:hAnsi="Arial" w:cs="Arial"/>
                <w:sz w:val="20"/>
                <w:szCs w:val="20"/>
              </w:rPr>
              <w:br/>
            </w:r>
            <w:r w:rsidRPr="005C457F">
              <w:rPr>
                <w:rFonts w:ascii="Arial" w:eastAsia="Times New Roman" w:hAnsi="Arial" w:cs="Arial"/>
                <w:sz w:val="20"/>
                <w:szCs w:val="20"/>
              </w:rPr>
              <w:t>(nearest %)</w:t>
            </w:r>
          </w:p>
        </w:tc>
        <w:tc>
          <w:tcPr>
            <w:tcW w:w="1431" w:type="dxa"/>
            <w:tcBorders>
              <w:top w:val="nil"/>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T</w:t>
            </w:r>
            <w:r w:rsidRPr="005C457F">
              <w:rPr>
                <w:rFonts w:ascii="Arial" w:eastAsia="Times New Roman" w:hAnsi="Arial" w:cs="Arial"/>
                <w:sz w:val="20"/>
                <w:szCs w:val="20"/>
              </w:rPr>
              <w:t xml:space="preserve">rees </w:t>
            </w:r>
            <w:r>
              <w:rPr>
                <w:rFonts w:ascii="Arial" w:eastAsia="Times New Roman" w:hAnsi="Arial" w:cs="Arial"/>
                <w:sz w:val="20"/>
                <w:szCs w:val="20"/>
              </w:rPr>
              <w:br/>
            </w:r>
            <w:r w:rsidRPr="005C457F">
              <w:rPr>
                <w:rFonts w:ascii="Arial" w:eastAsia="Times New Roman" w:hAnsi="Arial" w:cs="Arial"/>
                <w:sz w:val="20"/>
                <w:szCs w:val="20"/>
              </w:rPr>
              <w:t>(&gt;42</w:t>
            </w:r>
            <w:r>
              <w:rPr>
                <w:rFonts w:ascii="Arial" w:eastAsia="Times New Roman" w:hAnsi="Arial" w:cs="Arial"/>
                <w:sz w:val="20"/>
                <w:szCs w:val="20"/>
              </w:rPr>
              <w:t xml:space="preserve"> </w:t>
            </w:r>
            <w:r w:rsidRPr="005C457F">
              <w:rPr>
                <w:rFonts w:ascii="Arial" w:eastAsia="Times New Roman" w:hAnsi="Arial" w:cs="Arial"/>
                <w:sz w:val="20"/>
                <w:szCs w:val="20"/>
              </w:rPr>
              <w:t>cm ht)</w:t>
            </w:r>
          </w:p>
        </w:tc>
      </w:tr>
      <w:tr w:rsidR="005C457F" w:rsidRPr="005C457F" w:rsidTr="005C457F">
        <w:trPr>
          <w:trHeight w:val="636"/>
        </w:trPr>
        <w:tc>
          <w:tcPr>
            <w:tcW w:w="2980" w:type="dxa"/>
            <w:tcBorders>
              <w:top w:val="nil"/>
              <w:left w:val="nil"/>
              <w:bottom w:val="nil"/>
              <w:right w:val="nil"/>
            </w:tcBorders>
            <w:shd w:val="clear" w:color="000000" w:fill="FFFFFF"/>
            <w:hideMark/>
          </w:tcPr>
          <w:p w:rsidR="005C457F" w:rsidRPr="005C457F" w:rsidRDefault="005C457F" w:rsidP="005C457F">
            <w:pPr>
              <w:ind w:left="172" w:hanging="172"/>
              <w:rPr>
                <w:rFonts w:ascii="Arial" w:eastAsia="Times New Roman" w:hAnsi="Arial" w:cs="Arial"/>
                <w:sz w:val="20"/>
                <w:szCs w:val="20"/>
              </w:rPr>
            </w:pPr>
            <w:r w:rsidRPr="005C457F">
              <w:rPr>
                <w:rFonts w:ascii="Arial" w:eastAsia="Times New Roman" w:hAnsi="Arial" w:cs="Arial"/>
                <w:sz w:val="20"/>
                <w:szCs w:val="20"/>
              </w:rPr>
              <w:t xml:space="preserve">Dunn Protocol </w:t>
            </w:r>
            <w:r>
              <w:rPr>
                <w:rFonts w:ascii="Arial" w:eastAsia="Times New Roman" w:hAnsi="Arial" w:cs="Arial"/>
                <w:sz w:val="20"/>
                <w:szCs w:val="20"/>
              </w:rPr>
              <w:br/>
            </w:r>
            <w:r w:rsidR="00246D6B">
              <w:rPr>
                <w:rFonts w:ascii="Arial" w:eastAsia="Times New Roman" w:hAnsi="Arial" w:cs="Arial"/>
                <w:sz w:val="20"/>
                <w:szCs w:val="20"/>
              </w:rPr>
              <w:fldChar w:fldCharType="begin"/>
            </w:r>
            <w:r>
              <w:rPr>
                <w:rFonts w:ascii="Arial" w:eastAsia="Times New Roman" w:hAnsi="Arial" w:cs="Arial"/>
                <w:sz w:val="20"/>
                <w:szCs w:val="20"/>
              </w:rPr>
              <w:instrText xml:space="preserve"> ADDIN EN.CITE &lt;EndNote&gt;&lt;Cite&gt;&lt;Author&gt;Dunn&lt;/Author&gt;&lt;Year&gt;1992&lt;/Year&gt;&lt;RecNum&gt;309&lt;/RecNum&gt;&lt;DisplayText&gt;(Dunn 1992)&lt;/DisplayText&gt;&lt;record&gt;&lt;rec-number&gt;309&lt;/rec-number&gt;&lt;foreign-keys&gt;&lt;key app="EN" db-id="29wd9fdxkttawpevre3ptatrsdx2se0wz5da"&gt;309&lt;/key&gt;&lt;/foreign-keys&gt;&lt;ref-type name="Book"&gt;6&lt;/ref-type&gt;&lt;contributors&gt;&lt;authors&gt;&lt;author&gt;Dunn, Patrick&lt;/author&gt;&lt;/authors&gt;&lt;/contributors&gt;&lt;titles&gt;&lt;title&gt;Long-Term Biological Resource Monitoring of Hawaiian Natural Areas. Produced from the Hawaii Department of Land and Natural Resources, Division of Forestry and Wildlife by The Nature Conservancy of Hawaii. Honolulu, HI.&lt;/title&gt;&lt;/titles&gt;&lt;dates&gt;&lt;year&gt;1992&lt;/year&gt;&lt;/dates&gt;&lt;urls&gt;&lt;/urls&gt;&lt;/record&gt;&lt;/Cite&gt;&lt;/EndNote&gt;</w:instrText>
            </w:r>
            <w:r w:rsidR="00246D6B">
              <w:rPr>
                <w:rFonts w:ascii="Arial" w:eastAsia="Times New Roman" w:hAnsi="Arial" w:cs="Arial"/>
                <w:sz w:val="20"/>
                <w:szCs w:val="20"/>
              </w:rPr>
              <w:fldChar w:fldCharType="separate"/>
            </w:r>
            <w:r>
              <w:rPr>
                <w:rFonts w:ascii="Arial" w:eastAsia="Times New Roman" w:hAnsi="Arial" w:cs="Arial"/>
                <w:noProof/>
                <w:sz w:val="20"/>
                <w:szCs w:val="20"/>
              </w:rPr>
              <w:t>(Dunn 1992)</w:t>
            </w:r>
            <w:r w:rsidR="00246D6B">
              <w:rPr>
                <w:rFonts w:ascii="Arial" w:eastAsia="Times New Roman" w:hAnsi="Arial" w:cs="Arial"/>
                <w:sz w:val="20"/>
                <w:szCs w:val="20"/>
              </w:rPr>
              <w:fldChar w:fldCharType="end"/>
            </w:r>
          </w:p>
        </w:tc>
        <w:tc>
          <w:tcPr>
            <w:tcW w:w="939" w:type="dxa"/>
            <w:tcBorders>
              <w:top w:val="nil"/>
              <w:left w:val="nil"/>
              <w:bottom w:val="nil"/>
              <w:right w:val="nil"/>
            </w:tcBorders>
            <w:shd w:val="clear" w:color="000000" w:fill="FFFFFF"/>
            <w:hideMark/>
          </w:tcPr>
          <w:p w:rsidR="005C457F" w:rsidRPr="005C457F" w:rsidRDefault="005C457F" w:rsidP="005C457F">
            <w:pPr>
              <w:rPr>
                <w:rFonts w:ascii="Arial" w:eastAsia="Times New Roman" w:hAnsi="Arial" w:cs="Arial"/>
                <w:sz w:val="20"/>
                <w:szCs w:val="20"/>
              </w:rPr>
            </w:pPr>
            <w:r w:rsidRPr="005C457F">
              <w:rPr>
                <w:rFonts w:ascii="Arial" w:eastAsia="Times New Roman" w:hAnsi="Arial" w:cs="Arial"/>
                <w:sz w:val="20"/>
                <w:szCs w:val="20"/>
              </w:rPr>
              <w:t xml:space="preserve">State of </w:t>
            </w:r>
            <w:r w:rsidR="00712E27">
              <w:rPr>
                <w:rFonts w:ascii="Arial" w:eastAsia="Times New Roman" w:hAnsi="Arial" w:cs="Arial"/>
                <w:sz w:val="20"/>
                <w:szCs w:val="20"/>
              </w:rPr>
              <w:t xml:space="preserve">Hawai‘i </w:t>
            </w:r>
          </w:p>
        </w:tc>
        <w:tc>
          <w:tcPr>
            <w:tcW w:w="1131" w:type="dxa"/>
            <w:tcBorders>
              <w:top w:val="nil"/>
              <w:left w:val="nil"/>
              <w:bottom w:val="nil"/>
              <w:right w:val="nil"/>
            </w:tcBorders>
            <w:shd w:val="clear" w:color="000000" w:fill="FFFFFF"/>
            <w:hideMark/>
          </w:tcPr>
          <w:p w:rsidR="005C457F" w:rsidRPr="005C457F" w:rsidRDefault="00712E27" w:rsidP="005C457F">
            <w:pPr>
              <w:rPr>
                <w:rFonts w:ascii="Arial" w:eastAsia="Times New Roman" w:hAnsi="Arial" w:cs="Arial"/>
                <w:sz w:val="20"/>
                <w:szCs w:val="20"/>
              </w:rPr>
            </w:pPr>
            <w:r>
              <w:rPr>
                <w:rFonts w:ascii="Arial" w:eastAsia="Times New Roman" w:hAnsi="Arial" w:cs="Arial"/>
                <w:sz w:val="20"/>
                <w:szCs w:val="20"/>
              </w:rPr>
              <w:t xml:space="preserve">Hawaii </w:t>
            </w:r>
          </w:p>
        </w:tc>
        <w:tc>
          <w:tcPr>
            <w:tcW w:w="1080" w:type="dxa"/>
            <w:tcBorders>
              <w:top w:val="nil"/>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All S</w:t>
            </w:r>
            <w:r w:rsidRPr="005C457F">
              <w:rPr>
                <w:rFonts w:ascii="Arial" w:eastAsia="Times New Roman" w:hAnsi="Arial" w:cs="Arial"/>
                <w:sz w:val="20"/>
                <w:szCs w:val="20"/>
              </w:rPr>
              <w:t>pecies</w:t>
            </w:r>
          </w:p>
        </w:tc>
        <w:tc>
          <w:tcPr>
            <w:tcW w:w="1800" w:type="dxa"/>
            <w:tcBorders>
              <w:top w:val="nil"/>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O</w:t>
            </w:r>
            <w:r w:rsidRPr="005C457F">
              <w:rPr>
                <w:rFonts w:ascii="Arial" w:eastAsia="Times New Roman" w:hAnsi="Arial" w:cs="Arial"/>
                <w:sz w:val="20"/>
                <w:szCs w:val="20"/>
              </w:rPr>
              <w:t xml:space="preserve">cular </w:t>
            </w:r>
            <w:r>
              <w:rPr>
                <w:rFonts w:ascii="Arial" w:eastAsia="Times New Roman" w:hAnsi="Arial" w:cs="Arial"/>
                <w:sz w:val="20"/>
                <w:szCs w:val="20"/>
              </w:rPr>
              <w:t>estimate</w:t>
            </w:r>
            <w:r>
              <w:rPr>
                <w:rFonts w:ascii="Arial" w:eastAsia="Times New Roman" w:hAnsi="Arial" w:cs="Arial"/>
                <w:sz w:val="20"/>
                <w:szCs w:val="20"/>
              </w:rPr>
              <w:br/>
            </w:r>
            <w:r w:rsidRPr="005C457F">
              <w:rPr>
                <w:rFonts w:ascii="Arial" w:eastAsia="Times New Roman" w:hAnsi="Arial" w:cs="Arial"/>
                <w:sz w:val="20"/>
                <w:szCs w:val="20"/>
              </w:rPr>
              <w:t xml:space="preserve">(Braun-Blanquet) </w:t>
            </w:r>
          </w:p>
        </w:tc>
        <w:tc>
          <w:tcPr>
            <w:tcW w:w="1431" w:type="dxa"/>
            <w:tcBorders>
              <w:top w:val="nil"/>
              <w:left w:val="nil"/>
              <w:bottom w:val="nil"/>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T</w:t>
            </w:r>
            <w:r w:rsidRPr="005C457F">
              <w:rPr>
                <w:rFonts w:ascii="Arial" w:eastAsia="Times New Roman" w:hAnsi="Arial" w:cs="Arial"/>
                <w:sz w:val="20"/>
                <w:szCs w:val="20"/>
              </w:rPr>
              <w:t xml:space="preserve">rees </w:t>
            </w:r>
            <w:r>
              <w:rPr>
                <w:rFonts w:ascii="Arial" w:eastAsia="Times New Roman" w:hAnsi="Arial" w:cs="Arial"/>
                <w:sz w:val="20"/>
                <w:szCs w:val="20"/>
              </w:rPr>
              <w:br/>
            </w:r>
            <w:r w:rsidRPr="005C457F">
              <w:rPr>
                <w:rFonts w:ascii="Arial" w:eastAsia="Times New Roman" w:hAnsi="Arial" w:cs="Arial"/>
                <w:sz w:val="20"/>
                <w:szCs w:val="20"/>
              </w:rPr>
              <w:t>(&gt;</w:t>
            </w:r>
            <w:r w:rsidR="00A027E2">
              <w:rPr>
                <w:rFonts w:ascii="Arial" w:eastAsia="Times New Roman" w:hAnsi="Arial" w:cs="Arial"/>
                <w:sz w:val="20"/>
                <w:szCs w:val="20"/>
              </w:rPr>
              <w:t>5 m</w:t>
            </w:r>
            <w:r w:rsidRPr="005C457F">
              <w:rPr>
                <w:rFonts w:ascii="Arial" w:eastAsia="Times New Roman" w:hAnsi="Arial" w:cs="Arial"/>
                <w:sz w:val="20"/>
                <w:szCs w:val="20"/>
              </w:rPr>
              <w:t xml:space="preserve"> ht)</w:t>
            </w:r>
          </w:p>
        </w:tc>
      </w:tr>
      <w:tr w:rsidR="005C457F" w:rsidRPr="005C457F" w:rsidTr="005C457F">
        <w:trPr>
          <w:trHeight w:val="560"/>
        </w:trPr>
        <w:tc>
          <w:tcPr>
            <w:tcW w:w="2980" w:type="dxa"/>
            <w:tcBorders>
              <w:top w:val="nil"/>
              <w:left w:val="nil"/>
              <w:bottom w:val="single" w:sz="4" w:space="0" w:color="auto"/>
              <w:right w:val="nil"/>
            </w:tcBorders>
            <w:shd w:val="clear" w:color="000000" w:fill="FFFFFF"/>
            <w:hideMark/>
          </w:tcPr>
          <w:p w:rsidR="005C457F" w:rsidRPr="005C457F" w:rsidRDefault="005C457F" w:rsidP="005C457F">
            <w:pPr>
              <w:ind w:left="172" w:hanging="172"/>
              <w:rPr>
                <w:rFonts w:ascii="Arial" w:eastAsia="Times New Roman" w:hAnsi="Arial" w:cs="Arial"/>
                <w:sz w:val="20"/>
                <w:szCs w:val="20"/>
              </w:rPr>
            </w:pPr>
            <w:r w:rsidRPr="005C457F">
              <w:rPr>
                <w:rFonts w:ascii="Arial" w:eastAsia="Times New Roman" w:hAnsi="Arial" w:cs="Arial"/>
                <w:sz w:val="20"/>
                <w:szCs w:val="20"/>
              </w:rPr>
              <w:t xml:space="preserve">Makua Implementation Plan  </w:t>
            </w:r>
            <w:r w:rsidRPr="005C457F">
              <w:rPr>
                <w:rFonts w:ascii="Arial" w:eastAsia="Times New Roman" w:hAnsi="Arial" w:cs="Arial"/>
                <w:sz w:val="20"/>
                <w:szCs w:val="20"/>
              </w:rPr>
              <w:br/>
            </w:r>
            <w:r w:rsidR="00246D6B">
              <w:rPr>
                <w:rFonts w:ascii="Arial" w:eastAsia="Times New Roman" w:hAnsi="Arial" w:cs="Arial"/>
                <w:sz w:val="20"/>
                <w:szCs w:val="20"/>
              </w:rPr>
              <w:fldChar w:fldCharType="begin"/>
            </w:r>
            <w:r>
              <w:rPr>
                <w:rFonts w:ascii="Arial" w:eastAsia="Times New Roman" w:hAnsi="Arial" w:cs="Arial"/>
                <w:sz w:val="20"/>
                <w:szCs w:val="20"/>
              </w:rPr>
              <w:instrText xml:space="preserve"> ADDIN EN.CITE &lt;EndNote&gt;&lt;Cite&gt;&lt;Author&gt;US Army Garrison&lt;/Author&gt;&lt;Year&gt;2003&lt;/Year&gt;&lt;RecNum&gt;334&lt;/RecNum&gt;&lt;DisplayText&gt;(US Army Garrison 2003)&lt;/DisplayText&gt;&lt;record&gt;&lt;rec-number&gt;334&lt;/rec-number&gt;&lt;foreign-keys&gt;&lt;key app="EN" db-id="29wd9fdxkttawpevre3ptatrsdx2se0wz5da"&gt;334&lt;/key&gt;&lt;/foreign-keys&gt;&lt;ref-type name="Report"&gt;27&lt;/ref-type&gt;&lt;contributors&gt;&lt;authors&gt;&lt;author&gt;US Army Garrison, &lt;/author&gt;&lt;/authors&gt;&lt;/contributors&gt;&lt;titles&gt;&lt;title&gt;Final Implementation Plan, Makua Military Reservation, Island of Oahu&lt;/title&gt;&lt;/titles&gt;&lt;dates&gt;&lt;year&gt;2003&lt;/year&gt;&lt;/dates&gt;&lt;publisher&gt;Directorate of Public Works, Environmental Division, Schofield Barracks, HI&lt;/publisher&gt;&lt;urls&gt;&lt;/urls&gt;&lt;/record&gt;&lt;/Cite&gt;&lt;/EndNote&gt;</w:instrText>
            </w:r>
            <w:r w:rsidR="00246D6B">
              <w:rPr>
                <w:rFonts w:ascii="Arial" w:eastAsia="Times New Roman" w:hAnsi="Arial" w:cs="Arial"/>
                <w:sz w:val="20"/>
                <w:szCs w:val="20"/>
              </w:rPr>
              <w:fldChar w:fldCharType="separate"/>
            </w:r>
            <w:r>
              <w:rPr>
                <w:rFonts w:ascii="Arial" w:eastAsia="Times New Roman" w:hAnsi="Arial" w:cs="Arial"/>
                <w:noProof/>
                <w:sz w:val="20"/>
                <w:szCs w:val="20"/>
              </w:rPr>
              <w:t>(US Army Garrison 2003)</w:t>
            </w:r>
            <w:r w:rsidR="00246D6B">
              <w:rPr>
                <w:rFonts w:ascii="Arial" w:eastAsia="Times New Roman" w:hAnsi="Arial" w:cs="Arial"/>
                <w:sz w:val="20"/>
                <w:szCs w:val="20"/>
              </w:rPr>
              <w:fldChar w:fldCharType="end"/>
            </w:r>
          </w:p>
        </w:tc>
        <w:tc>
          <w:tcPr>
            <w:tcW w:w="939" w:type="dxa"/>
            <w:tcBorders>
              <w:top w:val="nil"/>
              <w:left w:val="nil"/>
              <w:bottom w:val="single" w:sz="4" w:space="0" w:color="auto"/>
              <w:right w:val="nil"/>
            </w:tcBorders>
            <w:shd w:val="clear" w:color="000000" w:fill="FFFFFF"/>
            <w:hideMark/>
          </w:tcPr>
          <w:p w:rsidR="005C457F" w:rsidRPr="005C457F" w:rsidRDefault="005C457F" w:rsidP="005C457F">
            <w:pPr>
              <w:rPr>
                <w:rFonts w:ascii="Arial" w:eastAsia="Times New Roman" w:hAnsi="Arial" w:cs="Arial"/>
                <w:sz w:val="20"/>
                <w:szCs w:val="20"/>
              </w:rPr>
            </w:pPr>
            <w:r w:rsidRPr="005C457F">
              <w:rPr>
                <w:rFonts w:ascii="Arial" w:eastAsia="Times New Roman" w:hAnsi="Arial" w:cs="Arial"/>
                <w:sz w:val="20"/>
                <w:szCs w:val="20"/>
              </w:rPr>
              <w:t>DOD</w:t>
            </w:r>
          </w:p>
        </w:tc>
        <w:tc>
          <w:tcPr>
            <w:tcW w:w="1131" w:type="dxa"/>
            <w:tcBorders>
              <w:top w:val="nil"/>
              <w:left w:val="nil"/>
              <w:bottom w:val="single" w:sz="4" w:space="0" w:color="auto"/>
              <w:right w:val="nil"/>
            </w:tcBorders>
            <w:shd w:val="clear" w:color="000000" w:fill="FFFFFF"/>
            <w:hideMark/>
          </w:tcPr>
          <w:p w:rsidR="005C457F" w:rsidRPr="005C457F" w:rsidRDefault="00712E27" w:rsidP="005C457F">
            <w:pPr>
              <w:rPr>
                <w:rFonts w:ascii="Arial" w:eastAsia="Times New Roman" w:hAnsi="Arial" w:cs="Arial"/>
                <w:sz w:val="20"/>
                <w:szCs w:val="20"/>
              </w:rPr>
            </w:pPr>
            <w:r>
              <w:rPr>
                <w:rFonts w:ascii="Arial" w:eastAsia="Times New Roman" w:hAnsi="Arial" w:cs="Arial"/>
                <w:sz w:val="20"/>
                <w:szCs w:val="20"/>
              </w:rPr>
              <w:t xml:space="preserve">Hawaii </w:t>
            </w:r>
          </w:p>
        </w:tc>
        <w:tc>
          <w:tcPr>
            <w:tcW w:w="1080" w:type="dxa"/>
            <w:tcBorders>
              <w:top w:val="nil"/>
              <w:left w:val="nil"/>
              <w:bottom w:val="single" w:sz="4" w:space="0" w:color="auto"/>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All S</w:t>
            </w:r>
            <w:r w:rsidRPr="005C457F">
              <w:rPr>
                <w:rFonts w:ascii="Arial" w:eastAsia="Times New Roman" w:hAnsi="Arial" w:cs="Arial"/>
                <w:sz w:val="20"/>
                <w:szCs w:val="20"/>
              </w:rPr>
              <w:t>pecies</w:t>
            </w:r>
          </w:p>
        </w:tc>
        <w:tc>
          <w:tcPr>
            <w:tcW w:w="1800" w:type="dxa"/>
            <w:tcBorders>
              <w:top w:val="nil"/>
              <w:left w:val="nil"/>
              <w:bottom w:val="single" w:sz="4" w:space="0" w:color="auto"/>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P</w:t>
            </w:r>
            <w:r w:rsidRPr="005C457F">
              <w:rPr>
                <w:rFonts w:ascii="Arial" w:eastAsia="Times New Roman" w:hAnsi="Arial" w:cs="Arial"/>
                <w:sz w:val="20"/>
                <w:szCs w:val="20"/>
              </w:rPr>
              <w:t>ole-intercept</w:t>
            </w:r>
          </w:p>
        </w:tc>
        <w:tc>
          <w:tcPr>
            <w:tcW w:w="1431" w:type="dxa"/>
            <w:tcBorders>
              <w:top w:val="nil"/>
              <w:left w:val="nil"/>
              <w:bottom w:val="single" w:sz="4" w:space="0" w:color="auto"/>
              <w:right w:val="nil"/>
            </w:tcBorders>
            <w:shd w:val="clear" w:color="000000" w:fill="FFFFFF"/>
            <w:hideMark/>
          </w:tcPr>
          <w:p w:rsidR="005C457F" w:rsidRPr="005C457F" w:rsidRDefault="005C457F" w:rsidP="005C457F">
            <w:pPr>
              <w:ind w:left="2" w:hanging="2"/>
              <w:rPr>
                <w:rFonts w:ascii="Arial" w:eastAsia="Times New Roman" w:hAnsi="Arial" w:cs="Arial"/>
                <w:sz w:val="20"/>
                <w:szCs w:val="20"/>
              </w:rPr>
            </w:pPr>
            <w:r>
              <w:rPr>
                <w:rFonts w:ascii="Arial" w:eastAsia="Times New Roman" w:hAnsi="Arial" w:cs="Arial"/>
                <w:sz w:val="20"/>
                <w:szCs w:val="20"/>
              </w:rPr>
              <w:t>Trees and S</w:t>
            </w:r>
            <w:r w:rsidRPr="005C457F">
              <w:rPr>
                <w:rFonts w:ascii="Arial" w:eastAsia="Times New Roman" w:hAnsi="Arial" w:cs="Arial"/>
                <w:sz w:val="20"/>
                <w:szCs w:val="20"/>
              </w:rPr>
              <w:t>hrubs</w:t>
            </w:r>
          </w:p>
        </w:tc>
      </w:tr>
    </w:tbl>
    <w:p w:rsidR="005C457F" w:rsidRDefault="005C457F" w:rsidP="00CE16B1">
      <w:pPr>
        <w:pStyle w:val="TableCaptionBold"/>
        <w:rPr>
          <w:rFonts w:ascii="Arial" w:hAnsi="Arial" w:cs="Arial"/>
          <w:b w:val="0"/>
          <w:sz w:val="20"/>
          <w:szCs w:val="20"/>
        </w:rPr>
      </w:pPr>
    </w:p>
    <w:p w:rsidR="00F531D0" w:rsidRPr="00615948" w:rsidRDefault="00F531D0" w:rsidP="00CE16B1">
      <w:pPr>
        <w:pStyle w:val="TableCaptionBold"/>
        <w:rPr>
          <w:rFonts w:ascii="Arial" w:hAnsi="Arial" w:cs="Arial"/>
          <w:b w:val="0"/>
          <w:sz w:val="20"/>
          <w:szCs w:val="20"/>
        </w:rPr>
      </w:pPr>
    </w:p>
    <w:p w:rsidR="00604B3A" w:rsidRDefault="00604B3A" w:rsidP="00CE16B1">
      <w:r w:rsidRPr="00615948">
        <w:t xml:space="preserve">The techniques used to estimate vegetation composition and structure in a community should be tied directly to the monitoring objectives but may be limited by logistical constraints and often </w:t>
      </w:r>
      <w:r w:rsidRPr="00615948">
        <w:lastRenderedPageBreak/>
        <w:t xml:space="preserve">influenced by legacy protocols. It is not surprising that the four previously developed protocols differ in which attributes are measured and what data collection techniques are used since these protocols were developed to meet a variety of monitoring objectives. For </w:t>
      </w:r>
      <w:r w:rsidR="007B2533" w:rsidRPr="00615948">
        <w:t>example</w:t>
      </w:r>
      <w:r w:rsidRPr="00615948">
        <w:t>, trees are more intensely sampled than understory species in the</w:t>
      </w:r>
      <w:r w:rsidR="00DB1931">
        <w:t xml:space="preserve"> Forest Inventory and Analysis P</w:t>
      </w:r>
      <w:r w:rsidRPr="00615948">
        <w:t xml:space="preserve">rotocol </w:t>
      </w:r>
      <w:r w:rsidR="00246D6B">
        <w:fldChar w:fldCharType="begin"/>
      </w:r>
      <w:r w:rsidR="005C291B">
        <w:instrText xml:space="preserve"> ADDIN EN.CITE &lt;EndNote&gt;&lt;Cite&gt;&lt;Author&gt;USDA Forest Service&lt;/Author&gt;&lt;Year&gt;2005&lt;/Year&gt;&lt;RecNum&gt;310&lt;/RecNum&gt;&lt;DisplayText&gt;(USDA Forest Service 2005)&lt;/DisplayText&gt;&lt;record&gt;&lt;rec-number&gt;310&lt;/rec-number&gt;&lt;foreign-keys&gt;&lt;key app="EN" db-id="29wd9fdxkttawpevre3ptatrsdx2se0wz5da"&gt;310&lt;/key&gt;&lt;/foreign-keys&gt;&lt;ref-type name="Report"&gt;27&lt;/ref-type&gt;&lt;contributors&gt;&lt;authors&gt;&lt;author&gt;USDA Forest Service,&lt;/author&gt;&lt;/authors&gt;&lt;/contributors&gt;&lt;titles&gt;&lt;title&gt;Field Instructions for the Inventory of Pacific Islands&lt;/title&gt;&lt;/titles&gt;&lt;dates&gt;&lt;year&gt;2005&lt;/year&gt;&lt;/dates&gt;&lt;pub-location&gt;Portland, OR.&lt;/pub-location&gt;&lt;publisher&gt;Forest Inventory and Analysis Program, Pacific Northwest Research Station&lt;/publisher&gt;&lt;urls&gt;&lt;/urls&gt;&lt;/record&gt;&lt;/Cite&gt;&lt;/EndNote&gt;</w:instrText>
      </w:r>
      <w:r w:rsidR="00246D6B">
        <w:fldChar w:fldCharType="separate"/>
      </w:r>
      <w:r w:rsidR="005C291B">
        <w:rPr>
          <w:noProof/>
        </w:rPr>
        <w:t>(USDA Forest Service 2005)</w:t>
      </w:r>
      <w:r w:rsidR="00246D6B">
        <w:fldChar w:fldCharType="end"/>
      </w:r>
      <w:r w:rsidRPr="00615948">
        <w:t xml:space="preserve"> which was developed by the U.S. Forest Service to quantify the distribution and health of forests with emphasis on trees. In contrast, the Fire Monitoring Handbook (FMH) </w:t>
      </w:r>
      <w:r w:rsidR="00246D6B">
        <w:fldChar w:fldCharType="begin"/>
      </w:r>
      <w:r w:rsidR="000F00EC">
        <w:instrText xml:space="preserve"> ADDIN EN.CITE &lt;EndNote&gt;&lt;Cite ExcludeAuth="1"&gt;&lt;Author&gt;National Park Service (NPS)&lt;/Author&gt;&lt;Year&gt;2003&lt;/Year&gt;&lt;RecNum&gt;308&lt;/RecNum&gt;&lt;Prefix&gt;NPS &lt;/Prefix&gt;&lt;DisplayText&gt;(NPS 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fldChar w:fldCharType="separate"/>
      </w:r>
      <w:r w:rsidR="005C291B">
        <w:rPr>
          <w:noProof/>
        </w:rPr>
        <w:t>(NPS 2003)</w:t>
      </w:r>
      <w:r w:rsidR="00246D6B">
        <w:fldChar w:fldCharType="end"/>
      </w:r>
      <w:r w:rsidRPr="00615948">
        <w:t xml:space="preserve"> and Implementation Plan for Makua Military Reservation </w:t>
      </w:r>
      <w:r w:rsidR="00246D6B">
        <w:fldChar w:fldCharType="begin"/>
      </w:r>
      <w:r w:rsidR="005C291B">
        <w:instrText xml:space="preserve"> ADDIN EN.CITE &lt;EndNote&gt;&lt;Cite&gt;&lt;Author&gt;US Army Garrison&lt;/Author&gt;&lt;Year&gt;2003&lt;/Year&gt;&lt;RecNum&gt;334&lt;/RecNum&gt;&lt;DisplayText&gt;(US Army Garrison 2003)&lt;/DisplayText&gt;&lt;record&gt;&lt;rec-number&gt;334&lt;/rec-number&gt;&lt;foreign-keys&gt;&lt;key app="EN" db-id="29wd9fdxkttawpevre3ptatrsdx2se0wz5da"&gt;334&lt;/key&gt;&lt;/foreign-keys&gt;&lt;ref-type name="Report"&gt;27&lt;/ref-type&gt;&lt;contributors&gt;&lt;authors&gt;&lt;author&gt;US Army Garrison, &lt;/author&gt;&lt;/authors&gt;&lt;/contributors&gt;&lt;titles&gt;&lt;title&gt;Final Implementation Plan, Makua Military Reservation, Island of Oahu&lt;/title&gt;&lt;/titles&gt;&lt;dates&gt;&lt;year&gt;2003&lt;/year&gt;&lt;/dates&gt;&lt;publisher&gt;Directorate of Public Works, Environmental Division, Schofield Barracks, HI&lt;/publisher&gt;&lt;urls&gt;&lt;/urls&gt;&lt;/record&gt;&lt;/Cite&gt;&lt;/EndNote&gt;</w:instrText>
      </w:r>
      <w:r w:rsidR="00246D6B">
        <w:fldChar w:fldCharType="separate"/>
      </w:r>
      <w:r w:rsidR="005C291B">
        <w:rPr>
          <w:noProof/>
        </w:rPr>
        <w:t>(US Army Garrison 2003)</w:t>
      </w:r>
      <w:r w:rsidR="00246D6B">
        <w:fldChar w:fldCharType="end"/>
      </w:r>
      <w:r w:rsidRPr="00615948">
        <w:t xml:space="preserve"> protocols include techniques for all plant life forms. The Makua monitoring protocol was designed primarily to allow the military to assess the status and stability of 28 target plant taxa and their habitats as they may potentially be impacted by Army training activities. The Army Natural Resources staff started establishing plant community monitoring plots for the Makua protocol in 2008. The FMH </w:t>
      </w:r>
      <w:r w:rsidR="00BD1B24">
        <w:t>protocol is a guide to provide p</w:t>
      </w:r>
      <w:r w:rsidRPr="00615948">
        <w:t xml:space="preserve">ark resource and fire </w:t>
      </w:r>
      <w:r w:rsidR="00517A03" w:rsidRPr="00615948">
        <w:t>manager’s</w:t>
      </w:r>
      <w:r w:rsidRPr="00615948">
        <w:t xml:space="preserve"> potential strategies to sample vegetation recovery following fire, but few plots have been installed in the PACN parks to date. The Dunn Protocol </w:t>
      </w:r>
      <w:r w:rsidR="00246D6B">
        <w:fldChar w:fldCharType="begin"/>
      </w:r>
      <w:r w:rsidR="005C291B">
        <w:instrText xml:space="preserve"> ADDIN EN.CITE &lt;EndNote&gt;&lt;Cite&gt;&lt;Author&gt;Dunn&lt;/Author&gt;&lt;Year&gt;1992&lt;/Year&gt;&lt;RecNum&gt;309&lt;/RecNum&gt;&lt;DisplayText&gt;(Dunn 1992)&lt;/DisplayText&gt;&lt;record&gt;&lt;rec-number&gt;309&lt;/rec-number&gt;&lt;foreign-keys&gt;&lt;key app="EN" db-id="29wd9fdxkttawpevre3ptatrsdx2se0wz5da"&gt;309&lt;/key&gt;&lt;/foreign-keys&gt;&lt;ref-type name="Book"&gt;6&lt;/ref-type&gt;&lt;contributors&gt;&lt;authors&gt;&lt;author&gt;Dunn, Patrick&lt;/author&gt;&lt;/authors&gt;&lt;/contributors&gt;&lt;titles&gt;&lt;title&gt;Long-Term Biological Resource Monitoring of Hawaiian Natural Areas. Produced from the Hawaii Department of Land and Natural Resources, Division of Forestry and Wildlife by The Nature Conservancy of Hawaii. Honolulu, HI.&lt;/title&gt;&lt;/titles&gt;&lt;dates&gt;&lt;year&gt;1992&lt;/year&gt;&lt;/dates&gt;&lt;urls&gt;&lt;/urls&gt;&lt;/record&gt;&lt;/Cite&gt;&lt;/EndNote&gt;</w:instrText>
      </w:r>
      <w:r w:rsidR="00246D6B">
        <w:fldChar w:fldCharType="separate"/>
      </w:r>
      <w:r w:rsidR="005C291B">
        <w:rPr>
          <w:noProof/>
        </w:rPr>
        <w:t>(Dunn 1992)</w:t>
      </w:r>
      <w:r w:rsidR="00246D6B">
        <w:fldChar w:fldCharType="end"/>
      </w:r>
      <w:r w:rsidRPr="00615948">
        <w:t xml:space="preserve"> provides a design for collecting detailed data on both vegetation layers and species cover. It was implemented partially by some organizations such as the State of Hawaii Natural Area Reserve System (NARS) and the Nature Conservancy. However, neither program has ever had a large enough budget or the required resources to implement this protocol fully. Few benefits would be realized by directly adopting any of these established protocols for the National Park Service (NPS) Inventory &amp; Monitoring </w:t>
      </w:r>
      <w:r w:rsidR="00CA7093">
        <w:t>P</w:t>
      </w:r>
      <w:r w:rsidR="00CA7093" w:rsidRPr="00615948">
        <w:t xml:space="preserve">rogram </w:t>
      </w:r>
      <w:r w:rsidRPr="00615948">
        <w:t>(I&amp;M) because most do not adequately sample all plant life forms, all lack detailed data analysis and processing techniques, and few have historical plots and data for comparison. Nonetheless, many of the basic methods used in these earlier protocols represent standard vegetation sampling techniques and have been adapted or modified for the current PACN community monitoring effort. NPS I&amp;M developed this plant community protocol to fit within its proposed I&amp;M budget and with the hope of avoiding some of the implementation difficulties of prior monitoring efforts</w:t>
      </w:r>
      <w:r w:rsidR="00A027E2">
        <w:t xml:space="preserve">. </w:t>
      </w:r>
    </w:p>
    <w:p w:rsidR="00604B3A" w:rsidRPr="00CE16B1" w:rsidRDefault="00604B3A" w:rsidP="00CE16B1"/>
    <w:p w:rsidR="00604B3A" w:rsidRPr="00C94BAB" w:rsidRDefault="00D22443" w:rsidP="007F072A">
      <w:pPr>
        <w:pStyle w:val="NTR-2ndOrder"/>
      </w:pPr>
      <w:bookmarkStart w:id="45" w:name="_Toc265829213"/>
      <w:bookmarkStart w:id="46" w:name="_Toc296323138"/>
      <w:r>
        <w:t>Protocol</w:t>
      </w:r>
      <w:r w:rsidR="00604B3A" w:rsidRPr="00C94BAB">
        <w:t xml:space="preserve"> Objectives</w:t>
      </w:r>
      <w:bookmarkEnd w:id="45"/>
      <w:bookmarkEnd w:id="46"/>
    </w:p>
    <w:p w:rsidR="00604B3A" w:rsidRDefault="00604B3A" w:rsidP="00077509">
      <w:r>
        <w:t xml:space="preserve">This protocol takes a long-term systematic approach to monitor many of the major plant communities within parks in Hawaii, American Samoa, and the Mariana Islands to assess status and trends of plant community composition and structure at five-year intervals. </w:t>
      </w:r>
      <w:r w:rsidR="00D22443">
        <w:t>Two kinds of objectives are met by this protocol</w:t>
      </w:r>
      <w:r w:rsidR="00E46D7F">
        <w:t>.</w:t>
      </w:r>
    </w:p>
    <w:p w:rsidR="00604B3A" w:rsidRDefault="00604B3A" w:rsidP="00077509">
      <w:pPr>
        <w:autoSpaceDE w:val="0"/>
        <w:autoSpaceDN w:val="0"/>
        <w:adjustRightInd w:val="0"/>
        <w:spacing w:line="240" w:lineRule="atLeast"/>
        <w:rPr>
          <w:color w:val="000000"/>
        </w:rPr>
      </w:pPr>
    </w:p>
    <w:p w:rsidR="00604B3A" w:rsidRDefault="00604B3A" w:rsidP="00077509">
      <w:pPr>
        <w:autoSpaceDE w:val="0"/>
        <w:autoSpaceDN w:val="0"/>
        <w:adjustRightInd w:val="0"/>
        <w:spacing w:line="240" w:lineRule="atLeast"/>
        <w:rPr>
          <w:color w:val="000000"/>
        </w:rPr>
      </w:pPr>
      <w:r w:rsidRPr="00837FEF">
        <w:rPr>
          <w:b/>
          <w:i/>
          <w:color w:val="000000"/>
        </w:rPr>
        <w:t>Monitoring Objective</w:t>
      </w:r>
      <w:r>
        <w:rPr>
          <w:color w:val="000000"/>
        </w:rPr>
        <w:t xml:space="preserve">: </w:t>
      </w:r>
      <w:r w:rsidRPr="00086E4E">
        <w:rPr>
          <w:color w:val="000000"/>
        </w:rPr>
        <w:t xml:space="preserve">Determine </w:t>
      </w:r>
      <w:r>
        <w:rPr>
          <w:color w:val="000000"/>
        </w:rPr>
        <w:t>the status and trends</w:t>
      </w:r>
      <w:r w:rsidRPr="00086E4E">
        <w:rPr>
          <w:color w:val="000000"/>
        </w:rPr>
        <w:t xml:space="preserve"> in </w:t>
      </w:r>
      <w:r>
        <w:rPr>
          <w:color w:val="000000"/>
        </w:rPr>
        <w:t xml:space="preserve">plant community composition and structure </w:t>
      </w:r>
      <w:r w:rsidRPr="00086E4E">
        <w:rPr>
          <w:color w:val="000000"/>
        </w:rPr>
        <w:t xml:space="preserve">at </w:t>
      </w:r>
      <w:r>
        <w:rPr>
          <w:color w:val="000000"/>
        </w:rPr>
        <w:t>five-</w:t>
      </w:r>
      <w:r w:rsidRPr="00086E4E">
        <w:rPr>
          <w:color w:val="000000"/>
        </w:rPr>
        <w:t xml:space="preserve">year intervals in </w:t>
      </w:r>
      <w:r>
        <w:rPr>
          <w:color w:val="000000"/>
        </w:rPr>
        <w:t xml:space="preserve">the five </w:t>
      </w:r>
      <w:r w:rsidRPr="00086E4E">
        <w:rPr>
          <w:color w:val="000000"/>
        </w:rPr>
        <w:t xml:space="preserve">focal plant communities identified </w:t>
      </w:r>
      <w:r>
        <w:rPr>
          <w:color w:val="000000"/>
        </w:rPr>
        <w:t>at</w:t>
      </w:r>
      <w:r w:rsidRPr="00086E4E">
        <w:rPr>
          <w:color w:val="000000"/>
        </w:rPr>
        <w:t xml:space="preserve"> PACN </w:t>
      </w:r>
      <w:r>
        <w:rPr>
          <w:color w:val="000000"/>
        </w:rPr>
        <w:t xml:space="preserve">parks. Specifically, plant community composition and structure will be assessed in terms of </w:t>
      </w:r>
      <w:r w:rsidRPr="00086E4E">
        <w:rPr>
          <w:color w:val="000000"/>
        </w:rPr>
        <w:t xml:space="preserve">vascular plant species </w:t>
      </w:r>
      <w:r>
        <w:rPr>
          <w:color w:val="000000"/>
        </w:rPr>
        <w:t xml:space="preserve">diversity, understory cover (at two different structural layers), species </w:t>
      </w:r>
      <w:r w:rsidRPr="00086E4E">
        <w:rPr>
          <w:color w:val="000000"/>
        </w:rPr>
        <w:t>density (</w:t>
      </w:r>
      <w:r>
        <w:rPr>
          <w:color w:val="000000"/>
        </w:rPr>
        <w:t>of woody species by height or size class</w:t>
      </w:r>
      <w:r w:rsidRPr="00086E4E">
        <w:rPr>
          <w:color w:val="000000"/>
        </w:rPr>
        <w:t>),</w:t>
      </w:r>
      <w:r>
        <w:rPr>
          <w:color w:val="000000"/>
        </w:rPr>
        <w:t xml:space="preserve"> </w:t>
      </w:r>
      <w:r w:rsidR="0080004A">
        <w:rPr>
          <w:color w:val="000000"/>
        </w:rPr>
        <w:t xml:space="preserve">species </w:t>
      </w:r>
      <w:r>
        <w:rPr>
          <w:color w:val="000000"/>
        </w:rPr>
        <w:t>distribution frequency</w:t>
      </w:r>
      <w:r w:rsidR="0080004A">
        <w:rPr>
          <w:color w:val="000000"/>
        </w:rPr>
        <w:t>, and coarse woody debris</w:t>
      </w:r>
      <w:r>
        <w:rPr>
          <w:color w:val="000000"/>
        </w:rPr>
        <w:t xml:space="preserve">. </w:t>
      </w:r>
    </w:p>
    <w:p w:rsidR="00604B3A" w:rsidRDefault="00604B3A" w:rsidP="00077509">
      <w:pPr>
        <w:rPr>
          <w:color w:val="000000"/>
        </w:rPr>
      </w:pPr>
    </w:p>
    <w:p w:rsidR="00604B3A" w:rsidRDefault="00604B3A" w:rsidP="00077509">
      <w:r w:rsidRPr="00837FEF">
        <w:rPr>
          <w:b/>
          <w:i/>
          <w:color w:val="000000"/>
        </w:rPr>
        <w:t>Sampling Objective</w:t>
      </w:r>
      <w:r>
        <w:rPr>
          <w:color w:val="000000"/>
        </w:rPr>
        <w:t xml:space="preserve">: </w:t>
      </w:r>
      <w:r w:rsidRPr="00086E4E">
        <w:t xml:space="preserve">80% probability of detecting </w:t>
      </w:r>
      <w:r w:rsidR="00285460">
        <w:t>25</w:t>
      </w:r>
      <w:r w:rsidRPr="00086E4E">
        <w:t xml:space="preserve">% change over </w:t>
      </w:r>
      <w:r>
        <w:t xml:space="preserve">a </w:t>
      </w:r>
      <w:r w:rsidRPr="00086E4E">
        <w:t xml:space="preserve">25 year period, with </w:t>
      </w:r>
      <w:r>
        <w:t xml:space="preserve">10% </w:t>
      </w:r>
      <w:r w:rsidRPr="00086E4E">
        <w:t xml:space="preserve">Type I </w:t>
      </w:r>
      <w:r>
        <w:t>(false change) error for the selected vegetation variables</w:t>
      </w:r>
      <w:r w:rsidRPr="00086E4E">
        <w:t>.</w:t>
      </w:r>
      <w:r w:rsidR="00285460">
        <w:t xml:space="preserve"> This objective drives the parameters of the sampling design (Chapter 2).</w:t>
      </w:r>
    </w:p>
    <w:p w:rsidR="00604B3A" w:rsidRDefault="00604B3A" w:rsidP="00077509"/>
    <w:p w:rsidR="00604B3A" w:rsidRPr="00C94BAB" w:rsidRDefault="00604B3A" w:rsidP="007F072A">
      <w:pPr>
        <w:pStyle w:val="NTR-2ndOrder"/>
      </w:pPr>
      <w:bookmarkStart w:id="47" w:name="_Toc265829214"/>
      <w:bookmarkStart w:id="48" w:name="_Toc296323139"/>
      <w:r w:rsidRPr="00C94BAB">
        <w:t>Management Significance</w:t>
      </w:r>
      <w:bookmarkEnd w:id="47"/>
      <w:bookmarkEnd w:id="48"/>
    </w:p>
    <w:p w:rsidR="00604B3A" w:rsidRDefault="00604B3A" w:rsidP="00077509">
      <w:r>
        <w:t xml:space="preserve">This monitoring effort will provide park managers with new information </w:t>
      </w:r>
      <w:r w:rsidR="00424163">
        <w:t xml:space="preserve">on the condition of park resources. The status of key vegetation community parameters within </w:t>
      </w:r>
      <w:r w:rsidR="0014588F">
        <w:t xml:space="preserve">entire </w:t>
      </w:r>
      <w:r w:rsidR="00424163">
        <w:t xml:space="preserve">focal communities </w:t>
      </w:r>
      <w:r w:rsidR="00424163">
        <w:lastRenderedPageBreak/>
        <w:t xml:space="preserve">in parks </w:t>
      </w:r>
      <w:r w:rsidR="0014588F">
        <w:t xml:space="preserve">as opposed to only sites where current management is occurring </w:t>
      </w:r>
      <w:r w:rsidR="00424163">
        <w:t xml:space="preserve">will </w:t>
      </w:r>
      <w:r w:rsidR="0014588F">
        <w:t>aid managers in the prioritization of management resources</w:t>
      </w:r>
      <w:r w:rsidR="00424163">
        <w:t>.  These data</w:t>
      </w:r>
      <w:r>
        <w:t xml:space="preserve"> can be used to determine if management actions are adequate to maintain the natural biological resources at acceptable levels relative to historical baselines and to future conditions as they may be modified by global climate change. For example, if monitoring results indicate a significant increase in the number of or, cover of, invasive species, additional efforts may need to be taken to reduce these impacts. Similarly, if the data show that native species are being maintained or are increasing relative to ungulate control and invasive species are decreasing, it may be possible to redirect some management resources to other priority actions. Additionally, monitoring will provide a temporal baseline that can be used to assess impacts and recovery potential relative to major landscape events such as fire, drought, hurricanes, and global climate change.</w:t>
      </w:r>
    </w:p>
    <w:p w:rsidR="00604B3A" w:rsidRDefault="00604B3A" w:rsidP="00077509"/>
    <w:p w:rsidR="00604B3A" w:rsidRPr="00C94BAB" w:rsidRDefault="00604B3A" w:rsidP="007F072A">
      <w:pPr>
        <w:pStyle w:val="NTR-2ndOrder"/>
      </w:pPr>
      <w:bookmarkStart w:id="49" w:name="_Toc265829215"/>
      <w:bookmarkStart w:id="50" w:name="_Toc296323140"/>
      <w:r w:rsidRPr="00C94BAB">
        <w:t>Relationship to Other I&amp;M Protocols in the PACN</w:t>
      </w:r>
      <w:bookmarkEnd w:id="49"/>
      <w:bookmarkEnd w:id="50"/>
      <w:r w:rsidRPr="00C94BAB">
        <w:t xml:space="preserve"> </w:t>
      </w:r>
    </w:p>
    <w:p w:rsidR="00604B3A" w:rsidRDefault="00604B3A" w:rsidP="00077509">
      <w:r>
        <w:t>The Focal</w:t>
      </w:r>
      <w:r w:rsidR="00DB1931">
        <w:t xml:space="preserve"> Terrestrial Plant Communities P</w:t>
      </w:r>
      <w:r>
        <w:t>rotocol and the Esta</w:t>
      </w:r>
      <w:r w:rsidR="00DB1931">
        <w:t xml:space="preserve">blished Invasive Plant Species </w:t>
      </w:r>
      <w:r w:rsidR="00A01132">
        <w:t xml:space="preserve">Monitoring </w:t>
      </w:r>
      <w:r w:rsidR="00DB1931">
        <w:t>P</w:t>
      </w:r>
      <w:r>
        <w:t xml:space="preserve">rotocol </w:t>
      </w:r>
      <w:r w:rsidR="00246D6B">
        <w:fldChar w:fldCharType="begin"/>
      </w:r>
      <w:r w:rsidR="001A5D4F">
        <w:instrText xml:space="preserve"> ADDIN EN.CITE &lt;EndNote&gt;&lt;Cite&gt;&lt;Author&gt;Ainsworth&lt;/Author&gt;&lt;Year&gt;2010&lt;/Year&gt;&lt;RecNum&gt;487&lt;/RecNum&gt;&lt;DisplayText&gt;(Ainsworth et al. 2010)&lt;/DisplayText&gt;&lt;record&gt;&lt;rec-number&gt;487&lt;/rec-number&gt;&lt;foreign-keys&gt;&lt;key app="EN" db-id="29wd9fdxkttawpevre3ptatrsdx2se0wz5da"&gt;487&lt;/key&gt;&lt;/foreign-keys&gt;&lt;ref-type name="Unpublished Work"&gt;34&lt;/ref-type&gt;&lt;contributors&gt;&lt;authors&gt;&lt;author&gt;Ainsworth, A.&lt;/author&gt;&lt;author&gt;Jacobi, J. D.&lt;/author&gt;&lt;author&gt;Loh, R. K.&lt;/author&gt;&lt;author&gt;Christian, J. A.&lt;/author&gt;&lt;author&gt;Yanger, C. M.&lt;/author&gt;&lt;author&gt;Berkowitz, Paul&lt;/author&gt;&lt;/authors&gt;&lt;/contributors&gt;&lt;titles&gt;&lt;title&gt;Draft established invasive plant species monitoring protocol: Pacific Island Network. Natural Resource Report NPS/PACN/NRR—2010/XXX&lt;/title&gt;&lt;/titles&gt;&lt;dates&gt;&lt;year&gt;2010&lt;/year&gt;&lt;/dates&gt;&lt;publisher&gt;National Park Service, Fort Collins, Colorado. Unpublished Report.&lt;/publisher&gt;&lt;urls&gt;&lt;/urls&gt;&lt;/record&gt;&lt;/Cite&gt;&lt;/EndNote&gt;</w:instrText>
      </w:r>
      <w:r w:rsidR="00246D6B">
        <w:fldChar w:fldCharType="separate"/>
      </w:r>
      <w:r w:rsidR="001A5D4F">
        <w:rPr>
          <w:noProof/>
        </w:rPr>
        <w:t xml:space="preserve">(Ainsworth et al. </w:t>
      </w:r>
      <w:r w:rsidR="00A01132" w:rsidRPr="00A01132">
        <w:rPr>
          <w:i/>
          <w:noProof/>
        </w:rPr>
        <w:t>In Prep</w:t>
      </w:r>
      <w:r w:rsidR="001A5D4F">
        <w:rPr>
          <w:noProof/>
        </w:rPr>
        <w:t>)</w:t>
      </w:r>
      <w:r w:rsidR="00246D6B">
        <w:fldChar w:fldCharType="end"/>
      </w:r>
      <w:r w:rsidR="001A5D4F">
        <w:t xml:space="preserve"> </w:t>
      </w:r>
      <w:r>
        <w:t xml:space="preserve">will be implemented by the same I&amp;M personnel including the </w:t>
      </w:r>
      <w:r w:rsidR="00BD1B24">
        <w:t>botanist</w:t>
      </w:r>
      <w:r>
        <w:t xml:space="preserve"> who serves as the </w:t>
      </w:r>
      <w:r w:rsidR="008D6A51">
        <w:t>project lead</w:t>
      </w:r>
      <w:r>
        <w:t xml:space="preserve"> for both projects, the </w:t>
      </w:r>
      <w:r w:rsidR="00561520">
        <w:t>field leader</w:t>
      </w:r>
      <w:r>
        <w:t xml:space="preserve">, and field crew </w:t>
      </w:r>
      <w:r w:rsidR="0064786C">
        <w:t>biological tech</w:t>
      </w:r>
      <w:r>
        <w:t xml:space="preserve">nicians. By sharing personnel between these two protocols, NPS I&amp;M will be able to minimize hiring, training, and travel costs since the field crews for these two protocols require overlapping knowledge and botanical skills. Much of the remote field work for both protocols (e.g., in AMME or NPSA) can be done quickly and efficiently by one field crew on one trip. </w:t>
      </w:r>
    </w:p>
    <w:p w:rsidR="001A5D4F" w:rsidRDefault="001A5D4F" w:rsidP="00077509"/>
    <w:p w:rsidR="00604B3A" w:rsidRPr="008C4E4B" w:rsidRDefault="00DB1931" w:rsidP="00077509">
      <w:r>
        <w:t>The Focal Plant Communities P</w:t>
      </w:r>
      <w:r w:rsidR="00604B3A">
        <w:t>rotocol has also been developed, as much as possible, to use the same transects and acces</w:t>
      </w:r>
      <w:r>
        <w:t>s routes as the PACN Landbirds P</w:t>
      </w:r>
      <w:r w:rsidR="00604B3A">
        <w:t>rotocol</w:t>
      </w:r>
      <w:r w:rsidR="007B27AD">
        <w:t xml:space="preserve"> </w:t>
      </w:r>
      <w:r w:rsidR="00246D6B">
        <w:fldChar w:fldCharType="begin"/>
      </w:r>
      <w:r w:rsidR="007B27AD">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name="Unpublished Work"&gt;34&lt;/ref-type&gt;&lt;contributors&gt;&lt;authors&gt;&lt;author&gt;Camp, Richard J. &lt;/author&gt;&lt;author&gt;Pratt, Thane K. &lt;/author&gt;&lt;author&gt;Bailey, Cathleen&lt;/author&gt;&lt;author&gt;Hu, Darcy &lt;/author&gt;&lt;/authors&gt;&lt;/contributors&gt;&lt;titles&gt;&lt;title&gt;Draft focal terrestrial vertebrate species: Landbirds inventory and monitoring protocol&lt;/title&gt;&lt;/titles&gt;&lt;dates&gt;&lt;year&gt;2009&lt;/year&gt;&lt;/dates&gt;&lt;pub-location&gt;Hawaii National Park, HI. Unpublished Report&lt;/pub-location&gt;&lt;publisher&gt;Department of the Interior, National Park Service, Pacific Island Network, Hawaii National Park, HI. Unpublished Report&lt;/publisher&gt;&lt;urls&gt;&lt;/urls&gt;&lt;/record&gt;&lt;/Cite&gt;&lt;/EndNote&gt;</w:instrText>
      </w:r>
      <w:r w:rsidR="00246D6B">
        <w:fldChar w:fldCharType="separate"/>
      </w:r>
      <w:r w:rsidR="007B27AD">
        <w:rPr>
          <w:noProof/>
        </w:rPr>
        <w:t xml:space="preserve">(Camp et al. </w:t>
      </w:r>
      <w:r w:rsidR="00A01132">
        <w:rPr>
          <w:noProof/>
        </w:rPr>
        <w:t>2011</w:t>
      </w:r>
      <w:r w:rsidR="007B27AD">
        <w:rPr>
          <w:noProof/>
        </w:rPr>
        <w:t>)</w:t>
      </w:r>
      <w:r w:rsidR="00246D6B">
        <w:fldChar w:fldCharType="end"/>
      </w:r>
      <w:r w:rsidR="00604B3A">
        <w:t xml:space="preserve">. Both protocols conduct a substantial amount of monitoring in relatively inaccessible wet forest environments. Thus, using the same transects to access plant community plots and Landbird stations reduces logistical requirements (e.g., establishing fixed and random transects, helicopter support), limits site impacts, and minimizes the potential for accidental introductions of nonnative species into remote areas. Transects used for the Established Invasive Plant Species </w:t>
      </w:r>
      <w:r>
        <w:t>Monitoring P</w:t>
      </w:r>
      <w:r w:rsidR="00604B3A">
        <w:t>rotocol</w:t>
      </w:r>
      <w:r w:rsidR="007B27AD">
        <w:t xml:space="preserve"> </w:t>
      </w:r>
      <w:r w:rsidR="00246D6B">
        <w:fldChar w:fldCharType="begin"/>
      </w:r>
      <w:r w:rsidR="007B27AD">
        <w:instrText xml:space="preserve"> ADDIN EN.CITE &lt;EndNote&gt;&lt;Cite&gt;&lt;Author&gt;Ainsworth&lt;/Author&gt;&lt;Year&gt;2010&lt;/Year&gt;&lt;RecNum&gt;487&lt;/RecNum&gt;&lt;DisplayText&gt;(Ainsworth et al. 2010)&lt;/DisplayText&gt;&lt;record&gt;&lt;rec-number&gt;487&lt;/rec-number&gt;&lt;foreign-keys&gt;&lt;key app="EN" db-id="29wd9fdxkttawpevre3ptatrsdx2se0wz5da"&gt;487&lt;/key&gt;&lt;/foreign-keys&gt;&lt;ref-type name="Unpublished Work"&gt;34&lt;/ref-type&gt;&lt;contributors&gt;&lt;authors&gt;&lt;author&gt;Ainsworth, A.&lt;/author&gt;&lt;author&gt;Jacobi, J. D.&lt;/author&gt;&lt;author&gt;Loh, R. K.&lt;/author&gt;&lt;author&gt;Christian, J. A.&lt;/author&gt;&lt;author&gt;Yanger, C. M.&lt;/author&gt;&lt;author&gt;Berkowitz, Paul&lt;/author&gt;&lt;/authors&gt;&lt;/contributors&gt;&lt;titles&gt;&lt;title&gt;Draft established invasive plant species monitoring protocol: Pacific Island Network. Natural Resource Report NPS/PACN/NRR—2010/XXX&lt;/title&gt;&lt;/titles&gt;&lt;dates&gt;&lt;year&gt;2010&lt;/year&gt;&lt;/dates&gt;&lt;publisher&gt;National Park Service, Fort Collins, Colorado. Unpublished Report.&lt;/publisher&gt;&lt;urls&gt;&lt;/urls&gt;&lt;/record&gt;&lt;/Cite&gt;&lt;/EndNote&gt;</w:instrText>
      </w:r>
      <w:r w:rsidR="00246D6B">
        <w:fldChar w:fldCharType="separate"/>
      </w:r>
      <w:r w:rsidR="007B27AD">
        <w:rPr>
          <w:noProof/>
        </w:rPr>
        <w:t xml:space="preserve">(Ainsworth et al. </w:t>
      </w:r>
      <w:r w:rsidR="00A01132" w:rsidRPr="00A01132">
        <w:rPr>
          <w:i/>
          <w:noProof/>
        </w:rPr>
        <w:t>In Prep</w:t>
      </w:r>
      <w:r w:rsidR="007B27AD">
        <w:rPr>
          <w:noProof/>
        </w:rPr>
        <w:t>)</w:t>
      </w:r>
      <w:r w:rsidR="00246D6B">
        <w:fldChar w:fldCharType="end"/>
      </w:r>
      <w:r w:rsidR="00604B3A">
        <w:t xml:space="preserve"> also will be co-located with monitoring transects for the P</w:t>
      </w:r>
      <w:r>
        <w:t>lant Communities and Landbirds P</w:t>
      </w:r>
      <w:r w:rsidR="00604B3A">
        <w:t>rotocols as much as possible.</w:t>
      </w:r>
    </w:p>
    <w:p w:rsidR="00604B3A" w:rsidRPr="007F072A" w:rsidRDefault="00604B3A" w:rsidP="007F072A"/>
    <w:p w:rsidR="00646280" w:rsidRDefault="00604B3A" w:rsidP="007F072A">
      <w:pPr>
        <w:pStyle w:val="NTR-1stOrder"/>
      </w:pPr>
      <w:r>
        <w:br w:type="page"/>
      </w:r>
      <w:bookmarkStart w:id="51" w:name="_Toc265829216"/>
      <w:bookmarkStart w:id="52" w:name="_Toc296323141"/>
      <w:r w:rsidR="00646280" w:rsidRPr="00725C4E">
        <w:lastRenderedPageBreak/>
        <w:t>Chapter 2: Sampling Design</w:t>
      </w:r>
      <w:bookmarkEnd w:id="51"/>
      <w:bookmarkEnd w:id="52"/>
    </w:p>
    <w:p w:rsidR="00646280" w:rsidRDefault="00646280" w:rsidP="00646280">
      <w:r>
        <w:t>T</w:t>
      </w:r>
      <w:r w:rsidRPr="00366CF3">
        <w:t xml:space="preserve">he proposed monitoring study </w:t>
      </w:r>
      <w:r>
        <w:t>aims</w:t>
      </w:r>
      <w:r w:rsidRPr="00366CF3">
        <w:t xml:space="preserve"> to describe the status of focal plant communities and </w:t>
      </w:r>
      <w:r>
        <w:t xml:space="preserve">their </w:t>
      </w:r>
      <w:r w:rsidRPr="00366CF3">
        <w:t>long term trends over time</w:t>
      </w:r>
      <w:r>
        <w:t xml:space="preserve">. The objective is to detect a </w:t>
      </w:r>
      <w:r w:rsidR="00B45948">
        <w:t>moderate change (</w:t>
      </w:r>
      <w:r w:rsidR="00285460">
        <w:t>25</w:t>
      </w:r>
      <w:r w:rsidRPr="00366CF3">
        <w:t xml:space="preserve">%) in all vegetation parameters over </w:t>
      </w:r>
      <w:r>
        <w:t>25 years</w:t>
      </w:r>
      <w:r w:rsidRPr="00366CF3">
        <w:t xml:space="preserve"> </w:t>
      </w:r>
      <w:r>
        <w:t>at</w:t>
      </w:r>
      <w:r w:rsidRPr="00366CF3">
        <w:t xml:space="preserve"> 80%</w:t>
      </w:r>
      <w:r>
        <w:t xml:space="preserve"> power. In order to accomplish these goals the</w:t>
      </w:r>
      <w:r w:rsidRPr="00366CF3">
        <w:t xml:space="preserve"> PACN focal plant community protocol </w:t>
      </w:r>
      <w:r>
        <w:t>utilizes</w:t>
      </w:r>
      <w:r w:rsidRPr="00366CF3">
        <w:t xml:space="preserve"> </w:t>
      </w:r>
      <w:r>
        <w:t>a</w:t>
      </w:r>
      <w:r w:rsidRPr="00366CF3">
        <w:t xml:space="preserve"> split panel design</w:t>
      </w:r>
      <w:r>
        <w:t xml:space="preserve"> with both fixed and rotational plots</w:t>
      </w:r>
      <w:r w:rsidRPr="00366CF3">
        <w:t xml:space="preserve">. This design allows for the use of </w:t>
      </w:r>
      <w:r>
        <w:t>fixed</w:t>
      </w:r>
      <w:r w:rsidRPr="00366CF3">
        <w:t xml:space="preserve"> plots to </w:t>
      </w:r>
      <w:r>
        <w:t>estimate trends</w:t>
      </w:r>
      <w:r w:rsidRPr="00366CF3">
        <w:t xml:space="preserve"> and </w:t>
      </w:r>
      <w:r>
        <w:t>rotational</w:t>
      </w:r>
      <w:r w:rsidRPr="00366CF3">
        <w:t xml:space="preserve"> plots to </w:t>
      </w:r>
      <w:r>
        <w:t>estimate</w:t>
      </w:r>
      <w:r w:rsidRPr="00366CF3">
        <w:t xml:space="preserve"> status and increase spatial </w:t>
      </w:r>
      <w:r>
        <w:t>coverage</w:t>
      </w:r>
      <w:r w:rsidRPr="00366CF3">
        <w:t xml:space="preserve"> </w:t>
      </w:r>
      <w:r>
        <w:t xml:space="preserve">across the sampling frame. </w:t>
      </w:r>
      <w:r w:rsidRPr="00366CF3">
        <w:t>Together the fixed and rotational</w:t>
      </w:r>
      <w:r>
        <w:t xml:space="preserve"> panels</w:t>
      </w:r>
      <w:r w:rsidRPr="00366CF3">
        <w:t xml:space="preserve"> </w:t>
      </w:r>
      <w:r>
        <w:t xml:space="preserve">are well-suited for both status and trend analysis, </w:t>
      </w:r>
      <w:r w:rsidRPr="00366CF3">
        <w:t>provid</w:t>
      </w:r>
      <w:r>
        <w:t>ing</w:t>
      </w:r>
      <w:r w:rsidRPr="00366CF3">
        <w:t xml:space="preserve"> </w:t>
      </w:r>
      <w:r>
        <w:t xml:space="preserve">a design compromise that works better than either method alone </w:t>
      </w:r>
      <w:r w:rsidR="00246D6B" w:rsidRPr="00366CF3">
        <w:fldChar w:fldCharType="begin"/>
      </w:r>
      <w:r w:rsidR="00055DE6">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rsidRPr="00366CF3">
        <w:fldChar w:fldCharType="separate"/>
      </w:r>
      <w:r w:rsidR="00AD2E61">
        <w:rPr>
          <w:noProof/>
        </w:rPr>
        <w:t>(Skalski 2005)</w:t>
      </w:r>
      <w:r w:rsidR="00246D6B" w:rsidRPr="00366CF3">
        <w:fldChar w:fldCharType="end"/>
      </w:r>
      <w:r>
        <w:t xml:space="preserve">. </w:t>
      </w:r>
    </w:p>
    <w:p w:rsidR="00646280" w:rsidRDefault="00646280" w:rsidP="00646280"/>
    <w:p w:rsidR="00646280" w:rsidRPr="00A80943" w:rsidRDefault="00646280" w:rsidP="007F072A">
      <w:pPr>
        <w:pStyle w:val="NTR-2ndOrder"/>
      </w:pPr>
      <w:bookmarkStart w:id="53" w:name="_Toc265829217"/>
      <w:bookmarkStart w:id="54" w:name="_Toc296323142"/>
      <w:r w:rsidRPr="00A80943">
        <w:t>Background and Rationale for Selecting this Sampling Design</w:t>
      </w:r>
      <w:bookmarkEnd w:id="53"/>
      <w:bookmarkEnd w:id="54"/>
    </w:p>
    <w:p w:rsidR="00646280" w:rsidRPr="00A80943" w:rsidRDefault="00646280" w:rsidP="00646280">
      <w:r w:rsidRPr="00A80943">
        <w:t>Many different sampling approaches have been used to quantify the status and trends of vegetation including the standardized monitoring programs described in Chapter 1 (table 1.1) and many smaller monitoring studies conducted on some of the focal plant communities within PACN parks. Most focal community studies were short term studies associated with the control of nonnative ungulates, nonnative plants, or restoration efforts (</w:t>
      </w:r>
      <w:r w:rsidR="007B2533" w:rsidRPr="00A80943">
        <w:t xml:space="preserve">Appendix B, </w:t>
      </w:r>
      <w:r w:rsidRPr="00A80943">
        <w:t>table B.2). Inventories have also been performed in support of vegetation mapping, though scale of the resulting maps as well as methods vary between studies (</w:t>
      </w:r>
      <w:r w:rsidR="007B2533" w:rsidRPr="00A80943">
        <w:t xml:space="preserve">Appendix B, </w:t>
      </w:r>
      <w:r w:rsidRPr="00A80943">
        <w:t xml:space="preserve">table B.1). None of these studies were designed to detect specific levels of change over time, and statistical inference is generally limited to the area sampled. Despite these limitations, many of these past studies were useful in designing this monitoring protocol because they provided estimates of variance and precision for select vegetation parameters (Appendix C “Precision, Power, and Sample Size”). </w:t>
      </w:r>
    </w:p>
    <w:p w:rsidR="00646280" w:rsidRPr="00A80943" w:rsidRDefault="00646280" w:rsidP="00646280"/>
    <w:p w:rsidR="00646280" w:rsidRPr="00A80943" w:rsidRDefault="00646280" w:rsidP="00646280">
      <w:r w:rsidRPr="00A80943">
        <w:t xml:space="preserve">Most previous studies occurred in the wet forest community. At HAVO a combination of reports </w:t>
      </w:r>
      <w:r w:rsidR="00246D6B" w:rsidRPr="00A80943">
        <w:fldChar w:fldCharType="begin">
          <w:fldData xml:space="preserve">PEVuZE5vdGU+PENpdGU+PEF1dGhvcj5QcmF0dDwvQXV0aG9yPjxZZWFyPjE5ODY8L1llYXI+PFJl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</w:fldData>
        </w:fldChar>
      </w:r>
      <w:r w:rsidR="00055DE6">
        <w:instrText xml:space="preserve"> ADDIN EN.CITE </w:instrText>
      </w:r>
      <w:r w:rsidR="00246D6B">
        <w:fldChar w:fldCharType="begin">
          <w:fldData xml:space="preserve">PEVuZE5vdGU+PENpdGU+PEF1dGhvcj5QcmF0dDwvQXV0aG9yPjxZZWFyPjE5ODY8L1llYXI+PFJl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</w:fldData>
        </w:fldChar>
      </w:r>
      <w:r w:rsidR="00055DE6">
        <w:instrText xml:space="preserve"> ADDIN EN.CITE.DATA </w:instrText>
      </w:r>
      <w:r w:rsidR="00246D6B">
        <w:fldChar w:fldCharType="end"/>
      </w:r>
      <w:r w:rsidR="00246D6B" w:rsidRPr="00A80943">
        <w:fldChar w:fldCharType="separate"/>
      </w:r>
      <w:r w:rsidR="00C151FA">
        <w:rPr>
          <w:noProof/>
        </w:rPr>
        <w:t>(Cuddihy et al. 1986, Pratt et al. 1986, Loh and Tunison 1999, Ainsworth 2007)</w:t>
      </w:r>
      <w:r w:rsidR="00246D6B" w:rsidRPr="00A80943">
        <w:fldChar w:fldCharType="end"/>
      </w:r>
      <w:r w:rsidRPr="00A80943">
        <w:t xml:space="preserve"> and raw data </w:t>
      </w:r>
      <w:r w:rsidR="00246D6B" w:rsidRPr="00A80943">
        <w:fldChar w:fldCharType="begin"/>
      </w:r>
      <w:r w:rsidR="00055DE6">
        <w:instrText xml:space="preserve"> ADDIN EN.CITE &lt;EndNote&gt;&lt;Cite&gt;&lt;Author&gt;Loh&lt;/Author&gt;&lt;Year&gt;1997&lt;/Year&gt;&lt;RecNum&gt;344&lt;/RecNum&gt;&lt;DisplayText&gt;(Loh 1994, 1997)&lt;/DisplayText&gt;&lt;record&gt;&lt;rec-number&gt;344&lt;/rec-number&gt;&lt;foreign-keys&gt;&lt;key app="EN" db-id="29wd9fdxkttawpevre3ptatrsdx2se0wz5da"&gt;344&lt;/key&gt;&lt;/foreign-keys&gt;&lt;ref-type name="Unpublished Work"&gt;34&lt;/ref-type&gt;&lt;contributors&gt;&lt;authors&gt;&lt;author&gt;Loh, Rhonda K.&lt;/author&gt;&lt;/authors&gt;&lt;/contributors&gt;&lt;titles&gt;&lt;title&gt;Olaa vegetation monitoring in the Puu unit&lt;/title&gt;&lt;/titles&gt;&lt;dates&gt;&lt;year&gt;1997&lt;/year&gt;&lt;/dates&gt;&lt;publisher&gt;Department of the Interior, National Park Service, Resource Mangement Division, Hawaii Volcanoes National Park, HI. Unpublished data&lt;/publisher&gt;&lt;urls&gt;&lt;/urls&gt;&lt;/record&gt;&lt;/Cite&gt;&lt;Cite&gt;&lt;Author&gt;Loh&lt;/Author&gt;&lt;Year&gt;1994&lt;/Year&gt;&lt;RecNum&gt;343&lt;/RecNum&gt;&lt;record&gt;&lt;rec-number&gt;343&lt;/rec-number&gt;&lt;foreign-keys&gt;&lt;key app="EN" db-id="29wd9fdxkttawpevre3ptatrsdx2se0wz5da"&gt;343&lt;/key&gt;&lt;/foreign-keys&gt;&lt;ref-type name="Unpublished Work"&gt;34&lt;/ref-type&gt;&lt;contributors&gt;&lt;authors&gt;&lt;author&gt;Loh, Rhonda K.&lt;/author&gt;&lt;/authors&gt;&lt;/contributors&gt;&lt;titles&gt;&lt;title&gt;Olaa vegetation inside and outside of pig exclosures in the Koa unit&lt;/title&gt;&lt;/titles&gt;&lt;dates&gt;&lt;year&gt;1994&lt;/year&gt;&lt;/dates&gt;&lt;publisher&gt;Department of the Interior, National Park Service, Resource Mangement Division, Hawaii Volcanoes National Park, HI. Unpublished data&lt;/publisher&gt;&lt;urls&gt;&lt;/urls&gt;&lt;/record&gt;&lt;/Cite&gt;&lt;/EndNote&gt;</w:instrText>
      </w:r>
      <w:r w:rsidR="00246D6B" w:rsidRPr="00A80943">
        <w:fldChar w:fldCharType="separate"/>
      </w:r>
      <w:r w:rsidR="00C151FA">
        <w:rPr>
          <w:noProof/>
        </w:rPr>
        <w:t>(Loh 1994, 1997)</w:t>
      </w:r>
      <w:r w:rsidR="00246D6B" w:rsidRPr="00A80943">
        <w:fldChar w:fldCharType="end"/>
      </w:r>
      <w:r w:rsidRPr="00A80943">
        <w:t xml:space="preserve"> from previous studies provided estimates of vegetation parameters for sections of ‘Ōla‘a, Thurston, and East Rift wet forests, while at HALE a study by Yoshinaga </w:t>
      </w:r>
      <w:r w:rsidR="00246D6B" w:rsidRPr="00A80943">
        <w:fldChar w:fldCharType="begin"/>
      </w:r>
      <w:r w:rsidR="00055DE6">
        <w:instrText xml:space="preserve"> ADDIN EN.CITE &lt;EndNote&gt;&lt;Cite ExcludeAuth="1"&gt;&lt;Author&gt;Yoshinaga&lt;/Author&gt;&lt;Year&gt;1977&lt;/Year&gt;&lt;RecNum&gt;322&lt;/RecNum&gt;&lt;DisplayText&gt;(1977)&lt;/DisplayText&gt;&lt;record&gt;&lt;rec-number&gt;322&lt;/rec-number&gt;&lt;foreign-keys&gt;&lt;key app="EN" db-id="29wd9fdxkttawpevre3ptatrsdx2se0wz5da"&gt;322&lt;/key&gt;&lt;/foreign-keys&gt;&lt;ref-type name="Thesis"&gt;32&lt;/ref-type&gt;&lt;contributors&gt;&lt;authors&gt;&lt;author&gt;Yoshinaga, A Y&lt;/author&gt;&lt;/authors&gt;&lt;/contributors&gt;&lt;titles&gt;&lt;title&gt;Montane rain forest vegetation of northeast Haleakala, Maui, Hawaii&lt;/title&gt;&lt;secondary-title&gt;Dept. of Botany&lt;/secondary-title&gt;&lt;/titles&gt;&lt;dates&gt;&lt;year&gt;1977&lt;/year&gt;&lt;/dates&gt;&lt;pub-location&gt;Madison, WI&lt;/pub-location&gt;&lt;publisher&gt;Thesis. University of Wisconsin-Madison&lt;/publisher&gt;&lt;urls&gt;&lt;/urls&gt;&lt;/record&gt;&lt;/Cite&gt;&lt;/EndNote&gt;</w:instrText>
      </w:r>
      <w:r w:rsidR="00246D6B" w:rsidRPr="00A80943">
        <w:fldChar w:fldCharType="separate"/>
      </w:r>
      <w:r w:rsidR="00AD2E61" w:rsidRPr="00A80943">
        <w:rPr>
          <w:noProof/>
        </w:rPr>
        <w:t>(1977)</w:t>
      </w:r>
      <w:r w:rsidR="00246D6B" w:rsidRPr="00A80943">
        <w:fldChar w:fldCharType="end"/>
      </w:r>
      <w:r w:rsidRPr="00A80943">
        <w:t xml:space="preserve"> provided information on vegetation parameters. A study by Whistler </w:t>
      </w:r>
      <w:r w:rsidR="00246D6B" w:rsidRPr="00A80943">
        <w:fldChar w:fldCharType="begin"/>
      </w:r>
      <w:r w:rsidR="00055DE6">
        <w:instrText xml:space="preserve"> ADDIN EN.CITE &lt;EndNote&gt;&lt;Cite ExcludeAuth="1"&gt;&lt;Author&gt;Whistler&lt;/Author&gt;&lt;Year&gt;1995&lt;/Year&gt;&lt;RecNum&gt;252&lt;/RecNum&gt;&lt;DisplayText&gt;(1995)&lt;/DisplayText&gt;&lt;record&gt;&lt;rec-number&gt;252&lt;/rec-number&gt;&lt;foreign-keys&gt;&lt;key app="EN" db-id="29wd9fdxkttawpevre3ptatrsdx2se0wz5da"&gt;252&lt;/key&gt;&lt;/foreign-keys&gt;&lt;ref-type name="Report"&gt;27&lt;/ref-type&gt;&lt;contributors&gt;&lt;authors&gt;&lt;author&gt;Whistler, W. A.&lt;/author&gt;&lt;/authors&gt;&lt;/contributors&gt;&lt;titles&gt;&lt;title&gt;Permanent forest plot data from the National Park of American Samoa. Technical Report 98&lt;/title&gt;&lt;/titles&gt;&lt;keywords&gt;&lt;keyword&gt;Samoa&lt;/keyword&gt;&lt;keyword&gt;plots&lt;/keyword&gt;&lt;keyword&gt;vegetation composition&lt;/keyword&gt;&lt;/keywords&gt;&lt;dates&gt;&lt;year&gt;1995&lt;/year&gt;&lt;/dates&gt;&lt;publisher&gt;Cooperative National Park Resources Studies Unit, University of Hawaii at Manoa, Honolulu, HI&lt;/publisher&gt;&lt;urls&gt;&lt;/urls&gt;&lt;/record&gt;&lt;/Cite&gt;&lt;/EndNote&gt;</w:instrText>
      </w:r>
      <w:r w:rsidR="00246D6B" w:rsidRPr="00A80943">
        <w:fldChar w:fldCharType="separate"/>
      </w:r>
      <w:r w:rsidR="00AD2E61" w:rsidRPr="00A80943">
        <w:rPr>
          <w:noProof/>
        </w:rPr>
        <w:t>(1995)</w:t>
      </w:r>
      <w:r w:rsidR="00246D6B" w:rsidRPr="00A80943">
        <w:fldChar w:fldCharType="end"/>
      </w:r>
      <w:r w:rsidRPr="00A80943">
        <w:t xml:space="preserve"> provided data on tree composition and structure in wet forests of Tutuila and Tau in NPSA. Another series of studies in NPSA examined the effects of topography, site age, and substrate on the diversity, structure, and succession stages of the wet forests of Tutuila and Tau</w:t>
      </w:r>
      <w:r w:rsidR="003F656E">
        <w:t xml:space="preserve"> </w:t>
      </w:r>
      <w:r w:rsidR="00246D6B" w:rsidRPr="00366CF3">
        <w:fldChar w:fldCharType="begin">
          <w:fldData xml:space="preserve">PEVuZE5vdGU+PENpdGU+PEF1dGhvcj5XZWJiPC9BdXRob3I+PFllYXI+MTk5OTwvWWVhcj48UmVj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</w:fldData>
        </w:fldChar>
      </w:r>
      <w:r w:rsidR="00055DE6">
        <w:instrText xml:space="preserve"> ADDIN EN.CITE </w:instrText>
      </w:r>
      <w:r w:rsidR="00246D6B">
        <w:fldChar w:fldCharType="begin">
          <w:fldData xml:space="preserve">PEVuZE5vdGU+PENpdGU+PEF1dGhvcj5XZWJiPC9BdXRob3I+PFllYXI+MTk5OTwvWWVhcj48UmVj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</w:fldData>
        </w:fldChar>
      </w:r>
      <w:r w:rsidR="00055DE6">
        <w:instrText xml:space="preserve"> ADDIN EN.CITE.DATA </w:instrText>
      </w:r>
      <w:r w:rsidR="00246D6B">
        <w:fldChar w:fldCharType="end"/>
      </w:r>
      <w:r w:rsidR="00246D6B" w:rsidRPr="00366CF3">
        <w:fldChar w:fldCharType="separate"/>
      </w:r>
      <w:r w:rsidR="00C151FA">
        <w:rPr>
          <w:noProof/>
        </w:rPr>
        <w:t>(Webb and Fa'aumu 1999, Webb et al. 1999, Webb et al. 2006)</w:t>
      </w:r>
      <w:r w:rsidR="00246D6B" w:rsidRPr="00366CF3">
        <w:fldChar w:fldCharType="end"/>
      </w:r>
      <w:r w:rsidRPr="00A80943">
        <w:t xml:space="preserve">. Although the data from Webb and his co-researchers provide estimates for many vegetation parameters, their studies do not span multiple time periods to allow for trend analysis. </w:t>
      </w:r>
    </w:p>
    <w:p w:rsidR="00646280" w:rsidRPr="00A80943" w:rsidRDefault="00646280" w:rsidP="00646280"/>
    <w:p w:rsidR="00646280" w:rsidRPr="00366CF3" w:rsidRDefault="00646280" w:rsidP="00646280">
      <w:r w:rsidRPr="00A80943">
        <w:t xml:space="preserve">The studies listed above and in Appendix B provide critical insight and rationale for the sampling design of this protocol. For example, previous wet forest studies such as the ‘Ōla‘a study by Loh and Tunison </w:t>
      </w:r>
      <w:r w:rsidR="00246D6B" w:rsidRPr="00A80943">
        <w:fldChar w:fldCharType="begin"/>
      </w:r>
      <w:r w:rsidR="00055DE6">
        <w:instrText xml:space="preserve"> ADDIN EN.CITE &lt;EndNote&gt;&lt;Cite ExcludeAuth="1"&gt;&lt;Author&gt;Loh&lt;/Author&gt;&lt;Year&gt;1999&lt;/Year&gt;&lt;RecNum&gt;315&lt;/RecNum&gt;&lt;DisplayText&gt;(1999)&lt;/DisplayText&gt;&lt;record&gt;&lt;rec-number&gt;315&lt;/rec-number&gt;&lt;foreign-keys&gt;&lt;key app="EN" db-id="29wd9fdxkttawpevre3ptatrsdx2se0wz5da"&gt;315&lt;/key&gt;&lt;/foreign-keys&gt;&lt;ref-type name="Report"&gt;27&lt;/ref-type&gt;&lt;contributors&gt;&lt;authors&gt;&lt;author&gt;Loh, Rhonda K.&lt;/author&gt;&lt;author&gt;Tunison, J. Timothy&lt;/author&gt;&lt;/authors&gt;&lt;/contributors&gt;&lt;titles&gt;&lt;title&gt;Vegetation recovery following pig removal in Olaa-Koa rainforest unit, Hawaii Volcanoes National Park. Technical Report 123&lt;/title&gt;&lt;/titles&gt;&lt;dates&gt;&lt;year&gt;1999&lt;/year&gt;&lt;/dates&gt;&lt;publisher&gt;Pacific Cooperative Studies Unit, Univeristy of Hawaii at Manoa, Honolulu, HI&lt;/publisher&gt;&lt;urls&gt;&lt;/urls&gt;&lt;/record&gt;&lt;/Cite&gt;&lt;/EndNote&gt;</w:instrText>
      </w:r>
      <w:r w:rsidR="00246D6B" w:rsidRPr="00A80943">
        <w:fldChar w:fldCharType="separate"/>
      </w:r>
      <w:r w:rsidR="00AD2E61" w:rsidRPr="00A80943">
        <w:rPr>
          <w:noProof/>
        </w:rPr>
        <w:t>(1999)</w:t>
      </w:r>
      <w:r w:rsidR="00246D6B" w:rsidRPr="00A80943">
        <w:fldChar w:fldCharType="end"/>
      </w:r>
      <w:r w:rsidRPr="00A80943">
        <w:t xml:space="preserve"> use square plots (10 x 10 m) whereas this protocol will use larger rectangular plots (20 x 50 m) to try to capture variance within plots rather than between plots. Another example of the influence of prior studies is the decision to stratify the KALA coastal community. The rationale for this decision was a direct result of the different variance estimates for parameters from the clay and crushed coral substrates </w:t>
      </w:r>
      <w:r w:rsidR="00246D6B" w:rsidRPr="00A80943">
        <w:fldChar w:fldCharType="begin"/>
      </w:r>
      <w:r w:rsidR="00055DE6">
        <w:instrText xml:space="preserve"> ADDIN EN.CITE &lt;EndNote&gt;&lt;Cite&gt;&lt;Author&gt;Medeiros&lt;/Author&gt;&lt;Year&gt;1997&lt;/Year&gt;&lt;RecNum&gt;345&lt;/RecNum&gt;&lt;DisplayText&gt;(Medeiros 1997, Trainer et al. 2001)&lt;/DisplayText&gt;&lt;record&gt;&lt;rec-number&gt;345&lt;/rec-number&gt;&lt;foreign-keys&gt;&lt;key app="EN" db-id="29wd9fdxkttawpevre3ptatrsdx2se0wz5da"&gt;345&lt;/key&gt;&lt;/foreign-keys&gt;&lt;ref-type name="Unpublished Work"&gt;34&lt;/ref-type&gt;&lt;contributors&gt;&lt;authors&gt;&lt;author&gt;Medeiros, Arthur C&lt;/author&gt;&lt;/authors&gt;&lt;/contributors&gt;&lt;titles&gt;&lt;title&gt;Coastal Community Monitoring in and Adjacent to Ungulate Exclosure, Kalaupapa Coastal Community&lt;/title&gt;&lt;/titles&gt;&lt;dates&gt;&lt;year&gt;1997&lt;/year&gt;&lt;/dates&gt;&lt;publisher&gt;Department of the Interior, US Geological Survey, Biological Resources Discipline, Haleakala Field Station, Makawao, HI. Unpublished data&lt;/publisher&gt;&lt;urls&gt;&lt;/urls&gt;&lt;/record&gt;&lt;/Cite&gt;&lt;Cite&gt;&lt;Author&gt;Trainer&lt;/Author&gt;&lt;Year&gt;2001&lt;/Year&gt;&lt;RecNum&gt;346&lt;/RecNum&gt;&lt;record&gt;&lt;rec-number&gt;346&lt;/rec-number&gt;&lt;foreign-keys&gt;&lt;key app="EN" db-id="29wd9fdxkttawpevre3ptatrsdx2se0wz5da"&gt;346&lt;/key&gt;&lt;/foreign-keys&gt;&lt;ref-type name="Unpublished Work"&gt;34&lt;/ref-type&gt;&lt;contributors&gt;&lt;authors&gt;&lt;author&gt;Trainer, Jeff&lt;/author&gt;&lt;author&gt;Patti Welton&lt;/author&gt;&lt;author&gt;Haus, Bill&lt;/author&gt;&lt;/authors&gt;&lt;/contributors&gt;&lt;titles&gt;&lt;title&gt;Coastal spray zone vegetation sampling at Kalaupapa National Historical Park&lt;/title&gt;&lt;/titles&gt;&lt;dates&gt;&lt;year&gt;2001&lt;/year&gt;&lt;/dates&gt;&lt;publisher&gt;Department of Interior, National Park Service, Kalaupapa National Historical Park, HI. Unpublished data&lt;/publisher&gt;&lt;urls&gt;&lt;/urls&gt;&lt;/record&gt;&lt;/Cite&gt;&lt;/EndNote&gt;</w:instrText>
      </w:r>
      <w:r w:rsidR="00246D6B" w:rsidRPr="00A80943">
        <w:fldChar w:fldCharType="separate"/>
      </w:r>
      <w:r w:rsidR="00C151FA">
        <w:rPr>
          <w:noProof/>
        </w:rPr>
        <w:t>(Medeiros 1997, Trainer et al. 2001)</w:t>
      </w:r>
      <w:r w:rsidR="00246D6B" w:rsidRPr="00A80943">
        <w:fldChar w:fldCharType="end"/>
      </w:r>
      <w:r w:rsidRPr="00A80943">
        <w:t>. In the following sections, the sampling design as well as the rationale behind the design is described in greater detail.</w:t>
      </w:r>
    </w:p>
    <w:p w:rsidR="00646280" w:rsidRDefault="00646280" w:rsidP="00646280"/>
    <w:p w:rsidR="00646280" w:rsidRPr="00366CF3" w:rsidRDefault="00646280" w:rsidP="007F072A">
      <w:pPr>
        <w:pStyle w:val="NTR-2ndOrder"/>
      </w:pPr>
      <w:bookmarkStart w:id="55" w:name="_Toc265829218"/>
      <w:bookmarkStart w:id="56" w:name="_Toc296323143"/>
      <w:r>
        <w:lastRenderedPageBreak/>
        <w:t>Site Selection</w:t>
      </w:r>
      <w:bookmarkEnd w:id="55"/>
      <w:bookmarkEnd w:id="56"/>
    </w:p>
    <w:p w:rsidR="00646280" w:rsidRPr="00366CF3" w:rsidRDefault="00646280" w:rsidP="00646280"/>
    <w:p w:rsidR="00646280" w:rsidRPr="00366CF3" w:rsidRDefault="00646280" w:rsidP="007F072A">
      <w:pPr>
        <w:pStyle w:val="NTR-3rdOrder"/>
      </w:pPr>
      <w:bookmarkStart w:id="57" w:name="_Toc265829219"/>
      <w:bookmarkStart w:id="58" w:name="_Toc296323144"/>
      <w:r w:rsidRPr="00366CF3">
        <w:t>Target Population</w:t>
      </w:r>
      <w:bookmarkEnd w:id="57"/>
      <w:bookmarkEnd w:id="58"/>
    </w:p>
    <w:p w:rsidR="00646280" w:rsidRPr="00366CF3" w:rsidRDefault="00646280" w:rsidP="00646280">
      <w:r w:rsidRPr="00366CF3">
        <w:t>The target populations for this monitoring protocol are five terrestrial plant communities found in seven PACN parks: wet forest, subalpine shrubland, coastal, limestone forest, and mangrove forest</w:t>
      </w:r>
      <w:r>
        <w:t xml:space="preserve"> (table 2.1)</w:t>
      </w:r>
      <w:r w:rsidRPr="00366CF3">
        <w:t>. These five focal communities represent discrete plant assemblages identified from a continuum of possible communities.</w:t>
      </w:r>
      <w:r>
        <w:t xml:space="preserve"> I</w:t>
      </w:r>
      <w:r w:rsidRPr="00366CF3">
        <w:t>nferences based on this protocol are limited to the</w:t>
      </w:r>
      <w:r>
        <w:t xml:space="preserve"> five</w:t>
      </w:r>
      <w:r w:rsidRPr="00366CF3">
        <w:t xml:space="preserve"> target </w:t>
      </w:r>
      <w:r>
        <w:t>communities</w:t>
      </w:r>
      <w:r w:rsidRPr="00366CF3">
        <w:t xml:space="preserve"> defined above</w:t>
      </w:r>
      <w:r>
        <w:t xml:space="preserve"> as opposed to entire parks</w:t>
      </w:r>
      <w:r w:rsidRPr="00366CF3">
        <w:t xml:space="preserve">. </w:t>
      </w:r>
      <w:r>
        <w:t xml:space="preserve">However it is presumed that </w:t>
      </w:r>
      <w:r w:rsidRPr="00366CF3">
        <w:t xml:space="preserve">monitoring these five communities will allow park managers to detect major changes in their parks </w:t>
      </w:r>
      <w:r>
        <w:t xml:space="preserve">since these communities are large, integral components of each park’s vegetation. </w:t>
      </w:r>
    </w:p>
    <w:p w:rsidR="00F531D0" w:rsidRPr="00526F25" w:rsidRDefault="00246D6B" w:rsidP="00646280">
      <w:pPr>
        <w:pStyle w:val="TableCaptionBold"/>
        <w:rPr>
          <w:szCs w:val="24"/>
        </w:rPr>
      </w:pPr>
      <w:r w:rsidRPr="00526F25">
        <w:rPr>
          <w:szCs w:val="24"/>
        </w:rPr>
        <w:fldChar w:fldCharType="begin"/>
      </w:r>
      <w:r w:rsidR="00646280" w:rsidRPr="00526F25">
        <w:rPr>
          <w:szCs w:val="24"/>
        </w:rPr>
        <w:instrText xml:space="preserve"> TC "</w:instrText>
      </w:r>
      <w:bookmarkStart w:id="59" w:name="_Toc296008237"/>
      <w:r w:rsidR="00646280" w:rsidRPr="00526F25">
        <w:rPr>
          <w:b w:val="0"/>
          <w:snapToGrid w:val="0"/>
          <w:szCs w:val="24"/>
        </w:rPr>
        <w:instrText>Table 2.1.</w:instrText>
      </w:r>
      <w:r w:rsidR="00646280" w:rsidRPr="00526F25">
        <w:rPr>
          <w:b w:val="0"/>
          <w:snapToGrid w:val="0"/>
          <w:szCs w:val="24"/>
        </w:rPr>
        <w:tab/>
        <w:instrText xml:space="preserve">Number of sampling frames </w:instrText>
      </w:r>
      <w:r w:rsidR="00F531D0" w:rsidRPr="00526F25">
        <w:rPr>
          <w:b w:val="0"/>
          <w:snapToGrid w:val="0"/>
          <w:szCs w:val="24"/>
        </w:rPr>
        <w:instrText xml:space="preserve">for each </w:instrText>
      </w:r>
      <w:r w:rsidR="00646280" w:rsidRPr="00526F25">
        <w:rPr>
          <w:b w:val="0"/>
          <w:snapToGrid w:val="0"/>
          <w:szCs w:val="24"/>
        </w:rPr>
        <w:instrText xml:space="preserve">focal </w:instrText>
      </w:r>
      <w:r w:rsidR="00F531D0" w:rsidRPr="00526F25">
        <w:rPr>
          <w:b w:val="0"/>
          <w:snapToGrid w:val="0"/>
          <w:szCs w:val="24"/>
        </w:rPr>
        <w:instrText xml:space="preserve">plant </w:instrText>
      </w:r>
      <w:r w:rsidR="00646280" w:rsidRPr="00526F25">
        <w:rPr>
          <w:b w:val="0"/>
          <w:snapToGrid w:val="0"/>
          <w:szCs w:val="24"/>
        </w:rPr>
        <w:instrText>community and park.</w:instrText>
      </w:r>
      <w:bookmarkEnd w:id="59"/>
      <w:r w:rsidR="00646280" w:rsidRPr="00526F25">
        <w:rPr>
          <w:szCs w:val="24"/>
        </w:rPr>
        <w:instrText xml:space="preserve">" \f D \l "1" </w:instrText>
      </w:r>
      <w:r w:rsidRPr="00526F25">
        <w:rPr>
          <w:szCs w:val="24"/>
        </w:rPr>
        <w:fldChar w:fldCharType="end"/>
      </w:r>
    </w:p>
    <w:p w:rsidR="00646280" w:rsidRPr="00366CF3" w:rsidRDefault="00646280" w:rsidP="00A237FB">
      <w:pPr>
        <w:pStyle w:val="TableCaptionBold"/>
      </w:pPr>
      <w:r w:rsidRPr="002B1B5C">
        <w:rPr>
          <w:rFonts w:ascii="Arial" w:hAnsi="Arial" w:cs="Arial"/>
          <w:sz w:val="20"/>
          <w:szCs w:val="20"/>
        </w:rPr>
        <w:t>Table 2.1.</w:t>
      </w:r>
      <w:r w:rsidRPr="00760177">
        <w:rPr>
          <w:rFonts w:ascii="Arial" w:hAnsi="Arial" w:cs="Arial"/>
          <w:sz w:val="20"/>
          <w:szCs w:val="20"/>
        </w:rPr>
        <w:t xml:space="preserve"> </w:t>
      </w:r>
      <w:r w:rsidR="00A02891" w:rsidRPr="00A02891">
        <w:rPr>
          <w:rFonts w:ascii="Arial" w:hAnsi="Arial" w:cs="Arial"/>
          <w:b w:val="0"/>
          <w:sz w:val="20"/>
          <w:szCs w:val="20"/>
        </w:rPr>
        <w:t>N</w:t>
      </w:r>
      <w:r w:rsidRPr="00760177">
        <w:rPr>
          <w:rFonts w:ascii="Arial" w:hAnsi="Arial" w:cs="Arial"/>
          <w:b w:val="0"/>
          <w:sz w:val="20"/>
          <w:szCs w:val="20"/>
        </w:rPr>
        <w:t xml:space="preserve">umber of sampling frames </w:t>
      </w:r>
      <w:r w:rsidR="00F531D0">
        <w:rPr>
          <w:rFonts w:ascii="Arial" w:hAnsi="Arial" w:cs="Arial"/>
          <w:b w:val="0"/>
          <w:sz w:val="20"/>
          <w:szCs w:val="20"/>
        </w:rPr>
        <w:t xml:space="preserve">for each </w:t>
      </w:r>
      <w:r w:rsidRPr="00760177">
        <w:rPr>
          <w:rFonts w:ascii="Arial" w:hAnsi="Arial" w:cs="Arial"/>
          <w:b w:val="0"/>
          <w:sz w:val="20"/>
          <w:szCs w:val="20"/>
        </w:rPr>
        <w:t xml:space="preserve">focal plant community and park. </w:t>
      </w:r>
    </w:p>
    <w:tbl>
      <w:tblPr>
        <w:tblW w:w="9089" w:type="dxa"/>
        <w:tblInd w:w="93"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535"/>
        <w:gridCol w:w="794"/>
        <w:gridCol w:w="960"/>
        <w:gridCol w:w="960"/>
        <w:gridCol w:w="960"/>
        <w:gridCol w:w="960"/>
        <w:gridCol w:w="960"/>
        <w:gridCol w:w="960"/>
      </w:tblGrid>
      <w:tr w:rsidR="00581730" w:rsidRPr="00A02891" w:rsidTr="008D6A51">
        <w:trPr>
          <w:trHeight w:val="360"/>
        </w:trPr>
        <w:tc>
          <w:tcPr>
            <w:tcW w:w="2535" w:type="dxa"/>
            <w:tcBorders>
              <w:top w:val="single" w:sz="4" w:space="0" w:color="auto"/>
              <w:left w:val="nil"/>
              <w:bottom w:val="single" w:sz="12" w:space="0" w:color="auto"/>
            </w:tcBorders>
            <w:shd w:val="clear" w:color="auto" w:fill="auto"/>
            <w:noWrap/>
            <w:vAlign w:val="center"/>
          </w:tcPr>
          <w:p w:rsidR="00581730" w:rsidRPr="00A02891" w:rsidRDefault="00581730" w:rsidP="00646280">
            <w:pPr>
              <w:rPr>
                <w:rFonts w:ascii="Arial" w:hAnsi="Arial" w:cs="Arial"/>
                <w:b/>
                <w:bCs/>
                <w:sz w:val="20"/>
                <w:szCs w:val="20"/>
              </w:rPr>
            </w:pPr>
            <w:r w:rsidRPr="00A02891">
              <w:rPr>
                <w:rFonts w:ascii="Arial" w:hAnsi="Arial" w:cs="Arial"/>
                <w:b/>
                <w:bCs/>
                <w:sz w:val="20"/>
                <w:szCs w:val="20"/>
              </w:rPr>
              <w:t>Focal Plant Community</w:t>
            </w:r>
          </w:p>
        </w:tc>
        <w:tc>
          <w:tcPr>
            <w:tcW w:w="794" w:type="dxa"/>
            <w:tcBorders>
              <w:top w:val="single" w:sz="4" w:space="0" w:color="auto"/>
              <w:bottom w:val="single" w:sz="12" w:space="0" w:color="auto"/>
            </w:tcBorders>
            <w:shd w:val="clear" w:color="auto" w:fill="auto"/>
            <w:noWrap/>
            <w:vAlign w:val="center"/>
          </w:tcPr>
          <w:p w:rsidR="00581730" w:rsidRPr="00A02891" w:rsidRDefault="00581730" w:rsidP="00646280">
            <w:pPr>
              <w:jc w:val="center"/>
              <w:rPr>
                <w:rFonts w:ascii="Arial" w:hAnsi="Arial" w:cs="Arial"/>
                <w:b/>
                <w:bCs/>
                <w:sz w:val="20"/>
                <w:szCs w:val="20"/>
              </w:rPr>
            </w:pPr>
            <w:r w:rsidRPr="00A02891">
              <w:rPr>
                <w:rFonts w:ascii="Arial" w:hAnsi="Arial" w:cs="Arial"/>
                <w:b/>
                <w:bCs/>
                <w:sz w:val="20"/>
                <w:szCs w:val="20"/>
              </w:rPr>
              <w:t>HAVO</w:t>
            </w:r>
          </w:p>
        </w:tc>
        <w:tc>
          <w:tcPr>
            <w:tcW w:w="960" w:type="dxa"/>
            <w:tcBorders>
              <w:top w:val="single" w:sz="4" w:space="0" w:color="auto"/>
              <w:bottom w:val="single" w:sz="12" w:space="0" w:color="auto"/>
            </w:tcBorders>
            <w:shd w:val="clear" w:color="auto" w:fill="auto"/>
            <w:noWrap/>
            <w:vAlign w:val="center"/>
          </w:tcPr>
          <w:p w:rsidR="00581730" w:rsidRPr="00A02891" w:rsidRDefault="00581730" w:rsidP="00646280">
            <w:pPr>
              <w:jc w:val="center"/>
              <w:rPr>
                <w:rFonts w:ascii="Arial" w:hAnsi="Arial" w:cs="Arial"/>
                <w:b/>
                <w:bCs/>
                <w:sz w:val="20"/>
                <w:szCs w:val="20"/>
              </w:rPr>
            </w:pPr>
            <w:r w:rsidRPr="00A02891">
              <w:rPr>
                <w:rFonts w:ascii="Arial" w:hAnsi="Arial" w:cs="Arial"/>
                <w:b/>
                <w:bCs/>
                <w:sz w:val="20"/>
                <w:szCs w:val="20"/>
              </w:rPr>
              <w:t>KAHO</w:t>
            </w:r>
          </w:p>
        </w:tc>
        <w:tc>
          <w:tcPr>
            <w:tcW w:w="960" w:type="dxa"/>
            <w:tcBorders>
              <w:top w:val="single" w:sz="4" w:space="0" w:color="auto"/>
              <w:bottom w:val="single" w:sz="12" w:space="0" w:color="auto"/>
            </w:tcBorders>
            <w:shd w:val="clear" w:color="auto" w:fill="auto"/>
            <w:noWrap/>
            <w:vAlign w:val="center"/>
          </w:tcPr>
          <w:p w:rsidR="00581730" w:rsidRPr="00A02891" w:rsidRDefault="00581730" w:rsidP="00646280">
            <w:pPr>
              <w:jc w:val="center"/>
              <w:rPr>
                <w:rFonts w:ascii="Arial" w:hAnsi="Arial" w:cs="Arial"/>
                <w:b/>
                <w:bCs/>
                <w:sz w:val="20"/>
                <w:szCs w:val="20"/>
              </w:rPr>
            </w:pPr>
            <w:r w:rsidRPr="00A02891">
              <w:rPr>
                <w:rFonts w:ascii="Arial" w:hAnsi="Arial" w:cs="Arial"/>
                <w:b/>
                <w:bCs/>
                <w:sz w:val="20"/>
                <w:szCs w:val="20"/>
              </w:rPr>
              <w:t>HALE</w:t>
            </w:r>
          </w:p>
        </w:tc>
        <w:tc>
          <w:tcPr>
            <w:tcW w:w="960" w:type="dxa"/>
            <w:tcBorders>
              <w:top w:val="single" w:sz="4" w:space="0" w:color="auto"/>
              <w:bottom w:val="single" w:sz="12" w:space="0" w:color="auto"/>
            </w:tcBorders>
            <w:shd w:val="clear" w:color="auto" w:fill="auto"/>
            <w:noWrap/>
            <w:vAlign w:val="center"/>
          </w:tcPr>
          <w:p w:rsidR="00581730" w:rsidRPr="00A02891" w:rsidRDefault="00581730" w:rsidP="00646280">
            <w:pPr>
              <w:jc w:val="center"/>
              <w:rPr>
                <w:rFonts w:ascii="Arial" w:hAnsi="Arial" w:cs="Arial"/>
                <w:b/>
                <w:bCs/>
                <w:sz w:val="20"/>
                <w:szCs w:val="20"/>
              </w:rPr>
            </w:pPr>
            <w:r w:rsidRPr="00A02891">
              <w:rPr>
                <w:rFonts w:ascii="Arial" w:hAnsi="Arial" w:cs="Arial"/>
                <w:b/>
                <w:bCs/>
                <w:sz w:val="20"/>
                <w:szCs w:val="20"/>
              </w:rPr>
              <w:t>KALA</w:t>
            </w:r>
          </w:p>
        </w:tc>
        <w:tc>
          <w:tcPr>
            <w:tcW w:w="960" w:type="dxa"/>
            <w:tcBorders>
              <w:top w:val="single" w:sz="4" w:space="0" w:color="auto"/>
              <w:bottom w:val="single" w:sz="12" w:space="0" w:color="auto"/>
            </w:tcBorders>
            <w:vAlign w:val="center"/>
          </w:tcPr>
          <w:p w:rsidR="00581730" w:rsidRPr="00A02891" w:rsidRDefault="00581730" w:rsidP="008D6A51">
            <w:pPr>
              <w:jc w:val="center"/>
              <w:rPr>
                <w:rFonts w:ascii="Arial" w:hAnsi="Arial" w:cs="Arial"/>
                <w:b/>
                <w:bCs/>
                <w:sz w:val="20"/>
                <w:szCs w:val="20"/>
              </w:rPr>
            </w:pPr>
            <w:r w:rsidRPr="00A02891">
              <w:rPr>
                <w:rFonts w:ascii="Arial" w:hAnsi="Arial" w:cs="Arial"/>
                <w:b/>
                <w:bCs/>
                <w:sz w:val="20"/>
                <w:szCs w:val="20"/>
              </w:rPr>
              <w:t>NPSA</w:t>
            </w:r>
          </w:p>
        </w:tc>
        <w:tc>
          <w:tcPr>
            <w:tcW w:w="960" w:type="dxa"/>
            <w:tcBorders>
              <w:top w:val="single" w:sz="4" w:space="0" w:color="auto"/>
              <w:bottom w:val="single" w:sz="12" w:space="0" w:color="auto"/>
            </w:tcBorders>
            <w:shd w:val="clear" w:color="auto" w:fill="auto"/>
            <w:noWrap/>
            <w:vAlign w:val="center"/>
          </w:tcPr>
          <w:p w:rsidR="00581730" w:rsidRPr="00A02891" w:rsidRDefault="00581730" w:rsidP="00646280">
            <w:pPr>
              <w:jc w:val="center"/>
              <w:rPr>
                <w:rFonts w:ascii="Arial" w:hAnsi="Arial" w:cs="Arial"/>
                <w:b/>
                <w:bCs/>
                <w:sz w:val="20"/>
                <w:szCs w:val="20"/>
              </w:rPr>
            </w:pPr>
            <w:r w:rsidRPr="00A02891">
              <w:rPr>
                <w:rFonts w:ascii="Arial" w:hAnsi="Arial" w:cs="Arial"/>
                <w:b/>
                <w:bCs/>
                <w:sz w:val="20"/>
                <w:szCs w:val="20"/>
              </w:rPr>
              <w:t xml:space="preserve">WAPA </w:t>
            </w:r>
          </w:p>
        </w:tc>
        <w:tc>
          <w:tcPr>
            <w:tcW w:w="960" w:type="dxa"/>
            <w:tcBorders>
              <w:top w:val="single" w:sz="4" w:space="0" w:color="auto"/>
              <w:bottom w:val="single" w:sz="12" w:space="0" w:color="auto"/>
              <w:right w:val="nil"/>
            </w:tcBorders>
            <w:shd w:val="clear" w:color="auto" w:fill="auto"/>
            <w:noWrap/>
            <w:vAlign w:val="center"/>
          </w:tcPr>
          <w:p w:rsidR="00581730" w:rsidRPr="00A02891" w:rsidRDefault="00581730" w:rsidP="00646280">
            <w:pPr>
              <w:jc w:val="center"/>
              <w:rPr>
                <w:rFonts w:ascii="Arial" w:hAnsi="Arial" w:cs="Arial"/>
                <w:b/>
                <w:bCs/>
                <w:sz w:val="20"/>
                <w:szCs w:val="20"/>
              </w:rPr>
            </w:pPr>
            <w:r w:rsidRPr="00A02891">
              <w:rPr>
                <w:rFonts w:ascii="Arial" w:hAnsi="Arial" w:cs="Arial"/>
                <w:b/>
                <w:bCs/>
                <w:sz w:val="20"/>
                <w:szCs w:val="20"/>
              </w:rPr>
              <w:t>AMME</w:t>
            </w:r>
          </w:p>
        </w:tc>
      </w:tr>
      <w:tr w:rsidR="00581730" w:rsidRPr="005C457F" w:rsidTr="008D6A51">
        <w:trPr>
          <w:trHeight w:val="255"/>
        </w:trPr>
        <w:tc>
          <w:tcPr>
            <w:tcW w:w="2535" w:type="dxa"/>
            <w:tcBorders>
              <w:top w:val="single" w:sz="12" w:space="0" w:color="auto"/>
              <w:left w:val="nil"/>
              <w:bottom w:val="nil"/>
            </w:tcBorders>
            <w:shd w:val="clear" w:color="auto" w:fill="auto"/>
            <w:noWrap/>
            <w:vAlign w:val="bottom"/>
          </w:tcPr>
          <w:p w:rsidR="00581730" w:rsidRPr="005C457F" w:rsidRDefault="00581730" w:rsidP="00646280">
            <w:pPr>
              <w:rPr>
                <w:rFonts w:ascii="Arial" w:hAnsi="Arial" w:cs="Arial"/>
                <w:sz w:val="20"/>
                <w:szCs w:val="20"/>
              </w:rPr>
            </w:pPr>
            <w:r w:rsidRPr="005C457F">
              <w:rPr>
                <w:rFonts w:ascii="Arial" w:hAnsi="Arial" w:cs="Arial"/>
                <w:sz w:val="20"/>
                <w:szCs w:val="20"/>
              </w:rPr>
              <w:t>Wet Forest</w:t>
            </w:r>
          </w:p>
        </w:tc>
        <w:tc>
          <w:tcPr>
            <w:tcW w:w="794" w:type="dxa"/>
            <w:tcBorders>
              <w:top w:val="single" w:sz="12" w:space="0" w:color="auto"/>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3</w:t>
            </w:r>
          </w:p>
        </w:tc>
        <w:tc>
          <w:tcPr>
            <w:tcW w:w="960" w:type="dxa"/>
            <w:tcBorders>
              <w:top w:val="single" w:sz="12" w:space="0" w:color="auto"/>
              <w:bottom w:val="nil"/>
            </w:tcBorders>
            <w:shd w:val="clear" w:color="auto" w:fill="auto"/>
            <w:noWrap/>
            <w:vAlign w:val="bottom"/>
          </w:tcPr>
          <w:p w:rsidR="00581730" w:rsidRPr="005C457F" w:rsidRDefault="00581730" w:rsidP="00646280">
            <w:pPr>
              <w:rPr>
                <w:rFonts w:ascii="Arial" w:hAnsi="Arial" w:cs="Arial"/>
                <w:sz w:val="20"/>
                <w:szCs w:val="20"/>
              </w:rPr>
            </w:pPr>
          </w:p>
        </w:tc>
        <w:tc>
          <w:tcPr>
            <w:tcW w:w="960" w:type="dxa"/>
            <w:tcBorders>
              <w:top w:val="single" w:sz="12" w:space="0" w:color="auto"/>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c>
          <w:tcPr>
            <w:tcW w:w="960" w:type="dxa"/>
            <w:tcBorders>
              <w:top w:val="single" w:sz="12" w:space="0" w:color="auto"/>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c>
          <w:tcPr>
            <w:tcW w:w="960" w:type="dxa"/>
            <w:tcBorders>
              <w:top w:val="single" w:sz="12" w:space="0" w:color="auto"/>
              <w:bottom w:val="nil"/>
            </w:tcBorders>
            <w:vAlign w:val="bottom"/>
          </w:tcPr>
          <w:p w:rsidR="00581730" w:rsidRPr="005C457F" w:rsidRDefault="00581730" w:rsidP="008D6A51">
            <w:pPr>
              <w:jc w:val="center"/>
              <w:rPr>
                <w:rFonts w:ascii="Arial" w:hAnsi="Arial" w:cs="Arial"/>
                <w:sz w:val="20"/>
                <w:szCs w:val="20"/>
              </w:rPr>
            </w:pPr>
            <w:r w:rsidRPr="005C457F">
              <w:rPr>
                <w:rFonts w:ascii="Arial" w:hAnsi="Arial" w:cs="Arial"/>
                <w:sz w:val="20"/>
                <w:szCs w:val="20"/>
              </w:rPr>
              <w:t>2</w:t>
            </w:r>
          </w:p>
        </w:tc>
        <w:tc>
          <w:tcPr>
            <w:tcW w:w="960" w:type="dxa"/>
            <w:tcBorders>
              <w:top w:val="single" w:sz="12" w:space="0" w:color="auto"/>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single" w:sz="12" w:space="0" w:color="auto"/>
              <w:bottom w:val="nil"/>
              <w:right w:val="nil"/>
            </w:tcBorders>
            <w:shd w:val="clear" w:color="auto" w:fill="auto"/>
            <w:noWrap/>
            <w:vAlign w:val="bottom"/>
          </w:tcPr>
          <w:p w:rsidR="00581730" w:rsidRPr="005C457F" w:rsidRDefault="00581730" w:rsidP="00646280">
            <w:pPr>
              <w:jc w:val="center"/>
              <w:rPr>
                <w:rFonts w:ascii="Arial" w:hAnsi="Arial" w:cs="Arial"/>
                <w:sz w:val="20"/>
                <w:szCs w:val="20"/>
              </w:rPr>
            </w:pPr>
          </w:p>
        </w:tc>
      </w:tr>
      <w:tr w:rsidR="00581730" w:rsidRPr="005C457F" w:rsidTr="008D6A51">
        <w:trPr>
          <w:trHeight w:val="255"/>
        </w:trPr>
        <w:tc>
          <w:tcPr>
            <w:tcW w:w="2535" w:type="dxa"/>
            <w:tcBorders>
              <w:top w:val="nil"/>
              <w:left w:val="nil"/>
              <w:bottom w:val="nil"/>
            </w:tcBorders>
            <w:shd w:val="clear" w:color="auto" w:fill="auto"/>
            <w:noWrap/>
            <w:vAlign w:val="bottom"/>
          </w:tcPr>
          <w:p w:rsidR="00581730" w:rsidRPr="005C457F" w:rsidRDefault="00581730" w:rsidP="00646280">
            <w:pPr>
              <w:rPr>
                <w:rFonts w:ascii="Arial" w:hAnsi="Arial" w:cs="Arial"/>
                <w:sz w:val="20"/>
                <w:szCs w:val="20"/>
              </w:rPr>
            </w:pPr>
            <w:r w:rsidRPr="005C457F">
              <w:rPr>
                <w:rFonts w:ascii="Arial" w:hAnsi="Arial" w:cs="Arial"/>
                <w:sz w:val="20"/>
                <w:szCs w:val="20"/>
              </w:rPr>
              <w:t>Subalpine Shrubland</w:t>
            </w:r>
          </w:p>
        </w:tc>
        <w:tc>
          <w:tcPr>
            <w:tcW w:w="794"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vAlign w:val="bottom"/>
          </w:tcPr>
          <w:p w:rsidR="00581730" w:rsidRPr="005C457F" w:rsidRDefault="00581730" w:rsidP="008D6A51">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right w:val="nil"/>
            </w:tcBorders>
            <w:shd w:val="clear" w:color="auto" w:fill="auto"/>
            <w:noWrap/>
            <w:vAlign w:val="bottom"/>
          </w:tcPr>
          <w:p w:rsidR="00581730" w:rsidRPr="005C457F" w:rsidRDefault="00581730" w:rsidP="00646280">
            <w:pPr>
              <w:jc w:val="center"/>
              <w:rPr>
                <w:rFonts w:ascii="Arial" w:hAnsi="Arial" w:cs="Arial"/>
                <w:sz w:val="20"/>
                <w:szCs w:val="20"/>
              </w:rPr>
            </w:pPr>
          </w:p>
        </w:tc>
      </w:tr>
      <w:tr w:rsidR="00581730" w:rsidRPr="005C457F" w:rsidTr="008D6A51">
        <w:trPr>
          <w:trHeight w:val="255"/>
        </w:trPr>
        <w:tc>
          <w:tcPr>
            <w:tcW w:w="2535" w:type="dxa"/>
            <w:tcBorders>
              <w:top w:val="nil"/>
              <w:left w:val="nil"/>
              <w:bottom w:val="nil"/>
            </w:tcBorders>
            <w:shd w:val="clear" w:color="auto" w:fill="auto"/>
            <w:noWrap/>
            <w:vAlign w:val="bottom"/>
          </w:tcPr>
          <w:p w:rsidR="00581730" w:rsidRPr="005C457F" w:rsidRDefault="00581730" w:rsidP="00646280">
            <w:pPr>
              <w:rPr>
                <w:rFonts w:ascii="Arial" w:hAnsi="Arial" w:cs="Arial"/>
                <w:sz w:val="20"/>
                <w:szCs w:val="20"/>
              </w:rPr>
            </w:pPr>
            <w:r w:rsidRPr="005C457F">
              <w:rPr>
                <w:rFonts w:ascii="Arial" w:hAnsi="Arial" w:cs="Arial"/>
                <w:sz w:val="20"/>
                <w:szCs w:val="20"/>
              </w:rPr>
              <w:t>Coastal</w:t>
            </w:r>
          </w:p>
        </w:tc>
        <w:tc>
          <w:tcPr>
            <w:tcW w:w="794"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2</w:t>
            </w:r>
          </w:p>
        </w:tc>
        <w:tc>
          <w:tcPr>
            <w:tcW w:w="960" w:type="dxa"/>
            <w:tcBorders>
              <w:top w:val="nil"/>
              <w:bottom w:val="nil"/>
            </w:tcBorders>
            <w:vAlign w:val="bottom"/>
          </w:tcPr>
          <w:p w:rsidR="00581730" w:rsidRPr="005C457F" w:rsidRDefault="00581730" w:rsidP="008D6A51">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right w:val="nil"/>
            </w:tcBorders>
            <w:shd w:val="clear" w:color="auto" w:fill="auto"/>
            <w:noWrap/>
            <w:vAlign w:val="bottom"/>
          </w:tcPr>
          <w:p w:rsidR="00581730" w:rsidRPr="005C457F" w:rsidRDefault="00581730" w:rsidP="00646280">
            <w:pPr>
              <w:jc w:val="center"/>
              <w:rPr>
                <w:rFonts w:ascii="Arial" w:hAnsi="Arial" w:cs="Arial"/>
                <w:sz w:val="20"/>
                <w:szCs w:val="20"/>
              </w:rPr>
            </w:pPr>
          </w:p>
        </w:tc>
      </w:tr>
      <w:tr w:rsidR="00581730" w:rsidRPr="005C457F" w:rsidTr="008D6A51">
        <w:trPr>
          <w:trHeight w:val="255"/>
        </w:trPr>
        <w:tc>
          <w:tcPr>
            <w:tcW w:w="2535" w:type="dxa"/>
            <w:tcBorders>
              <w:top w:val="nil"/>
              <w:left w:val="nil"/>
              <w:bottom w:val="nil"/>
            </w:tcBorders>
            <w:shd w:val="clear" w:color="auto" w:fill="auto"/>
            <w:noWrap/>
            <w:vAlign w:val="bottom"/>
          </w:tcPr>
          <w:p w:rsidR="00581730" w:rsidRPr="005C457F" w:rsidRDefault="00581730" w:rsidP="00646280">
            <w:pPr>
              <w:rPr>
                <w:rFonts w:ascii="Arial" w:hAnsi="Arial" w:cs="Arial"/>
                <w:sz w:val="20"/>
                <w:szCs w:val="20"/>
              </w:rPr>
            </w:pPr>
            <w:r w:rsidRPr="005C457F">
              <w:rPr>
                <w:rFonts w:ascii="Arial" w:hAnsi="Arial" w:cs="Arial"/>
                <w:sz w:val="20"/>
                <w:szCs w:val="20"/>
              </w:rPr>
              <w:t>Limestone Forest</w:t>
            </w:r>
          </w:p>
        </w:tc>
        <w:tc>
          <w:tcPr>
            <w:tcW w:w="794"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nil"/>
            </w:tcBorders>
            <w:vAlign w:val="bottom"/>
          </w:tcPr>
          <w:p w:rsidR="00581730" w:rsidRPr="005C457F" w:rsidRDefault="00581730" w:rsidP="008D6A51">
            <w:pPr>
              <w:jc w:val="center"/>
              <w:rPr>
                <w:rFonts w:ascii="Arial" w:hAnsi="Arial" w:cs="Arial"/>
                <w:sz w:val="20"/>
                <w:szCs w:val="20"/>
              </w:rPr>
            </w:pPr>
          </w:p>
        </w:tc>
        <w:tc>
          <w:tcPr>
            <w:tcW w:w="960" w:type="dxa"/>
            <w:tcBorders>
              <w:top w:val="nil"/>
              <w:bottom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c>
          <w:tcPr>
            <w:tcW w:w="960" w:type="dxa"/>
            <w:tcBorders>
              <w:top w:val="nil"/>
              <w:bottom w:val="nil"/>
              <w:right w:val="nil"/>
            </w:tcBorders>
            <w:shd w:val="clear" w:color="auto" w:fill="auto"/>
            <w:noWrap/>
            <w:vAlign w:val="bottom"/>
          </w:tcPr>
          <w:p w:rsidR="00581730" w:rsidRPr="005C457F" w:rsidRDefault="00581730" w:rsidP="00646280">
            <w:pPr>
              <w:jc w:val="center"/>
              <w:rPr>
                <w:rFonts w:ascii="Arial" w:hAnsi="Arial" w:cs="Arial"/>
                <w:sz w:val="20"/>
                <w:szCs w:val="20"/>
              </w:rPr>
            </w:pPr>
          </w:p>
        </w:tc>
      </w:tr>
      <w:tr w:rsidR="00581730" w:rsidRPr="005C457F" w:rsidTr="008D6A51">
        <w:trPr>
          <w:trHeight w:val="255"/>
        </w:trPr>
        <w:tc>
          <w:tcPr>
            <w:tcW w:w="2535" w:type="dxa"/>
            <w:tcBorders>
              <w:top w:val="nil"/>
              <w:left w:val="nil"/>
              <w:bottom w:val="single" w:sz="4" w:space="0" w:color="auto"/>
            </w:tcBorders>
            <w:shd w:val="clear" w:color="auto" w:fill="auto"/>
            <w:noWrap/>
            <w:vAlign w:val="bottom"/>
          </w:tcPr>
          <w:p w:rsidR="00581730" w:rsidRPr="005C457F" w:rsidRDefault="00581730" w:rsidP="00646280">
            <w:pPr>
              <w:rPr>
                <w:rFonts w:ascii="Arial" w:hAnsi="Arial" w:cs="Arial"/>
                <w:sz w:val="20"/>
                <w:szCs w:val="20"/>
              </w:rPr>
            </w:pPr>
            <w:r w:rsidRPr="005C457F">
              <w:rPr>
                <w:rFonts w:ascii="Arial" w:hAnsi="Arial" w:cs="Arial"/>
                <w:sz w:val="20"/>
                <w:szCs w:val="20"/>
              </w:rPr>
              <w:t>Mangrove Forest</w:t>
            </w:r>
          </w:p>
        </w:tc>
        <w:tc>
          <w:tcPr>
            <w:tcW w:w="794" w:type="dxa"/>
            <w:tcBorders>
              <w:top w:val="nil"/>
              <w:bottom w:val="single" w:sz="4" w:space="0" w:color="auto"/>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single" w:sz="4" w:space="0" w:color="auto"/>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single" w:sz="4" w:space="0" w:color="auto"/>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single" w:sz="4" w:space="0" w:color="auto"/>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single" w:sz="4" w:space="0" w:color="auto"/>
            </w:tcBorders>
            <w:vAlign w:val="bottom"/>
          </w:tcPr>
          <w:p w:rsidR="00581730" w:rsidRPr="005C457F" w:rsidRDefault="00581730" w:rsidP="008D6A51">
            <w:pPr>
              <w:jc w:val="center"/>
              <w:rPr>
                <w:rFonts w:ascii="Arial" w:hAnsi="Arial" w:cs="Arial"/>
                <w:sz w:val="20"/>
                <w:szCs w:val="20"/>
              </w:rPr>
            </w:pPr>
          </w:p>
        </w:tc>
        <w:tc>
          <w:tcPr>
            <w:tcW w:w="960" w:type="dxa"/>
            <w:tcBorders>
              <w:top w:val="nil"/>
              <w:bottom w:val="single" w:sz="4" w:space="0" w:color="auto"/>
            </w:tcBorders>
            <w:shd w:val="clear" w:color="auto" w:fill="auto"/>
            <w:noWrap/>
            <w:vAlign w:val="bottom"/>
          </w:tcPr>
          <w:p w:rsidR="00581730" w:rsidRPr="005C457F" w:rsidRDefault="00581730" w:rsidP="00646280">
            <w:pPr>
              <w:jc w:val="center"/>
              <w:rPr>
                <w:rFonts w:ascii="Arial" w:hAnsi="Arial" w:cs="Arial"/>
                <w:sz w:val="20"/>
                <w:szCs w:val="20"/>
              </w:rPr>
            </w:pPr>
          </w:p>
        </w:tc>
        <w:tc>
          <w:tcPr>
            <w:tcW w:w="960" w:type="dxa"/>
            <w:tcBorders>
              <w:top w:val="nil"/>
              <w:bottom w:val="single" w:sz="4" w:space="0" w:color="auto"/>
              <w:right w:val="nil"/>
            </w:tcBorders>
            <w:shd w:val="clear" w:color="auto" w:fill="auto"/>
            <w:noWrap/>
            <w:vAlign w:val="bottom"/>
          </w:tcPr>
          <w:p w:rsidR="00581730" w:rsidRPr="005C457F" w:rsidRDefault="00581730" w:rsidP="00646280">
            <w:pPr>
              <w:jc w:val="center"/>
              <w:rPr>
                <w:rFonts w:ascii="Arial" w:hAnsi="Arial" w:cs="Arial"/>
                <w:sz w:val="20"/>
                <w:szCs w:val="20"/>
              </w:rPr>
            </w:pPr>
            <w:r w:rsidRPr="005C457F">
              <w:rPr>
                <w:rFonts w:ascii="Arial" w:hAnsi="Arial" w:cs="Arial"/>
                <w:sz w:val="20"/>
                <w:szCs w:val="20"/>
              </w:rPr>
              <w:t>1</w:t>
            </w:r>
          </w:p>
        </w:tc>
      </w:tr>
    </w:tbl>
    <w:p w:rsidR="00646280" w:rsidRDefault="00646280" w:rsidP="00646280">
      <w:pPr>
        <w:ind w:firstLine="720"/>
      </w:pPr>
    </w:p>
    <w:p w:rsidR="00F531D0" w:rsidRDefault="00F531D0" w:rsidP="00646280">
      <w:pPr>
        <w:ind w:firstLine="720"/>
      </w:pPr>
    </w:p>
    <w:p w:rsidR="00646280" w:rsidRPr="002B4625" w:rsidRDefault="00646280" w:rsidP="00646280">
      <w:r>
        <w:t>In terms of specific communities, t</w:t>
      </w:r>
      <w:r w:rsidRPr="002B4625">
        <w:t>he wet forest constitute</w:t>
      </w:r>
      <w:r>
        <w:t>s</w:t>
      </w:r>
      <w:r w:rsidRPr="002B4625">
        <w:t xml:space="preserve"> the largest relatively intact land areas in the PACN network and var</w:t>
      </w:r>
      <w:r>
        <w:t>ies</w:t>
      </w:r>
      <w:r w:rsidRPr="002B4625">
        <w:t xml:space="preserve"> in substrate age, topography, and dominant species both within and across parks. In Hawaii (HAVO, HALE</w:t>
      </w:r>
      <w:r>
        <w:t>,</w:t>
      </w:r>
      <w:r w:rsidRPr="002B4625">
        <w:t xml:space="preserve"> and KALA) the wet forests consist of tree fern dominated forests as well as cloud forest and transitional mesic-wet forests. In Samoa (NPSA), the wet forest dominates the </w:t>
      </w:r>
      <w:r w:rsidR="00A027E2" w:rsidRPr="002B4625">
        <w:t>terrestrial area</w:t>
      </w:r>
      <w:r w:rsidR="00A027E2">
        <w:t xml:space="preserve"> of the</w:t>
      </w:r>
      <w:r w:rsidR="00A027E2" w:rsidRPr="002B4625">
        <w:t xml:space="preserve"> </w:t>
      </w:r>
      <w:r w:rsidRPr="002B4625">
        <w:t xml:space="preserve">park on Tutuila and Tau islands. Wet forests in the PACN greatly contribute to watershed integrity and contain substantial species diversity including many rare and endangered plants and animals. The subalpine shrubland was identified as a focal plant community at HAVO and HALE where changes </w:t>
      </w:r>
      <w:r>
        <w:t>in</w:t>
      </w:r>
      <w:r w:rsidRPr="002B4625">
        <w:t xml:space="preserve"> treeline may reflect changing climatic conditions associated with the height and consistency of the thermal inversion layer. The coastal strand community at KALA and KAHO represents intact coastal vegetation communities in the Hawaiian Islands. The limestone </w:t>
      </w:r>
      <w:smartTag w:uri="urn:schemas-microsoft-com:office:smarttags" w:element="PlaceType">
        <w:r w:rsidRPr="002B4625">
          <w:t>forest</w:t>
        </w:r>
      </w:smartTag>
      <w:r w:rsidRPr="002B4625">
        <w:t xml:space="preserve"> of </w:t>
      </w:r>
      <w:smartTag w:uri="urn:schemas-microsoft-com:office:smarttags" w:element="PlaceName">
        <w:r w:rsidRPr="002B4625">
          <w:t>WAPA</w:t>
        </w:r>
      </w:smartTag>
      <w:r w:rsidRPr="002B4625">
        <w:t xml:space="preserve"> and the mangrove </w:t>
      </w:r>
      <w:smartTag w:uri="urn:schemas-microsoft-com:office:smarttags" w:element="place">
        <w:smartTag w:uri="urn:schemas-microsoft-com:office:smarttags" w:element="PlaceType">
          <w:r w:rsidRPr="002B4625">
            <w:t>forest</w:t>
          </w:r>
        </w:smartTag>
        <w:r w:rsidRPr="002B4625">
          <w:t xml:space="preserve"> of </w:t>
        </w:r>
        <w:smartTag w:uri="urn:schemas-microsoft-com:office:smarttags" w:element="PlaceName">
          <w:r w:rsidRPr="002B4625">
            <w:t>AMME</w:t>
          </w:r>
        </w:smartTag>
      </w:smartTag>
      <w:r w:rsidRPr="002B4625">
        <w:t xml:space="preserve"> are small and largely relict</w:t>
      </w:r>
      <w:r w:rsidR="007B2533">
        <w:t xml:space="preserve"> </w:t>
      </w:r>
      <w:r w:rsidRPr="002B4625">
        <w:t>fragments, containing much of the terrestrial native species diversity (both plants and animals) remaining in these parks</w:t>
      </w:r>
      <w:r>
        <w:t xml:space="preserve">. </w:t>
      </w:r>
    </w:p>
    <w:p w:rsidR="00646280" w:rsidRPr="002B4625" w:rsidRDefault="00646280" w:rsidP="00646280"/>
    <w:p w:rsidR="00646280" w:rsidRPr="00366CF3" w:rsidRDefault="00646280" w:rsidP="00646280">
      <w:r w:rsidRPr="002B4625">
        <w:t>In order to accurately determine the status and trends of a focal community, it is important to include the full extent of a plant community</w:t>
      </w:r>
      <w:r>
        <w:t xml:space="preserve"> (</w:t>
      </w:r>
      <w:r w:rsidRPr="002B4625">
        <w:t>i.e., regions that have been disturbed as well as those that are intact</w:t>
      </w:r>
      <w:r>
        <w:t>, regions on the community edge as well as regions at the core, etc.).</w:t>
      </w:r>
      <w:r w:rsidRPr="002B4625">
        <w:t xml:space="preserve"> A few of the difficulties inherent in defining plant community extent include the following: (1) </w:t>
      </w:r>
      <w:r>
        <w:t>un</w:t>
      </w:r>
      <w:r w:rsidRPr="002B4625">
        <w:t xml:space="preserve">clear boundaries between plant communities, (2) continuous rather than clearly delineated </w:t>
      </w:r>
      <w:r>
        <w:t xml:space="preserve">environmental conditions </w:t>
      </w:r>
      <w:r w:rsidRPr="002B4625">
        <w:t>(e.g., gradation of wet to mesic conditions), and (</w:t>
      </w:r>
      <w:r>
        <w:t>3</w:t>
      </w:r>
      <w:r w:rsidRPr="002B4625">
        <w:t xml:space="preserve">) </w:t>
      </w:r>
      <w:r>
        <w:t xml:space="preserve">shifting </w:t>
      </w:r>
      <w:r w:rsidRPr="002B4625">
        <w:t xml:space="preserve">plant community boundaries </w:t>
      </w:r>
      <w:r>
        <w:t xml:space="preserve">that continually respond </w:t>
      </w:r>
      <w:r w:rsidRPr="002B4625">
        <w:t>to restoration</w:t>
      </w:r>
      <w:r>
        <w:t>,</w:t>
      </w:r>
      <w:r w:rsidRPr="002B4625">
        <w:t xml:space="preserve"> management, species invasions, </w:t>
      </w:r>
      <w:r w:rsidR="009B7C35">
        <w:t xml:space="preserve">natural disturbance, </w:t>
      </w:r>
      <w:r w:rsidRPr="002B4625">
        <w:t>and climate change. The extent of each focal plant communit</w:t>
      </w:r>
      <w:r>
        <w:t>y</w:t>
      </w:r>
      <w:r w:rsidRPr="002B4625">
        <w:t xml:space="preserve"> was defined by substrate and climatic criteria that remain </w:t>
      </w:r>
      <w:r>
        <w:t xml:space="preserve">relatively </w:t>
      </w:r>
      <w:r w:rsidRPr="002B4625">
        <w:t xml:space="preserve">stable over time rather than existing plant community boundaries </w:t>
      </w:r>
      <w:r>
        <w:t>which tend to</w:t>
      </w:r>
      <w:r w:rsidRPr="002B4625">
        <w:t xml:space="preserve"> reflect recent events such as fires or hurricanes. Although substrate and climate do change over time, the temporal scale of these changes is generally decades and centuries; thus given the time horizon of this protocol, it was considered appropriate </w:t>
      </w:r>
      <w:r w:rsidRPr="002B4625">
        <w:lastRenderedPageBreak/>
        <w:t>to use these criteria to limit and define the geographic extent of each community. For  example</w:t>
      </w:r>
      <w:r>
        <w:t>,</w:t>
      </w:r>
      <w:r w:rsidRPr="002B4625">
        <w:t xml:space="preserve"> the wet forest at HAVO was delineated based on moisture availability indices (i.e., median annual rainfall minus potential evapotranspiration) and substrate </w:t>
      </w:r>
      <w:r w:rsidR="00246D6B" w:rsidRPr="002B4625">
        <w:fldChar w:fldCharType="begin"/>
      </w:r>
      <w:r w:rsidR="00055DE6">
        <w:instrText xml:space="preserve"> ADDIN EN.CITE &lt;EndNote&gt;&lt;Cite&gt;&lt;Author&gt;Price&lt;/Author&gt;&lt;Year&gt;2007&lt;/Year&gt;&lt;RecNum&gt;390&lt;/RecNum&gt;&lt;DisplayText&gt;(Price et al. 2007)&lt;/DisplayText&gt;&lt;record&gt;&lt;rec-number&gt;390&lt;/rec-number&gt;&lt;foreign-keys&gt;&lt;key app="EN" db-id="29wd9fdxkttawpevre3ptatrsdx2se0wz5da"&gt;390&lt;/key&gt;&lt;/foreign-keys&gt;&lt;ref-type name="Report"&gt;27&lt;/ref-type&gt;&lt;contributors&gt;&lt;authors&gt;&lt;author&gt;Price, J.P.&lt;/author&gt;&lt;author&gt;Gon III, S.&lt;/author&gt;&lt;author&gt;Jacobi, J. D.&lt;/author&gt;&lt;author&gt;Matsuwaki, D.&lt;/author&gt;&lt;/authors&gt;&lt;/contributors&gt;&lt;titles&gt;&lt;title&gt;Mapping plant species ranges in the Hawaiian Islands: Developing a methodology and associated GIS layers. Technical Report HCSU-008&lt;/title&gt;&lt;/titles&gt;&lt;dates&gt;&lt;year&gt;2007&lt;/year&gt;&lt;/dates&gt;&lt;publisher&gt;Hawaii Cooperative Studies Unit, University of Hawaii at Hilo&lt;/publisher&gt;&lt;urls&gt;&lt;/urls&gt;&lt;/record&gt;&lt;/Cite&gt;&lt;/EndNote&gt;</w:instrText>
      </w:r>
      <w:r w:rsidR="00246D6B" w:rsidRPr="002B4625">
        <w:fldChar w:fldCharType="separate"/>
      </w:r>
      <w:r w:rsidR="00C151FA">
        <w:rPr>
          <w:noProof/>
        </w:rPr>
        <w:t>(Price et al. 2007)</w:t>
      </w:r>
      <w:r w:rsidR="00246D6B" w:rsidRPr="002B4625">
        <w:fldChar w:fldCharType="end"/>
      </w:r>
      <w:r w:rsidRPr="002B4625">
        <w:t>, rather than on current vegetation patterns that reflect recent fires, disease outbreaks, and nonnative species invasions</w:t>
      </w:r>
      <w:r>
        <w:t>.</w:t>
      </w:r>
    </w:p>
    <w:p w:rsidR="00646280" w:rsidRPr="00366CF3" w:rsidRDefault="00646280" w:rsidP="00646280"/>
    <w:p w:rsidR="00646280" w:rsidRPr="00366CF3" w:rsidRDefault="00646280" w:rsidP="007F072A">
      <w:pPr>
        <w:pStyle w:val="NTR-3rdOrder"/>
      </w:pPr>
      <w:bookmarkStart w:id="60" w:name="_Toc265829220"/>
      <w:bookmarkStart w:id="61" w:name="_Toc296323145"/>
      <w:r w:rsidRPr="00366CF3">
        <w:t>Sampling Frame</w:t>
      </w:r>
      <w:bookmarkEnd w:id="60"/>
      <w:bookmarkEnd w:id="61"/>
    </w:p>
    <w:p w:rsidR="00646280" w:rsidRDefault="00646280" w:rsidP="00646280">
      <w:r w:rsidRPr="00366CF3">
        <w:t xml:space="preserve">The </w:t>
      </w:r>
      <w:r w:rsidR="00135676">
        <w:t xml:space="preserve">focal terrestrial plant communities </w:t>
      </w:r>
      <w:r w:rsidRPr="00366CF3">
        <w:t>sampling frame</w:t>
      </w:r>
      <w:r w:rsidR="00302DDF">
        <w:t>s—the portion of the population to which sampling is limited</w:t>
      </w:r>
      <w:r w:rsidR="00E46D7F">
        <w:t>—</w:t>
      </w:r>
      <w:r w:rsidRPr="00366CF3">
        <w:t>include all safely accessible (</w:t>
      </w:r>
      <w:r>
        <w:t>&lt;</w:t>
      </w:r>
      <w:del w:id="62" w:author="Ainsworth, Alison" w:date="2012-08-10T10:09:00Z">
        <w:r w:rsidRPr="00366CF3" w:rsidDel="00565197">
          <w:delText>100</w:delText>
        </w:r>
      </w:del>
      <w:ins w:id="63" w:author="Ainsworth, Alison" w:date="2012-08-10T10:09:00Z">
        <w:r w:rsidR="00565197">
          <w:t>7</w:t>
        </w:r>
        <w:r w:rsidR="00565197" w:rsidRPr="00366CF3">
          <w:t>0</w:t>
        </w:r>
      </w:ins>
      <w:r w:rsidRPr="00366CF3">
        <w:t>%</w:t>
      </w:r>
      <w:r w:rsidR="009B7C35">
        <w:t xml:space="preserve"> [</w:t>
      </w:r>
      <w:del w:id="64" w:author="Ainsworth, Alison" w:date="2012-08-10T10:09:00Z">
        <w:r w:rsidR="009B7C35" w:rsidDel="00565197">
          <w:delText>45</w:delText>
        </w:r>
      </w:del>
      <w:ins w:id="65" w:author="Ainsworth, Alison" w:date="2012-08-10T10:09:00Z">
        <w:r w:rsidR="00565197">
          <w:t>35</w:t>
        </w:r>
      </w:ins>
      <w:r w:rsidR="009B7C35">
        <w:t>°]</w:t>
      </w:r>
      <w:r w:rsidRPr="00366CF3">
        <w:t xml:space="preserve"> slope) land area within each defined community. Multiple sampling frames are necessary for some focal plant communities where park units and/or plant communities exhibit marked differences in environmental variables</w:t>
      </w:r>
      <w:r>
        <w:t xml:space="preserve"> (table 2.1)</w:t>
      </w:r>
      <w:r w:rsidRPr="00366CF3">
        <w:t xml:space="preserve">. </w:t>
      </w:r>
      <w:r>
        <w:t xml:space="preserve">For </w:t>
      </w:r>
      <w:r w:rsidRPr="00366CF3">
        <w:t>HAVO th</w:t>
      </w:r>
      <w:r>
        <w:t>e wet forest community is stratified into th</w:t>
      </w:r>
      <w:r w:rsidRPr="00366CF3">
        <w:t>ree sampling frames (</w:t>
      </w:r>
      <w:r>
        <w:t>‘Ōla‘a</w:t>
      </w:r>
      <w:r w:rsidRPr="00366CF3">
        <w:t xml:space="preserve">, Thurston/East Rift and Kahuku) based on differences in geographic location </w:t>
      </w:r>
      <w:r>
        <w:t>and</w:t>
      </w:r>
      <w:r w:rsidRPr="00366CF3">
        <w:t xml:space="preserve"> substrate</w:t>
      </w:r>
      <w:r>
        <w:t xml:space="preserve"> age. </w:t>
      </w:r>
      <w:r w:rsidRPr="00366CF3">
        <w:t xml:space="preserve">The diverse wet forest community at NPSA was </w:t>
      </w:r>
      <w:r>
        <w:t xml:space="preserve">also stratified </w:t>
      </w:r>
      <w:r w:rsidRPr="00366CF3">
        <w:t>into two noncontiguous sampling frames, one for each island being monitored (</w:t>
      </w:r>
      <w:smartTag w:uri="urn:schemas-microsoft-com:office:smarttags" w:element="place">
        <w:r w:rsidRPr="00366CF3">
          <w:t>Tutuila</w:t>
        </w:r>
      </w:smartTag>
      <w:r w:rsidRPr="00366CF3">
        <w:t xml:space="preserve"> and Tau).</w:t>
      </w:r>
      <w:r w:rsidRPr="00B01E43">
        <w:t xml:space="preserve"> </w:t>
      </w:r>
      <w:r>
        <w:t>T</w:t>
      </w:r>
      <w:r w:rsidRPr="00366CF3">
        <w:t xml:space="preserve">he coastal plant community at KALA </w:t>
      </w:r>
      <w:r>
        <w:t>was stratified into</w:t>
      </w:r>
      <w:r w:rsidRPr="00366CF3">
        <w:t xml:space="preserve"> two sampling frames </w:t>
      </w:r>
      <w:r>
        <w:t>based on</w:t>
      </w:r>
      <w:r w:rsidRPr="00366CF3">
        <w:t xml:space="preserve"> substrate</w:t>
      </w:r>
      <w:r>
        <w:t xml:space="preserve">. Unlike the wet forest stratification, these frames are contiguous. Two frames are appropriate in this community because variance estimates for community parameters generated from transect survey raw data </w:t>
      </w:r>
      <w:r w:rsidR="00246D6B" w:rsidRPr="00366CF3">
        <w:fldChar w:fldCharType="begin"/>
      </w:r>
      <w:r w:rsidR="00055DE6">
        <w:instrText xml:space="preserve"> ADDIN EN.CITE &lt;EndNote&gt;&lt;Cite&gt;&lt;Author&gt;Trainer&lt;/Author&gt;&lt;Year&gt;2001&lt;/Year&gt;&lt;RecNum&gt;346&lt;/RecNum&gt;&lt;DisplayText&gt;(Medeiros 1997, Trainer et al. 2001)&lt;/DisplayText&gt;&lt;record&gt;&lt;rec-number&gt;346&lt;/rec-number&gt;&lt;foreign-keys&gt;&lt;key app="EN" db-id="29wd9fdxkttawpevre3ptatrsdx2se0wz5da"&gt;346&lt;/key&gt;&lt;/foreign-keys&gt;&lt;ref-type name="Unpublished Work"&gt;34&lt;/ref-type&gt;&lt;contributors&gt;&lt;authors&gt;&lt;author&gt;Trainer, Jeff&lt;/author&gt;&lt;author&gt;Patti Welton&lt;/author&gt;&lt;author&gt;Haus, Bill&lt;/author&gt;&lt;/authors&gt;&lt;/contributors&gt;&lt;titles&gt;&lt;title&gt;Coastal spray zone vegetation sampling at Kalaupapa National Historical Park&lt;/title&gt;&lt;/titles&gt;&lt;dates&gt;&lt;year&gt;2001&lt;/year&gt;&lt;/dates&gt;&lt;publisher&gt;Department of Interior, National Park Service, Kalaupapa National Historical Park, HI. Unpublished data&lt;/publisher&gt;&lt;urls&gt;&lt;/urls&gt;&lt;/record&gt;&lt;/Cite&gt;&lt;Cite&gt;&lt;Author&gt;Medeiros&lt;/Author&gt;&lt;Year&gt;1997&lt;/Year&gt;&lt;RecNum&gt;345&lt;/RecNum&gt;&lt;record&gt;&lt;rec-number&gt;345&lt;/rec-number&gt;&lt;foreign-keys&gt;&lt;key app="EN" db-id="29wd9fdxkttawpevre3ptatrsdx2se0wz5da"&gt;345&lt;/key&gt;&lt;/foreign-keys&gt;&lt;ref-type name="Unpublished Work"&gt;34&lt;/ref-type&gt;&lt;contributors&gt;&lt;authors&gt;&lt;author&gt;Medeiros, Arthur C&lt;/author&gt;&lt;/authors&gt;&lt;/contributors&gt;&lt;titles&gt;&lt;title&gt;Coastal Community Monitoring in and Adjacent to Ungulate Exclosure, Kalaupapa Coastal Community&lt;/title&gt;&lt;/titles&gt;&lt;dates&gt;&lt;year&gt;1997&lt;/year&gt;&lt;/dates&gt;&lt;publisher&gt;Department of the Interior, US Geological Survey, Biological Resources Discipline, Haleakala Field Station, Makawao, HI. Unpublished data&lt;/publisher&gt;&lt;urls&gt;&lt;/urls&gt;&lt;/record&gt;&lt;/Cite&gt;&lt;/EndNote&gt;</w:instrText>
      </w:r>
      <w:r w:rsidR="00246D6B" w:rsidRPr="00366CF3">
        <w:fldChar w:fldCharType="separate"/>
      </w:r>
      <w:r w:rsidR="00C151FA">
        <w:rPr>
          <w:noProof/>
        </w:rPr>
        <w:t>(Medeiros 1997, Trainer et al. 2001)</w:t>
      </w:r>
      <w:r w:rsidR="00246D6B" w:rsidRPr="00366CF3">
        <w:fldChar w:fldCharType="end"/>
      </w:r>
      <w:r>
        <w:t xml:space="preserve"> differed greatly between clay and sand/crushed coral substrates (Appendix C “Precision, Power, and Sample Size”).</w:t>
      </w:r>
    </w:p>
    <w:p w:rsidR="00646280" w:rsidRDefault="00646280" w:rsidP="00646280"/>
    <w:p w:rsidR="00646280" w:rsidRDefault="00646280" w:rsidP="00646280">
      <w:r w:rsidRPr="00366CF3">
        <w:t xml:space="preserve">For </w:t>
      </w:r>
      <w:r>
        <w:t>many of the communities, p</w:t>
      </w:r>
      <w:r w:rsidRPr="00366CF3">
        <w:t>ast inventories and s</w:t>
      </w:r>
      <w:r>
        <w:t>tudies were of limited use in distinguishing sampling frames and until additional data are generated these communities are each treated as single sampling frames. These communities include: KALA</w:t>
      </w:r>
      <w:r w:rsidRPr="00366CF3">
        <w:t xml:space="preserve"> and </w:t>
      </w:r>
      <w:r>
        <w:t>HALE</w:t>
      </w:r>
      <w:r w:rsidRPr="00366CF3">
        <w:t xml:space="preserve"> </w:t>
      </w:r>
      <w:r>
        <w:t xml:space="preserve">wet forest, HALE and HAVO </w:t>
      </w:r>
      <w:r w:rsidRPr="00366CF3">
        <w:t>subalpine shrubland</w:t>
      </w:r>
      <w:r>
        <w:t xml:space="preserve">s, </w:t>
      </w:r>
      <w:r w:rsidRPr="00366CF3">
        <w:t>KAHO</w:t>
      </w:r>
      <w:r>
        <w:t xml:space="preserve"> coastal,</w:t>
      </w:r>
      <w:r w:rsidRPr="00366CF3">
        <w:t xml:space="preserve"> WAPA </w:t>
      </w:r>
      <w:r>
        <w:t>limestone forest, and AMME mangrove forest. Sampling frames</w:t>
      </w:r>
      <w:r w:rsidRPr="00366CF3">
        <w:t xml:space="preserve"> for each focal plant community and park are </w:t>
      </w:r>
      <w:r>
        <w:t xml:space="preserve">listed in Table 2.1 and graphically </w:t>
      </w:r>
      <w:r w:rsidRPr="00366CF3">
        <w:t>displayed in Appendix A</w:t>
      </w:r>
      <w:r>
        <w:t xml:space="preserve"> “Target Populations and Sampling Frames.”</w:t>
      </w:r>
    </w:p>
    <w:p w:rsidR="00646280" w:rsidRPr="00366CF3" w:rsidRDefault="00646280" w:rsidP="00646280">
      <w:r w:rsidRPr="00366CF3">
        <w:t xml:space="preserve"> </w:t>
      </w:r>
    </w:p>
    <w:p w:rsidR="00646280" w:rsidRPr="00366CF3" w:rsidRDefault="00646280" w:rsidP="007F072A">
      <w:pPr>
        <w:pStyle w:val="NTR-3rdOrder"/>
      </w:pPr>
      <w:bookmarkStart w:id="66" w:name="_Toc265829221"/>
      <w:bookmarkStart w:id="67" w:name="_Toc296323146"/>
      <w:r w:rsidRPr="00366CF3">
        <w:t>Sampling Units</w:t>
      </w:r>
      <w:bookmarkEnd w:id="66"/>
      <w:bookmarkEnd w:id="67"/>
    </w:p>
    <w:p w:rsidR="00794A40" w:rsidRDefault="00646280" w:rsidP="007C13C9">
      <w:r w:rsidRPr="00366CF3">
        <w:t xml:space="preserve">The sampling unit for monitoring the status and trends of focal terrestrial </w:t>
      </w:r>
      <w:r>
        <w:t xml:space="preserve">plant </w:t>
      </w:r>
      <w:r w:rsidRPr="00366CF3">
        <w:t xml:space="preserve">communities is </w:t>
      </w:r>
      <w:r>
        <w:t xml:space="preserve">the </w:t>
      </w:r>
      <w:r w:rsidR="002C7137">
        <w:t xml:space="preserve">rectangular </w:t>
      </w:r>
      <w:r>
        <w:t xml:space="preserve">sampling </w:t>
      </w:r>
      <w:r w:rsidRPr="00366CF3">
        <w:t xml:space="preserve">plot. </w:t>
      </w:r>
      <w:r w:rsidR="00A4512E">
        <w:t>Among previous PACN plant community studies, p</w:t>
      </w:r>
      <w:r w:rsidR="007C13C9">
        <w:t>lot configuration varies</w:t>
      </w:r>
      <w:r w:rsidR="007C13C9" w:rsidRPr="00366CF3">
        <w:t xml:space="preserve"> </w:t>
      </w:r>
      <w:r w:rsidR="007C13C9">
        <w:t>depending on the monitoring objectives, vegetation community, and legacy data</w:t>
      </w:r>
      <w:r w:rsidR="00A4512E">
        <w:t xml:space="preserve"> (Appendix B “</w:t>
      </w:r>
      <w:r w:rsidR="00A4512E" w:rsidRPr="00695132">
        <w:t>Vegetation Monitoring in PACN Park Units</w:t>
      </w:r>
      <w:r w:rsidR="00A4512E">
        <w:t>”)</w:t>
      </w:r>
      <w:r w:rsidR="007C13C9">
        <w:t xml:space="preserve">. </w:t>
      </w:r>
      <w:r w:rsidR="00A4512E" w:rsidRPr="00366CF3">
        <w:t xml:space="preserve">Because plant populations tend to be aggregated or clumped on the landscape, rectangular plots are more likely to include both clumps and gaps for most species </w:t>
      </w:r>
      <w:r w:rsidR="00246D6B" w:rsidRPr="00366CF3">
        <w:fldChar w:fldCharType="begin"/>
      </w:r>
      <w:r w:rsidR="00A4512E">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rsidRPr="00366CF3">
        <w:fldChar w:fldCharType="separate"/>
      </w:r>
      <w:r w:rsidR="00A4512E">
        <w:rPr>
          <w:noProof/>
        </w:rPr>
        <w:t>(Elzinga et al. 2001)</w:t>
      </w:r>
      <w:r w:rsidR="00246D6B" w:rsidRPr="00366CF3">
        <w:fldChar w:fldCharType="end"/>
      </w:r>
      <w:r w:rsidR="00A4512E" w:rsidRPr="00366CF3">
        <w:t xml:space="preserve">. </w:t>
      </w:r>
      <w:r w:rsidR="002C7137" w:rsidRPr="00366CF3">
        <w:t>This allow</w:t>
      </w:r>
      <w:r w:rsidR="002C7137">
        <w:t>s</w:t>
      </w:r>
      <w:r w:rsidR="002C7137" w:rsidRPr="00366CF3">
        <w:t xml:space="preserve"> sampling to capture variability within the plot as opposed to between plots. </w:t>
      </w:r>
      <w:r w:rsidR="00A4512E">
        <w:t>As a result</w:t>
      </w:r>
      <w:r w:rsidR="00794A40">
        <w:t>,</w:t>
      </w:r>
      <w:r w:rsidR="00A4512E">
        <w:t xml:space="preserve"> r</w:t>
      </w:r>
      <w:r w:rsidR="007C13C9" w:rsidRPr="00366CF3">
        <w:t>ectangular plots yield more precise estimates of vegetation attributes than circular or square plots of the same size</w:t>
      </w:r>
      <w:r w:rsidR="002C7137">
        <w:t xml:space="preserve"> </w:t>
      </w:r>
      <w:r w:rsidR="00246D6B" w:rsidRPr="00366CF3">
        <w:fldChar w:fldCharType="begin"/>
      </w:r>
      <w:r w:rsidR="009B2FAF">
        <w:instrText xml:space="preserve"> ADDIN EN.CITE &lt;EndNote&gt;&lt;Cite&gt;&lt;Author&gt;Elzinga&lt;/Author&gt;&lt;Year&gt;2001&lt;/Year&gt;&lt;RecNum&gt;306&lt;/RecNum&gt;&lt;Prefix&gt;e.g.`, &lt;/Prefix&gt;&lt;DisplayText&gt;(e.g., Mueller-Dombois and Ellenberg 1974, 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Science&lt;/publisher&gt;&lt;urls&gt;&lt;/urls&gt;&lt;/record&gt;&lt;/Cite&gt;&lt;Cite&gt;&lt;Author&gt;Mueller-Dombois&lt;/Author&gt;&lt;Year&gt;1974&lt;/Year&gt;&lt;RecNum&gt;235&lt;/RecNum&gt;&lt;record&gt;&lt;rec-number&gt;235&lt;/rec-number&gt;&lt;foreign-keys&gt;&lt;key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246D6B" w:rsidRPr="00366CF3">
        <w:fldChar w:fldCharType="separate"/>
      </w:r>
      <w:r w:rsidR="009B2FAF">
        <w:rPr>
          <w:noProof/>
        </w:rPr>
        <w:t>(e.g., Mueller-Dombois and Ellenberg 1974, Elzinga et al. 2001)</w:t>
      </w:r>
      <w:r w:rsidR="00246D6B" w:rsidRPr="00366CF3">
        <w:fldChar w:fldCharType="end"/>
      </w:r>
      <w:r w:rsidR="0044297A">
        <w:t xml:space="preserve">. </w:t>
      </w:r>
      <w:r w:rsidR="002C7137">
        <w:t>Additionally, rectangular plots</w:t>
      </w:r>
      <w:r w:rsidR="007C13C9" w:rsidRPr="00366CF3">
        <w:t xml:space="preserve"> are relatively easy to establish in the field.</w:t>
      </w:r>
      <w:r w:rsidR="007C13C9">
        <w:t xml:space="preserve"> </w:t>
      </w:r>
      <w:r w:rsidR="007C13C9" w:rsidRPr="00366CF3">
        <w:t>Because of their greater perimeters, rectangular plots do have a higher risk of over- or under-counting individuals along plot edges than do circular or square plots</w:t>
      </w:r>
      <w:r w:rsidR="007C13C9">
        <w:t xml:space="preserve">. </w:t>
      </w:r>
      <w:r w:rsidR="007C13C9" w:rsidRPr="00366CF3">
        <w:t xml:space="preserve">However, well defined boundary decision criteria </w:t>
      </w:r>
      <w:r w:rsidR="007C13C9">
        <w:t>limit these risks (see SOP#8 “Conducting Community Vegetation Surveys”)</w:t>
      </w:r>
      <w:r w:rsidR="0044297A">
        <w:t xml:space="preserve">. </w:t>
      </w:r>
    </w:p>
    <w:p w:rsidR="00794A40" w:rsidRDefault="00794A40" w:rsidP="007C13C9"/>
    <w:p w:rsidR="00794A40" w:rsidRDefault="00794A40" w:rsidP="00794A40">
      <w:r>
        <w:t xml:space="preserve">Plot dimensions vary between communities in order to </w:t>
      </w:r>
      <w:r w:rsidDel="00A4512E">
        <w:t>adequately capture the diversity of plant life forms</w:t>
      </w:r>
      <w:r>
        <w:t xml:space="preserve">. For the shrubland and three forest communities, plot dimensions are 20 x 50 m while the dimensions for the coastal strand are 10 x 20 m (figs. </w:t>
      </w:r>
      <w:r w:rsidR="007B3E7D">
        <w:t>2.1,</w:t>
      </w:r>
      <w:r>
        <w:t xml:space="preserve"> 2.2). Each plot contains nested </w:t>
      </w:r>
    </w:p>
    <w:p w:rsidR="00A4512E" w:rsidRDefault="00CE0595" w:rsidP="00A4512E">
      <w:r>
        <w:rPr>
          <w:noProof/>
        </w:rPr>
        <w:lastRenderedPageBreak/>
        <mc:AlternateContent>
          <mc:Choice Requires="wps">
            <w:drawing>
              <wp:anchor distT="0" distB="0" distL="114300" distR="114300" simplePos="0" relativeHeight="251690496" behindDoc="0" locked="0" layoutInCell="1" allowOverlap="1" wp14:anchorId="036E0533" wp14:editId="2ECA33B8">
                <wp:simplePos x="0" y="0"/>
                <wp:positionH relativeFrom="column">
                  <wp:posOffset>5085080</wp:posOffset>
                </wp:positionH>
                <wp:positionV relativeFrom="paragraph">
                  <wp:posOffset>1027430</wp:posOffset>
                </wp:positionV>
                <wp:extent cx="364490" cy="304800"/>
                <wp:effectExtent l="0" t="0" r="0" b="1270"/>
                <wp:wrapNone/>
                <wp:docPr id="659" name="Rectangle 7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roofErr w:type="gramStart"/>
                            <w:r>
                              <w:rPr>
                                <w:color w:val="000000"/>
                              </w:rPr>
                              <w:t>end</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0" o:spid="_x0000_s1027" style="position:absolute;margin-left:400.4pt;margin-top:80.9pt;width:28.7pt;height:2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" filled="f" stroked="f">
                <v:textbox inset="0,0,0,0">
                  <w:txbxContent>
                    <w:p w:rsidR="00E01466" w:rsidRDefault="00E01466" w:rsidP="00A4512E">
                      <w:proofErr w:type="gramStart"/>
                      <w:r>
                        <w:rPr>
                          <w:color w:val="000000"/>
                        </w:rPr>
                        <w:t>end</w:t>
                      </w:r>
                      <w:proofErr w:type="gramEnd"/>
                    </w:p>
                  </w:txbxContent>
                </v:textbox>
              </v:rect>
            </w:pict>
          </mc:Fallback>
        </mc:AlternateContent>
      </w:r>
      <w:r>
        <w:rPr>
          <w:noProof/>
        </w:rPr>
        <mc:AlternateContent>
          <mc:Choice Requires="wps">
            <w:drawing>
              <wp:anchor distT="0" distB="0" distL="114300" distR="114300" simplePos="0" relativeHeight="251694592" behindDoc="0" locked="0" layoutInCell="1" allowOverlap="1" wp14:anchorId="1E2EF60C" wp14:editId="0AA1DE2D">
                <wp:simplePos x="0" y="0"/>
                <wp:positionH relativeFrom="column">
                  <wp:posOffset>175260</wp:posOffset>
                </wp:positionH>
                <wp:positionV relativeFrom="paragraph">
                  <wp:posOffset>1485900</wp:posOffset>
                </wp:positionV>
                <wp:extent cx="76200" cy="743585"/>
                <wp:effectExtent l="13335" t="9525" r="15240" b="18415"/>
                <wp:wrapNone/>
                <wp:docPr id="658" name="Freeform 74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76200" cy="743585"/>
                        </a:xfrm>
                        <a:custGeom>
                          <a:avLst/>
                          <a:gdLst>
                            <a:gd name="T0" fmla="*/ 234 w 400"/>
                            <a:gd name="T1" fmla="*/ 33 h 3908"/>
                            <a:gd name="T2" fmla="*/ 234 w 400"/>
                            <a:gd name="T3" fmla="*/ 3575 h 3908"/>
                            <a:gd name="T4" fmla="*/ 200 w 400"/>
                            <a:gd name="T5" fmla="*/ 3608 h 3908"/>
                            <a:gd name="T6" fmla="*/ 167 w 400"/>
                            <a:gd name="T7" fmla="*/ 3575 h 3908"/>
                            <a:gd name="T8" fmla="*/ 167 w 400"/>
                            <a:gd name="T9" fmla="*/ 33 h 3908"/>
                            <a:gd name="T10" fmla="*/ 200 w 400"/>
                            <a:gd name="T11" fmla="*/ 0 h 3908"/>
                            <a:gd name="T12" fmla="*/ 234 w 400"/>
                            <a:gd name="T13" fmla="*/ 33 h 3908"/>
                            <a:gd name="T14" fmla="*/ 400 w 400"/>
                            <a:gd name="T15" fmla="*/ 3508 h 3908"/>
                            <a:gd name="T16" fmla="*/ 200 w 400"/>
                            <a:gd name="T17" fmla="*/ 3908 h 3908"/>
                            <a:gd name="T18" fmla="*/ 0 w 400"/>
                            <a:gd name="T19" fmla="*/ 3508 h 3908"/>
                            <a:gd name="T20" fmla="*/ 400 w 400"/>
                            <a:gd name="T21" fmla="*/ 3508 h 3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908">
                              <a:moveTo>
                                <a:pt x="234" y="33"/>
                              </a:moveTo>
                              <a:lnTo>
                                <a:pt x="234" y="3575"/>
                              </a:lnTo>
                              <a:cubicBezTo>
                                <a:pt x="234" y="3594"/>
                                <a:pt x="219" y="3608"/>
                                <a:pt x="200" y="3608"/>
                              </a:cubicBezTo>
                              <a:cubicBezTo>
                                <a:pt x="182" y="3608"/>
                                <a:pt x="167" y="3594"/>
                                <a:pt x="167" y="3575"/>
                              </a:cubicBezTo>
                              <a:lnTo>
                                <a:pt x="167" y="33"/>
                              </a:lnTo>
                              <a:cubicBezTo>
                                <a:pt x="167" y="15"/>
                                <a:pt x="182" y="0"/>
                                <a:pt x="200" y="0"/>
                              </a:cubicBezTo>
                              <a:cubicBezTo>
                                <a:pt x="219" y="0"/>
                                <a:pt x="234" y="15"/>
                                <a:pt x="234" y="33"/>
                              </a:cubicBezTo>
                              <a:close/>
                              <a:moveTo>
                                <a:pt x="400" y="3508"/>
                              </a:moveTo>
                              <a:lnTo>
                                <a:pt x="200" y="3908"/>
                              </a:lnTo>
                              <a:lnTo>
                                <a:pt x="0" y="3508"/>
                              </a:lnTo>
                              <a:lnTo>
                                <a:pt x="400" y="3508"/>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4" o:spid="_x0000_s1026" style="position:absolute;margin-left:13.8pt;margin-top:117pt;width:6pt;height:58.5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0,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" path="m234,33r,3542c234,3594,219,3608,200,3608v-18,,-33,-14,-33,-33l167,33c167,15,182,,200,v19,,34,15,34,33xm400,3508l200,3908,,3508r400,xe" fillcolor="black" strokeweight=".1pt">
                <v:stroke joinstyle="bevel"/>
                <v:path arrowok="t" o:connecttype="custom" o:connectlocs="44577,6279;44577,680224;38100,686503;31814,680224;31814,6279;38100,0;44577,6279;76200,667476;38100,743585;0,667476;76200,667476" o:connectangles="0,0,0,0,0,0,0,0,0,0,0"/>
                <o:lock v:ext="edit" verticies="t"/>
              </v:shape>
            </w:pict>
          </mc:Fallback>
        </mc:AlternateContent>
      </w:r>
      <w:r>
        <w:rPr>
          <w:noProof/>
        </w:rPr>
        <mc:AlternateContent>
          <mc:Choice Requires="wps">
            <w:drawing>
              <wp:anchor distT="0" distB="0" distL="114300" distR="114300" simplePos="0" relativeHeight="251695616" behindDoc="0" locked="0" layoutInCell="1" allowOverlap="1" wp14:anchorId="7ED51BD4" wp14:editId="50999468">
                <wp:simplePos x="0" y="0"/>
                <wp:positionH relativeFrom="column">
                  <wp:posOffset>175260</wp:posOffset>
                </wp:positionH>
                <wp:positionV relativeFrom="paragraph">
                  <wp:posOffset>342900</wp:posOffset>
                </wp:positionV>
                <wp:extent cx="76200" cy="715010"/>
                <wp:effectExtent l="13335" t="19050" r="15240" b="8890"/>
                <wp:wrapNone/>
                <wp:docPr id="657" name="Freeform 74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76200" cy="715010"/>
                        </a:xfrm>
                        <a:custGeom>
                          <a:avLst/>
                          <a:gdLst>
                            <a:gd name="T0" fmla="*/ 167 w 400"/>
                            <a:gd name="T1" fmla="*/ 3725 h 3759"/>
                            <a:gd name="T2" fmla="*/ 167 w 400"/>
                            <a:gd name="T3" fmla="*/ 334 h 3759"/>
                            <a:gd name="T4" fmla="*/ 200 w 400"/>
                            <a:gd name="T5" fmla="*/ 300 h 3759"/>
                            <a:gd name="T6" fmla="*/ 234 w 400"/>
                            <a:gd name="T7" fmla="*/ 334 h 3759"/>
                            <a:gd name="T8" fmla="*/ 234 w 400"/>
                            <a:gd name="T9" fmla="*/ 3725 h 3759"/>
                            <a:gd name="T10" fmla="*/ 200 w 400"/>
                            <a:gd name="T11" fmla="*/ 3759 h 3759"/>
                            <a:gd name="T12" fmla="*/ 167 w 400"/>
                            <a:gd name="T13" fmla="*/ 3725 h 3759"/>
                            <a:gd name="T14" fmla="*/ 0 w 400"/>
                            <a:gd name="T15" fmla="*/ 400 h 3759"/>
                            <a:gd name="T16" fmla="*/ 200 w 400"/>
                            <a:gd name="T17" fmla="*/ 0 h 3759"/>
                            <a:gd name="T18" fmla="*/ 400 w 400"/>
                            <a:gd name="T19" fmla="*/ 400 h 3759"/>
                            <a:gd name="T20" fmla="*/ 0 w 400"/>
                            <a:gd name="T21" fmla="*/ 400 h 3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759">
                              <a:moveTo>
                                <a:pt x="167" y="3725"/>
                              </a:moveTo>
                              <a:lnTo>
                                <a:pt x="167" y="334"/>
                              </a:lnTo>
                              <a:cubicBezTo>
                                <a:pt x="167" y="315"/>
                                <a:pt x="182" y="300"/>
                                <a:pt x="200" y="300"/>
                              </a:cubicBezTo>
                              <a:cubicBezTo>
                                <a:pt x="219" y="300"/>
                                <a:pt x="234" y="315"/>
                                <a:pt x="234" y="334"/>
                              </a:cubicBezTo>
                              <a:lnTo>
                                <a:pt x="234" y="3725"/>
                              </a:lnTo>
                              <a:cubicBezTo>
                                <a:pt x="234" y="3744"/>
                                <a:pt x="219" y="3759"/>
                                <a:pt x="200" y="3759"/>
                              </a:cubicBezTo>
                              <a:cubicBezTo>
                                <a:pt x="182" y="3759"/>
                                <a:pt x="167" y="3744"/>
                                <a:pt x="167" y="3725"/>
                              </a:cubicBezTo>
                              <a:close/>
                              <a:moveTo>
                                <a:pt x="0" y="400"/>
                              </a:moveTo>
                              <a:lnTo>
                                <a:pt x="200" y="0"/>
                              </a:lnTo>
                              <a:lnTo>
                                <a:pt x="400" y="400"/>
                              </a:lnTo>
                              <a:lnTo>
                                <a:pt x="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5" o:spid="_x0000_s1026" style="position:absolute;margin-left:13.8pt;margin-top:27pt;width:6pt;height:56.3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0,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" path="m167,3725r,-3391c167,315,182,300,200,300v19,,34,15,34,34l234,3725v,19,-15,34,-34,34c182,3759,167,3744,167,3725xm,400l200,,400,400,,400xe" fillcolor="black" strokeweight=".1pt">
                <v:stroke joinstyle="bevel"/>
                <v:path arrowok="t" o:connecttype="custom" o:connectlocs="31814,708543;31814,63531;38100,57064;44577,63531;44577,708543;38100,715010;31814,708543;0,76085;38100,0;76200,76085;0,76085" o:connectangles="0,0,0,0,0,0,0,0,0,0,0"/>
                <o:lock v:ext="edit" verticies="t"/>
              </v:shape>
            </w:pict>
          </mc:Fallback>
        </mc:AlternateContent>
      </w:r>
      <w:r>
        <w:rPr>
          <w:noProof/>
        </w:rPr>
        <mc:AlternateContent>
          <mc:Choice Requires="wps">
            <w:drawing>
              <wp:anchor distT="0" distB="0" distL="114300" distR="114300" simplePos="0" relativeHeight="251693568" behindDoc="0" locked="0" layoutInCell="1" allowOverlap="1" wp14:anchorId="2EDF29BB" wp14:editId="4250BD81">
                <wp:simplePos x="0" y="0"/>
                <wp:positionH relativeFrom="column">
                  <wp:posOffset>4903470</wp:posOffset>
                </wp:positionH>
                <wp:positionV relativeFrom="paragraph">
                  <wp:posOffset>1524000</wp:posOffset>
                </wp:positionV>
                <wp:extent cx="558165" cy="175260"/>
                <wp:effectExtent l="0" t="0" r="0" b="0"/>
                <wp:wrapNone/>
                <wp:docPr id="656" name="Rectangl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81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TR #6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3" o:spid="_x0000_s1028" style="position:absolute;margin-left:386.1pt;margin-top:120pt;width:43.95pt;height:13.8pt;rotation:-9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" filled="f" stroked="f">
                <v:textbox style="layout-flow:vertical;mso-layout-flow-alt:bottom-to-top" inset="0,0,0,0">
                  <w:txbxContent>
                    <w:p w:rsidR="00E01466" w:rsidRDefault="00E01466" w:rsidP="00A4512E">
                      <w:r>
                        <w:rPr>
                          <w:color w:val="000000"/>
                        </w:rPr>
                        <w:t>TR #6</w:t>
                      </w:r>
                    </w:p>
                  </w:txbxContent>
                </v:textbox>
              </v:rect>
            </w:pict>
          </mc:Fallback>
        </mc:AlternateContent>
      </w:r>
      <w:r>
        <w:rPr>
          <w:noProof/>
        </w:rPr>
        <mc:AlternateContent>
          <mc:Choice Requires="wps">
            <w:drawing>
              <wp:anchor distT="0" distB="0" distL="114300" distR="114300" simplePos="0" relativeHeight="251689472" behindDoc="0" locked="0" layoutInCell="1" allowOverlap="1" wp14:anchorId="2E82DE26" wp14:editId="6D911AF0">
                <wp:simplePos x="0" y="0"/>
                <wp:positionH relativeFrom="column">
                  <wp:posOffset>143510</wp:posOffset>
                </wp:positionH>
                <wp:positionV relativeFrom="paragraph">
                  <wp:posOffset>1189990</wp:posOffset>
                </wp:positionV>
                <wp:extent cx="175260" cy="309245"/>
                <wp:effectExtent l="0" t="0" r="0" b="0"/>
                <wp:wrapNone/>
                <wp:docPr id="655" name="Rectangle 7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7526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20 m</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739" o:spid="_x0000_s1029" style="position:absolute;margin-left:11.3pt;margin-top:93.7pt;width:13.8pt;height:24.35pt;rotation:-90;z-index:25168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" filled="f" stroked="f">
                <v:textbox style="mso-fit-shape-to-text:t" inset="0,0,0,0">
                  <w:txbxContent>
                    <w:p w:rsidR="00E01466" w:rsidRDefault="00E01466" w:rsidP="00A4512E">
                      <w:r>
                        <w:rPr>
                          <w:color w:val="000000"/>
                        </w:rPr>
                        <w:t>20 m</w:t>
                      </w:r>
                    </w:p>
                  </w:txbxContent>
                </v:textbox>
              </v:rect>
            </w:pict>
          </mc:Fallback>
        </mc:AlternateContent>
      </w:r>
      <w:r w:rsidR="00A4512E">
        <w:t xml:space="preserve">     </w:t>
      </w:r>
      <w:r>
        <w:rPr>
          <w:noProof/>
        </w:rPr>
        <mc:AlternateContent>
          <mc:Choice Requires="wpc">
            <w:drawing>
              <wp:anchor distT="0" distB="0" distL="114300" distR="114300" simplePos="0" relativeHeight="251688448" behindDoc="0" locked="0" layoutInCell="1" allowOverlap="1" wp14:anchorId="72C35FCC" wp14:editId="4C3F03A1">
                <wp:simplePos x="0" y="0"/>
                <wp:positionH relativeFrom="character">
                  <wp:posOffset>0</wp:posOffset>
                </wp:positionH>
                <wp:positionV relativeFrom="line">
                  <wp:posOffset>0</wp:posOffset>
                </wp:positionV>
                <wp:extent cx="4937760" cy="2630170"/>
                <wp:effectExtent l="0" t="0" r="0" b="0"/>
                <wp:wrapNone/>
                <wp:docPr id="702" name="Canvas 7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00" name="Rectangle 704"/>
                        <wps:cNvSpPr>
                          <a:spLocks noChangeArrowheads="1"/>
                        </wps:cNvSpPr>
                        <wps:spPr bwMode="auto">
                          <a:xfrm>
                            <a:off x="301625" y="340995"/>
                            <a:ext cx="4565650"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Line 705"/>
                        <wps:cNvCnPr/>
                        <wps:spPr bwMode="auto">
                          <a:xfrm>
                            <a:off x="305435" y="123888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2" name="Line 706"/>
                        <wps:cNvCnPr/>
                        <wps:spPr bwMode="auto">
                          <a:xfrm>
                            <a:off x="305435" y="215201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3" name="Line 707"/>
                        <wps:cNvCnPr/>
                        <wps:spPr bwMode="auto">
                          <a:xfrm>
                            <a:off x="305435" y="32575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304" name="Rectangle 708"/>
                        <wps:cNvSpPr>
                          <a:spLocks noChangeArrowheads="1"/>
                        </wps:cNvSpPr>
                        <wps:spPr bwMode="auto">
                          <a:xfrm>
                            <a:off x="301625" y="325755"/>
                            <a:ext cx="2282825"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Rectangle 709"/>
                        <wps:cNvSpPr>
                          <a:spLocks noChangeArrowheads="1"/>
                        </wps:cNvSpPr>
                        <wps:spPr bwMode="auto">
                          <a:xfrm>
                            <a:off x="381000" y="114300"/>
                            <a:ext cx="16598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(A) Plot 20 x 50 m</w:t>
                              </w:r>
                            </w:p>
                          </w:txbxContent>
                        </wps:txbx>
                        <wps:bodyPr rot="0" vert="horz" wrap="square" lIns="0" tIns="0" rIns="0" bIns="0" anchor="t" anchorCtr="0" upright="1">
                          <a:noAutofit/>
                        </wps:bodyPr>
                      </wps:wsp>
                      <wps:wsp>
                        <wps:cNvPr id="306" name="Rectangle 710"/>
                        <wps:cNvSpPr>
                          <a:spLocks noChangeArrowheads="1"/>
                        </wps:cNvSpPr>
                        <wps:spPr bwMode="auto">
                          <a:xfrm>
                            <a:off x="2209800" y="571500"/>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C05DEB" w:rsidRDefault="00E01466" w:rsidP="00A4512E"/>
                          </w:txbxContent>
                        </wps:txbx>
                        <wps:bodyPr rot="0" vert="horz" wrap="square" lIns="0" tIns="0" rIns="0" bIns="0" anchor="t" anchorCtr="0" upright="1">
                          <a:noAutofit/>
                        </wps:bodyPr>
                      </wps:wsp>
                      <wps:wsp>
                        <wps:cNvPr id="307" name="Rectangle 711"/>
                        <wps:cNvSpPr>
                          <a:spLocks noChangeArrowheads="1"/>
                        </wps:cNvSpPr>
                        <wps:spPr bwMode="auto">
                          <a:xfrm>
                            <a:off x="1143000" y="1371600"/>
                            <a:ext cx="854075"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rPr>
                                  <w:color w:val="000000"/>
                                </w:rPr>
                              </w:pPr>
                              <w:r>
                                <w:rPr>
                                  <w:color w:val="000000"/>
                                </w:rPr>
                                <w:t>(C) Subplot</w:t>
                              </w:r>
                            </w:p>
                            <w:p w:rsidR="00E01466" w:rsidRDefault="00E01466" w:rsidP="00A4512E">
                              <w:r>
                                <w:rPr>
                                  <w:color w:val="000000"/>
                                </w:rPr>
                                <w:t xml:space="preserve">   10 x 25 m </w:t>
                              </w:r>
                            </w:p>
                          </w:txbxContent>
                        </wps:txbx>
                        <wps:bodyPr rot="0" vert="horz" wrap="square" lIns="0" tIns="0" rIns="0" bIns="0" anchor="t" anchorCtr="0" upright="1">
                          <a:noAutofit/>
                        </wps:bodyPr>
                      </wps:wsp>
                      <wps:wsp>
                        <wps:cNvPr id="308" name="Rectangle 712"/>
                        <wps:cNvSpPr>
                          <a:spLocks noChangeArrowheads="1"/>
                        </wps:cNvSpPr>
                        <wps:spPr bwMode="auto">
                          <a:xfrm>
                            <a:off x="571500" y="1943100"/>
                            <a:ext cx="160020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(D) Subplot 2 x 50 m</w:t>
                              </w:r>
                            </w:p>
                            <w:p w:rsidR="00E01466" w:rsidRDefault="00E01466" w:rsidP="00A4512E">
                              <w:pPr>
                                <w:rPr>
                                  <w:color w:val="000000"/>
                                </w:rPr>
                              </w:pPr>
                            </w:p>
                          </w:txbxContent>
                        </wps:txbx>
                        <wps:bodyPr rot="0" vert="horz" wrap="square" lIns="0" tIns="0" rIns="0" bIns="0" anchor="t" anchorCtr="0" upright="1">
                          <a:noAutofit/>
                        </wps:bodyPr>
                      </wps:wsp>
                      <wps:wsp>
                        <wps:cNvPr id="309" name="Rectangle 713"/>
                        <wps:cNvSpPr>
                          <a:spLocks noChangeArrowheads="1"/>
                        </wps:cNvSpPr>
                        <wps:spPr bwMode="auto">
                          <a:xfrm>
                            <a:off x="2473325" y="2279650"/>
                            <a:ext cx="49847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50 m</w:t>
                              </w:r>
                            </w:p>
                          </w:txbxContent>
                        </wps:txbx>
                        <wps:bodyPr rot="0" vert="horz" wrap="square" lIns="0" tIns="0" rIns="0" bIns="0" anchor="t" anchorCtr="0" upright="1">
                          <a:noAutofit/>
                        </wps:bodyPr>
                      </wps:wsp>
                      <wps:wsp>
                        <wps:cNvPr id="310" name="Freeform 714"/>
                        <wps:cNvSpPr>
                          <a:spLocks noEditPoints="1"/>
                        </wps:cNvSpPr>
                        <wps:spPr bwMode="auto">
                          <a:xfrm>
                            <a:off x="2886710" y="2342515"/>
                            <a:ext cx="1984375" cy="75565"/>
                          </a:xfrm>
                          <a:custGeom>
                            <a:avLst/>
                            <a:gdLst>
                              <a:gd name="T0" fmla="*/ 16 w 5216"/>
                              <a:gd name="T1" fmla="*/ 83 h 200"/>
                              <a:gd name="T2" fmla="*/ 5050 w 5216"/>
                              <a:gd name="T3" fmla="*/ 83 h 200"/>
                              <a:gd name="T4" fmla="*/ 5066 w 5216"/>
                              <a:gd name="T5" fmla="*/ 100 h 200"/>
                              <a:gd name="T6" fmla="*/ 5050 w 5216"/>
                              <a:gd name="T7" fmla="*/ 117 h 200"/>
                              <a:gd name="T8" fmla="*/ 16 w 5216"/>
                              <a:gd name="T9" fmla="*/ 117 h 200"/>
                              <a:gd name="T10" fmla="*/ 0 w 5216"/>
                              <a:gd name="T11" fmla="*/ 100 h 200"/>
                              <a:gd name="T12" fmla="*/ 16 w 5216"/>
                              <a:gd name="T13" fmla="*/ 83 h 200"/>
                              <a:gd name="T14" fmla="*/ 5016 w 5216"/>
                              <a:gd name="T15" fmla="*/ 0 h 200"/>
                              <a:gd name="T16" fmla="*/ 5216 w 5216"/>
                              <a:gd name="T17" fmla="*/ 100 h 200"/>
                              <a:gd name="T18" fmla="*/ 5016 w 5216"/>
                              <a:gd name="T19" fmla="*/ 200 h 200"/>
                              <a:gd name="T20" fmla="*/ 5016 w 5216"/>
                              <a:gd name="T21"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216" h="200">
                                <a:moveTo>
                                  <a:pt x="16" y="83"/>
                                </a:moveTo>
                                <a:lnTo>
                                  <a:pt x="5050" y="83"/>
                                </a:lnTo>
                                <a:cubicBezTo>
                                  <a:pt x="5059" y="83"/>
                                  <a:pt x="5066" y="91"/>
                                  <a:pt x="5066" y="100"/>
                                </a:cubicBezTo>
                                <a:cubicBezTo>
                                  <a:pt x="5066" y="109"/>
                                  <a:pt x="5059" y="117"/>
                                  <a:pt x="5050" y="117"/>
                                </a:cubicBezTo>
                                <a:lnTo>
                                  <a:pt x="16" y="117"/>
                                </a:lnTo>
                                <a:cubicBezTo>
                                  <a:pt x="7" y="117"/>
                                  <a:pt x="0" y="109"/>
                                  <a:pt x="0" y="100"/>
                                </a:cubicBezTo>
                                <a:cubicBezTo>
                                  <a:pt x="0" y="91"/>
                                  <a:pt x="7" y="83"/>
                                  <a:pt x="16" y="83"/>
                                </a:cubicBezTo>
                                <a:close/>
                                <a:moveTo>
                                  <a:pt x="5016" y="0"/>
                                </a:moveTo>
                                <a:lnTo>
                                  <a:pt x="5216" y="100"/>
                                </a:lnTo>
                                <a:lnTo>
                                  <a:pt x="5016" y="200"/>
                                </a:lnTo>
                                <a:lnTo>
                                  <a:pt x="5016" y="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311" name="Freeform 715"/>
                        <wps:cNvSpPr>
                          <a:spLocks noEditPoints="1"/>
                        </wps:cNvSpPr>
                        <wps:spPr bwMode="auto">
                          <a:xfrm>
                            <a:off x="305435" y="2341880"/>
                            <a:ext cx="1985010" cy="76200"/>
                          </a:xfrm>
                          <a:custGeom>
                            <a:avLst/>
                            <a:gdLst>
                              <a:gd name="T0" fmla="*/ 10400 w 10434"/>
                              <a:gd name="T1" fmla="*/ 234 h 400"/>
                              <a:gd name="T2" fmla="*/ 334 w 10434"/>
                              <a:gd name="T3" fmla="*/ 234 h 400"/>
                              <a:gd name="T4" fmla="*/ 300 w 10434"/>
                              <a:gd name="T5" fmla="*/ 200 h 400"/>
                              <a:gd name="T6" fmla="*/ 334 w 10434"/>
                              <a:gd name="T7" fmla="*/ 167 h 400"/>
                              <a:gd name="T8" fmla="*/ 10400 w 10434"/>
                              <a:gd name="T9" fmla="*/ 167 h 400"/>
                              <a:gd name="T10" fmla="*/ 10434 w 10434"/>
                              <a:gd name="T11" fmla="*/ 200 h 400"/>
                              <a:gd name="T12" fmla="*/ 10400 w 10434"/>
                              <a:gd name="T13" fmla="*/ 234 h 400"/>
                              <a:gd name="T14" fmla="*/ 400 w 10434"/>
                              <a:gd name="T15" fmla="*/ 400 h 400"/>
                              <a:gd name="T16" fmla="*/ 0 w 10434"/>
                              <a:gd name="T17" fmla="*/ 200 h 400"/>
                              <a:gd name="T18" fmla="*/ 400 w 10434"/>
                              <a:gd name="T19" fmla="*/ 0 h 400"/>
                              <a:gd name="T20" fmla="*/ 400 w 10434"/>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34" h="400">
                                <a:moveTo>
                                  <a:pt x="10400" y="234"/>
                                </a:moveTo>
                                <a:lnTo>
                                  <a:pt x="334" y="234"/>
                                </a:lnTo>
                                <a:cubicBezTo>
                                  <a:pt x="315" y="234"/>
                                  <a:pt x="300" y="219"/>
                                  <a:pt x="300" y="200"/>
                                </a:cubicBezTo>
                                <a:cubicBezTo>
                                  <a:pt x="300" y="182"/>
                                  <a:pt x="315" y="167"/>
                                  <a:pt x="334" y="167"/>
                                </a:cubicBezTo>
                                <a:lnTo>
                                  <a:pt x="10400" y="167"/>
                                </a:lnTo>
                                <a:cubicBezTo>
                                  <a:pt x="10419" y="167"/>
                                  <a:pt x="10434" y="182"/>
                                  <a:pt x="10434" y="200"/>
                                </a:cubicBezTo>
                                <a:cubicBezTo>
                                  <a:pt x="10434" y="219"/>
                                  <a:pt x="10419" y="234"/>
                                  <a:pt x="10400" y="234"/>
                                </a:cubicBezTo>
                                <a:close/>
                                <a:moveTo>
                                  <a:pt x="400" y="400"/>
                                </a:moveTo>
                                <a:lnTo>
                                  <a:pt x="0" y="200"/>
                                </a:lnTo>
                                <a:lnTo>
                                  <a:pt x="400" y="0"/>
                                </a:lnTo>
                                <a:lnTo>
                                  <a:pt x="40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312" name="Rectangle 716"/>
                        <wps:cNvSpPr>
                          <a:spLocks noChangeArrowheads="1"/>
                        </wps:cNvSpPr>
                        <wps:spPr bwMode="auto">
                          <a:xfrm>
                            <a:off x="2223770" y="634365"/>
                            <a:ext cx="387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 xml:space="preserve"> </w:t>
                              </w:r>
                            </w:p>
                          </w:txbxContent>
                        </wps:txbx>
                        <wps:bodyPr rot="0" vert="horz" wrap="square" lIns="0" tIns="0" rIns="0" bIns="0" anchor="t" anchorCtr="0" upright="1">
                          <a:noAutofit/>
                        </wps:bodyPr>
                      </wps:wsp>
                      <wps:wsp>
                        <wps:cNvPr id="313" name="Rectangle 717"/>
                        <wps:cNvSpPr>
                          <a:spLocks noChangeArrowheads="1"/>
                        </wps:cNvSpPr>
                        <wps:spPr bwMode="auto">
                          <a:xfrm>
                            <a:off x="2338070" y="634365"/>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txbxContent>
                        </wps:txbx>
                        <wps:bodyPr rot="0" vert="horz" wrap="square" lIns="0" tIns="0" rIns="0" bIns="0" anchor="t" anchorCtr="0" upright="1">
                          <a:noAutofit/>
                        </wps:bodyPr>
                      </wps:wsp>
                      <wps:wsp>
                        <wps:cNvPr id="314" name="Rectangle 718"/>
                        <wps:cNvSpPr>
                          <a:spLocks noChangeArrowheads="1"/>
                        </wps:cNvSpPr>
                        <wps:spPr bwMode="auto">
                          <a:xfrm>
                            <a:off x="1894840" y="400050"/>
                            <a:ext cx="213423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(B) 3-50 m transects (TR 1-3)</w:t>
                              </w:r>
                            </w:p>
                          </w:txbxContent>
                        </wps:txbx>
                        <wps:bodyPr rot="0" vert="horz" wrap="square" lIns="0" tIns="0" rIns="0" bIns="0" anchor="t" anchorCtr="0" upright="1">
                          <a:noAutofit/>
                        </wps:bodyPr>
                      </wps:wsp>
                      <wps:wsp>
                        <wps:cNvPr id="315" name="Oval 719"/>
                        <wps:cNvSpPr>
                          <a:spLocks noChangeArrowheads="1"/>
                        </wps:cNvSpPr>
                        <wps:spPr bwMode="auto">
                          <a:xfrm>
                            <a:off x="248285" y="26352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Oval 720"/>
                        <wps:cNvSpPr>
                          <a:spLocks noChangeArrowheads="1"/>
                        </wps:cNvSpPr>
                        <wps:spPr bwMode="auto">
                          <a:xfrm>
                            <a:off x="245110" y="212788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7" name="Oval 721"/>
                        <wps:cNvSpPr>
                          <a:spLocks noChangeArrowheads="1"/>
                        </wps:cNvSpPr>
                        <wps:spPr bwMode="auto">
                          <a:xfrm>
                            <a:off x="4843145" y="212788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Oval 722"/>
                        <wps:cNvSpPr>
                          <a:spLocks noChangeArrowheads="1"/>
                        </wps:cNvSpPr>
                        <wps:spPr bwMode="auto">
                          <a:xfrm>
                            <a:off x="4843145" y="26352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319" name="Group 723"/>
                        <wpg:cNvGrpSpPr>
                          <a:grpSpLocks/>
                        </wpg:cNvGrpSpPr>
                        <wpg:grpSpPr bwMode="auto">
                          <a:xfrm>
                            <a:off x="267335" y="1198880"/>
                            <a:ext cx="76200" cy="76200"/>
                            <a:chOff x="421" y="1888"/>
                            <a:chExt cx="120" cy="120"/>
                          </a:xfrm>
                        </wpg:grpSpPr>
                        <wps:wsp>
                          <wps:cNvPr id="640" name="Oval 724"/>
                          <wps:cNvSpPr>
                            <a:spLocks noChangeArrowheads="1"/>
                          </wps:cNvSpPr>
                          <wps:spPr bwMode="auto">
                            <a:xfrm>
                              <a:off x="421" y="1888"/>
                              <a:ext cx="120" cy="12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41" name="Oval 725"/>
                          <wps:cNvSpPr>
                            <a:spLocks noChangeArrowheads="1"/>
                          </wps:cNvSpPr>
                          <wps:spPr bwMode="auto">
                            <a:xfrm>
                              <a:off x="421" y="1888"/>
                              <a:ext cx="120" cy="12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642" name="Group 726"/>
                        <wpg:cNvGrpSpPr>
                          <a:grpSpLocks/>
                        </wpg:cNvGrpSpPr>
                        <wpg:grpSpPr bwMode="auto">
                          <a:xfrm>
                            <a:off x="4843145" y="1199515"/>
                            <a:ext cx="75565" cy="75565"/>
                            <a:chOff x="7627" y="1889"/>
                            <a:chExt cx="119" cy="119"/>
                          </a:xfrm>
                        </wpg:grpSpPr>
                        <wps:wsp>
                          <wps:cNvPr id="643" name="Oval 727"/>
                          <wps:cNvSpPr>
                            <a:spLocks noChangeArrowheads="1"/>
                          </wps:cNvSpPr>
                          <wps:spPr bwMode="auto">
                            <a:xfrm>
                              <a:off x="7627" y="1889"/>
                              <a:ext cx="119" cy="119"/>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644" name="Oval 728"/>
                          <wps:cNvSpPr>
                            <a:spLocks noChangeArrowheads="1"/>
                          </wps:cNvSpPr>
                          <wps:spPr bwMode="auto">
                            <a:xfrm>
                              <a:off x="7627" y="1889"/>
                              <a:ext cx="119" cy="119"/>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645" name="Oval 729"/>
                        <wps:cNvSpPr>
                          <a:spLocks noChangeArrowheads="1"/>
                        </wps:cNvSpPr>
                        <wps:spPr bwMode="auto">
                          <a:xfrm>
                            <a:off x="2550160" y="214693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Oval 730"/>
                        <wps:cNvSpPr>
                          <a:spLocks noChangeArrowheads="1"/>
                        </wps:cNvSpPr>
                        <wps:spPr bwMode="auto">
                          <a:xfrm>
                            <a:off x="2549525" y="1198880"/>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 name="Rectangle 731"/>
                        <wps:cNvSpPr>
                          <a:spLocks noChangeArrowheads="1"/>
                        </wps:cNvSpPr>
                        <wps:spPr bwMode="auto">
                          <a:xfrm>
                            <a:off x="321310" y="1028700"/>
                            <a:ext cx="36449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roofErr w:type="gramStart"/>
                              <w:r>
                                <w:rPr>
                                  <w:color w:val="000000"/>
                                </w:rPr>
                                <w:t>origin</w:t>
                              </w:r>
                              <w:proofErr w:type="gramEnd"/>
                            </w:p>
                          </w:txbxContent>
                        </wps:txbx>
                        <wps:bodyPr rot="0" vert="horz" wrap="square" lIns="0" tIns="0" rIns="0" bIns="0" anchor="t" anchorCtr="0" upright="1">
                          <a:noAutofit/>
                        </wps:bodyPr>
                      </wps:wsp>
                      <wps:wsp>
                        <wps:cNvPr id="648" name="Rectangle 732"/>
                        <wps:cNvSpPr>
                          <a:spLocks noChangeArrowheads="1"/>
                        </wps:cNvSpPr>
                        <wps:spPr bwMode="auto">
                          <a:xfrm>
                            <a:off x="301625" y="1920240"/>
                            <a:ext cx="4563110" cy="24701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9" name="Rectangle 733"/>
                        <wps:cNvSpPr>
                          <a:spLocks noChangeArrowheads="1"/>
                        </wps:cNvSpPr>
                        <wps:spPr bwMode="auto">
                          <a:xfrm>
                            <a:off x="3438525" y="1061720"/>
                            <a:ext cx="4572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TR #2</w:t>
                              </w:r>
                            </w:p>
                          </w:txbxContent>
                        </wps:txbx>
                        <wps:bodyPr rot="0" vert="horz" wrap="square" lIns="0" tIns="0" rIns="0" bIns="0" anchor="t" anchorCtr="0" upright="1">
                          <a:spAutoFit/>
                        </wps:bodyPr>
                      </wps:wsp>
                      <wps:wsp>
                        <wps:cNvPr id="650" name="Rectangle 734"/>
                        <wps:cNvSpPr>
                          <a:spLocks noChangeArrowheads="1"/>
                        </wps:cNvSpPr>
                        <wps:spPr bwMode="auto">
                          <a:xfrm>
                            <a:off x="3438525" y="152400"/>
                            <a:ext cx="4572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TR #1</w:t>
                              </w:r>
                            </w:p>
                          </w:txbxContent>
                        </wps:txbx>
                        <wps:bodyPr rot="0" vert="horz" wrap="square" lIns="0" tIns="0" rIns="0" bIns="0" anchor="t" anchorCtr="0" upright="1">
                          <a:noAutofit/>
                        </wps:bodyPr>
                      </wps:wsp>
                      <wps:wsp>
                        <wps:cNvPr id="651" name="Rectangle 735"/>
                        <wps:cNvSpPr>
                          <a:spLocks noChangeArrowheads="1"/>
                        </wps:cNvSpPr>
                        <wps:spPr bwMode="auto">
                          <a:xfrm rot="16200000">
                            <a:off x="-29845" y="1527810"/>
                            <a:ext cx="4953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TR #4</w:t>
                              </w:r>
                            </w:p>
                          </w:txbxContent>
                        </wps:txbx>
                        <wps:bodyPr rot="0" vert="vert270" wrap="square" lIns="0" tIns="0" rIns="0" bIns="0" anchor="t" anchorCtr="0" upright="1">
                          <a:noAutofit/>
                        </wps:bodyPr>
                      </wps:wsp>
                      <wps:wsp>
                        <wps:cNvPr id="652" name="Rectangle 736"/>
                        <wps:cNvSpPr>
                          <a:spLocks noChangeArrowheads="1"/>
                        </wps:cNvSpPr>
                        <wps:spPr bwMode="auto">
                          <a:xfrm rot="16200000">
                            <a:off x="2253615" y="1529715"/>
                            <a:ext cx="4953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TR #5</w:t>
                              </w:r>
                            </w:p>
                          </w:txbxContent>
                        </wps:txbx>
                        <wps:bodyPr rot="0" vert="vert270" wrap="square" lIns="0" tIns="0" rIns="0" bIns="0" anchor="t" anchorCtr="0" upright="1">
                          <a:noAutofit/>
                        </wps:bodyPr>
                      </wps:wsp>
                      <wps:wsp>
                        <wps:cNvPr id="653" name="Rectangle 737"/>
                        <wps:cNvSpPr>
                          <a:spLocks noChangeArrowheads="1"/>
                        </wps:cNvSpPr>
                        <wps:spPr bwMode="auto">
                          <a:xfrm>
                            <a:off x="3438525" y="1990725"/>
                            <a:ext cx="4762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TR #3</w:t>
                              </w:r>
                            </w:p>
                          </w:txbxContent>
                        </wps:txbx>
                        <wps:bodyPr rot="0" vert="horz" wrap="square" lIns="0" tIns="0" rIns="0" bIns="0" anchor="t" anchorCtr="0" upright="1">
                          <a:spAutoFit/>
                        </wps:bodyPr>
                      </wps:wsp>
                      <wps:wsp>
                        <wps:cNvPr id="654" name="Rectangle 738"/>
                        <wps:cNvSpPr>
                          <a:spLocks noChangeArrowheads="1"/>
                        </wps:cNvSpPr>
                        <wps:spPr bwMode="auto">
                          <a:xfrm>
                            <a:off x="2752725" y="1533525"/>
                            <a:ext cx="195389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r>
                                <w:rPr>
                                  <w:color w:val="000000"/>
                                </w:rPr>
                                <w:t>(E) 3-20 m transects (TR 4-6)</w:t>
                              </w:r>
                            </w:p>
                            <w:p w:rsidR="00E01466" w:rsidRDefault="00E01466" w:rsidP="00A4512E">
                              <w:pPr>
                                <w:rPr>
                                  <w:color w:val="000000"/>
                                </w:rPr>
                              </w:pP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702" o:spid="_x0000_s1030" editas="canvas" style="position:absolute;margin-left:0;margin-top:0;width:388.8pt;height:207.1pt;z-index:251688448;mso-position-horizontal-relative:char;mso-position-vertical-relative:line" coordsize="49377,26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49377;height:26301;visibility:visible;mso-wrap-style:square">
                  <v:fill o:detectmouseclick="t"/>
                  <v:path o:connecttype="none"/>
                </v:shape>
                <v:rect id="Rectangle 704" o:spid="_x0000_s1032" style="position:absolute;left:3016;top:3409;width:45656;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wFo8AA&#10;AADcAAAADwAAAGRycy9kb3ducmV2LnhtbERPz2vCMBS+D/wfwht4m+kmdKUaRYSBiJd1Xnp7NG9J&#10;Z/NSmljrf28Owo4f3+/1dnKdGGkIrWcF74sMBHHjdctGwfnn660AESKyxs4zKbhTgO1m9rLGUvsb&#10;f9NYRSNSCIcSFdgY+1LK0FhyGBa+J07crx8cxgQHI/WAtxTuOvmRZbl02HJqsNjT3lJzqa5OQYuH&#10;WtedYXP8Gz+LUz551Fap+eu0W4GINMV/8dN90AqWWZqfzqQjID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bwFo8AAAADcAAAADwAAAAAAAAAAAAAAAACYAgAAZHJzL2Rvd25y&#10;ZXYueG1sUEsFBgAAAAAEAAQA9QAAAIUDAAAAAA==&#10;" filled="f">
                  <v:stroke endcap="round"/>
                </v:rect>
                <v:line id="Line 705" o:spid="_x0000_s1033" style="position:absolute;visibility:visible;mso-wrap-style:square" from="3054,12388" to="48710,12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gCDsQAAADcAAAADwAAAGRycy9kb3ducmV2LnhtbESPQWsCMRSE7wX/Q3iF3rqJrUjZGqUI&#10;wh704Crt9bF5bhY3L+sm1fXfG0HwOMzMN8xsMbhWnKkPjWcN40yBIK68abjWsN+t3r9AhIhssPVM&#10;Gq4UYDEfvcwwN/7CWzqXsRYJwiFHDTbGLpcyVJYchsx3xMk7+N5hTLKvpenxkuCulR9KTaXDhtOC&#10;xY6Wlqpj+e80TDaFNX/DOqy3qvil5jRZnkqv9dvr8PMNItIQn+FHuzAaPtUY7mfSEZ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qAIOxAAAANwAAAAPAAAAAAAAAAAA&#10;AAAAAKECAABkcnMvZG93bnJldi54bWxQSwUGAAAAAAQABAD5AAAAkgMAAAAA&#10;" strokeweight="2.25pt"/>
                <v:line id="Line 706" o:spid="_x0000_s1034" style="position:absolute;visibility:visible;mso-wrap-style:square" from="3054,21520" to="48710,2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qcecMAAADcAAAADwAAAGRycy9kb3ducmV2LnhtbESPQWsCMRSE74L/ITyhN01qpcjWKEUQ&#10;9qAHt2Kvj81zs7h5WTdR139vhEKPw8x8wyxWvWvEjbpQe9bwPlEgiEtvaq40HH424zmIEJENNp5J&#10;w4MCrJbDwQIz4++8p1sRK5EgHDLUYGNsMylDaclhmPiWOHkn3zmMSXaVNB3eE9w1cqrUp3RYc1qw&#10;2NLaUnkurk7DbJdb89tvw3av8iPVl9n6Unit30b99xeISH38D/+1c6PhQ03hdSYdAb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6nHnDAAAA3AAAAA8AAAAAAAAAAAAA&#10;AAAAoQIAAGRycy9kb3ducmV2LnhtbFBLBQYAAAAABAAEAPkAAACRAwAAAAA=&#10;" strokeweight="2.25pt"/>
                <v:line id="Line 707" o:spid="_x0000_s1035" style="position:absolute;visibility:visible;mso-wrap-style:square" from="3054,3257" to="48710,32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54sMAAADcAAAADwAAAGRycy9kb3ducmV2LnhtbESPQWsCMRSE74L/ITzBmyZVKbI1ShGE&#10;PdiDW7HXx+a5Wdy8rJuo239vhEKPw8x8w6w2vWvEnbpQe9bwNlUgiEtvaq40HL93kyWIEJENNp5J&#10;wy8F2KyHgxVmxj/4QPciViJBOGSowcbYZlKG0pLDMPUtcfLOvnMYk+wqaTp8JLhr5Eypd+mw5rRg&#10;saWtpfJS3JyGxVduzU+/D/uDyk9UXxfba+G1Ho/6zw8Qkfr4H/5r50bDXM3hdSYdAb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2OeLDAAAA3AAAAA8AAAAAAAAAAAAA&#10;AAAAoQIAAGRycy9kb3ducmV2LnhtbFBLBQYAAAAABAAEAPkAAACRAwAAAAA=&#10;" strokeweight="2.25pt"/>
                <v:rect id="Rectangle 708" o:spid="_x0000_s1036" style="position:absolute;left:3016;top:3257;width:22828;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DoMIA&#10;AADcAAAADwAAAGRycy9kb3ducmV2LnhtbESPT4vCMBTE7wt+h/AEb2uqLq50jSKCILIX/1y8PZq3&#10;SdfmpTSx1m9vBMHjMDO/YebLzlWipSaUnhWMhhkI4sLrko2C03HzOQMRIrLGyjMpuFOA5aL3Mcdc&#10;+xvvqT1EIxKEQ44KbIx1LmUoLDkMQ18TJ+/PNw5jko2RusFbgrtKjrNsKh2WnBYs1rS2VFwOV6eg&#10;xO1ZnyvDZvfffs9+p51HbZUa9LvVD4hIXXyHX+2tVjDJvuB5Jh0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hwOgwgAAANwAAAAPAAAAAAAAAAAAAAAAAJgCAABkcnMvZG93&#10;bnJldi54bWxQSwUGAAAAAAQABAD1AAAAhwMAAAAA&#10;" filled="f">
                  <v:stroke endcap="round"/>
                </v:rect>
                <v:rect id="Rectangle 709" o:spid="_x0000_s1037" style="position:absolute;left:3810;top:1143;width:1659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ghM8UA&#10;AADcAAAADwAAAGRycy9kb3ducmV2LnhtbESPS4vCQBCE7wv7H4Ze8LZOVnHR6CjiAz36AvXWZNok&#10;bKYnZEYT/fWOsOCxqKqvqNGkMYW4UeVyywp+2hEI4sTqnFMFh/3yuw/CeWSNhWVScCcHk/Hnxwhj&#10;bWve0m3nUxEg7GJUkHlfxlK6JCODrm1L4uBdbGXQB1mlUldYB7gpZCeKfqXBnMNChiXNMkr+dlej&#10;YNUvp6e1fdRpsTivjpvjYL4feKVaX810CMJT49/h//ZaK+hGP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CEzxQAAANwAAAAPAAAAAAAAAAAAAAAAAJgCAABkcnMv&#10;ZG93bnJldi54bWxQSwUGAAAAAAQABAD1AAAAigMAAAAA&#10;" filled="f" stroked="f">
                  <v:textbox inset="0,0,0,0">
                    <w:txbxContent>
                      <w:p w:rsidR="00E01466" w:rsidRDefault="00E01466" w:rsidP="00A4512E">
                        <w:r>
                          <w:rPr>
                            <w:color w:val="000000"/>
                          </w:rPr>
                          <w:t>(A) Plot 20 x 50 m</w:t>
                        </w:r>
                      </w:p>
                    </w:txbxContent>
                  </v:textbox>
                </v:rect>
                <v:rect id="Rectangle 710" o:spid="_x0000_s1038" style="position:absolute;left:22098;top:5715;width:6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RMUA&#10;AADcAAAADwAAAGRycy9kb3ducmV2LnhtbESPQWvCQBSE74X+h+UVequbtiA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r9ExQAAANwAAAAPAAAAAAAAAAAAAAAAAJgCAABkcnMv&#10;ZG93bnJldi54bWxQSwUGAAAAAAQABAD1AAAAigMAAAAA&#10;" filled="f" stroked="f">
                  <v:textbox inset="0,0,0,0">
                    <w:txbxContent>
                      <w:p w:rsidR="00E01466" w:rsidRPr="00C05DEB" w:rsidRDefault="00E01466" w:rsidP="00A4512E"/>
                    </w:txbxContent>
                  </v:textbox>
                </v:rect>
                <v:rect id="Rectangle 711" o:spid="_x0000_s1039" style="position:absolute;left:11430;top:13716;width:8540;height:4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a38UA&#10;AADcAAAADwAAAGRycy9kb3ducmV2LnhtbESPS4vCQBCE7wv7H4Ze8LZOVsH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FhrfxQAAANwAAAAPAAAAAAAAAAAAAAAAAJgCAABkcnMv&#10;ZG93bnJldi54bWxQSwUGAAAAAAQABAD1AAAAigMAAAAA&#10;" filled="f" stroked="f">
                  <v:textbox inset="0,0,0,0">
                    <w:txbxContent>
                      <w:p w:rsidR="00E01466" w:rsidRDefault="00E01466" w:rsidP="00A4512E">
                        <w:pPr>
                          <w:rPr>
                            <w:color w:val="000000"/>
                          </w:rPr>
                        </w:pPr>
                        <w:r>
                          <w:rPr>
                            <w:color w:val="000000"/>
                          </w:rPr>
                          <w:t>(C) Subplot</w:t>
                        </w:r>
                      </w:p>
                      <w:p w:rsidR="00E01466" w:rsidRDefault="00E01466" w:rsidP="00A4512E">
                        <w:r>
                          <w:rPr>
                            <w:color w:val="000000"/>
                          </w:rPr>
                          <w:t xml:space="preserve">   10 x 25 m </w:t>
                        </w:r>
                      </w:p>
                    </w:txbxContent>
                  </v:textbox>
                </v:rect>
                <v:rect id="Rectangle 712" o:spid="_x0000_s1040" style="position:absolute;left:5715;top:19431;width:16002;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mOrcMA&#10;AADcAAAADwAAAGRycy9kb3ducmV2LnhtbERPTWvCQBC9F/wPywi91Y0WisZsRLQlOdZYsN6G7DQJ&#10;zc6G7DZJ++u7B8Hj430nu8m0YqDeNZYVLBcRCOLS6oYrBR/nt6c1COeRNbaWScEvOdils4cEY21H&#10;PtFQ+EqEEHYxKqi972IpXVmTQbewHXHgvmxv0AfYV1L3OIZw08pVFL1Igw2Hhho7OtRUfhc/RkG2&#10;7vafuf0bq/b1ml3eL5vjeeOVepxP+y0IT5O/i2/uXCt4js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mOrcMAAADcAAAADwAAAAAAAAAAAAAAAACYAgAAZHJzL2Rv&#10;d25yZXYueG1sUEsFBgAAAAAEAAQA9QAAAIgDAAAAAA==&#10;" filled="f" stroked="f">
                  <v:textbox inset="0,0,0,0">
                    <w:txbxContent>
                      <w:p w:rsidR="00E01466" w:rsidRDefault="00E01466" w:rsidP="00A4512E">
                        <w:r>
                          <w:rPr>
                            <w:color w:val="000000"/>
                          </w:rPr>
                          <w:t>(D) Subplot 2 x 50 m</w:t>
                        </w:r>
                      </w:p>
                      <w:p w:rsidR="00E01466" w:rsidRDefault="00E01466" w:rsidP="00A4512E">
                        <w:pPr>
                          <w:rPr>
                            <w:color w:val="000000"/>
                          </w:rPr>
                        </w:pPr>
                      </w:p>
                    </w:txbxContent>
                  </v:textbox>
                </v:rect>
                <v:rect id="Rectangle 713" o:spid="_x0000_s1041" style="position:absolute;left:24733;top:22796;width:498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rNsYA&#10;AADcAAAADwAAAGRycy9kb3ducmV2LnhtbESPT2vCQBTE70K/w/KE3nRjC8VE1xD6h+RoVVBvj+wz&#10;CWbfhuzWpP30bqHQ4zAzv2HW6WhacaPeNZYVLOYRCOLS6oYrBYf9x2wJwnlkja1lUvBNDtLNw2SN&#10;ibYDf9Jt5ysRIOwSVFB73yVSurImg25uO+LgXWxv0AfZV1L3OAS4aeVTFL1Igw2HhRo7eq2pvO6+&#10;jIJ82WWnwv4MVft+zo/bY/y2j71Sj9MxW4HwNPr/8F+70Aqeoxh+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UrNsYAAADcAAAADwAAAAAAAAAAAAAAAACYAgAAZHJz&#10;L2Rvd25yZXYueG1sUEsFBgAAAAAEAAQA9QAAAIsDAAAAAA==&#10;" filled="f" stroked="f">
                  <v:textbox inset="0,0,0,0">
                    <w:txbxContent>
                      <w:p w:rsidR="00E01466" w:rsidRDefault="00E01466" w:rsidP="00A4512E">
                        <w:r>
                          <w:rPr>
                            <w:color w:val="000000"/>
                          </w:rPr>
                          <w:t>50 m</w:t>
                        </w:r>
                      </w:p>
                    </w:txbxContent>
                  </v:textbox>
                </v:rect>
                <v:shape id="Freeform 714" o:spid="_x0000_s1042" style="position:absolute;left:28867;top:23425;width:19843;height:755;visibility:visible;mso-wrap-style:square;v-text-anchor:top" coordsize="52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bZcAA&#10;AADcAAAADwAAAGRycy9kb3ducmV2LnhtbERPTYvCMBC9C/sfwix4kTXRgiu1UYq44ElQd+9DM7bd&#10;NpPSRK3/3hwEj4/3nW0G24ob9b52rGE2VSCIC2dqLjX8nn++liB8QDbYOiYND/KwWX+MMkyNu/OR&#10;bqdQihjCPkUNVQhdKqUvKrLop64jjtzF9RZDhH0pTY/3GG5bOVdqIS3WHBsq7GhbUdGcrlZD9/2/&#10;3an8evjLy905aZaJURPWevw55CsQgYbwFr/ce6MhmcX58Uw8AnL9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XfbZcAAAADcAAAADwAAAAAAAAAAAAAAAACYAgAAZHJzL2Rvd25y&#10;ZXYueG1sUEsFBgAAAAAEAAQA9QAAAIUDAAAAAA==&#10;" path="m16,83r5034,c5059,83,5066,91,5066,100v,9,-7,17,-16,17l16,117c7,117,,109,,100,,91,7,83,16,83xm5016,r200,100l5016,200,5016,xe" fillcolor="black" strokeweight=".1pt">
                  <v:stroke joinstyle="bevel"/>
                  <v:path arrowok="t" o:connecttype="custom" o:connectlocs="6087,31359;1921222,31359;1927309,37783;1921222,44206;6087,44206;0,37783;6087,31359;1908287,0;1984375,37783;1908287,75565;1908287,0" o:connectangles="0,0,0,0,0,0,0,0,0,0,0"/>
                  <o:lock v:ext="edit" verticies="t"/>
                </v:shape>
                <v:shape id="Freeform 715" o:spid="_x0000_s1043" style="position:absolute;left:3054;top:23418;width:19850;height:762;visibility:visible;mso-wrap-style:square;v-text-anchor:top" coordsize="1043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0Q6sYA&#10;AADcAAAADwAAAGRycy9kb3ducmV2LnhtbESPQWvCQBSE74X+h+UJvYhuYqFIdBOsVWrxVM3B4yP7&#10;TKLZtyG7jem/d4VCj8PMfMMss8E0oqfO1ZYVxNMIBHFhdc2lgvy4ncxBOI+ssbFMCn7JQZY+Py0x&#10;0fbG39QffCkChF2CCirv20RKV1Rk0E1tSxy8s+0M+iC7UuoObwFuGjmLojdpsOawUGFL64qK6+HH&#10;KPii/rTPzfpz/D7b7T+240192eRKvYyG1QKEp8H/h//aO63gNY7hcSYcAZn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0Q6sYAAADcAAAADwAAAAAAAAAAAAAAAACYAgAAZHJz&#10;L2Rvd25yZXYueG1sUEsFBgAAAAAEAAQA9QAAAIsDAAAAAA==&#10;" path="m10400,234l334,234v-19,,-34,-15,-34,-34c300,182,315,167,334,167r10066,c10419,167,10434,182,10434,200v,19,-15,34,-34,34xm400,400l,200,400,r,400xe" fillcolor="black" strokeweight=".1pt">
                  <v:stroke joinstyle="bevel"/>
                  <v:path arrowok="t" o:connecttype="custom" o:connectlocs="1978542,44577;63542,44577;57073,38100;63542,31814;1978542,31814;1985010,38100;1978542,44577;76098,76200;0,38100;76098,0;76098,76200" o:connectangles="0,0,0,0,0,0,0,0,0,0,0"/>
                  <o:lock v:ext="edit" verticies="t"/>
                </v:shape>
                <v:rect id="Rectangle 716" o:spid="_x0000_s1044" style="position:absolute;left:22237;top:6343;width:38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vms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4L5rEAAAA3AAAAA8AAAAAAAAAAAAAAAAAmAIAAGRycy9k&#10;b3ducmV2LnhtbFBLBQYAAAAABAAEAPUAAACJAwAAAAA=&#10;" filled="f" stroked="f">
                  <v:textbox inset="0,0,0,0">
                    <w:txbxContent>
                      <w:p w:rsidR="00E01466" w:rsidRDefault="00E01466" w:rsidP="00A4512E">
                        <w:r>
                          <w:rPr>
                            <w:color w:val="000000"/>
                          </w:rPr>
                          <w:t xml:space="preserve"> </w:t>
                        </w:r>
                      </w:p>
                    </w:txbxContent>
                  </v:textbox>
                </v:rect>
                <v:rect id="Rectangle 717" o:spid="_x0000_s1045" style="position:absolute;left:23380;top:6343;width:69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KAcQA&#10;AADcAAAADwAAAGRycy9kb3ducmV2LnhtbESPQYvCMBSE74L/ITxhb5q6wq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0igHEAAAA3AAAAA8AAAAAAAAAAAAAAAAAmAIAAGRycy9k&#10;b3ducmV2LnhtbFBLBQYAAAAABAAEAPUAAACJAwAAAAA=&#10;" filled="f" stroked="f">
                  <v:textbox inset="0,0,0,0">
                    <w:txbxContent>
                      <w:p w:rsidR="00E01466" w:rsidRDefault="00E01466" w:rsidP="00A4512E"/>
                    </w:txbxContent>
                  </v:textbox>
                </v:rect>
                <v:rect id="Rectangle 718" o:spid="_x0000_s1046" style="position:absolute;left:18948;top:4000;width:21342;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0SdcYA&#10;AADcAAAADwAAAGRycy9kb3ducmV2LnhtbESPQWvCQBSE7wX/w/IEb3Wjlh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0SdcYAAADcAAAADwAAAAAAAAAAAAAAAACYAgAAZHJz&#10;L2Rvd25yZXYueG1sUEsFBgAAAAAEAAQA9QAAAIsDAAAAAA==&#10;" filled="f" stroked="f">
                  <v:textbox inset="0,0,0,0">
                    <w:txbxContent>
                      <w:p w:rsidR="00E01466" w:rsidRDefault="00E01466" w:rsidP="00A4512E">
                        <w:r>
                          <w:rPr>
                            <w:color w:val="000000"/>
                          </w:rPr>
                          <w:t>(B) 3-50 m transects (TR 1-3)</w:t>
                        </w:r>
                      </w:p>
                    </w:txbxContent>
                  </v:textbox>
                </v:rect>
                <v:oval id="Oval 719" o:spid="_x0000_s1047" style="position:absolute;left:2482;top:263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WoZcQA&#10;AADcAAAADwAAAGRycy9kb3ducmV2LnhtbESPQWsCMRSE7wX/Q3hCbzW7FousRimCINSLW4UeXzfP&#10;zdLNy5pE3f57Iwgeh5n5hpkve9uKC/nQOFaQjzIQxJXTDdcK9t/rtymIEJE1to5JwT8FWC4GL3Ms&#10;tLvyji5lrEWCcChQgYmxK6QMlSGLYeQ64uQdnbcYk/S11B6vCW5bOc6yD2mx4bRgsKOVoeqvPFsF&#10;q7Kpfr983k/oYMxp/DM1u+1Wqddh/zkDEamPz/CjvdEK3vMJ3M+k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VqGXEAAAA3AAAAA8AAAAAAAAAAAAAAAAAmAIAAGRycy9k&#10;b3ducmV2LnhtbFBLBQYAAAAABAAEAPUAAACJAwAAAAA=&#10;" filled="f">
                  <v:stroke endcap="round"/>
                </v:oval>
                <v:oval id="Oval 720" o:spid="_x0000_s1048" style="position:absolute;left:2451;top:21278;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c2EsUA&#10;AADcAAAADwAAAGRycy9kb3ducmV2LnhtbESPQWvCQBSE7wX/w/IEb3UTS0WiaygBoVAvxhZ6fM0+&#10;s6HZt3F3q/HfdwsFj8PMfMNsytH24kI+dI4V5PMMBHHjdMetgvfj7nEFIkRkjb1jUnCjAOV28rDB&#10;QrsrH+hSx1YkCIcCFZgYh0LK0BiyGOZuIE7eyXmLMUnfSu3xmuC2l4ssW0qLHacFgwNVhprv+scq&#10;qOqu+Xrz+fhMH8acF58rc9jvlZpNx5c1iEhjvIf/269awVO+hL8z6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zYSxQAAANwAAAAPAAAAAAAAAAAAAAAAAJgCAABkcnMv&#10;ZG93bnJldi54bWxQSwUGAAAAAAQABAD1AAAAigMAAAAA&#10;" filled="f">
                  <v:stroke endcap="round"/>
                </v:oval>
                <v:oval id="Oval 721" o:spid="_x0000_s1049" style="position:absolute;left:48431;top:21278;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uTicQA&#10;AADcAAAADwAAAGRycy9kb3ducmV2LnhtbESPQWsCMRSE7wX/Q3hCbzW7lrayGkUEQdCL2xZ6fN08&#10;N4ublzWJuv77RhB6HGbmG2a26G0rLuRD41hBPspAEFdON1wr+Ppcv0xAhIissXVMCm4UYDEfPM2w&#10;0O7Ke7qUsRYJwqFABSbGrpAyVIYshpHriJN3cN5iTNLXUnu8Jrht5TjL3qXFhtOCwY5WhqpjebYK&#10;VmVT/W593r/RtzGn8c/E7Hc7pZ6H/XIKIlIf/8OP9kYreM0/4H4mH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Lk4nEAAAA3AAAAA8AAAAAAAAAAAAAAAAAmAIAAGRycy9k&#10;b3ducmV2LnhtbFBLBQYAAAAABAAEAPUAAACJAwAAAAA=&#10;" filled="f">
                  <v:stroke endcap="round"/>
                </v:oval>
                <v:oval id="Oval 722" o:spid="_x0000_s1050" style="position:absolute;left:48431;top:2635;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QH+8EA&#10;AADcAAAADwAAAGRycy9kb3ducmV2LnhtbERPz2vCMBS+D/Y/hDfwNtMqG1JNiwiDgV7sFHZ8a55N&#10;sXnpkkzrf78cBI8f3+9VNdpeXMiHzrGCfJqBIG6c7rhVcPj6eF2ACBFZY++YFNwoQFU+P62w0O7K&#10;e7rUsRUphEOBCkyMQyFlaAxZDFM3ECfu5LzFmKBvpfZ4TeG2l7Mse5cWO04NBgfaGGrO9Z9VsKm7&#10;5mfr8/GNjsb8zr4XZr/bKTV5GddLEJHG+BDf3Z9awTxPa9OZdARk+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B/vBAAAA3AAAAA8AAAAAAAAAAAAAAAAAmAIAAGRycy9kb3du&#10;cmV2LnhtbFBLBQYAAAAABAAEAPUAAACGAwAAAAA=&#10;" filled="f">
                  <v:stroke endcap="round"/>
                </v:oval>
                <v:group id="Group 723" o:spid="_x0000_s1051" style="position:absolute;left:2673;top:11988;width:762;height:762" coordorigin="421,1888"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oval id="Oval 724" o:spid="_x0000_s1052"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KHsAA&#10;AADcAAAADwAAAGRycy9kb3ducmV2LnhtbERPz2vCMBS+D/wfwhO8zdQhZVSjyEAontQNvD6St6Zb&#10;81KTrFb/+uUw2PHj+73ejq4TA4XYelawmBcgiLU3LTcKPt73z68gYkI22HkmBXeKsN1MntZYGX/j&#10;Ew3n1IgcwrFCBTalvpIyaksO49z3xJn79MFhyjA00gS85XDXyZeiKKXDlnODxZ7eLOnv849TcHDD&#10;Ude9Dah35fHyZa/1Q16Vmk3H3QpEojH9i//ctVFQLvP8fCYfAb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nqKHsAAAADcAAAADwAAAAAAAAAAAAAAAACYAgAAZHJzL2Rvd25y&#10;ZXYueG1sUEsFBgAAAAAEAAQA9QAAAIUDAAAAAA==&#10;" fillcolor="black" strokeweight="0"/>
                  <v:oval id="Oval 725" o:spid="_x0000_s1053"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Mi/8UA&#10;AADcAAAADwAAAGRycy9kb3ducmV2LnhtbESPQWvCQBSE7wX/w/IEb3UTaUWiaygBoVAvxhZ6fM0+&#10;s6HZt3F3q/HfdwsFj8PMfMNsytH24kI+dI4V5PMMBHHjdMetgvfj7nEFIkRkjb1jUnCjAOV28rDB&#10;QrsrH+hSx1YkCIcCFZgYh0LK0BiyGOZuIE7eyXmLMUnfSu3xmuC2l4ssW0qLHacFgwNVhprv+scq&#10;qOqu+Xrz+fhMH8acF58rc9jvlZpNx5c1iEhjvIf/269awfIph78z6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yL/xQAAANwAAAAPAAAAAAAAAAAAAAAAAJgCAABkcnMv&#10;ZG93bnJldi54bWxQSwUGAAAAAAQABAD1AAAAigMAAAAA&#10;" filled="f">
                    <v:stroke endcap="round"/>
                  </v:oval>
                </v:group>
                <v:group id="Group 726" o:spid="_x0000_s1054" style="position:absolute;left:48431;top:11995;width:756;height:755" coordorigin="7627,1889" coordsize="119,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oval id="Oval 727" o:spid="_x0000_s1055"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UacQA&#10;AADcAAAADwAAAGRycy9kb3ducmV2LnhtbESPzWrDMBCE74G+g9hCb4ncH0xxoxhTKJie0qTQ6yJt&#10;LKfWypFUx+3TV4VCjsPMfMOs69kNYqIQe88KblcFCGLtTc+dgvf9y/IRREzIBgfPpOCbItSbq8Ua&#10;K+PP/EbTLnUiQzhWqMCmNFZSRm3JYVz5kTh7Bx8cpixDJ03Ac4a7Qd4VRSkd9pwXLI70bEl/7r6c&#10;glc3bXU72oC6KbcfR3tqf+RJqZvruXkCkWhOl/B/uzUKyod7+Du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oFGnEAAAA3AAAAA8AAAAAAAAAAAAAAAAAmAIAAGRycy9k&#10;b3ducmV2LnhtbFBLBQYAAAAABAAEAPUAAACJAwAAAAA=&#10;" fillcolor="black" strokeweight="0"/>
                  <v:oval id="Oval 728" o:spid="_x0000_s1056"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SBZ8MA&#10;AADcAAAADwAAAGRycy9kb3ducmV2LnhtbESPQWsCMRSE7wX/Q3iCt5pVrMhqFBEEoV7cKnh8bp6b&#10;xc3LmqS6/vumUOhxmJlvmMWqs414kA+1YwWjYQaCuHS65krB8Wv7PgMRIrLGxjEpeFGA1bL3tsBc&#10;uycf6FHESiQIhxwVmBjbXMpQGrIYhq4lTt7VeYsxSV9J7fGZ4LaR4yybSos1pwWDLW0Mlbfi2yrY&#10;FHV5+fSj7oNOxtzH55k57PdKDfrdeg4iUhf/w3/tnVYwnUzg90w6An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SBZ8MAAADcAAAADwAAAAAAAAAAAAAAAACYAgAAZHJzL2Rv&#10;d25yZXYueG1sUEsFBgAAAAAEAAQA9QAAAIgDAAAAAA==&#10;" filled="f">
                    <v:stroke endcap="round"/>
                  </v:oval>
                </v:group>
                <v:oval id="Oval 729" o:spid="_x0000_s1057" style="position:absolute;left:25501;top:21469;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k/MMA&#10;AADcAAAADwAAAGRycy9kb3ducmV2LnhtbESPQWsCMRSE7wX/Q3hCbzWrVJHVKCIUCnpxVfD43Dw3&#10;i5uXNYm6/fdNoeBxmJlvmPmys414kA+1YwXDQQaCuHS65krBYf/1MQURIrLGxjEp+KEAy0XvbY65&#10;dk/e0aOIlUgQDjkqMDG2uZShNGQxDFxLnLyL8xZjkr6S2uMzwW0jR1k2kRZrTgsGW1obKq/F3SpY&#10;F3V53vhhN6ajMbfRaWp2261S7/1uNQMRqYuv8H/7WyuYfI7h70w6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gk/MMAAADcAAAADwAAAAAAAAAAAAAAAACYAgAAZHJzL2Rv&#10;d25yZXYueG1sUEsFBgAAAAAEAAQA9QAAAIgDAAAAAA==&#10;" filled="f">
                  <v:stroke endcap="round"/>
                </v:oval>
                <v:oval id="Oval 730" o:spid="_x0000_s1058" style="position:absolute;left:25495;top:11988;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6i8QA&#10;AADcAAAADwAAAGRycy9kb3ducmV2LnhtbESPQWsCMRSE74L/ITyhN80q7SKrUYogCPXiVqHH181z&#10;s3TzsiZRt/++EYQeh5n5hlmue9uKG/nQOFYwnWQgiCunG64VHD+34zmIEJE1to5JwS8FWK+GgyUW&#10;2t35QLcy1iJBOBSowMTYFVKGypDFMHEdcfLOzluMSfpaao/3BLetnGVZLi02nBYMdrQxVP2UV6tg&#10;UzbV94ef9m90MuYy+5qbw36v1Muof1+AiNTH//CzvdMK8tccHmfS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uovEAAAA3AAAAA8AAAAAAAAAAAAAAAAAmAIAAGRycy9k&#10;b3ducmV2LnhtbFBLBQYAAAAABAAEAPUAAACJAwAAAAA=&#10;" filled="f">
                  <v:stroke endcap="round"/>
                </v:oval>
                <v:rect id="Rectangle 731" o:spid="_x0000_s1059" style="position:absolute;left:3213;top:10287;width:364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E01466" w:rsidRDefault="00E01466" w:rsidP="00A4512E">
                        <w:proofErr w:type="gramStart"/>
                        <w:r>
                          <w:rPr>
                            <w:color w:val="000000"/>
                          </w:rPr>
                          <w:t>origin</w:t>
                        </w:r>
                        <w:proofErr w:type="gramEnd"/>
                      </w:p>
                    </w:txbxContent>
                  </v:textbox>
                </v:rect>
                <v:rect id="Rectangle 732" o:spid="_x0000_s1060" style="position:absolute;left:3016;top:19202;width:4563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sm0b8A&#10;AADcAAAADwAAAGRycy9kb3ducmV2LnhtbERPTWsCMRC9F/ofwhS8lJpVZJGtUUpR8FRQC70OyXR3&#10;aTJZkqjrv+8cBI+P973ajMGrC6XcRzYwm1agiG10PbcGvk+7tyWoXJAd+shk4EYZNuvnpxU2Ll75&#10;QJdjaZWEcG7QQFfK0GidbUcB8zQOxML9xhSwCEytdgmvEh68nldVrQP2LA0dDvTZkf07noOU2O25&#10;8nv/tePbT13qhU2vvDRm8jJ+vIMqNJaH+O7eOwP1QtbKGTkCe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6ybRvwAAANwAAAAPAAAAAAAAAAAAAAAAAJgCAABkcnMvZG93bnJl&#10;di54bWxQSwUGAAAAAAQABAD1AAAAhAMAAAAA&#10;" filled="f">
                  <v:stroke dashstyle="dash"/>
                </v:rect>
                <v:rect id="Rectangle 733" o:spid="_x0000_s1061" style="position:absolute;left:34385;top:10617;width:457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EvocYA&#10;AADcAAAADwAAAGRycy9kb3ducmV2LnhtbESPQWvCQBSE74L/YXmCl6IbpYjGbEQEoQehmPagt0f2&#10;NZuafRuyW5P213cLBY/DzHzDZLvBNuJOna8dK1jMExDEpdM1Vwre346zNQgfkDU2jknBN3nY5eNR&#10;hql2PZ/pXoRKRAj7FBWYENpUSl8asujnriWO3ofrLIYou0rqDvsIt41cJslKWqw5Lhhs6WCovBVf&#10;VsHx9VIT/8jz02bdu89yeS3MqVVqOhn2WxCBhvAI/7dftILV8wb+zsQjI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EvocYAAADcAAAADwAAAAAAAAAAAAAAAACYAgAAZHJz&#10;L2Rvd25yZXYueG1sUEsFBgAAAAAEAAQA9QAAAIsDAAAAAA==&#10;" filled="f" stroked="f">
                  <v:textbox style="mso-fit-shape-to-text:t" inset="0,0,0,0">
                    <w:txbxContent>
                      <w:p w:rsidR="00E01466" w:rsidRDefault="00E01466" w:rsidP="00A4512E">
                        <w:r>
                          <w:rPr>
                            <w:color w:val="000000"/>
                          </w:rPr>
                          <w:t>TR #2</w:t>
                        </w:r>
                      </w:p>
                    </w:txbxContent>
                  </v:textbox>
                </v:rect>
                <v:rect id="Rectangle 734" o:spid="_x0000_s1062" style="position:absolute;left:34385;top:1524;width:45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rsidR="00E01466" w:rsidRDefault="00E01466" w:rsidP="00A4512E">
                        <w:r>
                          <w:rPr>
                            <w:color w:val="000000"/>
                          </w:rPr>
                          <w:t>TR #1</w:t>
                        </w:r>
                      </w:p>
                    </w:txbxContent>
                  </v:textbox>
                </v:rect>
                <v:rect id="Rectangle 735" o:spid="_x0000_s1063" style="position:absolute;left:-299;top:15278;width:4953;height:19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VAXMMA&#10;AADcAAAADwAAAGRycy9kb3ducmV2LnhtbESPT4vCMBTE74LfITzBm6bqKlKNIqLLsoLgn4PHR/Ns&#10;i81LbbLafvuNIHgcZuY3zHxZm0I8qHK5ZQWDfgSCOLE651TB+bTtTUE4j6yxsEwKGnKwXLRbc4y1&#10;ffKBHkefigBhF6OCzPsyltIlGRl0fVsSB+9qK4M+yCqVusJngJtCDqNoIg3mHBYyLGmdUXI7/hkF&#10;znztp/fie8N7vUOsR+vfS9Mo1e3UqxkIT7X/hN/tH61gMh7A60w4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VAXMMAAADcAAAADwAAAAAAAAAAAAAAAACYAgAAZHJzL2Rv&#10;d25yZXYueG1sUEsFBgAAAAAEAAQA9QAAAIgDAAAAAA==&#10;" filled="f" stroked="f">
                  <v:textbox style="layout-flow:vertical;mso-layout-flow-alt:bottom-to-top" inset="0,0,0,0">
                    <w:txbxContent>
                      <w:p w:rsidR="00E01466" w:rsidRDefault="00E01466" w:rsidP="00A4512E">
                        <w:r>
                          <w:rPr>
                            <w:color w:val="000000"/>
                          </w:rPr>
                          <w:t>TR #4</w:t>
                        </w:r>
                      </w:p>
                    </w:txbxContent>
                  </v:textbox>
                </v:rect>
                <v:rect id="Rectangle 736" o:spid="_x0000_s1064" style="position:absolute;left:22535;top:15297;width:4953;height:1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feK8MA&#10;AADcAAAADwAAAGRycy9kb3ducmV2LnhtbESPT4vCMBTE74LfITzBm6bqKlKNIqLL4oLgn4PHR/Ns&#10;i81LbbLafnuzIHgcZuY3zHxZm0I8qHK5ZQWDfgSCOLE651TB+bTtTUE4j6yxsEwKGnKwXLRbc4y1&#10;ffKBHkefigBhF6OCzPsyltIlGRl0fVsSB+9qK4M+yCqVusJngJtCDqNoIg3mHBYyLGmdUXI7/hkF&#10;znztp/fie8N7/YtYj9a7S9Mo1e3UqxkIT7X/hN/tH61gMh7C/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feK8MAAADcAAAADwAAAAAAAAAAAAAAAACYAgAAZHJzL2Rv&#10;d25yZXYueG1sUEsFBgAAAAAEAAQA9QAAAIgDAAAAAA==&#10;" filled="f" stroked="f">
                  <v:textbox style="layout-flow:vertical;mso-layout-flow-alt:bottom-to-top" inset="0,0,0,0">
                    <w:txbxContent>
                      <w:p w:rsidR="00E01466" w:rsidRDefault="00E01466" w:rsidP="00A4512E">
                        <w:r>
                          <w:rPr>
                            <w:color w:val="000000"/>
                          </w:rPr>
                          <w:t>TR #5</w:t>
                        </w:r>
                      </w:p>
                    </w:txbxContent>
                  </v:textbox>
                </v:rect>
                <v:rect id="Rectangle 737" o:spid="_x0000_s1065" style="position:absolute;left:34385;top:19907;width:476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OlsUA&#10;AADcAAAADwAAAGRycy9kb3ducmV2LnhtbESPQWvCQBSE74X+h+UVeim6UVE0ukoRhB4EMfZQb4/s&#10;MxubfRuyW5P6611B8DjMzDfMYtXZSlyo8aVjBYN+AoI4d7rkQsH3YdObgvABWWPlmBT8k4fV8vVl&#10;gal2Le/pkoVCRAj7FBWYEOpUSp8bsuj7riaO3sk1FkOUTSF1g22E20oOk2QiLZYcFwzWtDaU/2Z/&#10;VsFm91MSX+X+YzZt3TkfHjOzrZV6f+s+5yACdeEZfrS/tILJeAT3M/E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6WxQAAANwAAAAPAAAAAAAAAAAAAAAAAJgCAABkcnMv&#10;ZG93bnJldi54bWxQSwUGAAAAAAQABAD1AAAAigMAAAAA&#10;" filled="f" stroked="f">
                  <v:textbox style="mso-fit-shape-to-text:t" inset="0,0,0,0">
                    <w:txbxContent>
                      <w:p w:rsidR="00E01466" w:rsidRDefault="00E01466" w:rsidP="00A4512E">
                        <w:r>
                          <w:rPr>
                            <w:color w:val="000000"/>
                          </w:rPr>
                          <w:t>TR #3</w:t>
                        </w:r>
                      </w:p>
                    </w:txbxContent>
                  </v:textbox>
                </v:rect>
                <v:rect id="Rectangle 738" o:spid="_x0000_s1066" style="position:absolute;left:27527;top:15335;width:1953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rsidR="00E01466" w:rsidRDefault="00E01466" w:rsidP="00A4512E">
                        <w:r>
                          <w:rPr>
                            <w:color w:val="000000"/>
                          </w:rPr>
                          <w:t>(E) 3-20 m transects (TR 4-6)</w:t>
                        </w:r>
                      </w:p>
                      <w:p w:rsidR="00E01466" w:rsidRDefault="00E01466" w:rsidP="00A4512E">
                        <w:pPr>
                          <w:rPr>
                            <w:color w:val="000000"/>
                          </w:rPr>
                        </w:pPr>
                      </w:p>
                    </w:txbxContent>
                  </v:textbox>
                </v:rect>
                <w10:wrap anchory="line"/>
              </v:group>
            </w:pict>
          </mc:Fallback>
        </mc:AlternateContent>
      </w:r>
      <w:r w:rsidR="003B0B0C">
        <w:rPr>
          <w:noProof/>
        </w:rPr>
        <w:drawing>
          <wp:inline distT="0" distB="0" distL="0" distR="0" wp14:anchorId="287B0E55" wp14:editId="13E19A5D">
            <wp:extent cx="4919345" cy="260794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99977" b="99977"/>
                    <a:stretch>
                      <a:fillRect/>
                    </a:stretch>
                  </pic:blipFill>
                  <pic:spPr bwMode="auto">
                    <a:xfrm>
                      <a:off x="0" y="0"/>
                      <a:ext cx="4919345" cy="2607945"/>
                    </a:xfrm>
                    <a:prstGeom prst="rect">
                      <a:avLst/>
                    </a:prstGeom>
                    <a:noFill/>
                    <a:ln w="9525">
                      <a:noFill/>
                      <a:miter lim="800000"/>
                      <a:headEnd/>
                      <a:tailEnd/>
                    </a:ln>
                  </pic:spPr>
                </pic:pic>
              </a:graphicData>
            </a:graphic>
          </wp:inline>
        </w:drawing>
      </w:r>
      <w:r w:rsidR="00A4512E">
        <w:t xml:space="preserve"> </w:t>
      </w:r>
    </w:p>
    <w:p w:rsidR="00A4512E" w:rsidRPr="00794A40" w:rsidRDefault="00246D6B" w:rsidP="00794A40">
      <w:pPr>
        <w:rPr>
          <w:rStyle w:val="NTR-FigureChar"/>
          <w:rFonts w:eastAsia="Calibri"/>
          <w:sz w:val="20"/>
        </w:rPr>
      </w:pPr>
      <w:r w:rsidRPr="00794A40">
        <w:rPr>
          <w:rFonts w:ascii="Arial" w:hAnsi="Arial" w:cs="Arial"/>
          <w:sz w:val="20"/>
          <w:szCs w:val="20"/>
        </w:rPr>
        <w:fldChar w:fldCharType="begin"/>
      </w:r>
      <w:r w:rsidR="00794A40" w:rsidRPr="00794A40">
        <w:rPr>
          <w:rFonts w:ascii="Arial" w:hAnsi="Arial" w:cs="Arial"/>
          <w:sz w:val="20"/>
          <w:szCs w:val="20"/>
        </w:rPr>
        <w:instrText>tc "</w:instrText>
      </w:r>
      <w:r w:rsidR="00794A40" w:rsidRPr="00794A40">
        <w:rPr>
          <w:b/>
          <w:sz w:val="20"/>
          <w:szCs w:val="20"/>
        </w:rPr>
        <w:instrText xml:space="preserve"> </w:instrText>
      </w:r>
      <w:bookmarkStart w:id="68" w:name="_Toc296008126"/>
      <w:r w:rsidR="00794A40" w:rsidRPr="00794A40">
        <w:rPr>
          <w:sz w:val="20"/>
          <w:szCs w:val="20"/>
        </w:rPr>
        <w:instrText xml:space="preserve">Figure </w:instrText>
      </w:r>
      <w:r w:rsidR="00794A40">
        <w:rPr>
          <w:sz w:val="20"/>
          <w:szCs w:val="20"/>
        </w:rPr>
        <w:instrText>2.</w:instrText>
      </w:r>
      <w:r w:rsidR="00794A40" w:rsidRPr="00794A40">
        <w:rPr>
          <w:sz w:val="20"/>
          <w:szCs w:val="20"/>
        </w:rPr>
        <w:instrText>1. Wet forest, subalpine shrubland, limestone forest, and mangrove forest sampling plot layout used to quantify vegetation composition and structure.</w:instrText>
      </w:r>
      <w:bookmarkEnd w:id="68"/>
      <w:r w:rsidR="00794A40" w:rsidRPr="00794A40">
        <w:rPr>
          <w:rFonts w:ascii="Arial" w:hAnsi="Arial" w:cs="Arial"/>
          <w:sz w:val="20"/>
          <w:szCs w:val="20"/>
        </w:rPr>
        <w:instrText>" \f E \l 1</w:instrText>
      </w:r>
      <w:r w:rsidRPr="00794A40">
        <w:rPr>
          <w:rFonts w:ascii="Arial" w:hAnsi="Arial" w:cs="Arial"/>
          <w:sz w:val="20"/>
          <w:szCs w:val="20"/>
        </w:rPr>
        <w:fldChar w:fldCharType="end"/>
      </w:r>
      <w:r w:rsidR="00A4512E" w:rsidRPr="00887610">
        <w:rPr>
          <w:rStyle w:val="NTR-FigureChar"/>
          <w:rFonts w:eastAsia="Calibri"/>
          <w:sz w:val="20"/>
        </w:rPr>
        <w:t xml:space="preserve">Figure </w:t>
      </w:r>
      <w:r w:rsidR="00794A40" w:rsidRPr="00887610">
        <w:rPr>
          <w:rStyle w:val="NTR-FigureChar"/>
          <w:rFonts w:eastAsia="Calibri"/>
          <w:sz w:val="20"/>
        </w:rPr>
        <w:t>2.</w:t>
      </w:r>
      <w:r w:rsidR="00A4512E" w:rsidRPr="00887610">
        <w:rPr>
          <w:rStyle w:val="NTR-FigureChar"/>
          <w:rFonts w:eastAsia="Calibri"/>
          <w:sz w:val="20"/>
        </w:rPr>
        <w:t>1.</w:t>
      </w:r>
      <w:r w:rsidR="00A4512E" w:rsidRPr="00887610">
        <w:rPr>
          <w:rStyle w:val="NTR-FigureChar"/>
          <w:rFonts w:eastAsia="Calibri"/>
          <w:b w:val="0"/>
          <w:sz w:val="20"/>
        </w:rPr>
        <w:t xml:space="preserve"> Wet forest, subalpine shrubland, limestone forest, and mangrove forest sampling plot layout used to quantify vegetation composition and structure. (A) Species presence and large tree species density are read in the 20 x 50 m plot. (B) Plant species cover is recorded in two height layers (&lt;1 m and 1-2 m) every 0.5 m along three 50 m transects. When standing at the origin facing the plot, TR 1 (points 1-100) is located to the left, TR 2 (points 101-200) in the center, and TR 3 (points 201-300) to the right. (C) Small tree and large tree fern density are measured in the 10 x 25 m subplot which lies between TRs 2 and 3 from the 0 m mark to the 25 m mark. (D) Tree seedling and small tree fern densities are recorded in the 2 x 50 m subplot which is read along the inside of Transect 3 from the 0 m mark to the 50 m mark. (E) Dead downed wood and tree fern logs (≥7.6 cm) are quantified along the 50 m centerline (TR 2) and two 20 m end</w:t>
      </w:r>
      <w:r w:rsidR="0011265F">
        <w:rPr>
          <w:rStyle w:val="NTR-FigureChar"/>
          <w:rFonts w:eastAsia="Calibri"/>
          <w:b w:val="0"/>
          <w:sz w:val="20"/>
        </w:rPr>
        <w:t xml:space="preserve"> </w:t>
      </w:r>
      <w:r w:rsidR="00A4512E" w:rsidRPr="00887610">
        <w:rPr>
          <w:rStyle w:val="NTR-FigureChar"/>
          <w:rFonts w:eastAsia="Calibri"/>
          <w:b w:val="0"/>
          <w:sz w:val="20"/>
        </w:rPr>
        <w:t>lines (TR 4 and TR 6).</w:t>
      </w:r>
    </w:p>
    <w:p w:rsidR="00A4512E" w:rsidRDefault="00A4512E" w:rsidP="00A4512E">
      <w:pPr>
        <w:rPr>
          <w:rFonts w:ascii="Arial" w:hAnsi="Arial" w:cs="Arial"/>
          <w:sz w:val="20"/>
          <w:szCs w:val="20"/>
        </w:rPr>
      </w:pPr>
    </w:p>
    <w:p w:rsidR="00A237FB" w:rsidRDefault="00CE0595" w:rsidP="00A237FB">
      <w:pPr>
        <w:jc w:val="both"/>
      </w:pPr>
      <w:r>
        <w:rPr>
          <w:noProof/>
        </w:rPr>
        <mc:AlternateContent>
          <mc:Choice Requires="wps">
            <w:drawing>
              <wp:anchor distT="0" distB="0" distL="114300" distR="114300" simplePos="0" relativeHeight="251691520" behindDoc="0" locked="0" layoutInCell="1" allowOverlap="1" wp14:anchorId="50EBA033" wp14:editId="7A6DAA20">
                <wp:simplePos x="0" y="0"/>
                <wp:positionH relativeFrom="column">
                  <wp:posOffset>5125085</wp:posOffset>
                </wp:positionH>
                <wp:positionV relativeFrom="paragraph">
                  <wp:posOffset>1029335</wp:posOffset>
                </wp:positionV>
                <wp:extent cx="364490" cy="304800"/>
                <wp:effectExtent l="635" t="635" r="0" b="0"/>
                <wp:wrapNone/>
                <wp:docPr id="299"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roofErr w:type="gramStart"/>
                            <w:r>
                              <w:rPr>
                                <w:color w:val="000000"/>
                              </w:rPr>
                              <w:t>end</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1" o:spid="_x0000_s1067" style="position:absolute;left:0;text-align:left;margin-left:403.55pt;margin-top:81.05pt;width:28.7pt;height:24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" filled="f" stroked="f">
                <v:textbox inset="0,0,0,0">
                  <w:txbxContent>
                    <w:p w:rsidR="00E01466" w:rsidRDefault="00E01466" w:rsidP="00A4512E">
                      <w:proofErr w:type="gramStart"/>
                      <w:r>
                        <w:rPr>
                          <w:color w:val="000000"/>
                        </w:rPr>
                        <w:t>end</w:t>
                      </w:r>
                      <w:proofErr w:type="gramEnd"/>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5C249984" wp14:editId="03223B97">
                <wp:simplePos x="0" y="0"/>
                <wp:positionH relativeFrom="column">
                  <wp:posOffset>4932045</wp:posOffset>
                </wp:positionH>
                <wp:positionV relativeFrom="paragraph">
                  <wp:posOffset>1442085</wp:posOffset>
                </wp:positionV>
                <wp:extent cx="558165" cy="175260"/>
                <wp:effectExtent l="0" t="2540" r="0" b="1270"/>
                <wp:wrapNone/>
                <wp:docPr id="298" name="Rectangle 7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81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TR #6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2" o:spid="_x0000_s1068" style="position:absolute;left:0;text-align:left;margin-left:388.35pt;margin-top:113.55pt;width:43.95pt;height:13.8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" filled="f" stroked="f">
                <v:textbox style="layout-flow:vertical;mso-layout-flow-alt:bottom-to-top" inset="0,0,0,0">
                  <w:txbxContent>
                    <w:p w:rsidR="00E01466" w:rsidRDefault="00E01466" w:rsidP="00A4512E">
                      <w:pPr>
                        <w:keepNext/>
                      </w:pPr>
                      <w:r>
                        <w:rPr>
                          <w:color w:val="000000"/>
                        </w:rPr>
                        <w:t>TR #6</w:t>
                      </w:r>
                    </w:p>
                  </w:txbxContent>
                </v:textbox>
              </v:rect>
            </w:pict>
          </mc:Fallback>
        </mc:AlternateContent>
      </w:r>
      <w:r>
        <w:rPr>
          <w:noProof/>
        </w:rPr>
        <mc:AlternateContent>
          <mc:Choice Requires="wpc">
            <w:drawing>
              <wp:inline distT="0" distB="0" distL="0" distR="0" wp14:anchorId="5354D324" wp14:editId="7834EA43">
                <wp:extent cx="5147310" cy="2515870"/>
                <wp:effectExtent l="0" t="0" r="5715" b="0"/>
                <wp:docPr id="661" name="Canvas 6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6" name="Rectangle 663"/>
                        <wps:cNvSpPr>
                          <a:spLocks noChangeArrowheads="1"/>
                        </wps:cNvSpPr>
                        <wps:spPr bwMode="auto">
                          <a:xfrm>
                            <a:off x="525780" y="211455"/>
                            <a:ext cx="4565650"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Line 664"/>
                        <wps:cNvCnPr/>
                        <wps:spPr bwMode="auto">
                          <a:xfrm>
                            <a:off x="534035" y="112458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8" name="Line 665"/>
                        <wps:cNvCnPr/>
                        <wps:spPr bwMode="auto">
                          <a:xfrm>
                            <a:off x="534035" y="203771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69" name="Line 666"/>
                        <wps:cNvCnPr/>
                        <wps:spPr bwMode="auto">
                          <a:xfrm>
                            <a:off x="534035" y="21145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0" name="Rectangle 667"/>
                        <wps:cNvSpPr>
                          <a:spLocks noChangeArrowheads="1"/>
                        </wps:cNvSpPr>
                        <wps:spPr bwMode="auto">
                          <a:xfrm>
                            <a:off x="609600" y="0"/>
                            <a:ext cx="16598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(A) Plot 10 x 20 m</w:t>
                              </w:r>
                            </w:p>
                          </w:txbxContent>
                        </wps:txbx>
                        <wps:bodyPr rot="0" vert="horz" wrap="square" lIns="0" tIns="0" rIns="0" bIns="0" anchor="t" anchorCtr="0" upright="1">
                          <a:noAutofit/>
                        </wps:bodyPr>
                      </wps:wsp>
                      <wps:wsp>
                        <wps:cNvPr id="71" name="Rectangle 668"/>
                        <wps:cNvSpPr>
                          <a:spLocks noChangeArrowheads="1"/>
                        </wps:cNvSpPr>
                        <wps:spPr bwMode="auto">
                          <a:xfrm>
                            <a:off x="2438400" y="457200"/>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C05DEB" w:rsidRDefault="00E01466" w:rsidP="00A4512E">
                              <w:pPr>
                                <w:keepNext/>
                              </w:pPr>
                            </w:p>
                          </w:txbxContent>
                        </wps:txbx>
                        <wps:bodyPr rot="0" vert="horz" wrap="square" lIns="0" tIns="0" rIns="0" bIns="0" anchor="t" anchorCtr="0" upright="1">
                          <a:noAutofit/>
                        </wps:bodyPr>
                      </wps:wsp>
                      <wps:wsp>
                        <wps:cNvPr id="72" name="Rectangle 669"/>
                        <wps:cNvSpPr>
                          <a:spLocks noChangeArrowheads="1"/>
                        </wps:cNvSpPr>
                        <wps:spPr bwMode="auto">
                          <a:xfrm>
                            <a:off x="807085" y="1773555"/>
                            <a:ext cx="182880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(C) 1 of 2-2 x 20 m subplots</w:t>
                              </w:r>
                            </w:p>
                            <w:p w:rsidR="00E01466" w:rsidRDefault="00E01466" w:rsidP="00A4512E">
                              <w:pPr>
                                <w:keepNext/>
                                <w:rPr>
                                  <w:color w:val="000000"/>
                                </w:rPr>
                              </w:pPr>
                            </w:p>
                          </w:txbxContent>
                        </wps:txbx>
                        <wps:bodyPr rot="0" vert="horz" wrap="square" lIns="0" tIns="0" rIns="0" bIns="0" anchor="t" anchorCtr="0" upright="1">
                          <a:noAutofit/>
                        </wps:bodyPr>
                      </wps:wsp>
                      <wps:wsp>
                        <wps:cNvPr id="74" name="Rectangle 670"/>
                        <wps:cNvSpPr>
                          <a:spLocks noChangeArrowheads="1"/>
                        </wps:cNvSpPr>
                        <wps:spPr bwMode="auto">
                          <a:xfrm>
                            <a:off x="2701925" y="2165350"/>
                            <a:ext cx="38417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20 m</w:t>
                              </w:r>
                            </w:p>
                          </w:txbxContent>
                        </wps:txbx>
                        <wps:bodyPr rot="0" vert="horz" wrap="square" lIns="0" tIns="0" rIns="0" bIns="0" anchor="t" anchorCtr="0" upright="1">
                          <a:noAutofit/>
                        </wps:bodyPr>
                      </wps:wsp>
                      <wps:wsp>
                        <wps:cNvPr id="75" name="Freeform 671"/>
                        <wps:cNvSpPr>
                          <a:spLocks noEditPoints="1"/>
                        </wps:cNvSpPr>
                        <wps:spPr bwMode="auto">
                          <a:xfrm>
                            <a:off x="3115310" y="2228215"/>
                            <a:ext cx="1984375" cy="75565"/>
                          </a:xfrm>
                          <a:custGeom>
                            <a:avLst/>
                            <a:gdLst>
                              <a:gd name="T0" fmla="*/ 16 w 5216"/>
                              <a:gd name="T1" fmla="*/ 83 h 200"/>
                              <a:gd name="T2" fmla="*/ 5050 w 5216"/>
                              <a:gd name="T3" fmla="*/ 83 h 200"/>
                              <a:gd name="T4" fmla="*/ 5066 w 5216"/>
                              <a:gd name="T5" fmla="*/ 100 h 200"/>
                              <a:gd name="T6" fmla="*/ 5050 w 5216"/>
                              <a:gd name="T7" fmla="*/ 117 h 200"/>
                              <a:gd name="T8" fmla="*/ 16 w 5216"/>
                              <a:gd name="T9" fmla="*/ 117 h 200"/>
                              <a:gd name="T10" fmla="*/ 0 w 5216"/>
                              <a:gd name="T11" fmla="*/ 100 h 200"/>
                              <a:gd name="T12" fmla="*/ 16 w 5216"/>
                              <a:gd name="T13" fmla="*/ 83 h 200"/>
                              <a:gd name="T14" fmla="*/ 5016 w 5216"/>
                              <a:gd name="T15" fmla="*/ 0 h 200"/>
                              <a:gd name="T16" fmla="*/ 5216 w 5216"/>
                              <a:gd name="T17" fmla="*/ 100 h 200"/>
                              <a:gd name="T18" fmla="*/ 5016 w 5216"/>
                              <a:gd name="T19" fmla="*/ 200 h 200"/>
                              <a:gd name="T20" fmla="*/ 5016 w 5216"/>
                              <a:gd name="T21"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216" h="200">
                                <a:moveTo>
                                  <a:pt x="16" y="83"/>
                                </a:moveTo>
                                <a:lnTo>
                                  <a:pt x="5050" y="83"/>
                                </a:lnTo>
                                <a:cubicBezTo>
                                  <a:pt x="5059" y="83"/>
                                  <a:pt x="5066" y="91"/>
                                  <a:pt x="5066" y="100"/>
                                </a:cubicBezTo>
                                <a:cubicBezTo>
                                  <a:pt x="5066" y="109"/>
                                  <a:pt x="5059" y="117"/>
                                  <a:pt x="5050" y="117"/>
                                </a:cubicBezTo>
                                <a:lnTo>
                                  <a:pt x="16" y="117"/>
                                </a:lnTo>
                                <a:cubicBezTo>
                                  <a:pt x="7" y="117"/>
                                  <a:pt x="0" y="109"/>
                                  <a:pt x="0" y="100"/>
                                </a:cubicBezTo>
                                <a:cubicBezTo>
                                  <a:pt x="0" y="91"/>
                                  <a:pt x="7" y="83"/>
                                  <a:pt x="16" y="83"/>
                                </a:cubicBezTo>
                                <a:close/>
                                <a:moveTo>
                                  <a:pt x="5016" y="0"/>
                                </a:moveTo>
                                <a:lnTo>
                                  <a:pt x="5216" y="100"/>
                                </a:lnTo>
                                <a:lnTo>
                                  <a:pt x="5016" y="200"/>
                                </a:lnTo>
                                <a:lnTo>
                                  <a:pt x="5016" y="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76" name="Freeform 672"/>
                        <wps:cNvSpPr>
                          <a:spLocks noEditPoints="1"/>
                        </wps:cNvSpPr>
                        <wps:spPr bwMode="auto">
                          <a:xfrm>
                            <a:off x="534035" y="2227580"/>
                            <a:ext cx="1985010" cy="76200"/>
                          </a:xfrm>
                          <a:custGeom>
                            <a:avLst/>
                            <a:gdLst>
                              <a:gd name="T0" fmla="*/ 10400 w 10434"/>
                              <a:gd name="T1" fmla="*/ 234 h 400"/>
                              <a:gd name="T2" fmla="*/ 334 w 10434"/>
                              <a:gd name="T3" fmla="*/ 234 h 400"/>
                              <a:gd name="T4" fmla="*/ 300 w 10434"/>
                              <a:gd name="T5" fmla="*/ 200 h 400"/>
                              <a:gd name="T6" fmla="*/ 334 w 10434"/>
                              <a:gd name="T7" fmla="*/ 167 h 400"/>
                              <a:gd name="T8" fmla="*/ 10400 w 10434"/>
                              <a:gd name="T9" fmla="*/ 167 h 400"/>
                              <a:gd name="T10" fmla="*/ 10434 w 10434"/>
                              <a:gd name="T11" fmla="*/ 200 h 400"/>
                              <a:gd name="T12" fmla="*/ 10400 w 10434"/>
                              <a:gd name="T13" fmla="*/ 234 h 400"/>
                              <a:gd name="T14" fmla="*/ 400 w 10434"/>
                              <a:gd name="T15" fmla="*/ 400 h 400"/>
                              <a:gd name="T16" fmla="*/ 0 w 10434"/>
                              <a:gd name="T17" fmla="*/ 200 h 400"/>
                              <a:gd name="T18" fmla="*/ 400 w 10434"/>
                              <a:gd name="T19" fmla="*/ 0 h 400"/>
                              <a:gd name="T20" fmla="*/ 400 w 10434"/>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34" h="400">
                                <a:moveTo>
                                  <a:pt x="10400" y="234"/>
                                </a:moveTo>
                                <a:lnTo>
                                  <a:pt x="334" y="234"/>
                                </a:lnTo>
                                <a:cubicBezTo>
                                  <a:pt x="315" y="234"/>
                                  <a:pt x="300" y="219"/>
                                  <a:pt x="300" y="200"/>
                                </a:cubicBezTo>
                                <a:cubicBezTo>
                                  <a:pt x="300" y="182"/>
                                  <a:pt x="315" y="167"/>
                                  <a:pt x="334" y="167"/>
                                </a:cubicBezTo>
                                <a:lnTo>
                                  <a:pt x="10400" y="167"/>
                                </a:lnTo>
                                <a:cubicBezTo>
                                  <a:pt x="10419" y="167"/>
                                  <a:pt x="10434" y="182"/>
                                  <a:pt x="10434" y="200"/>
                                </a:cubicBezTo>
                                <a:cubicBezTo>
                                  <a:pt x="10434" y="219"/>
                                  <a:pt x="10419" y="234"/>
                                  <a:pt x="10400" y="234"/>
                                </a:cubicBezTo>
                                <a:close/>
                                <a:moveTo>
                                  <a:pt x="400" y="400"/>
                                </a:moveTo>
                                <a:lnTo>
                                  <a:pt x="0" y="200"/>
                                </a:lnTo>
                                <a:lnTo>
                                  <a:pt x="400" y="0"/>
                                </a:lnTo>
                                <a:lnTo>
                                  <a:pt x="40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77" name="Freeform 673"/>
                        <wps:cNvSpPr>
                          <a:spLocks noEditPoints="1"/>
                        </wps:cNvSpPr>
                        <wps:spPr bwMode="auto">
                          <a:xfrm>
                            <a:off x="213360" y="228600"/>
                            <a:ext cx="76200" cy="715010"/>
                          </a:xfrm>
                          <a:custGeom>
                            <a:avLst/>
                            <a:gdLst>
                              <a:gd name="T0" fmla="*/ 167 w 400"/>
                              <a:gd name="T1" fmla="*/ 3725 h 3759"/>
                              <a:gd name="T2" fmla="*/ 167 w 400"/>
                              <a:gd name="T3" fmla="*/ 334 h 3759"/>
                              <a:gd name="T4" fmla="*/ 200 w 400"/>
                              <a:gd name="T5" fmla="*/ 300 h 3759"/>
                              <a:gd name="T6" fmla="*/ 234 w 400"/>
                              <a:gd name="T7" fmla="*/ 334 h 3759"/>
                              <a:gd name="T8" fmla="*/ 234 w 400"/>
                              <a:gd name="T9" fmla="*/ 3725 h 3759"/>
                              <a:gd name="T10" fmla="*/ 200 w 400"/>
                              <a:gd name="T11" fmla="*/ 3759 h 3759"/>
                              <a:gd name="T12" fmla="*/ 167 w 400"/>
                              <a:gd name="T13" fmla="*/ 3725 h 3759"/>
                              <a:gd name="T14" fmla="*/ 0 w 400"/>
                              <a:gd name="T15" fmla="*/ 400 h 3759"/>
                              <a:gd name="T16" fmla="*/ 200 w 400"/>
                              <a:gd name="T17" fmla="*/ 0 h 3759"/>
                              <a:gd name="T18" fmla="*/ 400 w 400"/>
                              <a:gd name="T19" fmla="*/ 400 h 3759"/>
                              <a:gd name="T20" fmla="*/ 0 w 400"/>
                              <a:gd name="T21" fmla="*/ 400 h 3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759">
                                <a:moveTo>
                                  <a:pt x="167" y="3725"/>
                                </a:moveTo>
                                <a:lnTo>
                                  <a:pt x="167" y="334"/>
                                </a:lnTo>
                                <a:cubicBezTo>
                                  <a:pt x="167" y="315"/>
                                  <a:pt x="182" y="300"/>
                                  <a:pt x="200" y="300"/>
                                </a:cubicBezTo>
                                <a:cubicBezTo>
                                  <a:pt x="219" y="300"/>
                                  <a:pt x="234" y="315"/>
                                  <a:pt x="234" y="334"/>
                                </a:cubicBezTo>
                                <a:lnTo>
                                  <a:pt x="234" y="3725"/>
                                </a:lnTo>
                                <a:cubicBezTo>
                                  <a:pt x="234" y="3744"/>
                                  <a:pt x="219" y="3759"/>
                                  <a:pt x="200" y="3759"/>
                                </a:cubicBezTo>
                                <a:cubicBezTo>
                                  <a:pt x="182" y="3759"/>
                                  <a:pt x="167" y="3744"/>
                                  <a:pt x="167" y="3725"/>
                                </a:cubicBezTo>
                                <a:close/>
                                <a:moveTo>
                                  <a:pt x="0" y="400"/>
                                </a:moveTo>
                                <a:lnTo>
                                  <a:pt x="200" y="0"/>
                                </a:lnTo>
                                <a:lnTo>
                                  <a:pt x="400" y="400"/>
                                </a:lnTo>
                                <a:lnTo>
                                  <a:pt x="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78" name="Freeform 674"/>
                        <wps:cNvSpPr>
                          <a:spLocks noEditPoints="1"/>
                        </wps:cNvSpPr>
                        <wps:spPr bwMode="auto">
                          <a:xfrm>
                            <a:off x="213360" y="1371600"/>
                            <a:ext cx="76200" cy="743585"/>
                          </a:xfrm>
                          <a:custGeom>
                            <a:avLst/>
                            <a:gdLst>
                              <a:gd name="T0" fmla="*/ 234 w 400"/>
                              <a:gd name="T1" fmla="*/ 33 h 3908"/>
                              <a:gd name="T2" fmla="*/ 234 w 400"/>
                              <a:gd name="T3" fmla="*/ 3575 h 3908"/>
                              <a:gd name="T4" fmla="*/ 200 w 400"/>
                              <a:gd name="T5" fmla="*/ 3608 h 3908"/>
                              <a:gd name="T6" fmla="*/ 167 w 400"/>
                              <a:gd name="T7" fmla="*/ 3575 h 3908"/>
                              <a:gd name="T8" fmla="*/ 167 w 400"/>
                              <a:gd name="T9" fmla="*/ 33 h 3908"/>
                              <a:gd name="T10" fmla="*/ 200 w 400"/>
                              <a:gd name="T11" fmla="*/ 0 h 3908"/>
                              <a:gd name="T12" fmla="*/ 234 w 400"/>
                              <a:gd name="T13" fmla="*/ 33 h 3908"/>
                              <a:gd name="T14" fmla="*/ 400 w 400"/>
                              <a:gd name="T15" fmla="*/ 3508 h 3908"/>
                              <a:gd name="T16" fmla="*/ 200 w 400"/>
                              <a:gd name="T17" fmla="*/ 3908 h 3908"/>
                              <a:gd name="T18" fmla="*/ 0 w 400"/>
                              <a:gd name="T19" fmla="*/ 3508 h 3908"/>
                              <a:gd name="T20" fmla="*/ 400 w 400"/>
                              <a:gd name="T21" fmla="*/ 3508 h 3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908">
                                <a:moveTo>
                                  <a:pt x="234" y="33"/>
                                </a:moveTo>
                                <a:lnTo>
                                  <a:pt x="234" y="3575"/>
                                </a:lnTo>
                                <a:cubicBezTo>
                                  <a:pt x="234" y="3594"/>
                                  <a:pt x="219" y="3608"/>
                                  <a:pt x="200" y="3608"/>
                                </a:cubicBezTo>
                                <a:cubicBezTo>
                                  <a:pt x="182" y="3608"/>
                                  <a:pt x="167" y="3594"/>
                                  <a:pt x="167" y="3575"/>
                                </a:cubicBezTo>
                                <a:lnTo>
                                  <a:pt x="167" y="33"/>
                                </a:lnTo>
                                <a:cubicBezTo>
                                  <a:pt x="167" y="15"/>
                                  <a:pt x="182" y="0"/>
                                  <a:pt x="200" y="0"/>
                                </a:cubicBezTo>
                                <a:cubicBezTo>
                                  <a:pt x="219" y="0"/>
                                  <a:pt x="234" y="15"/>
                                  <a:pt x="234" y="33"/>
                                </a:cubicBezTo>
                                <a:close/>
                                <a:moveTo>
                                  <a:pt x="400" y="3508"/>
                                </a:moveTo>
                                <a:lnTo>
                                  <a:pt x="200" y="3908"/>
                                </a:lnTo>
                                <a:lnTo>
                                  <a:pt x="0" y="3508"/>
                                </a:lnTo>
                                <a:lnTo>
                                  <a:pt x="400" y="3508"/>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79" name="Rectangle 675"/>
                        <wps:cNvSpPr>
                          <a:spLocks noChangeArrowheads="1"/>
                        </wps:cNvSpPr>
                        <wps:spPr bwMode="auto">
                          <a:xfrm>
                            <a:off x="2452370" y="520065"/>
                            <a:ext cx="387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 xml:space="preserve"> </w:t>
                              </w:r>
                            </w:p>
                          </w:txbxContent>
                        </wps:txbx>
                        <wps:bodyPr rot="0" vert="horz" wrap="square" lIns="0" tIns="0" rIns="0" bIns="0" anchor="t" anchorCtr="0" upright="1">
                          <a:noAutofit/>
                        </wps:bodyPr>
                      </wps:wsp>
                      <wps:wsp>
                        <wps:cNvPr id="80" name="Rectangle 676"/>
                        <wps:cNvSpPr>
                          <a:spLocks noChangeArrowheads="1"/>
                        </wps:cNvSpPr>
                        <wps:spPr bwMode="auto">
                          <a:xfrm>
                            <a:off x="2566670" y="520065"/>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p>
                          </w:txbxContent>
                        </wps:txbx>
                        <wps:bodyPr rot="0" vert="horz" wrap="square" lIns="0" tIns="0" rIns="0" bIns="0" anchor="t" anchorCtr="0" upright="1">
                          <a:noAutofit/>
                        </wps:bodyPr>
                      </wps:wsp>
                      <wps:wsp>
                        <wps:cNvPr id="81" name="Rectangle 677"/>
                        <wps:cNvSpPr>
                          <a:spLocks noChangeArrowheads="1"/>
                        </wps:cNvSpPr>
                        <wps:spPr bwMode="auto">
                          <a:xfrm>
                            <a:off x="1524635" y="909955"/>
                            <a:ext cx="1969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(B) 3-20 m transects (TR 1-3)</w:t>
                              </w:r>
                            </w:p>
                          </w:txbxContent>
                        </wps:txbx>
                        <wps:bodyPr rot="0" vert="horz" wrap="square" lIns="0" tIns="0" rIns="0" bIns="0" anchor="t" anchorCtr="0" upright="1">
                          <a:noAutofit/>
                        </wps:bodyPr>
                      </wps:wsp>
                      <wps:wsp>
                        <wps:cNvPr id="82" name="Oval 678"/>
                        <wps:cNvSpPr>
                          <a:spLocks noChangeArrowheads="1"/>
                        </wps:cNvSpPr>
                        <wps:spPr bwMode="auto">
                          <a:xfrm>
                            <a:off x="476885" y="14922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Oval 679"/>
                        <wps:cNvSpPr>
                          <a:spLocks noChangeArrowheads="1"/>
                        </wps:cNvSpPr>
                        <wps:spPr bwMode="auto">
                          <a:xfrm>
                            <a:off x="473710" y="201358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680"/>
                        <wps:cNvSpPr>
                          <a:spLocks noChangeArrowheads="1"/>
                        </wps:cNvSpPr>
                        <wps:spPr bwMode="auto">
                          <a:xfrm>
                            <a:off x="5071745" y="201358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Oval 681"/>
                        <wps:cNvSpPr>
                          <a:spLocks noChangeArrowheads="1"/>
                        </wps:cNvSpPr>
                        <wps:spPr bwMode="auto">
                          <a:xfrm>
                            <a:off x="5071745" y="14922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86" name="Group 682"/>
                        <wpg:cNvGrpSpPr>
                          <a:grpSpLocks/>
                        </wpg:cNvGrpSpPr>
                        <wpg:grpSpPr bwMode="auto">
                          <a:xfrm>
                            <a:off x="495935" y="1084580"/>
                            <a:ext cx="76200" cy="76200"/>
                            <a:chOff x="421" y="1888"/>
                            <a:chExt cx="120" cy="120"/>
                          </a:xfrm>
                        </wpg:grpSpPr>
                        <wps:wsp>
                          <wps:cNvPr id="87" name="Oval 683"/>
                          <wps:cNvSpPr>
                            <a:spLocks noChangeArrowheads="1"/>
                          </wps:cNvSpPr>
                          <wps:spPr bwMode="auto">
                            <a:xfrm>
                              <a:off x="421" y="1888"/>
                              <a:ext cx="120" cy="12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88" name="Oval 684"/>
                          <wps:cNvSpPr>
                            <a:spLocks noChangeArrowheads="1"/>
                          </wps:cNvSpPr>
                          <wps:spPr bwMode="auto">
                            <a:xfrm>
                              <a:off x="421" y="1888"/>
                              <a:ext cx="120" cy="12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89" name="Group 685"/>
                        <wpg:cNvGrpSpPr>
                          <a:grpSpLocks/>
                        </wpg:cNvGrpSpPr>
                        <wpg:grpSpPr bwMode="auto">
                          <a:xfrm>
                            <a:off x="5071745" y="1085215"/>
                            <a:ext cx="75565" cy="75565"/>
                            <a:chOff x="7627" y="1889"/>
                            <a:chExt cx="119" cy="119"/>
                          </a:xfrm>
                        </wpg:grpSpPr>
                        <wps:wsp>
                          <wps:cNvPr id="90" name="Oval 686"/>
                          <wps:cNvSpPr>
                            <a:spLocks noChangeArrowheads="1"/>
                          </wps:cNvSpPr>
                          <wps:spPr bwMode="auto">
                            <a:xfrm>
                              <a:off x="7627" y="1889"/>
                              <a:ext cx="119" cy="119"/>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91" name="Oval 687"/>
                          <wps:cNvSpPr>
                            <a:spLocks noChangeArrowheads="1"/>
                          </wps:cNvSpPr>
                          <wps:spPr bwMode="auto">
                            <a:xfrm>
                              <a:off x="7627" y="1889"/>
                              <a:ext cx="119" cy="119"/>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2" name="Oval 688"/>
                        <wps:cNvSpPr>
                          <a:spLocks noChangeArrowheads="1"/>
                        </wps:cNvSpPr>
                        <wps:spPr bwMode="auto">
                          <a:xfrm>
                            <a:off x="2778760" y="1071880"/>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Rectangle 689"/>
                        <wps:cNvSpPr>
                          <a:spLocks noChangeArrowheads="1"/>
                        </wps:cNvSpPr>
                        <wps:spPr bwMode="auto">
                          <a:xfrm>
                            <a:off x="549910" y="914400"/>
                            <a:ext cx="36449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proofErr w:type="gramStart"/>
                              <w:r>
                                <w:rPr>
                                  <w:color w:val="000000"/>
                                </w:rPr>
                                <w:t>origin</w:t>
                              </w:r>
                              <w:proofErr w:type="gramEnd"/>
                            </w:p>
                          </w:txbxContent>
                        </wps:txbx>
                        <wps:bodyPr rot="0" vert="horz" wrap="square" lIns="0" tIns="0" rIns="0" bIns="0" anchor="t" anchorCtr="0" upright="1">
                          <a:noAutofit/>
                        </wps:bodyPr>
                      </wps:wsp>
                      <wps:wsp>
                        <wps:cNvPr id="94" name="Rectangle 690"/>
                        <wps:cNvSpPr>
                          <a:spLocks noChangeArrowheads="1"/>
                        </wps:cNvSpPr>
                        <wps:spPr bwMode="auto">
                          <a:xfrm>
                            <a:off x="530225" y="1714500"/>
                            <a:ext cx="4563110" cy="33845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Text Box 691"/>
                        <wps:cNvSpPr txBox="1">
                          <a:spLocks noChangeArrowheads="1"/>
                        </wps:cNvSpPr>
                        <wps:spPr bwMode="auto">
                          <a:xfrm>
                            <a:off x="0" y="1028700"/>
                            <a:ext cx="685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rnd">
                                <a:solidFill>
                                  <a:srgbClr val="000000"/>
                                </a:solidFill>
                                <a:miter lim="800000"/>
                                <a:headEnd/>
                                <a:tailEnd/>
                              </a14:hiddenLine>
                            </a:ext>
                          </a:extLst>
                        </wps:spPr>
                        <wps:txbx>
                          <w:txbxContent>
                            <w:p w:rsidR="00E01466" w:rsidRPr="00136554" w:rsidRDefault="00E01466" w:rsidP="00A4512E">
                              <w:pPr>
                                <w:keepNext/>
                              </w:pPr>
                              <w:r w:rsidRPr="00136554">
                                <w:t>10 m</w:t>
                              </w:r>
                            </w:p>
                          </w:txbxContent>
                        </wps:txbx>
                        <wps:bodyPr rot="0" vert="horz" wrap="square" lIns="91440" tIns="45720" rIns="91440" bIns="45720" anchor="t" anchorCtr="0" upright="1">
                          <a:noAutofit/>
                        </wps:bodyPr>
                      </wps:wsp>
                      <wps:wsp>
                        <wps:cNvPr id="288" name="Rectangle 692"/>
                        <wps:cNvSpPr>
                          <a:spLocks noChangeArrowheads="1"/>
                        </wps:cNvSpPr>
                        <wps:spPr bwMode="auto">
                          <a:xfrm>
                            <a:off x="3886200" y="0"/>
                            <a:ext cx="101155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136554" w:rsidRDefault="00E01466" w:rsidP="00A4512E">
                              <w:pPr>
                                <w:keepNext/>
                                <w:rPr>
                                  <w:color w:val="000000"/>
                                  <w:szCs w:val="16"/>
                                </w:rPr>
                              </w:pPr>
                            </w:p>
                          </w:txbxContent>
                        </wps:txbx>
                        <wps:bodyPr rot="0" vert="horz" wrap="square" lIns="0" tIns="0" rIns="0" bIns="0" anchor="t" anchorCtr="0" upright="1">
                          <a:noAutofit/>
                        </wps:bodyPr>
                      </wps:wsp>
                      <wps:wsp>
                        <wps:cNvPr id="289" name="Rectangle 693"/>
                        <wps:cNvSpPr>
                          <a:spLocks noChangeArrowheads="1"/>
                        </wps:cNvSpPr>
                        <wps:spPr bwMode="auto">
                          <a:xfrm>
                            <a:off x="525780" y="211455"/>
                            <a:ext cx="4567555" cy="33845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Rectangle 694"/>
                        <wps:cNvSpPr>
                          <a:spLocks noChangeArrowheads="1"/>
                        </wps:cNvSpPr>
                        <wps:spPr bwMode="auto">
                          <a:xfrm>
                            <a:off x="527050" y="211455"/>
                            <a:ext cx="2282825"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695"/>
                        <wps:cNvSpPr>
                          <a:spLocks noChangeArrowheads="1"/>
                        </wps:cNvSpPr>
                        <wps:spPr bwMode="auto">
                          <a:xfrm>
                            <a:off x="3653790" y="969645"/>
                            <a:ext cx="4572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TR #2</w:t>
                              </w:r>
                            </w:p>
                          </w:txbxContent>
                        </wps:txbx>
                        <wps:bodyPr rot="0" vert="horz" wrap="square" lIns="0" tIns="0" rIns="0" bIns="0" anchor="t" anchorCtr="0" upright="1">
                          <a:spAutoFit/>
                        </wps:bodyPr>
                      </wps:wsp>
                      <wps:wsp>
                        <wps:cNvPr id="292" name="Rectangle 696"/>
                        <wps:cNvSpPr>
                          <a:spLocks noChangeArrowheads="1"/>
                        </wps:cNvSpPr>
                        <wps:spPr bwMode="auto">
                          <a:xfrm>
                            <a:off x="3653790" y="41275"/>
                            <a:ext cx="4572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TR #1</w:t>
                              </w:r>
                            </w:p>
                          </w:txbxContent>
                        </wps:txbx>
                        <wps:bodyPr rot="0" vert="horz" wrap="square" lIns="0" tIns="0" rIns="0" bIns="0" anchor="t" anchorCtr="0" upright="1">
                          <a:noAutofit/>
                        </wps:bodyPr>
                      </wps:wsp>
                      <wps:wsp>
                        <wps:cNvPr id="293" name="Rectangle 697"/>
                        <wps:cNvSpPr>
                          <a:spLocks noChangeArrowheads="1"/>
                        </wps:cNvSpPr>
                        <wps:spPr bwMode="auto">
                          <a:xfrm rot="16200000">
                            <a:off x="2479040" y="1351915"/>
                            <a:ext cx="4953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TR #5</w:t>
                              </w:r>
                            </w:p>
                          </w:txbxContent>
                        </wps:txbx>
                        <wps:bodyPr rot="0" vert="vert270" wrap="square" lIns="0" tIns="0" rIns="0" bIns="0" anchor="t" anchorCtr="0" upright="1">
                          <a:noAutofit/>
                        </wps:bodyPr>
                      </wps:wsp>
                      <wps:wsp>
                        <wps:cNvPr id="294" name="Rectangle 698"/>
                        <wps:cNvSpPr>
                          <a:spLocks noChangeArrowheads="1"/>
                        </wps:cNvSpPr>
                        <wps:spPr bwMode="auto">
                          <a:xfrm>
                            <a:off x="3653790" y="1879600"/>
                            <a:ext cx="4762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TR #3</w:t>
                              </w:r>
                            </w:p>
                          </w:txbxContent>
                        </wps:txbx>
                        <wps:bodyPr rot="0" vert="horz" wrap="square" lIns="0" tIns="0" rIns="0" bIns="0" anchor="t" anchorCtr="0" upright="1">
                          <a:spAutoFit/>
                        </wps:bodyPr>
                      </wps:wsp>
                      <wps:wsp>
                        <wps:cNvPr id="295" name="Rectangle 699"/>
                        <wps:cNvSpPr>
                          <a:spLocks noChangeArrowheads="1"/>
                        </wps:cNvSpPr>
                        <wps:spPr bwMode="auto">
                          <a:xfrm rot="16200000">
                            <a:off x="202565" y="1361440"/>
                            <a:ext cx="4953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TR #4</w:t>
                              </w:r>
                            </w:p>
                          </w:txbxContent>
                        </wps:txbx>
                        <wps:bodyPr rot="0" vert="vert270" wrap="square" lIns="0" tIns="0" rIns="0" bIns="0" anchor="t" anchorCtr="0" upright="1">
                          <a:noAutofit/>
                        </wps:bodyPr>
                      </wps:wsp>
                      <wps:wsp>
                        <wps:cNvPr id="296" name="Rectangle 700"/>
                        <wps:cNvSpPr>
                          <a:spLocks noChangeArrowheads="1"/>
                        </wps:cNvSpPr>
                        <wps:spPr bwMode="auto">
                          <a:xfrm>
                            <a:off x="2990850" y="1323975"/>
                            <a:ext cx="197421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(D) 3-10 m transects (TR4-6)</w:t>
                              </w:r>
                            </w:p>
                            <w:p w:rsidR="00E01466" w:rsidRDefault="00E01466" w:rsidP="00A4512E">
                              <w:pPr>
                                <w:keepNext/>
                                <w:rPr>
                                  <w:color w:val="000000"/>
                                </w:rPr>
                              </w:pPr>
                            </w:p>
                          </w:txbxContent>
                        </wps:txbx>
                        <wps:bodyPr rot="0" vert="horz" wrap="square" lIns="0" tIns="0" rIns="0" bIns="0" anchor="t" anchorCtr="0" upright="1">
                          <a:noAutofit/>
                        </wps:bodyPr>
                      </wps:wsp>
                      <wps:wsp>
                        <wps:cNvPr id="297" name="Rectangle 701"/>
                        <wps:cNvSpPr>
                          <a:spLocks noChangeArrowheads="1"/>
                        </wps:cNvSpPr>
                        <wps:spPr bwMode="auto">
                          <a:xfrm>
                            <a:off x="2995295" y="262255"/>
                            <a:ext cx="182880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A4512E">
                              <w:pPr>
                                <w:keepNext/>
                              </w:pPr>
                              <w:r>
                                <w:rPr>
                                  <w:color w:val="000000"/>
                                </w:rPr>
                                <w:t>(C) 1 of 2-2 x 20 m subplots</w:t>
                              </w:r>
                            </w:p>
                            <w:p w:rsidR="00E01466" w:rsidRDefault="00E01466" w:rsidP="00A4512E">
                              <w:pPr>
                                <w:keepNext/>
                                <w:rPr>
                                  <w:color w:val="000000"/>
                                </w:rPr>
                              </w:pPr>
                            </w:p>
                          </w:txbxContent>
                        </wps:txbx>
                        <wps:bodyPr rot="0" vert="horz" wrap="square" lIns="0" tIns="0" rIns="0" bIns="0" anchor="t" anchorCtr="0" upright="1">
                          <a:noAutofit/>
                        </wps:bodyPr>
                      </wps:wsp>
                    </wpc:wpc>
                  </a:graphicData>
                </a:graphic>
              </wp:inline>
            </w:drawing>
          </mc:Choice>
          <mc:Fallback>
            <w:pict>
              <v:group id="Canvas 661" o:spid="_x0000_s1069" editas="canvas" style="width:405.3pt;height:198.1pt;mso-position-horizontal-relative:char;mso-position-vertical-relative:line" coordsize="51473,2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">
                <v:shape id="_x0000_s1070" type="#_x0000_t75" style="position:absolute;width:51473;height:25158;visibility:visible;mso-wrap-style:square">
                  <v:fill o:detectmouseclick="t"/>
                  <v:path o:connecttype="none"/>
                </v:shape>
                <v:rect id="Rectangle 663" o:spid="_x0000_s1071" style="position:absolute;left:5257;top:2114;width:45657;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CeMIA&#10;AADbAAAADwAAAGRycy9kb3ducmV2LnhtbESPwWrDMBBE74X8g9hCb7XcHlzjWAkhEAillzi5+LZY&#10;G8mttTKW6rh/HxUKPQ4z84apt4sbxExT6D0reMlyEMSd1z0bBZfz4bkEESKyxsEzKfihANvN6qHG&#10;Svsbn2huohEJwqFCBTbGsZIydJYchsyPxMm7+slhTHIyUk94S3A3yNc8L6TDntOCxZH2lrqv5tsp&#10;6PHY6nYwbN4/57fyo1g8aqvU0+OyW4OItMT/8F/7qBUUBfx+ST9Ab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J4wgAAANsAAAAPAAAAAAAAAAAAAAAAAJgCAABkcnMvZG93&#10;bnJldi54bWxQSwUGAAAAAAQABAD1AAAAhwMAAAAA&#10;" filled="f">
                  <v:stroke endcap="round"/>
                </v:rect>
                <v:line id="Line 664" o:spid="_x0000_s1072" style="position:absolute;visibility:visible;mso-wrap-style:square" from="5340,11245" to="50996,1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1QsQAAADbAAAADwAAAGRycy9kb3ducmV2LnhtbESPwWrDMBBE74H+g9hCb7HcEpLiRgkl&#10;UPDBPdgJ7XWxNpaJtXIs1Xb/PgoUehxm5g2z3c+2EyMNvnWs4DlJQRDXTrfcKDgdP5avIHxA1tg5&#10;JgW/5GG/e1hsMdNu4pLGKjQiQthnqMCE0GdS+tqQRZ+4njh6ZzdYDFEOjdQDThFuO/mSpmtpseW4&#10;YLCng6H6Uv1YBavP3OjvufBFmeZf1F5Xh2vllHp6nN/fQASaw3/4r51rBesN3L/EHyB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UHVCxAAAANsAAAAPAAAAAAAAAAAA&#10;AAAAAKECAABkcnMvZG93bnJldi54bWxQSwUGAAAAAAQABAD5AAAAkgMAAAAA&#10;" strokeweight="2.25pt"/>
                <v:line id="Line 665" o:spid="_x0000_s1073" style="position:absolute;visibility:visible;mso-wrap-style:square" from="5340,20377" to="50996,20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hML8AAADbAAAADwAAAGRycy9kb3ducmV2LnhtbERPTYvCMBC9C/6HMMLebKqISNdYpCD0&#10;4B6s4l6HZmyKzaQ2We3++81hwePjfW/z0XbiSYNvHStYJCkI4trplhsFl/NhvgHhA7LGzjEp+CUP&#10;+W462WKm3YtP9KxCI2II+wwVmBD6TEpfG7LoE9cTR+7mBoshwqGResBXDLedXKbpWlpsOTYY7Kkw&#10;VN+rH6tg9VUa/T0e/fGUlldqH6viUTmlPmbj/hNEoDG8xf/uUitYx7HxS/wBcvc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8/hML8AAADbAAAADwAAAAAAAAAAAAAAAACh&#10;AgAAZHJzL2Rvd25yZXYueG1sUEsFBgAAAAAEAAQA+QAAAI0DAAAAAA==&#10;" strokeweight="2.25pt"/>
                <v:line id="Line 666" o:spid="_x0000_s1074" style="position:absolute;visibility:visible;mso-wrap-style:square" from="5340,2114" to="50996,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NEq8QAAADbAAAADwAAAGRycy9kb3ducmV2LnhtbESPwWrDMBBE74H+g9hCb7HcEkLqRgkl&#10;UPDBPdgJ7XWxNpaJtXIs1Xb/PgoUehxm5g2z3c+2EyMNvnWs4DlJQRDXTrfcKDgdP5YbED4ga+wc&#10;k4Jf8rDfPSy2mGk3cUljFRoRIewzVGBC6DMpfW3Iok9cTxy9sxsshiiHRuoBpwi3nXxJ07W02HJc&#10;MNjTwVB9qX6sgtVnbvT3XPiiTPMvaq+rw7VySj09zu9vIALN4T/81861gvUr3L/EHyB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g0SrxAAAANsAAAAPAAAAAAAAAAAA&#10;AAAAAKECAABkcnMvZG93bnJldi54bWxQSwUGAAAAAAQABAD5AAAAkgMAAAAA&#10;" strokeweight="2.25pt"/>
                <v:rect id="Rectangle 667" o:spid="_x0000_s1075" style="position:absolute;left:6096;width:1659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rsidR="00E01466" w:rsidRDefault="00E01466" w:rsidP="00A4512E">
                        <w:pPr>
                          <w:keepNext/>
                        </w:pPr>
                        <w:r>
                          <w:rPr>
                            <w:color w:val="000000"/>
                          </w:rPr>
                          <w:t>(A) Plot 10 x 20 m</w:t>
                        </w:r>
                      </w:p>
                    </w:txbxContent>
                  </v:textbox>
                </v:rect>
                <v:rect id="Rectangle 668" o:spid="_x0000_s1076" style="position:absolute;left:24384;top:4572;width:6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rsidR="00E01466" w:rsidRPr="00C05DEB" w:rsidRDefault="00E01466" w:rsidP="00A4512E">
                        <w:pPr>
                          <w:keepNext/>
                        </w:pPr>
                      </w:p>
                    </w:txbxContent>
                  </v:textbox>
                </v:rect>
                <v:rect id="Rectangle 669" o:spid="_x0000_s1077" style="position:absolute;left:8070;top:17735;width:18288;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E01466" w:rsidRDefault="00E01466" w:rsidP="00A4512E">
                        <w:pPr>
                          <w:keepNext/>
                        </w:pPr>
                        <w:r>
                          <w:rPr>
                            <w:color w:val="000000"/>
                          </w:rPr>
                          <w:t>(C) 1 of 2-2 x 20 m subplots</w:t>
                        </w:r>
                      </w:p>
                      <w:p w:rsidR="00E01466" w:rsidRDefault="00E01466" w:rsidP="00A4512E">
                        <w:pPr>
                          <w:keepNext/>
                          <w:rPr>
                            <w:color w:val="000000"/>
                          </w:rPr>
                        </w:pPr>
                      </w:p>
                    </w:txbxContent>
                  </v:textbox>
                </v:rect>
                <v:rect id="Rectangle 670" o:spid="_x0000_s1078" style="position:absolute;left:27019;top:21653;width:3842;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rsidR="00E01466" w:rsidRDefault="00E01466" w:rsidP="00A4512E">
                        <w:pPr>
                          <w:keepNext/>
                        </w:pPr>
                        <w:r>
                          <w:rPr>
                            <w:color w:val="000000"/>
                          </w:rPr>
                          <w:t>20 m</w:t>
                        </w:r>
                      </w:p>
                    </w:txbxContent>
                  </v:textbox>
                </v:rect>
                <v:shape id="Freeform 671" o:spid="_x0000_s1079" style="position:absolute;left:31153;top:22282;width:19843;height:755;visibility:visible;mso-wrap-style:square;v-text-anchor:top" coordsize="52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B9m8IA&#10;AADbAAAADwAAAGRycy9kb3ducmV2LnhtbESPQYvCMBSE7wv+h/AEL4smKrtKNUoRBU/C6np/NM+2&#10;2ryUJmr990YQPA4z8w0zX7a2EjdqfOlYw3CgQBBnzpSca/g/bPpTED4gG6wck4YHeVguOl9zTIy7&#10;8x/d9iEXEcI+QQ1FCHUipc8KsugHriaO3sk1FkOUTS5Ng/cIt5UcKfUrLZYcFwqsaVVQdtlfrYZ6&#10;cl6tVXrdHdN8fRhfpmOjvlnrXrdNZyACteETfre3RsPkB15f4g+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AH2bwgAAANsAAAAPAAAAAAAAAAAAAAAAAJgCAABkcnMvZG93&#10;bnJldi54bWxQSwUGAAAAAAQABAD1AAAAhwMAAAAA&#10;" path="m16,83r5034,c5059,83,5066,91,5066,100v,9,-7,17,-16,17l16,117c7,117,,109,,100,,91,7,83,16,83xm5016,r200,100l5016,200,5016,xe" fillcolor="black" strokeweight=".1pt">
                  <v:stroke joinstyle="bevel"/>
                  <v:path arrowok="t" o:connecttype="custom" o:connectlocs="6087,31359;1921222,31359;1927309,37783;1921222,44206;6087,44206;0,37783;6087,31359;1908287,0;1984375,37783;1908287,75565;1908287,0" o:connectangles="0,0,0,0,0,0,0,0,0,0,0"/>
                  <o:lock v:ext="edit" verticies="t"/>
                </v:shape>
                <v:shape id="Freeform 672" o:spid="_x0000_s1080" style="position:absolute;left:5340;top:22275;width:19850;height:762;visibility:visible;mso-wrap-style:square;v-text-anchor:top" coordsize="1043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RJg8QA&#10;AADbAAAADwAAAGRycy9kb3ducmV2LnhtbESPQYvCMBSE78L+h/AEL6LpelCpRnFdZRVPag8eH82z&#10;rTYvpYm1++83C4LHYWa+YebL1pSiodoVlhV8DiMQxKnVBWcKkvN2MAXhPLLG0jIp+CUHy8VHZ46x&#10;tk8+UnPymQgQdjEqyL2vYildmpNBN7QVcfCutjbog6wzqWt8Brgp5SiKxtJgwWEhx4rWOaX308Mo&#10;2FNzOSRm/dP/Gu0O39v+prhtEqV63XY1A+Gp9e/wq73TCiZj+P8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USYPEAAAA2wAAAA8AAAAAAAAAAAAAAAAAmAIAAGRycy9k&#10;b3ducmV2LnhtbFBLBQYAAAAABAAEAPUAAACJAwAAAAA=&#10;" path="m10400,234l334,234v-19,,-34,-15,-34,-34c300,182,315,167,334,167r10066,c10419,167,10434,182,10434,200v,19,-15,34,-34,34xm400,400l,200,400,r,400xe" fillcolor="black" strokeweight=".1pt">
                  <v:stroke joinstyle="bevel"/>
                  <v:path arrowok="t" o:connecttype="custom" o:connectlocs="1978542,44577;63542,44577;57073,38100;63542,31814;1978542,31814;1985010,38100;1978542,44577;76098,76200;0,38100;76098,0;76098,76200" o:connectangles="0,0,0,0,0,0,0,0,0,0,0"/>
                  <o:lock v:ext="edit" verticies="t"/>
                </v:shape>
                <v:shape id="Freeform 673" o:spid="_x0000_s1081" style="position:absolute;left:2133;top:2286;width:762;height:7150;visibility:visible;mso-wrap-style:square;v-text-anchor:top" coordsize="40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ZyRMIA&#10;AADbAAAADwAAAGRycy9kb3ducmV2LnhtbESPQYvCMBSE7wv+h/CEvW1T97BKNYoIwt5cqwePj+bZ&#10;VpuX0qSx6683guBxmJlvmMVqMI0I1LnasoJJkoIgLqyuuVRwPGy/ZiCcR9bYWCYF/+RgtRx9LDDT&#10;9sZ7CrkvRYSwy1BB5X2bSemKigy6xLbE0TvbzqCPsiul7vAW4aaR32n6Iw3WHBcqbGlTUXHNe6NA&#10;/+1ObpKHvr3vg52Fy73c9RelPsfDeg7C0+Df4Vf7VyuYTuH5Jf4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nJEwgAAANsAAAAPAAAAAAAAAAAAAAAAAJgCAABkcnMvZG93&#10;bnJldi54bWxQSwUGAAAAAAQABAD1AAAAhwMAAAAA&#10;" path="m167,3725r,-3391c167,315,182,300,200,300v19,,34,15,34,34l234,3725v,19,-15,34,-34,34c182,3759,167,3744,167,3725xm,400l200,,400,400,,400xe" fillcolor="black" strokeweight=".1pt">
                  <v:stroke joinstyle="bevel"/>
                  <v:path arrowok="t" o:connecttype="custom" o:connectlocs="31814,708543;31814,63531;38100,57064;44577,63531;44577,708543;38100,715010;31814,708543;0,76085;38100,0;76200,76085;0,76085" o:connectangles="0,0,0,0,0,0,0,0,0,0,0"/>
                  <o:lock v:ext="edit" verticies="t"/>
                </v:shape>
                <v:shape id="Freeform 674" o:spid="_x0000_s1082" style="position:absolute;left:2133;top:13716;width:762;height:7435;visibility:visible;mso-wrap-style:square;v-text-anchor:top" coordsize="400,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768EA&#10;AADbAAAADwAAAGRycy9kb3ducmV2LnhtbERPyW7CMBC9V+IfrEHiVhwQSxUwqAVV4lgCoj1O4yEJ&#10;xOPIdkP4+/qAxPHp7ct1Z2rRkvOVZQWjYQKCOLe64kLB8fD5+gbCB2SNtWVScCcP61XvZYmptjfe&#10;U5uFQsQQ9ikqKENoUil9XpJBP7QNceTO1hkMEbpCaoe3GG5qOU6SmTRYcWwosaFNSfk1+zMKfi+H&#10;4uPrNJtc2vt35k7Tn7beTpQa9Lv3BYhAXXiKH+6dVjCPY+OX+AP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2++vBAAAA2wAAAA8AAAAAAAAAAAAAAAAAmAIAAGRycy9kb3du&#10;cmV2LnhtbFBLBQYAAAAABAAEAPUAAACGAwAAAAA=&#10;" path="m234,33r,3542c234,3594,219,3608,200,3608v-18,,-33,-14,-33,-33l167,33c167,15,182,,200,v19,,34,15,34,33xm400,3508l200,3908,,3508r400,xe" fillcolor="black" strokeweight=".1pt">
                  <v:stroke joinstyle="bevel"/>
                  <v:path arrowok="t" o:connecttype="custom" o:connectlocs="44577,6279;44577,680224;38100,686503;31814,680224;31814,6279;38100,0;44577,6279;76200,667476;38100,743585;0,667476;76200,667476" o:connectangles="0,0,0,0,0,0,0,0,0,0,0"/>
                  <o:lock v:ext="edit" verticies="t"/>
                </v:shape>
                <v:rect id="Rectangle 675" o:spid="_x0000_s1083" style="position:absolute;left:24523;top:5200;width:38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rsidR="00E01466" w:rsidRDefault="00E01466" w:rsidP="00A4512E">
                        <w:pPr>
                          <w:keepNext/>
                        </w:pPr>
                        <w:r>
                          <w:rPr>
                            <w:color w:val="000000"/>
                          </w:rPr>
                          <w:t xml:space="preserve"> </w:t>
                        </w:r>
                      </w:p>
                    </w:txbxContent>
                  </v:textbox>
                </v:rect>
                <v:rect id="Rectangle 676" o:spid="_x0000_s1084" style="position:absolute;left:25666;top:5200;width:69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rsidR="00E01466" w:rsidRDefault="00E01466" w:rsidP="00A4512E">
                        <w:pPr>
                          <w:keepNext/>
                        </w:pPr>
                      </w:p>
                    </w:txbxContent>
                  </v:textbox>
                </v:rect>
                <v:rect id="Rectangle 677" o:spid="_x0000_s1085" style="position:absolute;left:15246;top:9099;width:1969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rsidR="00E01466" w:rsidRDefault="00E01466" w:rsidP="00A4512E">
                        <w:pPr>
                          <w:keepNext/>
                        </w:pPr>
                        <w:r>
                          <w:rPr>
                            <w:color w:val="000000"/>
                          </w:rPr>
                          <w:t>(B) 3-20 m transects (TR 1-3)</w:t>
                        </w:r>
                      </w:p>
                    </w:txbxContent>
                  </v:textbox>
                </v:rect>
                <v:oval id="Oval 678" o:spid="_x0000_s1086" style="position:absolute;left:4768;top:1492;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gysMA&#10;AADbAAAADwAAAGRycy9kb3ducmV2LnhtbESPQWsCMRSE7wX/Q3iCt5p1wbKsRhGhUKgX1woen5vn&#10;ZnHzsiapbv99UxB6HGbmG2a5Hmwn7uRD61jBbJqBIK6dbrlR8HV4fy1AhIissXNMCn4owHo1elli&#10;qd2D93SvYiMShEOJCkyMfSllqA1ZDFPXEyfv4rzFmKRvpPb4SHDbyTzL3qTFltOCwZ62hupr9W0V&#10;bKu2Pn/62TCnozG3/FSY/W6n1GQ8bBYgIg3xP/xsf2gFRQ5/X9I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RgysMAAADbAAAADwAAAAAAAAAAAAAAAACYAgAAZHJzL2Rv&#10;d25yZXYueG1sUEsFBgAAAAAEAAQA9QAAAIgDAAAAAA==&#10;" filled="f">
                  <v:stroke endcap="round"/>
                </v:oval>
                <v:oval id="Oval 679" o:spid="_x0000_s1087" style="position:absolute;left:4737;top:2013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FUcMA&#10;AADbAAAADwAAAGRycy9kb3ducmV2LnhtbESPQWsCMRSE7wX/Q3hCbzWrpWVZjSJCoaAXtwoen5vn&#10;ZnHzsiZR139vCoUeh5n5hpktetuKG/nQOFYwHmUgiCunG64V7H6+3nIQISJrbB2TggcFWMwHLzMs&#10;tLvzlm5lrEWCcChQgYmxK6QMlSGLYeQ64uSdnLcYk/S11B7vCW5bOcmyT2mx4bRgsKOVoepcXq2C&#10;VdlUx7Uf9x+0N+YyOeRmu9ko9Trsl1MQkfr4H/5rf2sF+Tv8fk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jFUcMAAADbAAAADwAAAAAAAAAAAAAAAACYAgAAZHJzL2Rv&#10;d25yZXYueG1sUEsFBgAAAAAEAAQA9QAAAIgDAAAAAA==&#10;" filled="f">
                  <v:stroke endcap="round"/>
                </v:oval>
                <v:oval id="Oval 680" o:spid="_x0000_s1088" style="position:absolute;left:50717;top:20135;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dJcMA&#10;AADbAAAADwAAAGRycy9kb3ducmV2LnhtbESPQWsCMRSE7wX/Q3hCbzWrtGVZjSJCoaAXtwoen5vn&#10;ZnHzsiZR139vCoUeh5n5hpktetuKG/nQOFYwHmUgiCunG64V7H6+3nIQISJrbB2TggcFWMwHLzMs&#10;tLvzlm5lrEWCcChQgYmxK6QMlSGLYeQ64uSdnLcYk/S11B7vCW5bOcmyT2mx4bRgsKOVoepcXq2C&#10;VdlUx7Uf9x+0N+YyOeRmu9ko9Trsl1MQkfr4H/5rf2sF+Tv8fk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dJcMAAADbAAAADwAAAAAAAAAAAAAAAACYAgAAZHJzL2Rv&#10;d25yZXYueG1sUEsFBgAAAAAEAAQA9QAAAIgDAAAAAA==&#10;" filled="f">
                  <v:stroke endcap="round"/>
                </v:oval>
                <v:oval id="Oval 681" o:spid="_x0000_s1089" style="position:absolute;left:50717;top:1492;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4vsIA&#10;AADbAAAADwAAAGRycy9kb3ducmV2LnhtbESPQWsCMRSE7wX/Q3iCt5pVsCyrUUQQBL24reDxuXlu&#10;FjcvaxJ1+++bQqHHYWa+YRar3rbiST40jhVMxhkI4srphmsFX5/b9xxEiMgaW8ek4JsCrJaDtwUW&#10;2r34SM8y1iJBOBSowMTYFVKGypDFMHYdcfKuzluMSfpaao+vBLetnGbZh7TYcFow2NHGUHUrH1bB&#10;pmyqy95P+hmdjLlPz7k5Hg5KjYb9eg4iUh//w3/tnVaQz+D3S/o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ffi+wgAAANsAAAAPAAAAAAAAAAAAAAAAAJgCAABkcnMvZG93&#10;bnJldi54bWxQSwUGAAAAAAQABAD1AAAAhwMAAAAA&#10;" filled="f">
                  <v:stroke endcap="round"/>
                </v:oval>
                <v:group id="Group 682" o:spid="_x0000_s1090" style="position:absolute;left:4959;top:10845;width:762;height:762" coordorigin="421,1888"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oval id="Oval 683" o:spid="_x0000_s1091"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cNcIA&#10;AADbAAAADwAAAGRycy9kb3ducmV2LnhtbESPQWsCMRSE74L/ITzBm2b1YGVrFCkIiyerhV4fyetm&#10;283LmsR121/fFIQeh5n5htnsBteKnkJsPCtYzAsQxNqbhmsFb5fDbA0iJmSDrWdS8E0RdtvxaIOl&#10;8Xd+pf6capEhHEtUYFPqSimjtuQwzn1HnL0PHxymLEMtTcB7hrtWLotiJR02nBcsdvRiSX+db07B&#10;0fUnXXU2oN6vTu+f9lr9yKtS08mwfwaRaEj/4Ue7MgrWT/D3Jf8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Tpw1wgAAANsAAAAPAAAAAAAAAAAAAAAAAJgCAABkcnMvZG93&#10;bnJldi54bWxQSwUGAAAAAAQABAD1AAAAhwMAAAAA&#10;" fillcolor="black" strokeweight="0"/>
                  <v:oval id="Oval 684" o:spid="_x0000_s1092"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xXIMEA&#10;AADbAAAADwAAAGRycy9kb3ducmV2LnhtbERPz2vCMBS+D/wfwhN2m2kFR+mMMgrCwF7sJnh8Nm9N&#10;WfNSk8x2//1yGOz48f3e7mc7iDv50DtWkK8yEMSt0z13Cj7eD08FiBCRNQ6OScEPBdjvFg9bLLWb&#10;+ET3JnYihXAoUYGJcSylDK0hi2HlRuLEfTpvMSboO6k9TincDnKdZc/SYs+pweBIlaH2q/m2Cqqm&#10;b69Hn88bOhtzW18Kc6prpR6X8+sLiEhz/Bf/ud+0giKNTV/S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8VyDBAAAA2wAAAA8AAAAAAAAAAAAAAAAAmAIAAGRycy9kb3du&#10;cmV2LnhtbFBLBQYAAAAABAAEAPUAAACGAwAAAAA=&#10;" filled="f">
                    <v:stroke endcap="round"/>
                  </v:oval>
                </v:group>
                <v:group id="Group 685" o:spid="_x0000_s1093" style="position:absolute;left:50717;top:10852;width:756;height:755" coordorigin="7627,1889" coordsize="119,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oval id="Oval 686" o:spid="_x0000_s1094"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6SnL8A&#10;AADbAAAADwAAAGRycy9kb3ducmV2LnhtbERPTWsCMRC9F/wPYQRvNWsP0q5GEUFYPFlb8Dok42Z1&#10;M1mTdF399c2h0OPjfS/Xg2tFTyE2nhXMpgUIYu1Nw7WC76/d6zuImJANtp5JwYMirFejlyWWxt/5&#10;k/pjqkUO4ViiAptSV0oZtSWHceo74sydfXCYMgy1NAHvOdy18q0o5tJhw7nBYkdbS/p6/HEK9q4/&#10;6KqzAfVmfjhd7K16yptSk/GwWYBINKR/8Z+7Mgo+8vr8Jf8Auf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fpKcvwAAANsAAAAPAAAAAAAAAAAAAAAAAJgCAABkcnMvZG93bnJl&#10;di54bWxQSwUGAAAAAAQABAD1AAAAhAMAAAAA&#10;" fillcolor="black" strokeweight="0"/>
                  <v:oval id="Oval 687" o:spid="_x0000_s1095"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oYMMA&#10;AADbAAAADwAAAGRycy9kb3ducmV2LnhtbESPQWsCMRSE7wX/Q3iCt5pdQdHVKEUQCnpxq9Dj6+a5&#10;Wbp5WZNU139vCoUeh5n5hlltetuKG/nQOFaQjzMQxJXTDdcKTh+71zmIEJE1to5JwYMCbNaDlxUW&#10;2t35SLcy1iJBOBSowMTYFVKGypDFMHYdcfIuzluMSfpaao/3BLetnGTZTFpsOC0Y7GhrqPouf6yC&#10;bdlUX3uf91M6G3OdfM7N8XBQajTs35YgIvXxP/zXftcKFjn8fkk/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9oYMMAAADbAAAADwAAAAAAAAAAAAAAAACYAgAAZHJzL2Rv&#10;d25yZXYueG1sUEsFBgAAAAAEAAQA9QAAAIgDAAAAAA==&#10;" filled="f">
                    <v:stroke endcap="round"/>
                  </v:oval>
                </v:group>
                <v:oval id="Oval 688" o:spid="_x0000_s1096" style="position:absolute;left:27787;top:10718;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32F8MA&#10;AADbAAAADwAAAGRycy9kb3ducmV2LnhtbESPQWsCMRSE7wX/Q3iCt5p1QdHVKEUQCnpxq9Dj6+a5&#10;Wbp5WZNU139vCoUeh5n5hlltetuKG/nQOFYwGWcgiCunG64VnD52r3MQISJrbB2TggcF2KwHLyss&#10;tLvzkW5lrEWCcChQgYmxK6QMlSGLYew64uRdnLcYk/S11B7vCW5bmWfZTFpsOC0Y7GhrqPouf6yC&#10;bdlUX3s/6ad0Nuaaf87N8XBQajTs35YgIvXxP/zXftcKFjn8fkk/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32F8MAAADbAAAADwAAAAAAAAAAAAAAAACYAgAAZHJzL2Rv&#10;d25yZXYueG1sUEsFBgAAAAAEAAQA9QAAAIgDAAAAAA==&#10;" filled="f">
                  <v:stroke endcap="round"/>
                </v:oval>
                <v:rect id="Rectangle 689" o:spid="_x0000_s1097" style="position:absolute;left:5499;top:9144;width:364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E01466" w:rsidRDefault="00E01466" w:rsidP="00A4512E">
                        <w:pPr>
                          <w:keepNext/>
                        </w:pPr>
                        <w:proofErr w:type="gramStart"/>
                        <w:r>
                          <w:rPr>
                            <w:color w:val="000000"/>
                          </w:rPr>
                          <w:t>origin</w:t>
                        </w:r>
                        <w:proofErr w:type="gramEnd"/>
                      </w:p>
                    </w:txbxContent>
                  </v:textbox>
                </v:rect>
                <v:rect id="Rectangle 690" o:spid="_x0000_s1098" style="position:absolute;left:5302;top:17145;width:45631;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TM8EA&#10;AADbAAAADwAAAGRycy9kb3ducmV2LnhtbESPS2sCMRSF90L/Q7iFbkQzFhl0ahQRBVcFH+D2klxn&#10;hiY3QxJ1/PdNoeDycB4fZ7HqnRV3CrH1rGAyLkAQa29arhWcT7vRDERMyAatZ1LwpAir5dtggZXx&#10;Dz7Q/ZhqkUc4VqigSamrpIy6IYdx7Dvi7F19cJiyDLU0AR953Fn5WRSldNhyJjTY0aYh/XO8uQzR&#10;21th9/Z7x89LmcqpDkOeKfXx3q+/QCTq0yv8394bBfMp/H3JP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OUzPBAAAA2wAAAA8AAAAAAAAAAAAAAAAAmAIAAGRycy9kb3du&#10;cmV2LnhtbFBLBQYAAAAABAAEAPUAAACGAwAAAAA=&#10;" filled="f">
                  <v:stroke dashstyle="dash"/>
                </v:rect>
                <v:shape id="Text Box 691" o:spid="_x0000_s1099" type="#_x0000_t202" style="position:absolute;top:10287;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BRnMQA&#10;AADbAAAADwAAAGRycy9kb3ducmV2LnhtbESP3WrCQBSE7wt9h+UUeqcbCxUbXUUKQrUK9ecBDrvH&#10;JJo9G3K2Jn17t1Do5TAz3zCzRe9rdaNWqsAGRsMMFLENruLCwOm4GkxASUR2WAcmAz8ksJg/Psww&#10;d6HjPd0OsVAJwpKjgTLGJtdabEkeZRga4uSdQ+sxJtkW2rXYJbiv9UuWjbXHitNCiQ29l2Svh29v&#10;QDYytl/bXbfeXPZuJZ+TKq6tMc9P/XIKKlIf/8N/7Q9n4O0Vfr+kH6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gUZzEAAAA2wAAAA8AAAAAAAAAAAAAAAAAmAIAAGRycy9k&#10;b3ducmV2LnhtbFBLBQYAAAAABAAEAPUAAACJAwAAAAA=&#10;" filled="f" stroked="f">
                  <v:stroke endcap="round"/>
                  <v:textbox>
                    <w:txbxContent>
                      <w:p w:rsidR="00E01466" w:rsidRPr="00136554" w:rsidRDefault="00E01466" w:rsidP="00A4512E">
                        <w:pPr>
                          <w:keepNext/>
                        </w:pPr>
                        <w:r w:rsidRPr="00136554">
                          <w:t>10 m</w:t>
                        </w:r>
                      </w:p>
                    </w:txbxContent>
                  </v:textbox>
                </v:shape>
                <v:rect id="Rectangle 692" o:spid="_x0000_s1100" style="position:absolute;left:38862;width:101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E01466" w:rsidRPr="00136554" w:rsidRDefault="00E01466" w:rsidP="00A4512E">
                        <w:pPr>
                          <w:keepNext/>
                          <w:rPr>
                            <w:color w:val="000000"/>
                            <w:szCs w:val="16"/>
                          </w:rPr>
                        </w:pPr>
                      </w:p>
                    </w:txbxContent>
                  </v:textbox>
                </v:rect>
                <v:rect id="Rectangle 693" o:spid="_x0000_s1101" style="position:absolute;left:5257;top:2114;width:45676;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GVycIA&#10;AADcAAAADwAAAGRycy9kb3ducmV2LnhtbESPS2sCMRSF90L/Q7iFbqRmlDJMp0YRUXAl+IBuL8nt&#10;zNDkZkiijv++EQouD+fxcebLwVlxpRA7zwqmkwIEsfam40bB+bR9r0DEhGzQeiYFd4qwXLyM5lgb&#10;f+MDXY+pEXmEY40K2pT6WsqoW3IYJ74nzt6PDw5TlqGRJuAtjzsrZ0VRSocdZ0KLPa1b0r/Hi8sQ&#10;vbkUdmf3W75/l6n80GHMlVJvr8PqC0SiIT3D/+2dUTCrPuFxJh8B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ZXJwgAAANwAAAAPAAAAAAAAAAAAAAAAAJgCAABkcnMvZG93&#10;bnJldi54bWxQSwUGAAAAAAQABAD1AAAAhwMAAAAA&#10;" filled="f">
                  <v:stroke dashstyle="dash"/>
                </v:rect>
                <v:rect id="Rectangle 694" o:spid="_x0000_s1102" style="position:absolute;left:5270;top:2114;width:22828;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efub8A&#10;AADcAAAADwAAAGRycy9kb3ducmV2LnhtbERPTYvCMBC9C/6HMII3Te3B1WosiyCIeFn14m1oZpPu&#10;NpPSxNr995uD4PHxvrfl4BrRUxdqzwoW8wwEceV1zUbB7XqYrUCEiKyx8UwK/ihAuRuPtlho/+Qv&#10;6i/RiBTCoUAFNsa2kDJUlhyGuW+JE/ftO4cxwc5I3eEzhbtG5lm2lA5rTg0WW9pbqn4vD6egxuNd&#10;3xvD5vTTf6zOy8GjtkpNJ8PnBkSkIb7FL/dRK8jXaX46k46A3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V5+5vwAAANwAAAAPAAAAAAAAAAAAAAAAAJgCAABkcnMvZG93bnJl&#10;di54bWxQSwUGAAAAAAQABAD1AAAAhAMAAAAA&#10;" filled="f">
                  <v:stroke endcap="round"/>
                </v:rect>
                <v:rect id="Rectangle 695" o:spid="_x0000_s1103" style="position:absolute;left:36537;top:9696;width:457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ij+cUA&#10;AADcAAAADwAAAGRycy9kb3ducmV2LnhtbESPQWvCQBSE74X+h+UVvBTdmINodJUiCB6EYvTQ3h7Z&#10;ZzY2+zZkVxP7611B8DjMzDfMYtXbWlyp9ZVjBeNRAoK4cLriUsHxsBlOQfiArLF2TApu5GG1fH9b&#10;YKZdx3u65qEUEcI+QwUmhCaT0heGLPqRa4ijd3KtxRBlW0rdYhfhtpZpkkykxYrjgsGG1oaKv/xi&#10;FWy+fyrif7n/nE07dy7S39zsGqUGH/3XHESgPrzCz/ZWK0hnY3ic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KP5xQAAANwAAAAPAAAAAAAAAAAAAAAAAJgCAABkcnMv&#10;ZG93bnJldi54bWxQSwUGAAAAAAQABAD1AAAAigMAAAAA&#10;" filled="f" stroked="f">
                  <v:textbox style="mso-fit-shape-to-text:t" inset="0,0,0,0">
                    <w:txbxContent>
                      <w:p w:rsidR="00E01466" w:rsidRDefault="00E01466" w:rsidP="00A4512E">
                        <w:pPr>
                          <w:keepNext/>
                        </w:pPr>
                        <w:r>
                          <w:rPr>
                            <w:color w:val="000000"/>
                          </w:rPr>
                          <w:t>TR #2</w:t>
                        </w:r>
                      </w:p>
                    </w:txbxContent>
                  </v:textbox>
                </v:rect>
                <v:rect id="Rectangle 696" o:spid="_x0000_s1104" style="position:absolute;left:36537;top:412;width:45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E01466" w:rsidRDefault="00E01466" w:rsidP="00A4512E">
                        <w:pPr>
                          <w:keepNext/>
                        </w:pPr>
                        <w:r>
                          <w:rPr>
                            <w:color w:val="000000"/>
                          </w:rPr>
                          <w:t>TR #1</w:t>
                        </w:r>
                      </w:p>
                    </w:txbxContent>
                  </v:textbox>
                </v:rect>
                <v:rect id="Rectangle 697" o:spid="_x0000_s1105" style="position:absolute;left:24789;top:13519;width:4953;height:1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1tM8MA&#10;AADcAAAADwAAAGRycy9kb3ducmV2LnhtbESPT4vCMBTE74LfITzBm6bqIlqNIrLK4oLgn4PHR/Ns&#10;i81Lt4nafnuzIHgcZuY3zHxZm0I8qHK5ZQWDfgSCOLE651TB+bTpTUA4j6yxsEwKGnKwXLRbc4y1&#10;ffKBHkefigBhF6OCzPsyltIlGRl0fVsSB+9qK4M+yCqVusJngJtCDqNoLA3mHBYyLGmdUXI73o0C&#10;Z772k79i+817/YtYj9a7S9Mo1e3UqxkIT7X/hN/tH61gOB3B/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1tM8MAAADcAAAADwAAAAAAAAAAAAAAAACYAgAAZHJzL2Rv&#10;d25yZXYueG1sUEsFBgAAAAAEAAQA9QAAAIgDAAAAAA==&#10;" filled="f" stroked="f">
                  <v:textbox style="layout-flow:vertical;mso-layout-flow-alt:bottom-to-top" inset="0,0,0,0">
                    <w:txbxContent>
                      <w:p w:rsidR="00E01466" w:rsidRDefault="00E01466" w:rsidP="00A4512E">
                        <w:pPr>
                          <w:keepNext/>
                        </w:pPr>
                        <w:r>
                          <w:rPr>
                            <w:color w:val="000000"/>
                          </w:rPr>
                          <w:t>TR #5</w:t>
                        </w:r>
                      </w:p>
                    </w:txbxContent>
                  </v:textbox>
                </v:rect>
                <v:rect id="Rectangle 698" o:spid="_x0000_s1106" style="position:absolute;left:36537;top:18796;width:4763;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8AYcYA&#10;AADcAAAADwAAAGRycy9kb3ducmV2LnhtbESPQWvCQBSE74X+h+UVvJS6MUjR6CaUguBBKMYe2tsj&#10;+8xGs29DdjWxv94tFHocZuYbZl2MthVX6n3jWMFsmoAgrpxuuFbwedi8LED4gKyxdUwKbuShyB8f&#10;1phpN/CermWoRYSwz1CBCaHLpPSVIYt+6jri6B1dbzFE2ddS9zhEuG1lmiSv0mLDccFgR++GqnN5&#10;sQo2H18N8Y/cPy8XgztV6Xdpdp1Sk6fxbQUi0Bj+w3/trVaQLufweyY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8AYcYAAADcAAAADwAAAAAAAAAAAAAAAACYAgAAZHJz&#10;L2Rvd25yZXYueG1sUEsFBgAAAAAEAAQA9QAAAIsDAAAAAA==&#10;" filled="f" stroked="f">
                  <v:textbox style="mso-fit-shape-to-text:t" inset="0,0,0,0">
                    <w:txbxContent>
                      <w:p w:rsidR="00E01466" w:rsidRDefault="00E01466" w:rsidP="00A4512E">
                        <w:pPr>
                          <w:keepNext/>
                        </w:pPr>
                        <w:r>
                          <w:rPr>
                            <w:color w:val="000000"/>
                          </w:rPr>
                          <w:t>TR #3</w:t>
                        </w:r>
                      </w:p>
                    </w:txbxContent>
                  </v:textbox>
                </v:rect>
                <v:rect id="Rectangle 699" o:spid="_x0000_s1107" style="position:absolute;left:2025;top:13614;width:4953;height:1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Q3MUA&#10;AADcAAAADwAAAGRycy9kb3ducmV2LnhtbESPT2vCQBTE7wW/w/IEb3VjbEWjq0iopVQQaj14fGRf&#10;k9Ds2zS75s+37xYKHoeZ+Q2z2fWmEi01rrSsYDaNQBBnVpecK7h8Hh6XIJxH1lhZJgUDOdhtRw8b&#10;TLTt+IPas89FgLBLUEHhfZ1I6bKCDLqprYmD92Ubgz7IJpe6wS7ATSXjKFpIgyWHhQJrSgvKvs83&#10;o8CZp9Pyp3p94ZM+Ivbz9P06DEpNxv1+DcJT7+/h//abVhCvnu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FDcxQAAANwAAAAPAAAAAAAAAAAAAAAAAJgCAABkcnMv&#10;ZG93bnJldi54bWxQSwUGAAAAAAQABAD1AAAAigMAAAAA&#10;" filled="f" stroked="f">
                  <v:textbox style="layout-flow:vertical;mso-layout-flow-alt:bottom-to-top" inset="0,0,0,0">
                    <w:txbxContent>
                      <w:p w:rsidR="00E01466" w:rsidRDefault="00E01466" w:rsidP="00A4512E">
                        <w:pPr>
                          <w:keepNext/>
                        </w:pPr>
                        <w:r>
                          <w:rPr>
                            <w:color w:val="000000"/>
                          </w:rPr>
                          <w:t>TR #4</w:t>
                        </w:r>
                      </w:p>
                    </w:txbxContent>
                  </v:textbox>
                </v:rect>
                <v:rect id="Rectangle 700" o:spid="_x0000_s1108" style="position:absolute;left:29908;top:13239;width:19742;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lXsUA&#10;AADcAAAADwAAAGRycy9kb3ducmV2LnhtbESPQWvCQBSE7wX/w/KE3uqmHkISXUXaijm2RlBvj+wz&#10;CWbfhuxq0v76bqHgcZiZb5jlejStuFPvGssKXmcRCOLS6oYrBYdi+5KAcB5ZY2uZFHyTg/Vq8rTE&#10;TNuBv+i+95UIEHYZKqi97zIpXVmTQTezHXHwLrY36IPsK6l7HALctHIeRbE02HBYqLGjt5rK6/5m&#10;FOySbnPK7c9QtR/n3fHzmL4XqVfqeTpuFiA8jf4R/m/nWsE8je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SVexQAAANwAAAAPAAAAAAAAAAAAAAAAAJgCAABkcnMv&#10;ZG93bnJldi54bWxQSwUGAAAAAAQABAD1AAAAigMAAAAA&#10;" filled="f" stroked="f">
                  <v:textbox inset="0,0,0,0">
                    <w:txbxContent>
                      <w:p w:rsidR="00E01466" w:rsidRDefault="00E01466" w:rsidP="00A4512E">
                        <w:pPr>
                          <w:keepNext/>
                        </w:pPr>
                        <w:r>
                          <w:rPr>
                            <w:color w:val="000000"/>
                          </w:rPr>
                          <w:t>(D) 3-10 m transects (TR4-6)</w:t>
                        </w:r>
                      </w:p>
                      <w:p w:rsidR="00E01466" w:rsidRDefault="00E01466" w:rsidP="00A4512E">
                        <w:pPr>
                          <w:keepNext/>
                          <w:rPr>
                            <w:color w:val="000000"/>
                          </w:rPr>
                        </w:pPr>
                      </w:p>
                    </w:txbxContent>
                  </v:textbox>
                </v:rect>
                <v:rect id="Rectangle 701" o:spid="_x0000_s1109" style="position:absolute;left:29952;top:2622;width:18288;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xc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AxcYAAADcAAAADwAAAAAAAAAAAAAAAACYAgAAZHJz&#10;L2Rvd25yZXYueG1sUEsFBgAAAAAEAAQA9QAAAIsDAAAAAA==&#10;" filled="f" stroked="f">
                  <v:textbox inset="0,0,0,0">
                    <w:txbxContent>
                      <w:p w:rsidR="00E01466" w:rsidRDefault="00E01466" w:rsidP="00A4512E">
                        <w:pPr>
                          <w:keepNext/>
                        </w:pPr>
                        <w:r>
                          <w:rPr>
                            <w:color w:val="000000"/>
                          </w:rPr>
                          <w:t>(C) 1 of 2-2 x 20 m subplots</w:t>
                        </w:r>
                      </w:p>
                      <w:p w:rsidR="00E01466" w:rsidRDefault="00E01466" w:rsidP="00A4512E">
                        <w:pPr>
                          <w:keepNext/>
                          <w:rPr>
                            <w:color w:val="000000"/>
                          </w:rPr>
                        </w:pPr>
                      </w:p>
                    </w:txbxContent>
                  </v:textbox>
                </v:rect>
                <w10:anchorlock/>
              </v:group>
            </w:pict>
          </mc:Fallback>
        </mc:AlternateContent>
      </w:r>
      <w:r w:rsidR="00A4512E">
        <w:tab/>
      </w:r>
    </w:p>
    <w:p w:rsidR="00A4512E" w:rsidRDefault="00246D6B" w:rsidP="00A237FB">
      <w:pPr>
        <w:jc w:val="both"/>
      </w:pPr>
      <w:r w:rsidRPr="00794A40">
        <w:fldChar w:fldCharType="begin"/>
      </w:r>
      <w:r w:rsidR="00794A40" w:rsidRPr="00794A40">
        <w:instrText xml:space="preserve">tc " </w:instrText>
      </w:r>
      <w:bookmarkStart w:id="69" w:name="_Toc296008127"/>
      <w:r w:rsidR="00794A40">
        <w:instrText>Figure 2.2</w:instrText>
      </w:r>
      <w:r w:rsidR="00794A40" w:rsidRPr="00794A40">
        <w:instrText>. Coastal communities sampling plot layout used to quantify vegetation composition and structure.</w:instrText>
      </w:r>
      <w:bookmarkEnd w:id="69"/>
      <w:r w:rsidR="00794A40" w:rsidRPr="00794A40">
        <w:instrText>" \f E \l 1</w:instrText>
      </w:r>
      <w:r w:rsidRPr="00794A40">
        <w:fldChar w:fldCharType="end"/>
      </w:r>
      <w:r w:rsidR="00A4512E" w:rsidRPr="00E022D3">
        <w:rPr>
          <w:b/>
        </w:rPr>
        <w:t xml:space="preserve">Figure </w:t>
      </w:r>
      <w:r w:rsidR="00794A40">
        <w:rPr>
          <w:b/>
        </w:rPr>
        <w:t>2.</w:t>
      </w:r>
      <w:r w:rsidR="00A4512E" w:rsidRPr="00E022D3">
        <w:rPr>
          <w:b/>
        </w:rPr>
        <w:t>2.</w:t>
      </w:r>
      <w:r w:rsidR="00A4512E" w:rsidRPr="00E022D3">
        <w:t xml:space="preserve"> Coastal communities sampling plot layout used to quantify vegetation composition and structure. (A) Species presence and large tree density will be recorded in the entire 10 x 20 m plot. (B) Plant species cover will be recorded in two height layers (&lt;1 m and 1-2 m) every 0.2 m along three 20 m transects. When standing at the </w:t>
      </w:r>
      <w:r w:rsidR="00A4512E">
        <w:t>origin facing the plot, TR</w:t>
      </w:r>
      <w:r w:rsidR="00A4512E" w:rsidRPr="00E022D3">
        <w:t xml:space="preserve"> 1 (points 1-100) is located to the left, </w:t>
      </w:r>
      <w:r w:rsidR="00A4512E">
        <w:t>TR</w:t>
      </w:r>
      <w:r w:rsidR="00A4512E" w:rsidRPr="00E022D3">
        <w:t xml:space="preserve"> 2 (points 101-200) in the center, and </w:t>
      </w:r>
      <w:r w:rsidR="00A4512E">
        <w:t>TR</w:t>
      </w:r>
      <w:r w:rsidR="00A4512E" w:rsidRPr="00E022D3">
        <w:t xml:space="preserve"> 3 (points 201-300) to the right. (C) Small tree, tree seedling, and shrub densities are read within two 2 x 20 m subplots </w:t>
      </w:r>
      <w:r w:rsidR="00A4512E">
        <w:t xml:space="preserve">which </w:t>
      </w:r>
      <w:r w:rsidR="00A4512E" w:rsidRPr="00E022D3">
        <w:t xml:space="preserve">lie along the inside lengths of </w:t>
      </w:r>
      <w:r w:rsidR="00A4512E">
        <w:t>TRs</w:t>
      </w:r>
      <w:r w:rsidR="00A4512E" w:rsidRPr="00E022D3">
        <w:t xml:space="preserve"> 1 and 3 from 0 m to 20 m.</w:t>
      </w:r>
      <w:r w:rsidR="00A4512E" w:rsidRPr="000031EE">
        <w:t xml:space="preserve"> </w:t>
      </w:r>
      <w:r w:rsidR="00A4512E">
        <w:t>(D) Dead downed wood (</w:t>
      </w:r>
      <w:r w:rsidR="00A4512E">
        <w:rPr>
          <w:rFonts w:ascii="Calibri" w:hAnsi="Calibri"/>
        </w:rPr>
        <w:t>≥</w:t>
      </w:r>
      <w:r w:rsidR="00A4512E">
        <w:t xml:space="preserve">7.6 cm) is quantified along the 20 m centerline (TR 2) and the two 10 m end lines (TR 4 and TR 6). </w:t>
      </w:r>
    </w:p>
    <w:p w:rsidR="007C13C9" w:rsidRDefault="007C13C9" w:rsidP="00646280"/>
    <w:p w:rsidR="00FB6B23" w:rsidRDefault="00794A40" w:rsidP="002C7137">
      <w:r>
        <w:t xml:space="preserve">subplots </w:t>
      </w:r>
      <w:r w:rsidR="0044297A">
        <w:t xml:space="preserve">while edges of the </w:t>
      </w:r>
      <w:r>
        <w:t>plot</w:t>
      </w:r>
      <w:r w:rsidR="0044297A">
        <w:t>s and subplots</w:t>
      </w:r>
      <w:r>
        <w:t xml:space="preserve"> serve as transects. The use of nested subplots and transects allow </w:t>
      </w:r>
      <w:r w:rsidR="00FB6B23">
        <w:t xml:space="preserve">different plant life forms to be sampled in the same location without grossly oversampling </w:t>
      </w:r>
      <w:r w:rsidR="00246D6B" w:rsidRPr="00366CF3">
        <w:fldChar w:fldCharType="begin"/>
      </w:r>
      <w:r w:rsidR="00FB6B23">
        <w:instrText xml:space="preserve"> ADDIN EN.CITE &lt;EndNote&gt;&lt;Cite&gt;&lt;Author&gt;Elzinga&lt;/Author&gt;&lt;Year&gt;2001&lt;/Year&gt;&lt;RecNum&gt;306&lt;/RecNum&gt;&lt;Prefix&gt;e.g.`, &lt;/Prefix&gt;&lt;DisplayText&gt;(e.g., Mueller-Dombois and Ellenberg 1974, 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Science&lt;/publisher&gt;&lt;urls&gt;&lt;/urls&gt;&lt;/record&gt;&lt;/Cite&gt;&lt;Cite&gt;&lt;Author&gt;Mueller-Dombois&lt;/Author&gt;&lt;Year&gt;1974&lt;/Year&gt;&lt;RecNum&gt;235&lt;/RecNum&gt;&lt;record&gt;&lt;rec-number&gt;235&lt;/rec-number&gt;&lt;foreign-keys&gt;&lt;key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246D6B" w:rsidRPr="00366CF3">
        <w:fldChar w:fldCharType="separate"/>
      </w:r>
      <w:r w:rsidR="00FB6B23">
        <w:rPr>
          <w:noProof/>
        </w:rPr>
        <w:t>(e.g., Mueller-Dombois and Ellenberg 1974, Elzinga et al. 2001)</w:t>
      </w:r>
      <w:r w:rsidR="00246D6B" w:rsidRPr="00366CF3">
        <w:fldChar w:fldCharType="end"/>
      </w:r>
      <w:r w:rsidR="00FB6B23">
        <w:t>.</w:t>
      </w:r>
      <w:r w:rsidR="00FB6B23" w:rsidRPr="00FB6B23">
        <w:t xml:space="preserve"> </w:t>
      </w:r>
      <w:r w:rsidR="00FB6B23" w:rsidRPr="00366CF3">
        <w:t xml:space="preserve">Organisms such as large trees </w:t>
      </w:r>
      <w:r w:rsidR="00FB6B23">
        <w:t xml:space="preserve">and snags </w:t>
      </w:r>
      <w:r w:rsidR="00FB6B23" w:rsidRPr="00366CF3">
        <w:t>that are relatively sparse on the landscape are sampled in large</w:t>
      </w:r>
      <w:r w:rsidR="00FB6B23">
        <w:t>r</w:t>
      </w:r>
      <w:r w:rsidR="00FB6B23" w:rsidRPr="00366CF3">
        <w:t xml:space="preserve"> plot</w:t>
      </w:r>
      <w:r w:rsidR="00FB6B23">
        <w:t>s</w:t>
      </w:r>
      <w:r w:rsidR="00FB6B23" w:rsidRPr="00366CF3">
        <w:t xml:space="preserve"> and more abundant plant life forms </w:t>
      </w:r>
      <w:r w:rsidR="00FB6B23">
        <w:t xml:space="preserve">and age classes </w:t>
      </w:r>
      <w:r w:rsidR="00FB6B23" w:rsidRPr="00366CF3">
        <w:t xml:space="preserve">such as </w:t>
      </w:r>
      <w:r w:rsidR="00FB6B23">
        <w:t xml:space="preserve">tree </w:t>
      </w:r>
      <w:r w:rsidR="00FB6B23" w:rsidRPr="00366CF3">
        <w:t>seedlings, herbs, and shrubs are sampled in smaller subplots.</w:t>
      </w:r>
      <w:r w:rsidR="00FB6B23">
        <w:t xml:space="preserve"> The sizes of p</w:t>
      </w:r>
      <w:r w:rsidR="00FB6B23" w:rsidRPr="00366CF3">
        <w:t>lots</w:t>
      </w:r>
      <w:r w:rsidR="00FB6B23">
        <w:t xml:space="preserve"> and subplots</w:t>
      </w:r>
      <w:r w:rsidR="00FB6B23" w:rsidRPr="00366CF3">
        <w:t xml:space="preserve"> </w:t>
      </w:r>
      <w:r w:rsidR="00FB6B23">
        <w:t>are based on variance around the mean estimates from previous wet forest studies (Appendix C “Precision, Power, and Sample Size”) and</w:t>
      </w:r>
      <w:r w:rsidR="00FB6B23" w:rsidRPr="00366CF3">
        <w:t xml:space="preserve"> generally correspond to </w:t>
      </w:r>
      <w:r w:rsidR="00FB6B23">
        <w:t>NPS’s</w:t>
      </w:r>
      <w:r w:rsidR="00FB6B23" w:rsidRPr="00366CF3">
        <w:t xml:space="preserve"> Fire Monitoring Handbook </w:t>
      </w:r>
      <w:r w:rsidR="00246D6B" w:rsidRPr="00366CF3">
        <w:fldChar w:fldCharType="begin"/>
      </w:r>
      <w:r w:rsidR="000F00EC">
        <w:instrText xml:space="preserve"> ADDIN EN.CITE &lt;EndNote&gt;&lt;Cite ExcludeAuth="1"&gt;&lt;Author&gt;National Park Service&lt;/Author&gt;&lt;Year&gt;2003&lt;/Year&gt;&lt;RecNum&gt;308&lt;/RecNum&gt;&lt;DisplayText&gt;(2003)&lt;/DisplayText&gt;&lt;record&gt;&lt;rec-number&gt;308&lt;/rec-number&gt;&lt;foreign-keys&gt;&lt;key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rsidRPr="00366CF3">
        <w:fldChar w:fldCharType="separate"/>
      </w:r>
      <w:r w:rsidR="00FB6B23">
        <w:rPr>
          <w:noProof/>
        </w:rPr>
        <w:t>(2003)</w:t>
      </w:r>
      <w:r w:rsidR="00246D6B" w:rsidRPr="00366CF3">
        <w:fldChar w:fldCharType="end"/>
      </w:r>
      <w:r w:rsidR="00FB6B23">
        <w:t>.</w:t>
      </w:r>
      <w:r w:rsidR="00FB6B23" w:rsidRPr="00FB6B23">
        <w:t xml:space="preserve"> </w:t>
      </w:r>
      <w:r w:rsidRPr="00366CF3">
        <w:t>This design greatly increases field efficiency yet provides an adequate sample size for a maximum number of parameters.</w:t>
      </w:r>
      <w:r>
        <w:t xml:space="preserve"> </w:t>
      </w:r>
      <w:r w:rsidR="00FB6B23" w:rsidRPr="00366CF3">
        <w:t>As more data become available for these communities, plot and subplot size will be reevaluated if the precision and coefficients of variation differ greatly from the values found in prior wet forest studies</w:t>
      </w:r>
      <w:r w:rsidR="00FB6B23">
        <w:t xml:space="preserve">. </w:t>
      </w:r>
    </w:p>
    <w:p w:rsidR="00FB6B23" w:rsidRDefault="00FB6B23" w:rsidP="002C7137"/>
    <w:p w:rsidR="002C7137" w:rsidRDefault="00FB6B23" w:rsidP="002C7137">
      <w:r>
        <w:t>Many vegetation parameters are assessed in each plot in order to adequately quantify plant species composition and structure.</w:t>
      </w:r>
      <w:r w:rsidRPr="00FB6B23">
        <w:t xml:space="preserve"> </w:t>
      </w:r>
      <w:r>
        <w:t>The full list of parameters that will be measured is provided in Table 2.2.</w:t>
      </w:r>
      <w:r w:rsidR="00794A40" w:rsidRPr="00794A40" w:rsidDel="00A4512E">
        <w:t xml:space="preserve"> </w:t>
      </w:r>
      <w:r w:rsidR="00794A40" w:rsidDel="00A4512E">
        <w:t>Greater detail regarding plot layout and sampling techniques is provided in Standard Operating Procedure (SOP) #8 “Conducting Community Vegetation Surveys.”</w:t>
      </w:r>
    </w:p>
    <w:p w:rsidR="0044297A" w:rsidRDefault="0044297A" w:rsidP="00646280"/>
    <w:p w:rsidR="00B24188" w:rsidRPr="00526F25" w:rsidRDefault="00246D6B" w:rsidP="00526F25">
      <w:pPr>
        <w:rPr>
          <w:szCs w:val="20"/>
        </w:rPr>
      </w:pPr>
      <w:r w:rsidRPr="00526F25">
        <w:rPr>
          <w:rFonts w:cs="Arial"/>
          <w:szCs w:val="20"/>
        </w:rPr>
        <w:fldChar w:fldCharType="begin"/>
      </w:r>
      <w:r w:rsidR="00EA4052" w:rsidRPr="00526F25">
        <w:rPr>
          <w:rFonts w:cs="Arial"/>
          <w:szCs w:val="20"/>
        </w:rPr>
        <w:instrText xml:space="preserve"> TC "</w:instrText>
      </w:r>
      <w:bookmarkStart w:id="70" w:name="_Toc296008238"/>
      <w:r w:rsidR="00EA4052" w:rsidRPr="00526F25">
        <w:rPr>
          <w:snapToGrid w:val="0"/>
          <w:szCs w:val="20"/>
        </w:rPr>
        <w:instrText>Table 2.2.</w:instrText>
      </w:r>
      <w:r w:rsidR="00EA4052" w:rsidRPr="00526F25">
        <w:rPr>
          <w:snapToGrid w:val="0"/>
          <w:szCs w:val="20"/>
        </w:rPr>
        <w:tab/>
      </w:r>
      <w:r w:rsidR="003E4908" w:rsidRPr="00526F25">
        <w:rPr>
          <w:snapToGrid w:val="0"/>
          <w:szCs w:val="20"/>
        </w:rPr>
        <w:instrText>Sampling methods and</w:instrText>
      </w:r>
      <w:r w:rsidR="00EA4052" w:rsidRPr="00526F25">
        <w:rPr>
          <w:snapToGrid w:val="0"/>
          <w:szCs w:val="20"/>
        </w:rPr>
        <w:instrText xml:space="preserve"> </w:instrText>
      </w:r>
      <w:r w:rsidR="003E4908" w:rsidRPr="00526F25">
        <w:rPr>
          <w:snapToGrid w:val="0"/>
          <w:szCs w:val="20"/>
        </w:rPr>
        <w:instrText xml:space="preserve">summary statistics </w:instrText>
      </w:r>
      <w:r w:rsidR="004C4259" w:rsidRPr="00526F25">
        <w:rPr>
          <w:snapToGrid w:val="0"/>
          <w:szCs w:val="20"/>
        </w:rPr>
        <w:instrText xml:space="preserve">for </w:instrText>
      </w:r>
      <w:r w:rsidR="00CD2C78" w:rsidRPr="00526F25">
        <w:rPr>
          <w:snapToGrid w:val="0"/>
          <w:szCs w:val="20"/>
        </w:rPr>
        <w:instrText xml:space="preserve">each </w:instrText>
      </w:r>
      <w:r w:rsidR="003E4908" w:rsidRPr="00526F25">
        <w:rPr>
          <w:snapToGrid w:val="0"/>
          <w:szCs w:val="20"/>
        </w:rPr>
        <w:instrText xml:space="preserve">parameter collected </w:instrText>
      </w:r>
      <w:r w:rsidR="00CD2C78" w:rsidRPr="00526F25">
        <w:rPr>
          <w:snapToGrid w:val="0"/>
          <w:szCs w:val="20"/>
        </w:rPr>
        <w:instrText>during</w:instrText>
      </w:r>
      <w:r w:rsidR="003E4908" w:rsidRPr="00526F25">
        <w:rPr>
          <w:snapToGrid w:val="0"/>
          <w:szCs w:val="20"/>
        </w:rPr>
        <w:instrText xml:space="preserve"> </w:instrText>
      </w:r>
      <w:r w:rsidR="004C4259" w:rsidRPr="00526F25">
        <w:rPr>
          <w:snapToGrid w:val="0"/>
          <w:szCs w:val="20"/>
        </w:rPr>
        <w:instrText xml:space="preserve">focal plant community </w:instrText>
      </w:r>
      <w:r w:rsidR="00CD2C78" w:rsidRPr="00526F25">
        <w:rPr>
          <w:snapToGrid w:val="0"/>
          <w:szCs w:val="20"/>
        </w:rPr>
        <w:instrText>monitoring</w:instrText>
      </w:r>
      <w:bookmarkEnd w:id="70"/>
      <w:r w:rsidR="00EA4052" w:rsidRPr="00526F25">
        <w:rPr>
          <w:rFonts w:cs="Arial"/>
          <w:szCs w:val="20"/>
        </w:rPr>
        <w:instrText xml:space="preserve">" \f D \l "1" </w:instrText>
      </w:r>
      <w:r w:rsidRPr="00526F25">
        <w:rPr>
          <w:rFonts w:cs="Arial"/>
          <w:szCs w:val="20"/>
        </w:rPr>
        <w:fldChar w:fldCharType="end"/>
      </w:r>
    </w:p>
    <w:tbl>
      <w:tblPr>
        <w:tblW w:w="9331" w:type="dxa"/>
        <w:tblInd w:w="87" w:type="dxa"/>
        <w:tblLook w:val="04A0" w:firstRow="1" w:lastRow="0" w:firstColumn="1" w:lastColumn="0" w:noHBand="0" w:noVBand="1"/>
      </w:tblPr>
      <w:tblGrid>
        <w:gridCol w:w="1821"/>
        <w:gridCol w:w="2117"/>
        <w:gridCol w:w="2179"/>
        <w:gridCol w:w="3214"/>
      </w:tblGrid>
      <w:tr w:rsidR="00470C3F" w:rsidRPr="00AD583D" w:rsidTr="008E5417">
        <w:trPr>
          <w:trHeight w:val="213"/>
          <w:tblHeader/>
        </w:trPr>
        <w:tc>
          <w:tcPr>
            <w:tcW w:w="9331" w:type="dxa"/>
            <w:gridSpan w:val="4"/>
            <w:tcBorders>
              <w:left w:val="nil"/>
              <w:right w:val="nil"/>
            </w:tcBorders>
            <w:shd w:val="clear" w:color="000000" w:fill="FFFFFF"/>
            <w:vAlign w:val="bottom"/>
            <w:hideMark/>
          </w:tcPr>
          <w:p w:rsidR="00470C3F" w:rsidRPr="00470C3F" w:rsidRDefault="00470C3F" w:rsidP="00793DE4">
            <w:pPr>
              <w:pStyle w:val="Caption"/>
              <w:keepNext/>
              <w:keepLines/>
              <w:rPr>
                <w:b/>
              </w:rPr>
            </w:pPr>
            <w:r w:rsidRPr="00470C3F">
              <w:rPr>
                <w:b/>
              </w:rPr>
              <w:t>Table 2.2</w:t>
            </w:r>
            <w:r>
              <w:t xml:space="preserve"> </w:t>
            </w:r>
            <w:r w:rsidR="003E4908">
              <w:rPr>
                <w:snapToGrid w:val="0"/>
                <w:szCs w:val="20"/>
              </w:rPr>
              <w:t xml:space="preserve">Sampling methods and summary statistics for </w:t>
            </w:r>
            <w:r w:rsidR="00CD2C78">
              <w:rPr>
                <w:snapToGrid w:val="0"/>
                <w:szCs w:val="20"/>
              </w:rPr>
              <w:t xml:space="preserve">each </w:t>
            </w:r>
            <w:r w:rsidR="003E4908">
              <w:rPr>
                <w:snapToGrid w:val="0"/>
                <w:szCs w:val="20"/>
              </w:rPr>
              <w:t xml:space="preserve">parameter collected </w:t>
            </w:r>
            <w:r w:rsidR="00CD2C78">
              <w:rPr>
                <w:snapToGrid w:val="0"/>
                <w:szCs w:val="20"/>
              </w:rPr>
              <w:t>during</w:t>
            </w:r>
            <w:r w:rsidR="003E4908">
              <w:rPr>
                <w:snapToGrid w:val="0"/>
                <w:szCs w:val="20"/>
              </w:rPr>
              <w:t xml:space="preserve"> focal plant community </w:t>
            </w:r>
            <w:r w:rsidR="00CD2C78">
              <w:rPr>
                <w:snapToGrid w:val="0"/>
                <w:szCs w:val="20"/>
              </w:rPr>
              <w:t xml:space="preserve">monitoring. Sample unit dimensions differ between communities </w:t>
            </w:r>
            <w:r w:rsidRPr="00DB03DC">
              <w:t>(F = forest, S = shrubland, C = coastal)</w:t>
            </w:r>
            <w:r w:rsidR="003E4908">
              <w:t>.</w:t>
            </w:r>
            <w:r w:rsidR="00793DE4">
              <w:t xml:space="preserve"> </w:t>
            </w:r>
            <w:r w:rsidR="0044297A">
              <w:t>Refer to Figures 2.1 and 2.2 for sampling plot layout.</w:t>
            </w:r>
          </w:p>
        </w:tc>
      </w:tr>
      <w:tr w:rsidR="00470C3F" w:rsidRPr="00AD583D" w:rsidTr="008E5417">
        <w:trPr>
          <w:trHeight w:val="112"/>
          <w:tblHeader/>
        </w:trPr>
        <w:tc>
          <w:tcPr>
            <w:tcW w:w="9331" w:type="dxa"/>
            <w:gridSpan w:val="4"/>
            <w:tcBorders>
              <w:left w:val="nil"/>
              <w:bottom w:val="single" w:sz="4" w:space="0" w:color="auto"/>
              <w:right w:val="nil"/>
            </w:tcBorders>
            <w:shd w:val="clear" w:color="000000" w:fill="FFFFFF"/>
            <w:vAlign w:val="bottom"/>
            <w:hideMark/>
          </w:tcPr>
          <w:p w:rsidR="00470C3F" w:rsidRPr="00AD583D" w:rsidRDefault="00470C3F" w:rsidP="007342F7">
            <w:pPr>
              <w:ind w:left="182" w:hanging="182"/>
              <w:rPr>
                <w:rFonts w:ascii="Arial" w:eastAsia="Times New Roman" w:hAnsi="Arial" w:cs="Arial"/>
                <w:b/>
                <w:color w:val="000000"/>
                <w:sz w:val="20"/>
                <w:szCs w:val="20"/>
              </w:rPr>
            </w:pPr>
          </w:p>
        </w:tc>
      </w:tr>
      <w:tr w:rsidR="007342F7" w:rsidRPr="00AD583D" w:rsidTr="00A377E4">
        <w:trPr>
          <w:trHeight w:val="213"/>
          <w:tblHeader/>
        </w:trPr>
        <w:tc>
          <w:tcPr>
            <w:tcW w:w="1821" w:type="dxa"/>
            <w:tcBorders>
              <w:top w:val="single" w:sz="4" w:space="0" w:color="auto"/>
              <w:left w:val="nil"/>
              <w:bottom w:val="single" w:sz="12" w:space="0" w:color="auto"/>
              <w:right w:val="nil"/>
            </w:tcBorders>
            <w:shd w:val="clear" w:color="000000" w:fill="FFFFFF"/>
            <w:vAlign w:val="center"/>
            <w:hideMark/>
          </w:tcPr>
          <w:p w:rsidR="007342F7" w:rsidRPr="00AD583D" w:rsidRDefault="007342F7" w:rsidP="0019365B">
            <w:pPr>
              <w:ind w:left="183" w:hanging="183"/>
              <w:rPr>
                <w:rFonts w:ascii="Arial" w:eastAsia="Times New Roman" w:hAnsi="Arial" w:cs="Arial"/>
                <w:b/>
                <w:color w:val="000000"/>
                <w:sz w:val="20"/>
                <w:szCs w:val="20"/>
              </w:rPr>
            </w:pPr>
            <w:r w:rsidRPr="00AD583D">
              <w:rPr>
                <w:rFonts w:ascii="Arial" w:eastAsia="Times New Roman" w:hAnsi="Arial" w:cs="Arial"/>
                <w:b/>
                <w:color w:val="000000"/>
                <w:sz w:val="20"/>
                <w:szCs w:val="20"/>
              </w:rPr>
              <w:t>Parameter</w:t>
            </w:r>
          </w:p>
        </w:tc>
        <w:tc>
          <w:tcPr>
            <w:tcW w:w="2117" w:type="dxa"/>
            <w:tcBorders>
              <w:top w:val="single" w:sz="4" w:space="0" w:color="auto"/>
              <w:left w:val="nil"/>
              <w:bottom w:val="single" w:sz="12" w:space="0" w:color="auto"/>
              <w:right w:val="nil"/>
            </w:tcBorders>
            <w:shd w:val="clear" w:color="000000" w:fill="FFFFFF"/>
            <w:vAlign w:val="center"/>
            <w:hideMark/>
          </w:tcPr>
          <w:p w:rsidR="007342F7" w:rsidRPr="00AD583D" w:rsidRDefault="007342F7" w:rsidP="003E4908">
            <w:pPr>
              <w:rPr>
                <w:rFonts w:ascii="Arial" w:eastAsia="Times New Roman" w:hAnsi="Arial" w:cs="Arial"/>
                <w:b/>
                <w:color w:val="000000"/>
                <w:sz w:val="20"/>
                <w:szCs w:val="20"/>
              </w:rPr>
            </w:pPr>
            <w:r w:rsidRPr="00AD583D">
              <w:rPr>
                <w:rFonts w:ascii="Arial" w:eastAsia="Times New Roman" w:hAnsi="Arial" w:cs="Arial"/>
                <w:b/>
                <w:color w:val="000000"/>
                <w:sz w:val="20"/>
                <w:szCs w:val="20"/>
              </w:rPr>
              <w:t xml:space="preserve">Sampling </w:t>
            </w:r>
            <w:r w:rsidR="003E4908">
              <w:rPr>
                <w:rFonts w:ascii="Arial" w:eastAsia="Times New Roman" w:hAnsi="Arial" w:cs="Arial"/>
                <w:b/>
                <w:color w:val="000000"/>
                <w:sz w:val="20"/>
                <w:szCs w:val="20"/>
              </w:rPr>
              <w:t>Method</w:t>
            </w:r>
          </w:p>
        </w:tc>
        <w:tc>
          <w:tcPr>
            <w:tcW w:w="2179" w:type="dxa"/>
            <w:tcBorders>
              <w:top w:val="single" w:sz="4" w:space="0" w:color="auto"/>
              <w:left w:val="nil"/>
              <w:bottom w:val="single" w:sz="12" w:space="0" w:color="auto"/>
              <w:right w:val="nil"/>
            </w:tcBorders>
            <w:shd w:val="clear" w:color="000000" w:fill="FFFFFF"/>
            <w:vAlign w:val="center"/>
            <w:hideMark/>
          </w:tcPr>
          <w:p w:rsidR="007342F7" w:rsidRPr="00AD583D" w:rsidRDefault="00AD583D" w:rsidP="0019365B">
            <w:pPr>
              <w:rPr>
                <w:rFonts w:ascii="Arial" w:eastAsia="Times New Roman" w:hAnsi="Arial" w:cs="Arial"/>
                <w:b/>
                <w:color w:val="000000"/>
                <w:sz w:val="20"/>
                <w:szCs w:val="20"/>
              </w:rPr>
            </w:pPr>
            <w:r w:rsidRPr="00AD583D">
              <w:rPr>
                <w:rFonts w:ascii="Arial" w:eastAsia="Times New Roman" w:hAnsi="Arial" w:cs="Arial"/>
                <w:b/>
                <w:color w:val="000000"/>
                <w:sz w:val="20"/>
                <w:szCs w:val="20"/>
              </w:rPr>
              <w:t>Sample Unit</w:t>
            </w:r>
            <w:r w:rsidR="0019365B">
              <w:rPr>
                <w:rFonts w:ascii="Arial" w:eastAsia="Times New Roman" w:hAnsi="Arial" w:cs="Arial"/>
                <w:b/>
                <w:color w:val="000000"/>
                <w:sz w:val="20"/>
                <w:szCs w:val="20"/>
              </w:rPr>
              <w:t xml:space="preserve"> Dimensions</w:t>
            </w:r>
          </w:p>
        </w:tc>
        <w:tc>
          <w:tcPr>
            <w:tcW w:w="3214" w:type="dxa"/>
            <w:tcBorders>
              <w:top w:val="single" w:sz="4" w:space="0" w:color="auto"/>
              <w:left w:val="nil"/>
              <w:bottom w:val="single" w:sz="12" w:space="0" w:color="auto"/>
              <w:right w:val="nil"/>
            </w:tcBorders>
            <w:shd w:val="clear" w:color="000000" w:fill="FFFFFF"/>
            <w:vAlign w:val="center"/>
            <w:hideMark/>
          </w:tcPr>
          <w:p w:rsidR="007342F7" w:rsidRPr="00AD583D" w:rsidRDefault="007342F7" w:rsidP="0019365B">
            <w:pPr>
              <w:ind w:left="182" w:hanging="182"/>
              <w:rPr>
                <w:rFonts w:ascii="Arial" w:eastAsia="Times New Roman" w:hAnsi="Arial" w:cs="Arial"/>
                <w:b/>
                <w:color w:val="000000"/>
                <w:sz w:val="20"/>
                <w:szCs w:val="20"/>
              </w:rPr>
            </w:pPr>
            <w:r w:rsidRPr="00AD583D">
              <w:rPr>
                <w:rFonts w:ascii="Arial" w:eastAsia="Times New Roman" w:hAnsi="Arial" w:cs="Arial"/>
                <w:b/>
                <w:color w:val="000000"/>
                <w:sz w:val="20"/>
                <w:szCs w:val="20"/>
              </w:rPr>
              <w:t>Summary Statistics</w:t>
            </w:r>
          </w:p>
        </w:tc>
      </w:tr>
      <w:tr w:rsidR="007342F7" w:rsidRPr="007342F7" w:rsidTr="00A377E4">
        <w:trPr>
          <w:trHeight w:val="250"/>
        </w:trPr>
        <w:tc>
          <w:tcPr>
            <w:tcW w:w="1821" w:type="dxa"/>
            <w:tcBorders>
              <w:top w:val="single" w:sz="12" w:space="0" w:color="auto"/>
              <w:left w:val="nil"/>
              <w:bottom w:val="single" w:sz="4" w:space="0" w:color="auto"/>
              <w:right w:val="nil"/>
            </w:tcBorders>
            <w:shd w:val="clear" w:color="000000" w:fill="FFFFFF"/>
            <w:hideMark/>
          </w:tcPr>
          <w:p w:rsidR="007342F7" w:rsidRPr="007342F7" w:rsidRDefault="001C59EF" w:rsidP="007342F7">
            <w:pPr>
              <w:ind w:left="183" w:hanging="183"/>
              <w:rPr>
                <w:rFonts w:ascii="Arial" w:eastAsia="Times New Roman" w:hAnsi="Arial" w:cs="Arial"/>
                <w:color w:val="000000"/>
                <w:sz w:val="20"/>
                <w:szCs w:val="20"/>
              </w:rPr>
            </w:pPr>
            <w:r>
              <w:rPr>
                <w:rFonts w:ascii="Arial" w:eastAsia="Times New Roman" w:hAnsi="Arial" w:cs="Arial"/>
                <w:color w:val="000000"/>
                <w:sz w:val="20"/>
                <w:szCs w:val="20"/>
              </w:rPr>
              <w:t xml:space="preserve">Species </w:t>
            </w:r>
            <w:r w:rsidR="007342F7" w:rsidRPr="007342F7">
              <w:rPr>
                <w:rFonts w:ascii="Arial" w:eastAsia="Times New Roman" w:hAnsi="Arial" w:cs="Arial"/>
                <w:color w:val="000000"/>
                <w:sz w:val="20"/>
                <w:szCs w:val="20"/>
              </w:rPr>
              <w:t>Presence/ Absence</w:t>
            </w:r>
          </w:p>
        </w:tc>
        <w:tc>
          <w:tcPr>
            <w:tcW w:w="2117" w:type="dxa"/>
            <w:tcBorders>
              <w:top w:val="single" w:sz="12" w:space="0" w:color="auto"/>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All plant species in plot</w:t>
            </w:r>
          </w:p>
        </w:tc>
        <w:tc>
          <w:tcPr>
            <w:tcW w:w="2179" w:type="dxa"/>
            <w:tcBorders>
              <w:top w:val="single" w:sz="12" w:space="0" w:color="auto"/>
              <w:left w:val="nil"/>
              <w:bottom w:val="single" w:sz="4" w:space="0" w:color="auto"/>
              <w:right w:val="nil"/>
            </w:tcBorders>
            <w:shd w:val="clear" w:color="000000" w:fill="FFFFFF"/>
            <w:hideMark/>
          </w:tcPr>
          <w:p w:rsid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F/S = 20 x 50 m </w:t>
            </w:r>
          </w:p>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10 x 20 m</w:t>
            </w:r>
          </w:p>
        </w:tc>
        <w:tc>
          <w:tcPr>
            <w:tcW w:w="3214" w:type="dxa"/>
            <w:tcBorders>
              <w:top w:val="single" w:sz="12" w:space="0" w:color="auto"/>
              <w:left w:val="nil"/>
              <w:bottom w:val="single" w:sz="4" w:space="0" w:color="auto"/>
              <w:right w:val="nil"/>
            </w:tcBorders>
            <w:shd w:val="clear" w:color="000000" w:fill="FFFFFF"/>
            <w:hideMark/>
          </w:tcPr>
          <w:p w:rsidR="00280C42" w:rsidRDefault="00280C42" w:rsidP="007342F7">
            <w:pPr>
              <w:ind w:left="182" w:hanging="182"/>
              <w:rPr>
                <w:rFonts w:ascii="Arial" w:eastAsia="Times New Roman" w:hAnsi="Arial" w:cs="Arial"/>
                <w:color w:val="000000"/>
                <w:sz w:val="20"/>
                <w:szCs w:val="20"/>
              </w:rPr>
            </w:pPr>
            <w:r>
              <w:rPr>
                <w:rFonts w:ascii="Arial" w:eastAsia="Times New Roman" w:hAnsi="Arial" w:cs="Arial"/>
                <w:color w:val="000000"/>
                <w:sz w:val="20"/>
                <w:szCs w:val="20"/>
              </w:rPr>
              <w:t>Species richness</w:t>
            </w:r>
          </w:p>
          <w:p w:rsidR="00804A44" w:rsidRDefault="00804A44" w:rsidP="007342F7">
            <w:pPr>
              <w:ind w:left="182" w:hanging="182"/>
              <w:rPr>
                <w:rFonts w:ascii="Arial" w:eastAsia="Times New Roman" w:hAnsi="Arial" w:cs="Arial"/>
                <w:color w:val="000000"/>
                <w:sz w:val="20"/>
                <w:szCs w:val="20"/>
              </w:rPr>
            </w:pPr>
            <w:r>
              <w:rPr>
                <w:rFonts w:ascii="Arial" w:eastAsia="Times New Roman" w:hAnsi="Arial" w:cs="Arial"/>
                <w:color w:val="000000"/>
                <w:sz w:val="20"/>
                <w:szCs w:val="20"/>
              </w:rPr>
              <w:t>% flowering/ fruiting</w:t>
            </w:r>
          </w:p>
          <w:p w:rsidR="00280C42" w:rsidRDefault="00280C42" w:rsidP="007342F7">
            <w:pPr>
              <w:ind w:left="182" w:hanging="182"/>
              <w:rPr>
                <w:rFonts w:ascii="Arial" w:eastAsia="Times New Roman" w:hAnsi="Arial" w:cs="Arial"/>
                <w:color w:val="000000"/>
                <w:sz w:val="20"/>
                <w:szCs w:val="20"/>
              </w:rPr>
            </w:pPr>
            <w:r>
              <w:rPr>
                <w:rFonts w:ascii="Arial" w:eastAsia="Times New Roman" w:hAnsi="Arial" w:cs="Arial"/>
                <w:color w:val="000000"/>
                <w:sz w:val="20"/>
                <w:szCs w:val="20"/>
              </w:rPr>
              <w:t>D</w:t>
            </w:r>
            <w:r w:rsidR="007342F7" w:rsidRPr="007342F7">
              <w:rPr>
                <w:rFonts w:ascii="Arial" w:eastAsia="Times New Roman" w:hAnsi="Arial" w:cs="Arial"/>
                <w:color w:val="000000"/>
                <w:sz w:val="20"/>
                <w:szCs w:val="20"/>
              </w:rPr>
              <w:t>iversity</w:t>
            </w:r>
          </w:p>
          <w:p w:rsidR="007342F7" w:rsidRPr="007342F7" w:rsidRDefault="00280C42" w:rsidP="007342F7">
            <w:pPr>
              <w:ind w:left="182" w:hanging="182"/>
              <w:rPr>
                <w:rFonts w:ascii="Arial" w:eastAsia="Times New Roman" w:hAnsi="Arial" w:cs="Arial"/>
                <w:color w:val="000000"/>
                <w:sz w:val="20"/>
                <w:szCs w:val="20"/>
              </w:rPr>
            </w:pPr>
            <w:r>
              <w:rPr>
                <w:rFonts w:ascii="Arial" w:eastAsia="Times New Roman" w:hAnsi="Arial" w:cs="Arial"/>
                <w:color w:val="000000"/>
                <w:sz w:val="20"/>
                <w:szCs w:val="20"/>
              </w:rPr>
              <w:t>F</w:t>
            </w:r>
            <w:r w:rsidR="007342F7" w:rsidRPr="007342F7">
              <w:rPr>
                <w:rFonts w:ascii="Arial" w:eastAsia="Times New Roman" w:hAnsi="Arial" w:cs="Arial"/>
                <w:color w:val="000000"/>
                <w:sz w:val="20"/>
                <w:szCs w:val="20"/>
              </w:rPr>
              <w:t>requency</w:t>
            </w:r>
          </w:p>
        </w:tc>
      </w:tr>
      <w:tr w:rsidR="007342F7" w:rsidRPr="007342F7" w:rsidTr="00A377E4">
        <w:trPr>
          <w:trHeight w:val="316"/>
        </w:trPr>
        <w:tc>
          <w:tcPr>
            <w:tcW w:w="1821"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Understory Cover</w:t>
            </w:r>
          </w:p>
        </w:tc>
        <w:tc>
          <w:tcPr>
            <w:tcW w:w="2117" w:type="dxa"/>
            <w:tcBorders>
              <w:top w:val="single" w:sz="4" w:space="0" w:color="auto"/>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Pole-intercept </w:t>
            </w:r>
            <w:r w:rsidR="00AD583D">
              <w:rPr>
                <w:rFonts w:ascii="Arial" w:eastAsia="Times New Roman" w:hAnsi="Arial" w:cs="Arial"/>
                <w:color w:val="000000"/>
                <w:sz w:val="20"/>
                <w:szCs w:val="20"/>
              </w:rPr>
              <w:t>along 3 transects</w:t>
            </w:r>
          </w:p>
        </w:tc>
        <w:tc>
          <w:tcPr>
            <w:tcW w:w="2179" w:type="dxa"/>
            <w:tcBorders>
              <w:top w:val="single" w:sz="4" w:space="0" w:color="auto"/>
              <w:left w:val="nil"/>
              <w:bottom w:val="single" w:sz="4" w:space="0" w:color="auto"/>
              <w:right w:val="nil"/>
            </w:tcBorders>
            <w:shd w:val="clear" w:color="000000" w:fill="FFFFFF"/>
            <w:hideMark/>
          </w:tcPr>
          <w:p w:rsid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F/S = every 0.5 m</w:t>
            </w:r>
            <w:r w:rsidR="00AD583D">
              <w:rPr>
                <w:rFonts w:ascii="Arial" w:eastAsia="Times New Roman" w:hAnsi="Arial" w:cs="Arial"/>
                <w:color w:val="000000"/>
                <w:sz w:val="20"/>
                <w:szCs w:val="20"/>
              </w:rPr>
              <w:t xml:space="preserve">, </w:t>
            </w:r>
            <w:r w:rsidR="008E5417">
              <w:rPr>
                <w:rFonts w:ascii="Arial" w:eastAsia="Times New Roman" w:hAnsi="Arial" w:cs="Arial"/>
                <w:color w:val="000000"/>
                <w:sz w:val="20"/>
                <w:szCs w:val="20"/>
              </w:rPr>
              <w:br/>
            </w:r>
            <w:r w:rsidRPr="007342F7">
              <w:rPr>
                <w:rFonts w:ascii="Arial" w:eastAsia="Times New Roman" w:hAnsi="Arial" w:cs="Arial"/>
                <w:color w:val="000000"/>
                <w:sz w:val="20"/>
                <w:szCs w:val="20"/>
              </w:rPr>
              <w:t xml:space="preserve">50 m </w:t>
            </w:r>
            <w:r w:rsidR="00AD583D">
              <w:rPr>
                <w:rFonts w:ascii="Arial" w:eastAsia="Times New Roman" w:hAnsi="Arial" w:cs="Arial"/>
                <w:color w:val="000000"/>
                <w:sz w:val="20"/>
                <w:szCs w:val="20"/>
              </w:rPr>
              <w:t>transects</w:t>
            </w:r>
          </w:p>
          <w:p w:rsidR="007342F7" w:rsidRPr="007342F7" w:rsidRDefault="00470C3F" w:rsidP="00470C3F">
            <w:pPr>
              <w:ind w:left="164" w:hanging="164"/>
              <w:rPr>
                <w:rFonts w:ascii="Arial" w:eastAsia="Times New Roman" w:hAnsi="Arial" w:cs="Arial"/>
                <w:color w:val="000000"/>
                <w:sz w:val="20"/>
                <w:szCs w:val="20"/>
              </w:rPr>
            </w:pPr>
            <w:r>
              <w:rPr>
                <w:rFonts w:ascii="Arial" w:eastAsia="Times New Roman" w:hAnsi="Arial" w:cs="Arial"/>
                <w:color w:val="000000"/>
                <w:sz w:val="20"/>
                <w:szCs w:val="20"/>
              </w:rPr>
              <w:t xml:space="preserve">C = every 0.2 m, </w:t>
            </w:r>
            <w:r>
              <w:rPr>
                <w:rFonts w:ascii="Arial" w:eastAsia="Times New Roman" w:hAnsi="Arial" w:cs="Arial"/>
                <w:color w:val="000000"/>
                <w:sz w:val="20"/>
                <w:szCs w:val="20"/>
              </w:rPr>
              <w:br/>
              <w:t>2</w:t>
            </w:r>
            <w:r w:rsidR="007342F7" w:rsidRPr="007342F7">
              <w:rPr>
                <w:rFonts w:ascii="Arial" w:eastAsia="Times New Roman" w:hAnsi="Arial" w:cs="Arial"/>
                <w:color w:val="000000"/>
                <w:sz w:val="20"/>
                <w:szCs w:val="20"/>
              </w:rPr>
              <w:t xml:space="preserve">0 m </w:t>
            </w:r>
            <w:r>
              <w:rPr>
                <w:rFonts w:ascii="Arial" w:eastAsia="Times New Roman" w:hAnsi="Arial" w:cs="Arial"/>
                <w:color w:val="000000"/>
                <w:sz w:val="20"/>
                <w:szCs w:val="20"/>
              </w:rPr>
              <w:t>transects</w:t>
            </w:r>
          </w:p>
        </w:tc>
        <w:tc>
          <w:tcPr>
            <w:tcW w:w="3214"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cover by species and life form in structural tiers (&lt;</w:t>
            </w:r>
            <w:r w:rsidR="00A027E2">
              <w:rPr>
                <w:rFonts w:ascii="Arial" w:eastAsia="Times New Roman" w:hAnsi="Arial" w:cs="Arial"/>
                <w:color w:val="000000"/>
                <w:sz w:val="20"/>
                <w:szCs w:val="20"/>
              </w:rPr>
              <w:t>1 m</w:t>
            </w:r>
            <w:r w:rsidRPr="007342F7">
              <w:rPr>
                <w:rFonts w:ascii="Arial" w:eastAsia="Times New Roman" w:hAnsi="Arial" w:cs="Arial"/>
                <w:color w:val="000000"/>
                <w:sz w:val="20"/>
                <w:szCs w:val="20"/>
              </w:rPr>
              <w:t xml:space="preserve"> and 1-</w:t>
            </w:r>
            <w:r w:rsidR="00A027E2">
              <w:rPr>
                <w:rFonts w:ascii="Arial" w:eastAsia="Times New Roman" w:hAnsi="Arial" w:cs="Arial"/>
                <w:color w:val="000000"/>
                <w:sz w:val="20"/>
                <w:szCs w:val="20"/>
              </w:rPr>
              <w:t>2 m</w:t>
            </w:r>
            <w:r w:rsidRPr="007342F7">
              <w:rPr>
                <w:rFonts w:ascii="Arial" w:eastAsia="Times New Roman" w:hAnsi="Arial" w:cs="Arial"/>
                <w:color w:val="000000"/>
                <w:sz w:val="20"/>
                <w:szCs w:val="20"/>
              </w:rPr>
              <w:t>)</w:t>
            </w:r>
            <w:r>
              <w:rPr>
                <w:rFonts w:ascii="Arial" w:eastAsia="Times New Roman" w:hAnsi="Arial" w:cs="Arial"/>
                <w:color w:val="000000"/>
                <w:sz w:val="20"/>
                <w:szCs w:val="20"/>
              </w:rPr>
              <w:t xml:space="preserve"> </w:t>
            </w:r>
          </w:p>
        </w:tc>
      </w:tr>
      <w:tr w:rsidR="007342F7" w:rsidRPr="007342F7" w:rsidTr="008E5417">
        <w:trPr>
          <w:trHeight w:val="316"/>
        </w:trPr>
        <w:tc>
          <w:tcPr>
            <w:tcW w:w="1821"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Substrate Type</w:t>
            </w:r>
          </w:p>
        </w:tc>
        <w:tc>
          <w:tcPr>
            <w:tcW w:w="2117" w:type="dxa"/>
            <w:tcBorders>
              <w:top w:val="single" w:sz="4" w:space="0" w:color="auto"/>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Pole-intercept </w:t>
            </w:r>
            <w:r w:rsidR="00470C3F">
              <w:rPr>
                <w:rFonts w:ascii="Arial" w:eastAsia="Times New Roman" w:hAnsi="Arial" w:cs="Arial"/>
                <w:color w:val="000000"/>
                <w:sz w:val="20"/>
                <w:szCs w:val="20"/>
              </w:rPr>
              <w:t>along 3 transects</w:t>
            </w:r>
          </w:p>
        </w:tc>
        <w:tc>
          <w:tcPr>
            <w:tcW w:w="2179" w:type="dxa"/>
            <w:tcBorders>
              <w:top w:val="single" w:sz="4" w:space="0" w:color="auto"/>
              <w:left w:val="nil"/>
              <w:bottom w:val="single" w:sz="4" w:space="0" w:color="auto"/>
              <w:right w:val="nil"/>
            </w:tcBorders>
            <w:shd w:val="clear" w:color="000000" w:fill="FFFFFF"/>
            <w:hideMark/>
          </w:tcPr>
          <w:p w:rsid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w:t>
            </w:r>
            <w:r w:rsidR="00285460">
              <w:rPr>
                <w:rFonts w:ascii="Arial" w:eastAsia="Times New Roman" w:hAnsi="Arial" w:cs="Arial"/>
                <w:color w:val="000000"/>
                <w:sz w:val="20"/>
                <w:szCs w:val="20"/>
              </w:rPr>
              <w:t>/S</w:t>
            </w:r>
            <w:r w:rsidRPr="007342F7">
              <w:rPr>
                <w:rFonts w:ascii="Arial" w:eastAsia="Times New Roman" w:hAnsi="Arial" w:cs="Arial"/>
                <w:color w:val="000000"/>
                <w:sz w:val="20"/>
                <w:szCs w:val="20"/>
              </w:rPr>
              <w:t xml:space="preserve"> = every 0.5 m</w:t>
            </w:r>
            <w:r w:rsidR="00470C3F">
              <w:rPr>
                <w:rFonts w:ascii="Arial" w:eastAsia="Times New Roman" w:hAnsi="Arial" w:cs="Arial"/>
                <w:color w:val="000000"/>
                <w:sz w:val="20"/>
                <w:szCs w:val="20"/>
              </w:rPr>
              <w:t>,</w:t>
            </w:r>
            <w:r w:rsidR="00470C3F">
              <w:rPr>
                <w:rFonts w:ascii="Arial" w:eastAsia="Times New Roman" w:hAnsi="Arial" w:cs="Arial"/>
                <w:color w:val="000000"/>
                <w:sz w:val="20"/>
                <w:szCs w:val="20"/>
              </w:rPr>
              <w:br/>
            </w:r>
            <w:r w:rsidRPr="007342F7">
              <w:rPr>
                <w:rFonts w:ascii="Arial" w:eastAsia="Times New Roman" w:hAnsi="Arial" w:cs="Arial"/>
                <w:color w:val="000000"/>
                <w:sz w:val="20"/>
                <w:szCs w:val="20"/>
              </w:rPr>
              <w:t xml:space="preserve"> 50 m </w:t>
            </w:r>
            <w:r w:rsidR="00470C3F">
              <w:rPr>
                <w:rFonts w:ascii="Arial" w:eastAsia="Times New Roman" w:hAnsi="Arial" w:cs="Arial"/>
                <w:color w:val="000000"/>
                <w:sz w:val="20"/>
                <w:szCs w:val="20"/>
              </w:rPr>
              <w:t>transects</w:t>
            </w:r>
          </w:p>
          <w:p w:rsidR="007342F7" w:rsidRPr="007342F7" w:rsidRDefault="007342F7" w:rsidP="00470C3F">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every 0.2 m</w:t>
            </w:r>
            <w:r w:rsidR="00470C3F">
              <w:rPr>
                <w:rFonts w:ascii="Arial" w:eastAsia="Times New Roman" w:hAnsi="Arial" w:cs="Arial"/>
                <w:color w:val="000000"/>
                <w:sz w:val="20"/>
                <w:szCs w:val="20"/>
              </w:rPr>
              <w:t>,</w:t>
            </w:r>
            <w:r w:rsidRPr="007342F7">
              <w:rPr>
                <w:rFonts w:ascii="Arial" w:eastAsia="Times New Roman" w:hAnsi="Arial" w:cs="Arial"/>
                <w:color w:val="000000"/>
                <w:sz w:val="20"/>
                <w:szCs w:val="20"/>
              </w:rPr>
              <w:t xml:space="preserve"> </w:t>
            </w:r>
            <w:r w:rsidR="00470C3F">
              <w:rPr>
                <w:rFonts w:ascii="Arial" w:eastAsia="Times New Roman" w:hAnsi="Arial" w:cs="Arial"/>
                <w:color w:val="000000"/>
                <w:sz w:val="20"/>
                <w:szCs w:val="20"/>
              </w:rPr>
              <w:br/>
            </w:r>
            <w:r w:rsidRPr="007342F7">
              <w:rPr>
                <w:rFonts w:ascii="Arial" w:eastAsia="Times New Roman" w:hAnsi="Arial" w:cs="Arial"/>
                <w:color w:val="000000"/>
                <w:sz w:val="20"/>
                <w:szCs w:val="20"/>
              </w:rPr>
              <w:t xml:space="preserve">20 m </w:t>
            </w:r>
            <w:r w:rsidR="00470C3F">
              <w:rPr>
                <w:rFonts w:ascii="Arial" w:eastAsia="Times New Roman" w:hAnsi="Arial" w:cs="Arial"/>
                <w:color w:val="000000"/>
                <w:sz w:val="20"/>
                <w:szCs w:val="20"/>
              </w:rPr>
              <w:t>transects</w:t>
            </w:r>
          </w:p>
        </w:tc>
        <w:tc>
          <w:tcPr>
            <w:tcW w:w="3214"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cover by substrate type</w:t>
            </w:r>
          </w:p>
        </w:tc>
      </w:tr>
      <w:tr w:rsidR="007342F7" w:rsidRPr="007342F7" w:rsidTr="008E5417">
        <w:trPr>
          <w:trHeight w:val="195"/>
        </w:trPr>
        <w:tc>
          <w:tcPr>
            <w:tcW w:w="1821" w:type="dxa"/>
            <w:tcBorders>
              <w:top w:val="single" w:sz="4" w:space="0" w:color="auto"/>
              <w:left w:val="nil"/>
              <w:bottom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Large Trees </w:t>
            </w:r>
            <w:r w:rsidR="00A027E2">
              <w:rPr>
                <w:rFonts w:ascii="Arial" w:eastAsia="Times New Roman" w:hAnsi="Arial" w:cs="Arial"/>
                <w:color w:val="000000"/>
                <w:sz w:val="20"/>
                <w:szCs w:val="20"/>
              </w:rPr>
              <w:br/>
            </w:r>
            <w:r w:rsidRPr="007342F7">
              <w:rPr>
                <w:rFonts w:ascii="Arial" w:eastAsia="Times New Roman" w:hAnsi="Arial" w:cs="Arial"/>
                <w:color w:val="000000"/>
                <w:sz w:val="20"/>
                <w:szCs w:val="20"/>
              </w:rPr>
              <w:t>(≥1</w:t>
            </w:r>
            <w:r w:rsidR="00A027E2">
              <w:rPr>
                <w:rFonts w:ascii="Arial" w:eastAsia="Times New Roman" w:hAnsi="Arial" w:cs="Arial"/>
                <w:color w:val="000000"/>
                <w:sz w:val="20"/>
                <w:szCs w:val="20"/>
              </w:rPr>
              <w:t>0 cm</w:t>
            </w:r>
            <w:r w:rsidRPr="007342F7">
              <w:rPr>
                <w:rFonts w:ascii="Arial" w:eastAsia="Times New Roman" w:hAnsi="Arial" w:cs="Arial"/>
                <w:color w:val="000000"/>
                <w:sz w:val="20"/>
                <w:szCs w:val="20"/>
              </w:rPr>
              <w:t xml:space="preserve"> DBH)  </w:t>
            </w:r>
          </w:p>
        </w:tc>
        <w:tc>
          <w:tcPr>
            <w:tcW w:w="2117" w:type="dxa"/>
            <w:tcBorders>
              <w:top w:val="single" w:sz="4" w:space="0" w:color="auto"/>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plot</w:t>
            </w:r>
          </w:p>
        </w:tc>
        <w:tc>
          <w:tcPr>
            <w:tcW w:w="2179" w:type="dxa"/>
            <w:tcBorders>
              <w:top w:val="single" w:sz="4" w:space="0" w:color="auto"/>
              <w:left w:val="nil"/>
              <w:bottom w:val="nil"/>
              <w:right w:val="nil"/>
            </w:tcBorders>
            <w:shd w:val="clear" w:color="000000" w:fill="FFFFFF"/>
            <w:hideMark/>
          </w:tcPr>
          <w:p w:rsidR="007342F7" w:rsidRDefault="007342F7" w:rsidP="007342F7">
            <w:pPr>
              <w:ind w:left="164" w:hanging="164"/>
              <w:rPr>
                <w:rFonts w:ascii="Arial" w:eastAsia="Times New Roman" w:hAnsi="Arial" w:cs="Arial"/>
                <w:color w:val="000000"/>
                <w:sz w:val="20"/>
                <w:szCs w:val="20"/>
              </w:rPr>
            </w:pPr>
            <w:r>
              <w:rPr>
                <w:rFonts w:ascii="Arial" w:eastAsia="Times New Roman" w:hAnsi="Arial" w:cs="Arial"/>
                <w:color w:val="000000"/>
                <w:sz w:val="20"/>
                <w:szCs w:val="20"/>
              </w:rPr>
              <w:t>F/S = 20 x 50 m</w:t>
            </w:r>
          </w:p>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10 x 20 m</w:t>
            </w:r>
          </w:p>
        </w:tc>
        <w:tc>
          <w:tcPr>
            <w:tcW w:w="3214" w:type="dxa"/>
            <w:tcBorders>
              <w:top w:val="single" w:sz="4" w:space="0" w:color="auto"/>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Large trees/ ha (combined and by species)</w:t>
            </w:r>
          </w:p>
        </w:tc>
      </w:tr>
      <w:tr w:rsidR="007342F7" w:rsidRPr="007342F7" w:rsidTr="008E5417">
        <w:trPr>
          <w:trHeight w:val="68"/>
        </w:trPr>
        <w:tc>
          <w:tcPr>
            <w:tcW w:w="1821" w:type="dxa"/>
            <w:tcBorders>
              <w:top w:val="nil"/>
              <w:left w:val="nil"/>
              <w:bottom w:val="nil"/>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p>
        </w:tc>
        <w:tc>
          <w:tcPr>
            <w:tcW w:w="2117" w:type="dxa"/>
            <w:tcBorders>
              <w:top w:val="nil"/>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w:t>
            </w:r>
            <w:r>
              <w:rPr>
                <w:rFonts w:ascii="Arial" w:eastAsia="Times New Roman" w:hAnsi="Arial" w:cs="Arial"/>
                <w:color w:val="000000"/>
                <w:sz w:val="20"/>
                <w:szCs w:val="20"/>
              </w:rPr>
              <w:t xml:space="preserve">iameter at Breast </w:t>
            </w:r>
            <w:r w:rsidRPr="007342F7">
              <w:rPr>
                <w:rFonts w:ascii="Arial" w:eastAsia="Times New Roman" w:hAnsi="Arial" w:cs="Arial"/>
                <w:color w:val="000000"/>
                <w:sz w:val="20"/>
                <w:szCs w:val="20"/>
              </w:rPr>
              <w:t>H</w:t>
            </w:r>
            <w:r>
              <w:rPr>
                <w:rFonts w:ascii="Arial" w:eastAsia="Times New Roman" w:hAnsi="Arial" w:cs="Arial"/>
                <w:color w:val="000000"/>
                <w:sz w:val="20"/>
                <w:szCs w:val="20"/>
              </w:rPr>
              <w:t>eight (DBH)</w:t>
            </w:r>
          </w:p>
        </w:tc>
      </w:tr>
      <w:tr w:rsidR="007342F7" w:rsidRPr="007342F7" w:rsidTr="008E5417">
        <w:trPr>
          <w:trHeight w:val="87"/>
        </w:trPr>
        <w:tc>
          <w:tcPr>
            <w:tcW w:w="1821" w:type="dxa"/>
            <w:tcBorders>
              <w:top w:val="nil"/>
              <w:left w:val="nil"/>
              <w:bottom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Number of boles/ tree</w:t>
            </w:r>
          </w:p>
        </w:tc>
      </w:tr>
      <w:tr w:rsidR="007342F7" w:rsidRPr="007342F7" w:rsidTr="008E5417">
        <w:trPr>
          <w:trHeight w:val="65"/>
        </w:trPr>
        <w:tc>
          <w:tcPr>
            <w:tcW w:w="1821" w:type="dxa"/>
            <w:tcBorders>
              <w:top w:val="nil"/>
              <w:left w:val="nil"/>
              <w:bottom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of trees/ vigor class</w:t>
            </w:r>
          </w:p>
        </w:tc>
      </w:tr>
      <w:tr w:rsidR="007342F7" w:rsidRPr="007342F7" w:rsidTr="008E5417">
        <w:trPr>
          <w:trHeight w:val="84"/>
        </w:trPr>
        <w:tc>
          <w:tcPr>
            <w:tcW w:w="1821" w:type="dxa"/>
            <w:tcBorders>
              <w:top w:val="nil"/>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of trees flowering/ fruiting</w:t>
            </w:r>
          </w:p>
        </w:tc>
      </w:tr>
      <w:tr w:rsidR="007342F7" w:rsidRPr="007342F7" w:rsidTr="008E5417">
        <w:trPr>
          <w:trHeight w:val="61"/>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trees/ rooting height class</w:t>
            </w:r>
          </w:p>
          <w:p w:rsidR="009059E9" w:rsidRPr="007342F7" w:rsidRDefault="009059E9" w:rsidP="009059E9">
            <w:pPr>
              <w:ind w:left="182" w:hanging="182"/>
              <w:rPr>
                <w:rFonts w:ascii="Arial" w:eastAsia="Times New Roman" w:hAnsi="Arial" w:cs="Arial"/>
                <w:color w:val="000000"/>
                <w:sz w:val="20"/>
                <w:szCs w:val="20"/>
              </w:rPr>
            </w:pPr>
            <w:r>
              <w:rPr>
                <w:rFonts w:ascii="Arial" w:eastAsia="Times New Roman" w:hAnsi="Arial" w:cs="Arial"/>
                <w:color w:val="000000"/>
                <w:sz w:val="20"/>
                <w:szCs w:val="20"/>
              </w:rPr>
              <w:t>Volume of root sprouts</w:t>
            </w:r>
          </w:p>
        </w:tc>
      </w:tr>
      <w:tr w:rsidR="007342F7" w:rsidRPr="007342F7" w:rsidTr="008E5417">
        <w:trPr>
          <w:trHeight w:val="220"/>
        </w:trPr>
        <w:tc>
          <w:tcPr>
            <w:tcW w:w="1821"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Large Snags </w:t>
            </w:r>
            <w:r w:rsidR="00A027E2">
              <w:rPr>
                <w:rFonts w:ascii="Arial" w:eastAsia="Times New Roman" w:hAnsi="Arial" w:cs="Arial"/>
                <w:color w:val="000000"/>
                <w:sz w:val="20"/>
                <w:szCs w:val="20"/>
              </w:rPr>
              <w:br/>
            </w:r>
            <w:r w:rsidRPr="007342F7">
              <w:rPr>
                <w:rFonts w:ascii="Arial" w:eastAsia="Times New Roman" w:hAnsi="Arial" w:cs="Arial"/>
                <w:color w:val="000000"/>
                <w:sz w:val="20"/>
                <w:szCs w:val="20"/>
              </w:rPr>
              <w:t>(≥10</w:t>
            </w:r>
            <w:r w:rsidR="00A027E2">
              <w:rPr>
                <w:rFonts w:ascii="Arial" w:eastAsia="Times New Roman" w:hAnsi="Arial" w:cs="Arial"/>
                <w:color w:val="000000"/>
                <w:sz w:val="20"/>
                <w:szCs w:val="20"/>
              </w:rPr>
              <w:t xml:space="preserve"> </w:t>
            </w:r>
            <w:r w:rsidR="005222EC">
              <w:rPr>
                <w:rFonts w:ascii="Arial" w:eastAsia="Times New Roman" w:hAnsi="Arial" w:cs="Arial"/>
                <w:color w:val="000000"/>
                <w:sz w:val="20"/>
                <w:szCs w:val="20"/>
              </w:rPr>
              <w:t>cm DBH)</w:t>
            </w:r>
          </w:p>
        </w:tc>
        <w:tc>
          <w:tcPr>
            <w:tcW w:w="2117" w:type="dxa"/>
            <w:tcBorders>
              <w:top w:val="single" w:sz="4" w:space="0" w:color="auto"/>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plot</w:t>
            </w:r>
          </w:p>
        </w:tc>
        <w:tc>
          <w:tcPr>
            <w:tcW w:w="2179" w:type="dxa"/>
            <w:tcBorders>
              <w:top w:val="single" w:sz="4" w:space="0" w:color="auto"/>
              <w:left w:val="nil"/>
              <w:bottom w:val="single" w:sz="4" w:space="0" w:color="auto"/>
              <w:right w:val="nil"/>
            </w:tcBorders>
            <w:shd w:val="clear" w:color="000000" w:fill="FFFFFF"/>
            <w:hideMark/>
          </w:tcPr>
          <w:p w:rsidR="007342F7" w:rsidRDefault="007342F7" w:rsidP="007342F7">
            <w:pPr>
              <w:ind w:left="164" w:hanging="164"/>
              <w:rPr>
                <w:rFonts w:ascii="Arial" w:eastAsia="Times New Roman" w:hAnsi="Arial" w:cs="Arial"/>
                <w:color w:val="000000"/>
                <w:sz w:val="20"/>
                <w:szCs w:val="20"/>
              </w:rPr>
            </w:pPr>
            <w:r>
              <w:rPr>
                <w:rFonts w:ascii="Arial" w:eastAsia="Times New Roman" w:hAnsi="Arial" w:cs="Arial"/>
                <w:color w:val="000000"/>
                <w:sz w:val="20"/>
                <w:szCs w:val="20"/>
              </w:rPr>
              <w:t>F/S = 20 x 50 m</w:t>
            </w:r>
          </w:p>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10 x 20 m</w:t>
            </w:r>
          </w:p>
        </w:tc>
        <w:tc>
          <w:tcPr>
            <w:tcW w:w="3214" w:type="dxa"/>
            <w:tcBorders>
              <w:top w:val="single" w:sz="4" w:space="0" w:color="auto"/>
              <w:left w:val="nil"/>
              <w:bottom w:val="single" w:sz="4" w:space="0" w:color="auto"/>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Snags/ ha</w:t>
            </w:r>
          </w:p>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DBH</w:t>
            </w:r>
          </w:p>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Height</w:t>
            </w:r>
          </w:p>
        </w:tc>
      </w:tr>
      <w:tr w:rsidR="007342F7" w:rsidRPr="007342F7" w:rsidTr="008E5417">
        <w:trPr>
          <w:trHeight w:val="310"/>
        </w:trPr>
        <w:tc>
          <w:tcPr>
            <w:tcW w:w="1821"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Tree Canopy Height</w:t>
            </w:r>
          </w:p>
        </w:tc>
        <w:tc>
          <w:tcPr>
            <w:tcW w:w="2117" w:type="dxa"/>
            <w:tcBorders>
              <w:top w:val="single" w:sz="4" w:space="0" w:color="auto"/>
              <w:left w:val="nil"/>
              <w:bottom w:val="single" w:sz="4" w:space="0" w:color="auto"/>
              <w:right w:val="nil"/>
            </w:tcBorders>
            <w:shd w:val="clear" w:color="000000" w:fill="FFFFFF"/>
            <w:hideMark/>
          </w:tcPr>
          <w:p w:rsidR="007342F7" w:rsidRPr="007342F7" w:rsidRDefault="007342F7" w:rsidP="00A377E4">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Measure five trees</w:t>
            </w:r>
          </w:p>
        </w:tc>
        <w:tc>
          <w:tcPr>
            <w:tcW w:w="2179" w:type="dxa"/>
            <w:tcBorders>
              <w:top w:val="single" w:sz="4" w:space="0" w:color="auto"/>
              <w:left w:val="nil"/>
              <w:bottom w:val="single" w:sz="4" w:space="0" w:color="auto"/>
              <w:right w:val="nil"/>
            </w:tcBorders>
            <w:shd w:val="clear" w:color="000000" w:fill="FFFFFF"/>
            <w:hideMark/>
          </w:tcPr>
          <w:p w:rsidR="00AD583D"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F/S= 20 x 50 m</w:t>
            </w:r>
          </w:p>
          <w:p w:rsidR="007342F7" w:rsidRPr="007342F7"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10 x 20 m</w:t>
            </w:r>
          </w:p>
        </w:tc>
        <w:tc>
          <w:tcPr>
            <w:tcW w:w="3214" w:type="dxa"/>
            <w:tcBorders>
              <w:top w:val="single" w:sz="4" w:space="0" w:color="auto"/>
              <w:left w:val="nil"/>
              <w:bottom w:val="single" w:sz="4" w:space="0" w:color="auto"/>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Canopy height</w:t>
            </w:r>
          </w:p>
        </w:tc>
      </w:tr>
      <w:tr w:rsidR="007342F7" w:rsidRPr="007342F7" w:rsidTr="008E5417">
        <w:trPr>
          <w:cantSplit/>
          <w:trHeight w:val="80"/>
        </w:trPr>
        <w:tc>
          <w:tcPr>
            <w:tcW w:w="1821" w:type="dxa"/>
            <w:tcBorders>
              <w:top w:val="single" w:sz="4" w:space="0" w:color="auto"/>
              <w:left w:val="nil"/>
              <w:bottom w:val="nil"/>
              <w:right w:val="nil"/>
            </w:tcBorders>
            <w:shd w:val="clear" w:color="000000" w:fill="FFFFFF"/>
            <w:hideMark/>
          </w:tcPr>
          <w:p w:rsidR="00AD583D"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lastRenderedPageBreak/>
              <w:t xml:space="preserve">Large Tree Ferns </w:t>
            </w:r>
          </w:p>
          <w:p w:rsidR="007342F7" w:rsidRPr="007342F7" w:rsidRDefault="00AD583D" w:rsidP="00AD583D">
            <w:pPr>
              <w:ind w:left="183"/>
              <w:rPr>
                <w:rFonts w:ascii="Arial" w:eastAsia="Times New Roman" w:hAnsi="Arial" w:cs="Arial"/>
                <w:color w:val="000000"/>
                <w:sz w:val="20"/>
                <w:szCs w:val="20"/>
              </w:rPr>
            </w:pPr>
            <w:r w:rsidRPr="007342F7">
              <w:rPr>
                <w:rFonts w:ascii="Arial" w:eastAsia="Times New Roman" w:hAnsi="Arial" w:cs="Arial"/>
                <w:color w:val="000000"/>
                <w:sz w:val="20"/>
                <w:szCs w:val="20"/>
              </w:rPr>
              <w:t>(≥1</w:t>
            </w:r>
            <w:r w:rsidR="00A027E2">
              <w:rPr>
                <w:rFonts w:ascii="Arial" w:eastAsia="Times New Roman" w:hAnsi="Arial" w:cs="Arial"/>
                <w:color w:val="000000"/>
                <w:sz w:val="20"/>
                <w:szCs w:val="20"/>
              </w:rPr>
              <w:t>0 cm</w:t>
            </w:r>
            <w:r w:rsidRPr="007342F7">
              <w:rPr>
                <w:rFonts w:ascii="Arial" w:eastAsia="Times New Roman" w:hAnsi="Arial" w:cs="Arial"/>
                <w:color w:val="000000"/>
                <w:sz w:val="20"/>
                <w:szCs w:val="20"/>
              </w:rPr>
              <w:t xml:space="preserve"> diam)</w:t>
            </w:r>
          </w:p>
        </w:tc>
        <w:tc>
          <w:tcPr>
            <w:tcW w:w="2117" w:type="dxa"/>
            <w:tcBorders>
              <w:top w:val="single" w:sz="4" w:space="0" w:color="auto"/>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plot</w:t>
            </w:r>
          </w:p>
        </w:tc>
        <w:tc>
          <w:tcPr>
            <w:tcW w:w="2179" w:type="dxa"/>
            <w:tcBorders>
              <w:top w:val="single" w:sz="4" w:space="0" w:color="auto"/>
              <w:left w:val="nil"/>
              <w:bottom w:val="nil"/>
              <w:right w:val="nil"/>
            </w:tcBorders>
            <w:shd w:val="clear" w:color="000000" w:fill="FFFFFF"/>
            <w:hideMark/>
          </w:tcPr>
          <w:p w:rsidR="007342F7" w:rsidRPr="007342F7" w:rsidRDefault="00CE0595" w:rsidP="007342F7">
            <w:pPr>
              <w:ind w:left="164" w:hanging="164"/>
              <w:rPr>
                <w:rFonts w:ascii="Arial" w:eastAsia="Times New Roman" w:hAnsi="Arial" w:cs="Arial"/>
                <w:color w:val="000000"/>
                <w:sz w:val="20"/>
                <w:szCs w:val="20"/>
              </w:rPr>
            </w:pPr>
            <w:r>
              <w:rPr>
                <w:rFonts w:ascii="Arial" w:eastAsia="Times New Roman" w:hAnsi="Arial" w:cs="Arial"/>
                <w:noProof/>
                <w:color w:val="000000"/>
                <w:sz w:val="20"/>
                <w:szCs w:val="20"/>
              </w:rPr>
              <mc:AlternateContent>
                <mc:Choice Requires="wps">
                  <w:drawing>
                    <wp:anchor distT="0" distB="0" distL="114300" distR="114300" simplePos="0" relativeHeight="251686400" behindDoc="0" locked="0" layoutInCell="1" allowOverlap="1" wp14:anchorId="210C098C" wp14:editId="65D7076A">
                      <wp:simplePos x="0" y="0"/>
                      <wp:positionH relativeFrom="column">
                        <wp:posOffset>1172210</wp:posOffset>
                      </wp:positionH>
                      <wp:positionV relativeFrom="paragraph">
                        <wp:posOffset>-581025</wp:posOffset>
                      </wp:positionV>
                      <wp:extent cx="937260" cy="237490"/>
                      <wp:effectExtent l="635" t="0" r="0" b="635"/>
                      <wp:wrapNone/>
                      <wp:docPr id="65"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1B771D" w:rsidRDefault="00E01466" w:rsidP="001B771D">
                                  <w:pPr>
                                    <w:rPr>
                                      <w:rFonts w:ascii="Arial" w:hAnsi="Arial" w:cs="Arial"/>
                                      <w:sz w:val="20"/>
                                      <w:szCs w:val="20"/>
                                    </w:rPr>
                                  </w:pPr>
                                  <w:r w:rsidRPr="001B771D">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64" o:spid="_x0000_s1110" type="#_x0000_t202" style="position:absolute;left:0;text-align:left;margin-left:92.3pt;margin-top:-45.75pt;width:73.8pt;height:18.7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" filled="f" stroked="f">
                      <v:textbox style="mso-fit-shape-to-text:t">
                        <w:txbxContent>
                          <w:p w:rsidR="00E01466" w:rsidRPr="001B771D" w:rsidRDefault="00E01466" w:rsidP="001B771D">
                            <w:pPr>
                              <w:rPr>
                                <w:rFonts w:ascii="Arial" w:hAnsi="Arial" w:cs="Arial"/>
                                <w:sz w:val="20"/>
                                <w:szCs w:val="20"/>
                              </w:rPr>
                            </w:pPr>
                            <w:r w:rsidRPr="001B771D">
                              <w:rPr>
                                <w:rFonts w:ascii="Arial" w:hAnsi="Arial" w:cs="Arial"/>
                                <w:sz w:val="20"/>
                                <w:szCs w:val="20"/>
                              </w:rPr>
                              <w:t>(Continued)</w:t>
                            </w:r>
                          </w:p>
                        </w:txbxContent>
                      </v:textbox>
                    </v:shape>
                  </w:pict>
                </mc:Fallback>
              </mc:AlternateContent>
            </w:r>
            <w:r w:rsidR="007342F7" w:rsidRPr="007342F7">
              <w:rPr>
                <w:rFonts w:ascii="Arial" w:eastAsia="Times New Roman" w:hAnsi="Arial" w:cs="Arial"/>
                <w:color w:val="000000"/>
                <w:sz w:val="20"/>
                <w:szCs w:val="20"/>
              </w:rPr>
              <w:t>F = 10 x 25 m</w:t>
            </w:r>
          </w:p>
        </w:tc>
        <w:tc>
          <w:tcPr>
            <w:tcW w:w="3214" w:type="dxa"/>
            <w:tcBorders>
              <w:top w:val="single" w:sz="4" w:space="0" w:color="auto"/>
              <w:left w:val="nil"/>
              <w:bottom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Large tree ferns/ ha</w:t>
            </w:r>
          </w:p>
          <w:p w:rsidR="00AD583D"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Diameter</w:t>
            </w:r>
          </w:p>
          <w:p w:rsidR="0019365B" w:rsidRDefault="0019365B"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 ferns/ rooting height class</w:t>
            </w:r>
          </w:p>
          <w:p w:rsidR="0019365B" w:rsidRDefault="0019365B"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 ferns/ foliar height class</w:t>
            </w:r>
          </w:p>
          <w:p w:rsidR="0019365B" w:rsidRPr="007342F7" w:rsidRDefault="0019365B"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Stem length</w:t>
            </w:r>
          </w:p>
        </w:tc>
      </w:tr>
      <w:tr w:rsidR="007342F7" w:rsidRPr="007342F7" w:rsidTr="008E5417">
        <w:trPr>
          <w:trHeight w:val="178"/>
        </w:trPr>
        <w:tc>
          <w:tcPr>
            <w:tcW w:w="1821" w:type="dxa"/>
            <w:tcBorders>
              <w:top w:val="single" w:sz="4" w:space="0" w:color="auto"/>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Large Dead Tree Ferns </w:t>
            </w:r>
          </w:p>
        </w:tc>
        <w:tc>
          <w:tcPr>
            <w:tcW w:w="2117" w:type="dxa"/>
            <w:tcBorders>
              <w:top w:val="single" w:sz="4" w:space="0" w:color="auto"/>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plot</w:t>
            </w:r>
          </w:p>
        </w:tc>
        <w:tc>
          <w:tcPr>
            <w:tcW w:w="2179" w:type="dxa"/>
            <w:tcBorders>
              <w:top w:val="single" w:sz="4" w:space="0" w:color="auto"/>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 = 10 x 25 m</w:t>
            </w:r>
          </w:p>
        </w:tc>
        <w:tc>
          <w:tcPr>
            <w:tcW w:w="3214" w:type="dxa"/>
            <w:tcBorders>
              <w:top w:val="single" w:sz="4" w:space="0" w:color="auto"/>
              <w:left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Large dead tree ferns/ ha</w:t>
            </w:r>
          </w:p>
          <w:p w:rsidR="00AD583D"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Diameter</w:t>
            </w:r>
          </w:p>
        </w:tc>
      </w:tr>
      <w:tr w:rsidR="007342F7" w:rsidRPr="007342F7" w:rsidTr="008E5417">
        <w:trPr>
          <w:trHeight w:val="101"/>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r w:rsidRPr="007342F7">
              <w:rPr>
                <w:rFonts w:ascii="Arial" w:eastAsia="Times New Roman" w:hAnsi="Arial" w:cs="Arial"/>
                <w:color w:val="000000"/>
                <w:sz w:val="20"/>
                <w:szCs w:val="20"/>
              </w:rPr>
              <w:t>(≥1</w:t>
            </w:r>
            <w:r w:rsidR="00A027E2">
              <w:rPr>
                <w:rFonts w:ascii="Arial" w:eastAsia="Times New Roman" w:hAnsi="Arial" w:cs="Arial"/>
                <w:color w:val="000000"/>
                <w:sz w:val="20"/>
                <w:szCs w:val="20"/>
              </w:rPr>
              <w:t>0 cm</w:t>
            </w:r>
            <w:r w:rsidRPr="007342F7">
              <w:rPr>
                <w:rFonts w:ascii="Arial" w:eastAsia="Times New Roman" w:hAnsi="Arial" w:cs="Arial"/>
                <w:color w:val="000000"/>
                <w:sz w:val="20"/>
                <w:szCs w:val="20"/>
              </w:rPr>
              <w:t xml:space="preserve"> diam) </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Stem length</w:t>
            </w:r>
          </w:p>
        </w:tc>
      </w:tr>
      <w:tr w:rsidR="007342F7" w:rsidRPr="007342F7" w:rsidTr="008E5417">
        <w:trPr>
          <w:trHeight w:val="178"/>
        </w:trPr>
        <w:tc>
          <w:tcPr>
            <w:tcW w:w="1821" w:type="dxa"/>
            <w:tcBorders>
              <w:top w:val="single" w:sz="4" w:space="0" w:color="A5A5A5"/>
              <w:left w:val="nil"/>
              <w:bottom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Small Trees </w:t>
            </w:r>
            <w:r w:rsidR="005222EC">
              <w:rPr>
                <w:rFonts w:ascii="Arial" w:eastAsia="Times New Roman" w:hAnsi="Arial" w:cs="Arial"/>
                <w:color w:val="000000"/>
                <w:sz w:val="20"/>
                <w:szCs w:val="20"/>
              </w:rPr>
              <w:br/>
            </w:r>
            <w:r w:rsidR="00AD583D" w:rsidRPr="007342F7">
              <w:rPr>
                <w:rFonts w:ascii="Arial" w:eastAsia="Times New Roman" w:hAnsi="Arial" w:cs="Arial"/>
                <w:color w:val="000000"/>
                <w:sz w:val="20"/>
                <w:szCs w:val="20"/>
              </w:rPr>
              <w:t>(&lt;1</w:t>
            </w:r>
            <w:r w:rsidR="00A027E2">
              <w:rPr>
                <w:rFonts w:ascii="Arial" w:eastAsia="Times New Roman" w:hAnsi="Arial" w:cs="Arial"/>
                <w:color w:val="000000"/>
                <w:sz w:val="20"/>
                <w:szCs w:val="20"/>
              </w:rPr>
              <w:t>0 cm</w:t>
            </w:r>
            <w:r w:rsidR="00AD583D" w:rsidRPr="007342F7">
              <w:rPr>
                <w:rFonts w:ascii="Arial" w:eastAsia="Times New Roman" w:hAnsi="Arial" w:cs="Arial"/>
                <w:color w:val="000000"/>
                <w:sz w:val="20"/>
                <w:szCs w:val="20"/>
              </w:rPr>
              <w:t xml:space="preserve"> DBH)</w:t>
            </w:r>
          </w:p>
        </w:tc>
        <w:tc>
          <w:tcPr>
            <w:tcW w:w="2117" w:type="dxa"/>
            <w:tcBorders>
              <w:top w:val="single" w:sz="4" w:space="0" w:color="A5A5A5"/>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subplot(s)</w:t>
            </w:r>
          </w:p>
        </w:tc>
        <w:tc>
          <w:tcPr>
            <w:tcW w:w="2179" w:type="dxa"/>
            <w:tcBorders>
              <w:top w:val="single" w:sz="4" w:space="0" w:color="A5A5A5"/>
              <w:left w:val="nil"/>
              <w:bottom w:val="nil"/>
              <w:right w:val="nil"/>
            </w:tcBorders>
            <w:shd w:val="clear" w:color="000000" w:fill="FFFFFF"/>
            <w:hideMark/>
          </w:tcPr>
          <w:p w:rsidR="007342F7" w:rsidRDefault="007342F7" w:rsidP="007342F7">
            <w:pPr>
              <w:ind w:left="164" w:hanging="164"/>
              <w:rPr>
                <w:rFonts w:ascii="Arial" w:eastAsia="Times New Roman" w:hAnsi="Arial" w:cs="Arial"/>
                <w:color w:val="000000"/>
                <w:sz w:val="20"/>
                <w:szCs w:val="20"/>
              </w:rPr>
            </w:pPr>
            <w:r>
              <w:rPr>
                <w:rFonts w:ascii="Arial" w:eastAsia="Times New Roman" w:hAnsi="Arial" w:cs="Arial"/>
                <w:color w:val="000000"/>
                <w:sz w:val="20"/>
                <w:szCs w:val="20"/>
              </w:rPr>
              <w:t>F = 10 x 25 m</w:t>
            </w:r>
          </w:p>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S = 20 x 50 m</w:t>
            </w:r>
          </w:p>
        </w:tc>
        <w:tc>
          <w:tcPr>
            <w:tcW w:w="3214" w:type="dxa"/>
            <w:tcBorders>
              <w:top w:val="single" w:sz="4" w:space="0" w:color="A5A5A5"/>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Small trees/ ha (combined and by species)</w:t>
            </w:r>
          </w:p>
        </w:tc>
      </w:tr>
      <w:tr w:rsidR="007342F7" w:rsidRPr="007342F7" w:rsidTr="008E5417">
        <w:trPr>
          <w:trHeight w:val="112"/>
        </w:trPr>
        <w:tc>
          <w:tcPr>
            <w:tcW w:w="1821" w:type="dxa"/>
            <w:tcBorders>
              <w:top w:val="nil"/>
              <w:left w:val="nil"/>
              <w:bottom w:val="nil"/>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p>
        </w:tc>
        <w:tc>
          <w:tcPr>
            <w:tcW w:w="2117" w:type="dxa"/>
            <w:tcBorders>
              <w:top w:val="nil"/>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2 - 2 x 20 m</w:t>
            </w:r>
          </w:p>
        </w:tc>
        <w:tc>
          <w:tcPr>
            <w:tcW w:w="3214" w:type="dxa"/>
            <w:tcBorders>
              <w:top w:val="nil"/>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DBH category</w:t>
            </w:r>
          </w:p>
        </w:tc>
      </w:tr>
      <w:tr w:rsidR="007342F7" w:rsidRPr="007342F7" w:rsidTr="008E5417">
        <w:trPr>
          <w:trHeight w:val="108"/>
        </w:trPr>
        <w:tc>
          <w:tcPr>
            <w:tcW w:w="1821" w:type="dxa"/>
            <w:tcBorders>
              <w:top w:val="nil"/>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p>
        </w:tc>
      </w:tr>
      <w:tr w:rsidR="007342F7" w:rsidRPr="007342F7" w:rsidTr="008E5417">
        <w:trPr>
          <w:trHeight w:val="72"/>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trees/ rooting height class</w:t>
            </w:r>
          </w:p>
        </w:tc>
      </w:tr>
      <w:tr w:rsidR="007342F7" w:rsidRPr="007342F7" w:rsidTr="008E5417">
        <w:trPr>
          <w:trHeight w:val="213"/>
        </w:trPr>
        <w:tc>
          <w:tcPr>
            <w:tcW w:w="1821" w:type="dxa"/>
            <w:tcBorders>
              <w:top w:val="single" w:sz="4" w:space="0" w:color="auto"/>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Small Snags </w:t>
            </w:r>
            <w:r w:rsidR="005222EC">
              <w:rPr>
                <w:rFonts w:ascii="Arial" w:eastAsia="Times New Roman" w:hAnsi="Arial" w:cs="Arial"/>
                <w:color w:val="000000"/>
                <w:sz w:val="20"/>
                <w:szCs w:val="20"/>
              </w:rPr>
              <w:br/>
            </w:r>
            <w:r w:rsidR="00AD583D" w:rsidRPr="007342F7">
              <w:rPr>
                <w:rFonts w:ascii="Arial" w:eastAsia="Times New Roman" w:hAnsi="Arial" w:cs="Arial"/>
                <w:color w:val="000000"/>
                <w:sz w:val="20"/>
                <w:szCs w:val="20"/>
              </w:rPr>
              <w:t>(&lt;1</w:t>
            </w:r>
            <w:r w:rsidR="00A027E2">
              <w:rPr>
                <w:rFonts w:ascii="Arial" w:eastAsia="Times New Roman" w:hAnsi="Arial" w:cs="Arial"/>
                <w:color w:val="000000"/>
                <w:sz w:val="20"/>
                <w:szCs w:val="20"/>
              </w:rPr>
              <w:t>0 cm</w:t>
            </w:r>
            <w:r w:rsidR="00AD583D" w:rsidRPr="007342F7">
              <w:rPr>
                <w:rFonts w:ascii="Arial" w:eastAsia="Times New Roman" w:hAnsi="Arial" w:cs="Arial"/>
                <w:color w:val="000000"/>
                <w:sz w:val="20"/>
                <w:szCs w:val="20"/>
              </w:rPr>
              <w:t xml:space="preserve"> DBH)</w:t>
            </w:r>
          </w:p>
        </w:tc>
        <w:tc>
          <w:tcPr>
            <w:tcW w:w="2117" w:type="dxa"/>
            <w:tcBorders>
              <w:top w:val="single" w:sz="4" w:space="0" w:color="auto"/>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subplot(s)</w:t>
            </w:r>
          </w:p>
        </w:tc>
        <w:tc>
          <w:tcPr>
            <w:tcW w:w="2179" w:type="dxa"/>
            <w:tcBorders>
              <w:top w:val="single" w:sz="4" w:space="0" w:color="auto"/>
              <w:left w:val="nil"/>
              <w:right w:val="nil"/>
            </w:tcBorders>
            <w:shd w:val="clear" w:color="000000" w:fill="FFFFFF"/>
            <w:hideMark/>
          </w:tcPr>
          <w:p w:rsidR="00AD583D" w:rsidRDefault="00AD583D" w:rsidP="007342F7">
            <w:pPr>
              <w:ind w:left="164" w:hanging="164"/>
              <w:rPr>
                <w:rFonts w:ascii="Arial" w:eastAsia="Times New Roman" w:hAnsi="Arial" w:cs="Arial"/>
                <w:color w:val="000000"/>
                <w:sz w:val="20"/>
                <w:szCs w:val="20"/>
              </w:rPr>
            </w:pPr>
            <w:r>
              <w:rPr>
                <w:rFonts w:ascii="Arial" w:eastAsia="Times New Roman" w:hAnsi="Arial" w:cs="Arial"/>
                <w:color w:val="000000"/>
                <w:sz w:val="20"/>
                <w:szCs w:val="20"/>
              </w:rPr>
              <w:t>F = 10 x 25 m</w:t>
            </w:r>
          </w:p>
          <w:p w:rsidR="007342F7" w:rsidRPr="007342F7" w:rsidRDefault="00AD583D" w:rsidP="007342F7">
            <w:pPr>
              <w:ind w:left="164" w:hanging="164"/>
              <w:rPr>
                <w:rFonts w:ascii="Arial" w:eastAsia="Times New Roman" w:hAnsi="Arial" w:cs="Arial"/>
                <w:color w:val="000000"/>
                <w:sz w:val="20"/>
                <w:szCs w:val="20"/>
              </w:rPr>
            </w:pPr>
            <w:r>
              <w:rPr>
                <w:rFonts w:ascii="Arial" w:eastAsia="Times New Roman" w:hAnsi="Arial" w:cs="Arial"/>
                <w:color w:val="000000"/>
                <w:sz w:val="20"/>
                <w:szCs w:val="20"/>
              </w:rPr>
              <w:t>S = 20 x 50 m</w:t>
            </w:r>
          </w:p>
        </w:tc>
        <w:tc>
          <w:tcPr>
            <w:tcW w:w="3214" w:type="dxa"/>
            <w:tcBorders>
              <w:top w:val="single" w:sz="4" w:space="0" w:color="auto"/>
              <w:left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Snags/ ha</w:t>
            </w:r>
          </w:p>
          <w:p w:rsidR="00AD583D"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DBH</w:t>
            </w:r>
          </w:p>
        </w:tc>
      </w:tr>
      <w:tr w:rsidR="007342F7" w:rsidRPr="007342F7" w:rsidTr="008E5417">
        <w:trPr>
          <w:trHeight w:val="44"/>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2 - 2 x 20 m</w:t>
            </w:r>
          </w:p>
        </w:tc>
        <w:tc>
          <w:tcPr>
            <w:tcW w:w="3214" w:type="dxa"/>
            <w:tcBorders>
              <w:top w:val="nil"/>
              <w:left w:val="nil"/>
              <w:bottom w:val="single" w:sz="4" w:space="0" w:color="auto"/>
              <w:right w:val="nil"/>
            </w:tcBorders>
            <w:shd w:val="clear" w:color="000000" w:fill="FFFFFF"/>
            <w:hideMark/>
          </w:tcPr>
          <w:p w:rsidR="007342F7"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Height</w:t>
            </w:r>
          </w:p>
        </w:tc>
      </w:tr>
      <w:tr w:rsidR="007342F7" w:rsidRPr="007342F7" w:rsidTr="008E5417">
        <w:trPr>
          <w:trHeight w:val="213"/>
        </w:trPr>
        <w:tc>
          <w:tcPr>
            <w:tcW w:w="1821" w:type="dxa"/>
            <w:tcBorders>
              <w:top w:val="single" w:sz="4" w:space="0" w:color="auto"/>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Small Tree Ferns </w:t>
            </w:r>
            <w:r w:rsidR="00AD583D">
              <w:rPr>
                <w:rFonts w:ascii="Arial" w:eastAsia="Times New Roman" w:hAnsi="Arial" w:cs="Arial"/>
                <w:color w:val="000000"/>
                <w:sz w:val="20"/>
                <w:szCs w:val="20"/>
              </w:rPr>
              <w:br/>
            </w:r>
            <w:r w:rsidR="00AD583D" w:rsidRPr="007342F7">
              <w:rPr>
                <w:rFonts w:ascii="Arial" w:eastAsia="Times New Roman" w:hAnsi="Arial" w:cs="Arial"/>
                <w:color w:val="000000"/>
                <w:sz w:val="20"/>
                <w:szCs w:val="20"/>
              </w:rPr>
              <w:t>(&lt;1</w:t>
            </w:r>
            <w:r w:rsidR="00A027E2">
              <w:rPr>
                <w:rFonts w:ascii="Arial" w:eastAsia="Times New Roman" w:hAnsi="Arial" w:cs="Arial"/>
                <w:color w:val="000000"/>
                <w:sz w:val="20"/>
                <w:szCs w:val="20"/>
              </w:rPr>
              <w:t>0 cm</w:t>
            </w:r>
            <w:r w:rsidR="00AD583D" w:rsidRPr="007342F7">
              <w:rPr>
                <w:rFonts w:ascii="Arial" w:eastAsia="Times New Roman" w:hAnsi="Arial" w:cs="Arial"/>
                <w:color w:val="000000"/>
                <w:sz w:val="20"/>
                <w:szCs w:val="20"/>
              </w:rPr>
              <w:t xml:space="preserve"> DBH)</w:t>
            </w:r>
          </w:p>
        </w:tc>
        <w:tc>
          <w:tcPr>
            <w:tcW w:w="2117" w:type="dxa"/>
            <w:tcBorders>
              <w:top w:val="single" w:sz="4" w:space="0" w:color="auto"/>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subplot</w:t>
            </w:r>
          </w:p>
        </w:tc>
        <w:tc>
          <w:tcPr>
            <w:tcW w:w="2179" w:type="dxa"/>
            <w:tcBorders>
              <w:top w:val="single" w:sz="4" w:space="0" w:color="auto"/>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 = 2 x 50 m</w:t>
            </w:r>
          </w:p>
        </w:tc>
        <w:tc>
          <w:tcPr>
            <w:tcW w:w="3214" w:type="dxa"/>
            <w:tcBorders>
              <w:top w:val="single" w:sz="4" w:space="0" w:color="auto"/>
              <w:left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Small tree ferns/ ha</w:t>
            </w:r>
            <w:r w:rsidR="00532D45">
              <w:rPr>
                <w:rFonts w:ascii="Arial" w:eastAsia="Times New Roman" w:hAnsi="Arial" w:cs="Arial"/>
                <w:color w:val="000000"/>
                <w:sz w:val="20"/>
                <w:szCs w:val="20"/>
              </w:rPr>
              <w:t xml:space="preserve"> (combined and by species)</w:t>
            </w:r>
          </w:p>
          <w:p w:rsidR="00532D45" w:rsidRDefault="00532D45" w:rsidP="007342F7">
            <w:pPr>
              <w:ind w:left="182" w:hanging="182"/>
              <w:rPr>
                <w:rFonts w:ascii="Arial" w:eastAsia="Times New Roman" w:hAnsi="Arial" w:cs="Arial"/>
                <w:color w:val="000000"/>
                <w:sz w:val="20"/>
                <w:szCs w:val="20"/>
              </w:rPr>
            </w:pPr>
            <w:r>
              <w:rPr>
                <w:rFonts w:ascii="Arial" w:eastAsia="Times New Roman" w:hAnsi="Arial" w:cs="Arial"/>
                <w:color w:val="000000"/>
                <w:sz w:val="20"/>
                <w:szCs w:val="20"/>
              </w:rPr>
              <w:t>Living status</w:t>
            </w:r>
          </w:p>
          <w:p w:rsidR="00AD583D"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 ferns/ rooting height class</w:t>
            </w:r>
          </w:p>
        </w:tc>
      </w:tr>
      <w:tr w:rsidR="007342F7" w:rsidRPr="007342F7" w:rsidTr="008E5417">
        <w:trPr>
          <w:trHeight w:val="68"/>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 ferns/ foliar height class</w:t>
            </w:r>
          </w:p>
        </w:tc>
      </w:tr>
      <w:tr w:rsidR="007342F7" w:rsidRPr="007342F7" w:rsidTr="008E5417">
        <w:trPr>
          <w:trHeight w:val="152"/>
        </w:trPr>
        <w:tc>
          <w:tcPr>
            <w:tcW w:w="1821" w:type="dxa"/>
            <w:tcBorders>
              <w:top w:val="single" w:sz="4" w:space="0" w:color="auto"/>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Small Dead Tree Ferns </w:t>
            </w:r>
          </w:p>
        </w:tc>
        <w:tc>
          <w:tcPr>
            <w:tcW w:w="2117" w:type="dxa"/>
            <w:tcBorders>
              <w:top w:val="single" w:sz="4" w:space="0" w:color="auto"/>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subplot</w:t>
            </w:r>
          </w:p>
        </w:tc>
        <w:tc>
          <w:tcPr>
            <w:tcW w:w="2179" w:type="dxa"/>
            <w:tcBorders>
              <w:top w:val="single" w:sz="4" w:space="0" w:color="auto"/>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 = 2 x 50 m</w:t>
            </w:r>
          </w:p>
        </w:tc>
        <w:tc>
          <w:tcPr>
            <w:tcW w:w="3214" w:type="dxa"/>
            <w:tcBorders>
              <w:top w:val="single" w:sz="4" w:space="0" w:color="auto"/>
              <w:left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Small dead tree ferns/ ha</w:t>
            </w:r>
          </w:p>
          <w:p w:rsidR="00AD583D" w:rsidRPr="007342F7" w:rsidRDefault="00AD583D" w:rsidP="007342F7">
            <w:pPr>
              <w:ind w:left="182" w:hanging="182"/>
              <w:rPr>
                <w:rFonts w:ascii="Arial" w:eastAsia="Times New Roman" w:hAnsi="Arial" w:cs="Arial"/>
                <w:color w:val="000000"/>
                <w:sz w:val="20"/>
                <w:szCs w:val="20"/>
              </w:rPr>
            </w:pPr>
          </w:p>
        </w:tc>
      </w:tr>
      <w:tr w:rsidR="007342F7" w:rsidRPr="007342F7" w:rsidTr="008E5417">
        <w:trPr>
          <w:trHeight w:val="80"/>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r w:rsidRPr="007342F7">
              <w:rPr>
                <w:rFonts w:ascii="Arial" w:eastAsia="Times New Roman" w:hAnsi="Arial" w:cs="Arial"/>
                <w:color w:val="000000"/>
                <w:sz w:val="20"/>
                <w:szCs w:val="20"/>
              </w:rPr>
              <w:t>(&lt;1</w:t>
            </w:r>
            <w:r w:rsidR="00A027E2">
              <w:rPr>
                <w:rFonts w:ascii="Arial" w:eastAsia="Times New Roman" w:hAnsi="Arial" w:cs="Arial"/>
                <w:color w:val="000000"/>
                <w:sz w:val="20"/>
                <w:szCs w:val="20"/>
              </w:rPr>
              <w:t>0 cm</w:t>
            </w:r>
            <w:r w:rsidRPr="007342F7">
              <w:rPr>
                <w:rFonts w:ascii="Arial" w:eastAsia="Times New Roman" w:hAnsi="Arial" w:cs="Arial"/>
                <w:color w:val="000000"/>
                <w:sz w:val="20"/>
                <w:szCs w:val="20"/>
              </w:rPr>
              <w:t xml:space="preserve"> DBH)</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532D45" w:rsidP="007342F7">
            <w:pPr>
              <w:ind w:left="182" w:hanging="182"/>
              <w:rPr>
                <w:rFonts w:ascii="Arial" w:eastAsia="Times New Roman" w:hAnsi="Arial" w:cs="Arial"/>
                <w:color w:val="000000"/>
                <w:sz w:val="20"/>
                <w:szCs w:val="20"/>
              </w:rPr>
            </w:pPr>
            <w:r>
              <w:rPr>
                <w:rFonts w:ascii="Arial" w:eastAsia="Times New Roman" w:hAnsi="Arial" w:cs="Arial"/>
                <w:color w:val="000000"/>
                <w:sz w:val="20"/>
                <w:szCs w:val="20"/>
              </w:rPr>
              <w:t>% tree ferns/ rooting height class</w:t>
            </w:r>
          </w:p>
        </w:tc>
      </w:tr>
      <w:tr w:rsidR="007342F7" w:rsidRPr="007342F7" w:rsidTr="008E5417">
        <w:trPr>
          <w:trHeight w:val="188"/>
        </w:trPr>
        <w:tc>
          <w:tcPr>
            <w:tcW w:w="1821" w:type="dxa"/>
            <w:tcBorders>
              <w:top w:val="single" w:sz="4" w:space="0" w:color="auto"/>
              <w:left w:val="nil"/>
              <w:bottom w:val="nil"/>
              <w:right w:val="nil"/>
            </w:tcBorders>
            <w:shd w:val="clear" w:color="000000" w:fill="FFFFFF"/>
            <w:hideMark/>
          </w:tcPr>
          <w:p w:rsidR="007342F7" w:rsidRPr="007342F7" w:rsidRDefault="007342F7" w:rsidP="00804A44">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Tree Seedlings (≥0.</w:t>
            </w:r>
            <w:r w:rsidR="00A027E2">
              <w:rPr>
                <w:rFonts w:ascii="Arial" w:eastAsia="Times New Roman" w:hAnsi="Arial" w:cs="Arial"/>
                <w:color w:val="000000"/>
                <w:sz w:val="20"/>
                <w:szCs w:val="20"/>
              </w:rPr>
              <w:t>5 m</w:t>
            </w:r>
            <w:r w:rsidRPr="007342F7">
              <w:rPr>
                <w:rFonts w:ascii="Arial" w:eastAsia="Times New Roman" w:hAnsi="Arial" w:cs="Arial"/>
                <w:color w:val="000000"/>
                <w:sz w:val="20"/>
                <w:szCs w:val="20"/>
              </w:rPr>
              <w:t xml:space="preserve"> &lt;1</w:t>
            </w:r>
            <w:r w:rsidR="00A027E2">
              <w:rPr>
                <w:rFonts w:ascii="Arial" w:eastAsia="Times New Roman" w:hAnsi="Arial" w:cs="Arial"/>
                <w:color w:val="000000"/>
                <w:sz w:val="20"/>
                <w:szCs w:val="20"/>
              </w:rPr>
              <w:t xml:space="preserve"> </w:t>
            </w:r>
          </w:p>
        </w:tc>
        <w:tc>
          <w:tcPr>
            <w:tcW w:w="2117" w:type="dxa"/>
            <w:tcBorders>
              <w:top w:val="single" w:sz="4" w:space="0" w:color="auto"/>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subplot(s)</w:t>
            </w:r>
          </w:p>
        </w:tc>
        <w:tc>
          <w:tcPr>
            <w:tcW w:w="2179" w:type="dxa"/>
            <w:tcBorders>
              <w:top w:val="single" w:sz="4" w:space="0" w:color="auto"/>
              <w:left w:val="nil"/>
              <w:bottom w:val="nil"/>
              <w:right w:val="nil"/>
            </w:tcBorders>
            <w:shd w:val="clear" w:color="000000" w:fill="FFFFFF"/>
            <w:hideMark/>
          </w:tcPr>
          <w:p w:rsidR="00AD583D"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F/S = 2 x 50 m</w:t>
            </w:r>
          </w:p>
          <w:p w:rsidR="007342F7" w:rsidRPr="007342F7"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2 - 2 x 20 m</w:t>
            </w:r>
          </w:p>
        </w:tc>
        <w:tc>
          <w:tcPr>
            <w:tcW w:w="3214" w:type="dxa"/>
            <w:tcBorders>
              <w:top w:val="single" w:sz="4" w:space="0" w:color="auto"/>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Tree seedlings/ ha (combined and by species)</w:t>
            </w:r>
          </w:p>
        </w:tc>
      </w:tr>
      <w:tr w:rsidR="007342F7" w:rsidRPr="007342F7" w:rsidTr="008E5417">
        <w:trPr>
          <w:trHeight w:val="68"/>
        </w:trPr>
        <w:tc>
          <w:tcPr>
            <w:tcW w:w="1821" w:type="dxa"/>
            <w:tcBorders>
              <w:top w:val="nil"/>
              <w:left w:val="nil"/>
              <w:bottom w:val="nil"/>
              <w:right w:val="nil"/>
            </w:tcBorders>
            <w:shd w:val="clear" w:color="000000" w:fill="FFFFFF"/>
            <w:hideMark/>
          </w:tcPr>
          <w:p w:rsidR="007342F7" w:rsidRPr="007342F7" w:rsidRDefault="00804A44" w:rsidP="007342F7">
            <w:pPr>
              <w:ind w:left="183"/>
              <w:rPr>
                <w:rFonts w:ascii="Arial" w:eastAsia="Times New Roman" w:hAnsi="Arial" w:cs="Arial"/>
                <w:color w:val="000000"/>
                <w:sz w:val="20"/>
                <w:szCs w:val="20"/>
              </w:rPr>
            </w:pPr>
            <w:r>
              <w:rPr>
                <w:rFonts w:ascii="Arial" w:eastAsia="Times New Roman" w:hAnsi="Arial" w:cs="Arial"/>
                <w:color w:val="000000"/>
                <w:sz w:val="20"/>
                <w:szCs w:val="20"/>
              </w:rPr>
              <w:t>cm DBH</w:t>
            </w:r>
            <w:r w:rsidRPr="007342F7">
              <w:rPr>
                <w:rFonts w:ascii="Arial" w:eastAsia="Times New Roman" w:hAnsi="Arial" w:cs="Arial"/>
                <w:color w:val="000000"/>
                <w:sz w:val="20"/>
                <w:szCs w:val="20"/>
              </w:rPr>
              <w:t xml:space="preserve">)        </w:t>
            </w:r>
          </w:p>
        </w:tc>
        <w:tc>
          <w:tcPr>
            <w:tcW w:w="2117" w:type="dxa"/>
            <w:tcBorders>
              <w:top w:val="nil"/>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Living status</w:t>
            </w:r>
          </w:p>
        </w:tc>
      </w:tr>
      <w:tr w:rsidR="007342F7" w:rsidRPr="007342F7" w:rsidTr="008E5417">
        <w:trPr>
          <w:trHeight w:val="124"/>
        </w:trPr>
        <w:tc>
          <w:tcPr>
            <w:tcW w:w="1821" w:type="dxa"/>
            <w:tcBorders>
              <w:top w:val="nil"/>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 seedlings/ rooting height class</w:t>
            </w:r>
          </w:p>
        </w:tc>
      </w:tr>
      <w:tr w:rsidR="007342F7" w:rsidRPr="007342F7" w:rsidTr="008E5417">
        <w:trPr>
          <w:trHeight w:val="156"/>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tree seedlings/ foliar height class</w:t>
            </w:r>
          </w:p>
        </w:tc>
      </w:tr>
      <w:tr w:rsidR="007342F7" w:rsidRPr="007342F7" w:rsidTr="008E5417">
        <w:trPr>
          <w:trHeight w:val="213"/>
        </w:trPr>
        <w:tc>
          <w:tcPr>
            <w:tcW w:w="1821" w:type="dxa"/>
            <w:tcBorders>
              <w:top w:val="single" w:sz="4" w:space="0" w:color="auto"/>
              <w:left w:val="nil"/>
              <w:bottom w:val="nil"/>
              <w:right w:val="nil"/>
            </w:tcBorders>
            <w:shd w:val="clear" w:color="000000" w:fill="FFFFFF"/>
            <w:hideMark/>
          </w:tcPr>
          <w:p w:rsidR="007342F7" w:rsidRPr="007342F7" w:rsidRDefault="007342F7" w:rsidP="00AD583D">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Shrubs</w:t>
            </w:r>
            <w:r w:rsidR="00AD583D">
              <w:rPr>
                <w:rFonts w:ascii="Arial" w:eastAsia="Times New Roman" w:hAnsi="Arial" w:cs="Arial"/>
                <w:color w:val="000000"/>
                <w:sz w:val="20"/>
                <w:szCs w:val="20"/>
              </w:rPr>
              <w:br/>
            </w:r>
            <w:r w:rsidR="00AD583D" w:rsidRPr="007342F7">
              <w:rPr>
                <w:rFonts w:ascii="Arial" w:eastAsia="Times New Roman" w:hAnsi="Arial" w:cs="Arial"/>
                <w:color w:val="000000"/>
                <w:sz w:val="20"/>
                <w:szCs w:val="20"/>
              </w:rPr>
              <w:t>(≥0.</w:t>
            </w:r>
            <w:r w:rsidR="00A027E2">
              <w:rPr>
                <w:rFonts w:ascii="Arial" w:eastAsia="Times New Roman" w:hAnsi="Arial" w:cs="Arial"/>
                <w:color w:val="000000"/>
                <w:sz w:val="20"/>
                <w:szCs w:val="20"/>
              </w:rPr>
              <w:t>5 m</w:t>
            </w:r>
            <w:r w:rsidR="00AD583D" w:rsidRPr="007342F7">
              <w:rPr>
                <w:rFonts w:ascii="Arial" w:eastAsia="Times New Roman" w:hAnsi="Arial" w:cs="Arial"/>
                <w:color w:val="000000"/>
                <w:sz w:val="20"/>
                <w:szCs w:val="20"/>
              </w:rPr>
              <w:t>)</w:t>
            </w:r>
          </w:p>
        </w:tc>
        <w:tc>
          <w:tcPr>
            <w:tcW w:w="2117" w:type="dxa"/>
            <w:tcBorders>
              <w:top w:val="single" w:sz="4" w:space="0" w:color="auto"/>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Density in subplot(s)</w:t>
            </w:r>
          </w:p>
        </w:tc>
        <w:tc>
          <w:tcPr>
            <w:tcW w:w="2179" w:type="dxa"/>
            <w:tcBorders>
              <w:top w:val="single" w:sz="4" w:space="0" w:color="auto"/>
              <w:left w:val="nil"/>
              <w:bottom w:val="nil"/>
              <w:right w:val="nil"/>
            </w:tcBorders>
            <w:shd w:val="clear" w:color="000000" w:fill="FFFFFF"/>
            <w:hideMark/>
          </w:tcPr>
          <w:p w:rsidR="00AD583D"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F/S = 2 x 50 m</w:t>
            </w:r>
          </w:p>
          <w:p w:rsidR="007342F7" w:rsidRPr="007342F7"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2 - 2 x 20 m</w:t>
            </w:r>
          </w:p>
        </w:tc>
        <w:tc>
          <w:tcPr>
            <w:tcW w:w="3214" w:type="dxa"/>
            <w:tcBorders>
              <w:top w:val="single" w:sz="4" w:space="0" w:color="auto"/>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Shrubs/ ha (combined and by species)</w:t>
            </w:r>
          </w:p>
        </w:tc>
      </w:tr>
      <w:tr w:rsidR="007342F7" w:rsidRPr="007342F7" w:rsidTr="008E5417">
        <w:trPr>
          <w:trHeight w:val="91"/>
        </w:trPr>
        <w:tc>
          <w:tcPr>
            <w:tcW w:w="1821" w:type="dxa"/>
            <w:tcBorders>
              <w:top w:val="nil"/>
              <w:left w:val="nil"/>
              <w:bottom w:val="nil"/>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p>
        </w:tc>
        <w:tc>
          <w:tcPr>
            <w:tcW w:w="2117" w:type="dxa"/>
            <w:tcBorders>
              <w:top w:val="nil"/>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Living status</w:t>
            </w:r>
          </w:p>
        </w:tc>
      </w:tr>
      <w:tr w:rsidR="007342F7" w:rsidRPr="007342F7" w:rsidTr="008E5417">
        <w:trPr>
          <w:trHeight w:val="72"/>
        </w:trPr>
        <w:tc>
          <w:tcPr>
            <w:tcW w:w="1821" w:type="dxa"/>
            <w:tcBorders>
              <w:top w:val="nil"/>
              <w:left w:val="nil"/>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shrubs/ rooting height class</w:t>
            </w:r>
          </w:p>
        </w:tc>
      </w:tr>
      <w:tr w:rsidR="007342F7" w:rsidRPr="007342F7" w:rsidTr="008E5417">
        <w:trPr>
          <w:trHeight w:val="87"/>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shrubs/ foliar height class</w:t>
            </w:r>
          </w:p>
        </w:tc>
      </w:tr>
      <w:tr w:rsidR="007342F7" w:rsidRPr="007342F7" w:rsidTr="008E5417">
        <w:trPr>
          <w:trHeight w:val="174"/>
        </w:trPr>
        <w:tc>
          <w:tcPr>
            <w:tcW w:w="1821" w:type="dxa"/>
            <w:tcBorders>
              <w:top w:val="single" w:sz="4" w:space="0" w:color="auto"/>
              <w:left w:val="nil"/>
              <w:right w:val="nil"/>
            </w:tcBorders>
            <w:shd w:val="clear" w:color="000000" w:fill="FFFFFF"/>
            <w:hideMark/>
          </w:tcPr>
          <w:p w:rsidR="007342F7" w:rsidRPr="007342F7" w:rsidRDefault="007342F7" w:rsidP="00AD583D">
            <w:pPr>
              <w:ind w:left="183" w:hanging="183"/>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Down </w:t>
            </w:r>
            <w:r w:rsidR="00AD583D">
              <w:rPr>
                <w:rFonts w:ascii="Arial" w:eastAsia="Times New Roman" w:hAnsi="Arial" w:cs="Arial"/>
                <w:color w:val="000000"/>
                <w:sz w:val="20"/>
                <w:szCs w:val="20"/>
              </w:rPr>
              <w:t>Dead W</w:t>
            </w:r>
            <w:r w:rsidRPr="007342F7">
              <w:rPr>
                <w:rFonts w:ascii="Arial" w:eastAsia="Times New Roman" w:hAnsi="Arial" w:cs="Arial"/>
                <w:color w:val="000000"/>
                <w:sz w:val="20"/>
                <w:szCs w:val="20"/>
              </w:rPr>
              <w:t xml:space="preserve">ood </w:t>
            </w:r>
          </w:p>
        </w:tc>
        <w:tc>
          <w:tcPr>
            <w:tcW w:w="2117" w:type="dxa"/>
            <w:tcBorders>
              <w:top w:val="single" w:sz="4" w:space="0" w:color="auto"/>
              <w:left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Planar-intercept</w:t>
            </w:r>
          </w:p>
        </w:tc>
        <w:tc>
          <w:tcPr>
            <w:tcW w:w="2179" w:type="dxa"/>
            <w:tcBorders>
              <w:top w:val="single" w:sz="4" w:space="0" w:color="auto"/>
              <w:left w:val="nil"/>
              <w:right w:val="nil"/>
            </w:tcBorders>
            <w:shd w:val="clear" w:color="000000" w:fill="FFFFFF"/>
            <w:hideMark/>
          </w:tcPr>
          <w:p w:rsidR="00AD583D"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F/S = 90 m</w:t>
            </w:r>
          </w:p>
          <w:p w:rsidR="007342F7" w:rsidRPr="007342F7"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40 m</w:t>
            </w:r>
          </w:p>
        </w:tc>
        <w:tc>
          <w:tcPr>
            <w:tcW w:w="3214" w:type="dxa"/>
            <w:tcBorders>
              <w:top w:val="single" w:sz="4" w:space="0" w:color="auto"/>
              <w:left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Woody logs/ ha</w:t>
            </w:r>
          </w:p>
          <w:p w:rsidR="00AD583D"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DBH</w:t>
            </w:r>
          </w:p>
        </w:tc>
      </w:tr>
      <w:tr w:rsidR="007342F7" w:rsidRPr="007342F7" w:rsidTr="008E5417">
        <w:trPr>
          <w:trHeight w:val="121"/>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r w:rsidRPr="007342F7">
              <w:rPr>
                <w:rFonts w:ascii="Arial" w:eastAsia="Times New Roman" w:hAnsi="Arial" w:cs="Arial"/>
                <w:color w:val="000000"/>
                <w:sz w:val="20"/>
                <w:szCs w:val="20"/>
              </w:rPr>
              <w:t>(≥7.6 cm)</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woody logs/ decay class</w:t>
            </w:r>
          </w:p>
        </w:tc>
      </w:tr>
      <w:tr w:rsidR="007342F7" w:rsidRPr="007342F7" w:rsidTr="008E5417">
        <w:trPr>
          <w:trHeight w:val="188"/>
        </w:trPr>
        <w:tc>
          <w:tcPr>
            <w:tcW w:w="1821" w:type="dxa"/>
            <w:tcBorders>
              <w:top w:val="single" w:sz="4" w:space="0" w:color="auto"/>
              <w:left w:val="nil"/>
              <w:bottom w:val="nil"/>
              <w:right w:val="nil"/>
            </w:tcBorders>
            <w:shd w:val="clear" w:color="000000" w:fill="FFFFFF"/>
            <w:hideMark/>
          </w:tcPr>
          <w:p w:rsidR="007342F7" w:rsidRPr="007342F7" w:rsidRDefault="00AD583D" w:rsidP="00AD583D">
            <w:pPr>
              <w:ind w:left="183" w:hanging="183"/>
              <w:rPr>
                <w:rFonts w:ascii="Arial" w:eastAsia="Times New Roman" w:hAnsi="Arial" w:cs="Arial"/>
                <w:color w:val="000000"/>
                <w:sz w:val="20"/>
                <w:szCs w:val="20"/>
              </w:rPr>
            </w:pPr>
            <w:r>
              <w:rPr>
                <w:rFonts w:ascii="Arial" w:eastAsia="Times New Roman" w:hAnsi="Arial" w:cs="Arial"/>
                <w:color w:val="000000"/>
                <w:sz w:val="20"/>
                <w:szCs w:val="20"/>
              </w:rPr>
              <w:t>Down D</w:t>
            </w:r>
            <w:r w:rsidR="007342F7" w:rsidRPr="007342F7">
              <w:rPr>
                <w:rFonts w:ascii="Arial" w:eastAsia="Times New Roman" w:hAnsi="Arial" w:cs="Arial"/>
                <w:color w:val="000000"/>
                <w:sz w:val="20"/>
                <w:szCs w:val="20"/>
              </w:rPr>
              <w:t xml:space="preserve">ead </w:t>
            </w:r>
            <w:r>
              <w:rPr>
                <w:rFonts w:ascii="Arial" w:eastAsia="Times New Roman" w:hAnsi="Arial" w:cs="Arial"/>
                <w:color w:val="000000"/>
                <w:sz w:val="20"/>
                <w:szCs w:val="20"/>
              </w:rPr>
              <w:t>Tree F</w:t>
            </w:r>
            <w:r w:rsidR="007342F7" w:rsidRPr="007342F7">
              <w:rPr>
                <w:rFonts w:ascii="Arial" w:eastAsia="Times New Roman" w:hAnsi="Arial" w:cs="Arial"/>
                <w:color w:val="000000"/>
                <w:sz w:val="20"/>
                <w:szCs w:val="20"/>
              </w:rPr>
              <w:t xml:space="preserve">erns </w:t>
            </w:r>
          </w:p>
        </w:tc>
        <w:tc>
          <w:tcPr>
            <w:tcW w:w="2117" w:type="dxa"/>
            <w:tcBorders>
              <w:top w:val="single" w:sz="4" w:space="0" w:color="auto"/>
              <w:left w:val="nil"/>
              <w:bottom w:val="nil"/>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Planar-intercept</w:t>
            </w:r>
          </w:p>
        </w:tc>
        <w:tc>
          <w:tcPr>
            <w:tcW w:w="2179" w:type="dxa"/>
            <w:tcBorders>
              <w:top w:val="single" w:sz="4" w:space="0" w:color="auto"/>
              <w:left w:val="nil"/>
              <w:bottom w:val="nil"/>
              <w:right w:val="nil"/>
            </w:tcBorders>
            <w:shd w:val="clear" w:color="000000" w:fill="FFFFFF"/>
            <w:hideMark/>
          </w:tcPr>
          <w:p w:rsidR="00AD583D" w:rsidRDefault="00AD583D" w:rsidP="00AD583D">
            <w:pPr>
              <w:ind w:left="164" w:hanging="164"/>
              <w:rPr>
                <w:rFonts w:ascii="Arial" w:eastAsia="Times New Roman" w:hAnsi="Arial" w:cs="Arial"/>
                <w:color w:val="000000"/>
                <w:sz w:val="20"/>
                <w:szCs w:val="20"/>
              </w:rPr>
            </w:pPr>
            <w:r>
              <w:rPr>
                <w:rFonts w:ascii="Arial" w:eastAsia="Times New Roman" w:hAnsi="Arial" w:cs="Arial"/>
                <w:color w:val="000000"/>
                <w:sz w:val="20"/>
                <w:szCs w:val="20"/>
              </w:rPr>
              <w:t>F/S = 90 m</w:t>
            </w:r>
          </w:p>
          <w:p w:rsidR="007342F7" w:rsidRPr="007342F7" w:rsidRDefault="007342F7" w:rsidP="00AD583D">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C = 40 m</w:t>
            </w:r>
          </w:p>
        </w:tc>
        <w:tc>
          <w:tcPr>
            <w:tcW w:w="3214" w:type="dxa"/>
            <w:tcBorders>
              <w:top w:val="single" w:sz="4" w:space="0" w:color="auto"/>
              <w:left w:val="nil"/>
              <w:bottom w:val="nil"/>
              <w:right w:val="nil"/>
            </w:tcBorders>
            <w:shd w:val="clear" w:color="000000" w:fill="FFFFFF"/>
            <w:hideMark/>
          </w:tcPr>
          <w:p w:rsidR="007342F7" w:rsidRDefault="007342F7"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Tree fern logs/ ha</w:t>
            </w:r>
          </w:p>
          <w:p w:rsidR="00AD583D" w:rsidRPr="007342F7" w:rsidRDefault="00AD583D" w:rsidP="007342F7">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Diameter</w:t>
            </w:r>
          </w:p>
        </w:tc>
      </w:tr>
      <w:tr w:rsidR="007342F7" w:rsidRPr="007342F7" w:rsidTr="008E5417">
        <w:trPr>
          <w:trHeight w:val="121"/>
        </w:trPr>
        <w:tc>
          <w:tcPr>
            <w:tcW w:w="1821" w:type="dxa"/>
            <w:tcBorders>
              <w:top w:val="nil"/>
              <w:left w:val="nil"/>
              <w:bottom w:val="single" w:sz="4" w:space="0" w:color="auto"/>
              <w:right w:val="nil"/>
            </w:tcBorders>
            <w:shd w:val="clear" w:color="000000" w:fill="FFFFFF"/>
            <w:hideMark/>
          </w:tcPr>
          <w:p w:rsidR="007342F7" w:rsidRPr="007342F7" w:rsidRDefault="007342F7" w:rsidP="007342F7">
            <w:pPr>
              <w:ind w:left="183"/>
              <w:rPr>
                <w:rFonts w:ascii="Arial" w:eastAsia="Times New Roman" w:hAnsi="Arial" w:cs="Arial"/>
                <w:color w:val="000000"/>
                <w:sz w:val="20"/>
                <w:szCs w:val="20"/>
              </w:rPr>
            </w:pPr>
            <w:r w:rsidRPr="007342F7">
              <w:rPr>
                <w:rFonts w:ascii="Arial" w:eastAsia="Times New Roman" w:hAnsi="Arial" w:cs="Arial"/>
                <w:color w:val="000000"/>
                <w:sz w:val="20"/>
                <w:szCs w:val="20"/>
              </w:rPr>
              <w:t>(≥7.6 cm)</w:t>
            </w:r>
          </w:p>
        </w:tc>
        <w:tc>
          <w:tcPr>
            <w:tcW w:w="2117" w:type="dxa"/>
            <w:tcBorders>
              <w:top w:val="nil"/>
              <w:left w:val="nil"/>
              <w:bottom w:val="single" w:sz="4" w:space="0" w:color="auto"/>
              <w:right w:val="nil"/>
            </w:tcBorders>
            <w:shd w:val="clear" w:color="000000" w:fill="FFFFFF"/>
            <w:hideMark/>
          </w:tcPr>
          <w:p w:rsidR="007342F7" w:rsidRPr="007342F7" w:rsidRDefault="007342F7" w:rsidP="00AD583D">
            <w:pPr>
              <w:ind w:left="178" w:hanging="178"/>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2179" w:type="dxa"/>
            <w:tcBorders>
              <w:top w:val="nil"/>
              <w:left w:val="nil"/>
              <w:bottom w:val="single" w:sz="4" w:space="0" w:color="auto"/>
              <w:right w:val="nil"/>
            </w:tcBorders>
            <w:shd w:val="clear" w:color="000000" w:fill="FFFFFF"/>
            <w:hideMark/>
          </w:tcPr>
          <w:p w:rsidR="007342F7" w:rsidRPr="007342F7" w:rsidRDefault="007342F7" w:rsidP="007342F7">
            <w:pPr>
              <w:ind w:left="164" w:hanging="164"/>
              <w:rPr>
                <w:rFonts w:ascii="Arial" w:eastAsia="Times New Roman" w:hAnsi="Arial" w:cs="Arial"/>
                <w:color w:val="000000"/>
                <w:sz w:val="20"/>
                <w:szCs w:val="20"/>
              </w:rPr>
            </w:pPr>
            <w:r w:rsidRPr="007342F7">
              <w:rPr>
                <w:rFonts w:ascii="Arial" w:eastAsia="Times New Roman" w:hAnsi="Arial" w:cs="Arial"/>
                <w:color w:val="000000"/>
                <w:sz w:val="20"/>
                <w:szCs w:val="20"/>
              </w:rPr>
              <w:t> </w:t>
            </w:r>
          </w:p>
        </w:tc>
        <w:tc>
          <w:tcPr>
            <w:tcW w:w="3214" w:type="dxa"/>
            <w:tcBorders>
              <w:top w:val="nil"/>
              <w:left w:val="nil"/>
              <w:bottom w:val="single" w:sz="4" w:space="0" w:color="auto"/>
              <w:right w:val="nil"/>
            </w:tcBorders>
            <w:shd w:val="clear" w:color="000000" w:fill="FFFFFF"/>
            <w:hideMark/>
          </w:tcPr>
          <w:p w:rsidR="007342F7" w:rsidRPr="007342F7" w:rsidRDefault="00804A44" w:rsidP="00804A44">
            <w:pPr>
              <w:ind w:left="182" w:hanging="182"/>
              <w:rPr>
                <w:rFonts w:ascii="Arial" w:eastAsia="Times New Roman" w:hAnsi="Arial" w:cs="Arial"/>
                <w:color w:val="000000"/>
                <w:sz w:val="20"/>
                <w:szCs w:val="20"/>
              </w:rPr>
            </w:pPr>
            <w:r w:rsidRPr="007342F7">
              <w:rPr>
                <w:rFonts w:ascii="Arial" w:eastAsia="Times New Roman" w:hAnsi="Arial" w:cs="Arial"/>
                <w:color w:val="000000"/>
                <w:sz w:val="20"/>
                <w:szCs w:val="20"/>
              </w:rPr>
              <w:t xml:space="preserve">% </w:t>
            </w:r>
            <w:r>
              <w:rPr>
                <w:rFonts w:ascii="Arial" w:eastAsia="Times New Roman" w:hAnsi="Arial" w:cs="Arial"/>
                <w:color w:val="000000"/>
                <w:sz w:val="20"/>
                <w:szCs w:val="20"/>
              </w:rPr>
              <w:t>tree fern</w:t>
            </w:r>
            <w:r w:rsidRPr="007342F7">
              <w:rPr>
                <w:rFonts w:ascii="Arial" w:eastAsia="Times New Roman" w:hAnsi="Arial" w:cs="Arial"/>
                <w:color w:val="000000"/>
                <w:sz w:val="20"/>
                <w:szCs w:val="20"/>
              </w:rPr>
              <w:t xml:space="preserve"> logs/ decay class</w:t>
            </w:r>
          </w:p>
        </w:tc>
      </w:tr>
    </w:tbl>
    <w:p w:rsidR="00E81BFB" w:rsidRDefault="00E81BFB" w:rsidP="00E81BFB">
      <w:bookmarkStart w:id="71" w:name="_Toc265829222"/>
    </w:p>
    <w:p w:rsidR="00E81BFB" w:rsidRDefault="00E81BFB" w:rsidP="00E81BFB"/>
    <w:p w:rsidR="00646280" w:rsidRDefault="00646280" w:rsidP="007F072A">
      <w:pPr>
        <w:pStyle w:val="NTR-2ndOrder"/>
      </w:pPr>
      <w:bookmarkStart w:id="72" w:name="_Toc296323147"/>
      <w:r>
        <w:t xml:space="preserve">Procedures for Selecting </w:t>
      </w:r>
      <w:r w:rsidRPr="00366CF3">
        <w:t>Sampling</w:t>
      </w:r>
      <w:r>
        <w:t xml:space="preserve"> Locations (Spatial Design)</w:t>
      </w:r>
      <w:bookmarkEnd w:id="71"/>
      <w:bookmarkEnd w:id="72"/>
    </w:p>
    <w:p w:rsidR="0052537C" w:rsidRDefault="00646280" w:rsidP="00646280">
      <w:r>
        <w:t>The focal terrestrial plant communities spatial sampling design ensures that sampling units or plots are (1) randomly located within the sampling frame and (2) are well interspersed throughout the sampling frame. For each sampled community, the zone of i</w:t>
      </w:r>
      <w:r w:rsidRPr="00366CF3">
        <w:t xml:space="preserve">nference </w:t>
      </w:r>
      <w:r>
        <w:t>is the</w:t>
      </w:r>
      <w:r w:rsidRPr="00366CF3">
        <w:t xml:space="preserve"> </w:t>
      </w:r>
      <w:r>
        <w:lastRenderedPageBreak/>
        <w:t xml:space="preserve">sampling frame. This level of inference </w:t>
      </w:r>
      <w:r w:rsidRPr="00366CF3">
        <w:t xml:space="preserve">is justified </w:t>
      </w:r>
      <w:r>
        <w:t xml:space="preserve">since the plot selection process is unbiased and ensures that </w:t>
      </w:r>
      <w:r w:rsidRPr="00366CF3">
        <w:t xml:space="preserve">samples </w:t>
      </w:r>
      <w:r>
        <w:t>can be</w:t>
      </w:r>
      <w:r w:rsidRPr="00366CF3">
        <w:t xml:space="preserve"> drawn from anywhere within the delineated </w:t>
      </w:r>
      <w:r>
        <w:t>sampling frame</w:t>
      </w:r>
      <w:r w:rsidRPr="00366CF3">
        <w:t>.</w:t>
      </w:r>
      <w:r>
        <w:t xml:space="preserve"> </w:t>
      </w:r>
    </w:p>
    <w:p w:rsidR="0052537C" w:rsidRDefault="0052537C" w:rsidP="00646280"/>
    <w:p w:rsidR="00646280" w:rsidRPr="00366CF3" w:rsidRDefault="00646280" w:rsidP="00646280">
      <w:r>
        <w:t>S</w:t>
      </w:r>
      <w:r w:rsidRPr="00366CF3">
        <w:t>everal spatial sampling methods were considered for this p</w:t>
      </w:r>
      <w:r>
        <w:t xml:space="preserve">rotocol including: stratified, </w:t>
      </w:r>
      <w:r w:rsidRPr="00366CF3">
        <w:t xml:space="preserve">cluster, and Generalized Random Tessellation Stratified (GRTS) sampling </w:t>
      </w:r>
      <w:r w:rsidR="00246D6B" w:rsidRPr="00366CF3">
        <w:fldChar w:fldCharType="begin"/>
      </w:r>
      <w:r w:rsidR="00C151FA">
        <w:instrText xml:space="preserve"> ADDIN EN.CITE &lt;EndNote&gt;&lt;Cite&gt;&lt;Author&gt;DeBacker&lt;/Author&gt;&lt;Year&gt;2005&lt;/Year&gt;&lt;RecNum&gt;307&lt;/RecNum&gt;&lt;DisplayText&gt;(DeBacker et al. 2005)&lt;/DisplayText&gt;&lt;record&gt;&lt;rec-number&gt;307&lt;/rec-number&gt;&lt;foreign-keys&gt;&lt;key app="EN" db-id="29wd9fdxkttawpevre3ptatrsdx2se0wz5da"&gt;307&lt;/key&gt;&lt;/foreign-keys&gt;&lt;ref-type name="Book"&gt;6&lt;/ref-type&gt;&lt;contributors&gt;&lt;authors&gt;&lt;author&gt;DeBacker, M.D.&lt;/author&gt;&lt;author&gt;Young, C.C&lt;/author&gt;&lt;author&gt;Adams, P.&lt;/author&gt;&lt;author&gt;Morrison, L.&lt;/author&gt;&lt;author&gt;Peitz, D.&lt;/author&gt;&lt;author&gt;Rowell, G.A.&lt;/author&gt;&lt;author&gt;Williams, M.&lt;/author&gt;&lt;author&gt;Bowles, D.&lt;/author&gt;&lt;/authors&gt;&lt;/contributors&gt;&lt;titles&gt;&lt;title&gt;Heartland Inventory and Monitoring Network and Prairie Cluster Prototype Monitoring Program Vital Signs Monitoring Plan. National Park Service, Heartland Inventory and Monitoring Network and Prairie Cluster Prototype Monitoring Program, Wilson&amp;apos;s Creek National Battlefield, Republic, MO.&lt;/title&gt;&lt;/titles&gt;&lt;dates&gt;&lt;year&gt;2005&lt;/year&gt;&lt;/dates&gt;&lt;urls&gt;&lt;/urls&gt;&lt;/record&gt;&lt;/Cite&gt;&lt;/EndNote&gt;</w:instrText>
      </w:r>
      <w:r w:rsidR="00246D6B" w:rsidRPr="00366CF3">
        <w:fldChar w:fldCharType="separate"/>
      </w:r>
      <w:r w:rsidR="00C151FA">
        <w:rPr>
          <w:noProof/>
        </w:rPr>
        <w:t>(DeBacker et al. 2005)</w:t>
      </w:r>
      <w:r w:rsidR="00246D6B" w:rsidRPr="00366CF3">
        <w:fldChar w:fldCharType="end"/>
      </w:r>
      <w:r>
        <w:t xml:space="preserve">. </w:t>
      </w:r>
      <w:r w:rsidRPr="00366CF3">
        <w:t>Stratified and cluster sampling involve dividing the population int</w:t>
      </w:r>
      <w:r>
        <w:t>o subgroups prior to sampling. I</w:t>
      </w:r>
      <w:r w:rsidRPr="00366CF3">
        <w:t xml:space="preserve">n </w:t>
      </w:r>
      <w:r>
        <w:t xml:space="preserve">the </w:t>
      </w:r>
      <w:r w:rsidRPr="00366CF3">
        <w:t xml:space="preserve">absence of long-term monitoring results from the focal </w:t>
      </w:r>
      <w:r>
        <w:t xml:space="preserve">plant </w:t>
      </w:r>
      <w:r w:rsidRPr="00366CF3">
        <w:t xml:space="preserve">communities, further stratification </w:t>
      </w:r>
      <w:r>
        <w:t xml:space="preserve">(beyond the stratification previously detailed for selecting communities or for dividing target populations into multiple sampling frames) </w:t>
      </w:r>
      <w:r w:rsidRPr="00366CF3">
        <w:t xml:space="preserve">or cluster sampling methods were deemed </w:t>
      </w:r>
      <w:r>
        <w:t>un</w:t>
      </w:r>
      <w:r w:rsidRPr="00366CF3">
        <w:t xml:space="preserve">necessary or </w:t>
      </w:r>
      <w:r>
        <w:t>inappropriate.</w:t>
      </w:r>
      <w:r w:rsidRPr="00366CF3">
        <w:t xml:space="preserve"> As data become available from this protocol after several sampling cycles, vegetation parameters in some communities may be found to exhibit different responses to clearly definable habitat features (e.g., ridge top versus valley bottom in wet forest at NPSA), at which point further stratification of some sampling frames may be considered. </w:t>
      </w:r>
      <w:r>
        <w:t>T</w:t>
      </w:r>
      <w:r w:rsidRPr="00366CF3">
        <w:t xml:space="preserve">he GRTS system </w:t>
      </w:r>
      <w:r w:rsidR="00797522">
        <w:t xml:space="preserve">combines aspects of both </w:t>
      </w:r>
      <w:r w:rsidR="00B72BC0">
        <w:t>Simple Random S</w:t>
      </w:r>
      <w:r w:rsidR="005F4BA5">
        <w:t>ampling (</w:t>
      </w:r>
      <w:r w:rsidR="00797522">
        <w:t>SRS</w:t>
      </w:r>
      <w:r w:rsidR="005F4BA5">
        <w:t>)</w:t>
      </w:r>
      <w:r w:rsidR="00797522">
        <w:t xml:space="preserve"> and stratified sampling </w:t>
      </w:r>
      <w:r w:rsidRPr="00366CF3">
        <w:t xml:space="preserve">in that plots are randomly distributed </w:t>
      </w:r>
      <w:r w:rsidR="00797522">
        <w:t>yet spatially balanced</w:t>
      </w:r>
      <w:r>
        <w:t xml:space="preserve">. </w:t>
      </w:r>
      <w:r w:rsidR="00797522">
        <w:t xml:space="preserve">The largest drawback of GRTS for this protocol is that </w:t>
      </w:r>
      <w:r w:rsidRPr="00366CF3">
        <w:t xml:space="preserve">it is difficult to implement in terrain that has </w:t>
      </w:r>
      <w:r>
        <w:t>limited</w:t>
      </w:r>
      <w:r w:rsidRPr="00366CF3">
        <w:t xml:space="preserve"> access as is the case for many of the focal plant communities within the PACN. </w:t>
      </w:r>
      <w:r>
        <w:t xml:space="preserve">In order to accommodate differences in sampling frame size, complexity and accessibility, as well as differences in existing transects, </w:t>
      </w:r>
      <w:r w:rsidR="008D0AE0">
        <w:t>SRS</w:t>
      </w:r>
      <w:r w:rsidR="0012278D">
        <w:t xml:space="preserve">, </w:t>
      </w:r>
      <w:r w:rsidR="00B72BC0">
        <w:t>Probability Proportional to S</w:t>
      </w:r>
      <w:r w:rsidR="00B87F19">
        <w:t xml:space="preserve">ize </w:t>
      </w:r>
      <w:r w:rsidR="00B72BC0">
        <w:t>(PPS) stratified random sampling</w:t>
      </w:r>
      <w:r w:rsidR="0012278D">
        <w:t>,</w:t>
      </w:r>
      <w:r>
        <w:t xml:space="preserve"> and transect-based </w:t>
      </w:r>
      <w:r w:rsidR="008D0AE0">
        <w:t xml:space="preserve">stratified </w:t>
      </w:r>
      <w:r>
        <w:t xml:space="preserve">random sampling techniques were used. </w:t>
      </w:r>
      <w:r w:rsidR="0012278D">
        <w:t>These</w:t>
      </w:r>
      <w:r>
        <w:t xml:space="preserve"> </w:t>
      </w:r>
      <w:r w:rsidRPr="00366CF3">
        <w:t xml:space="preserve">strategies ensure that every </w:t>
      </w:r>
      <w:r>
        <w:t>point within</w:t>
      </w:r>
      <w:r w:rsidRPr="00366CF3">
        <w:t xml:space="preserve"> the sampling frame has an equal probability of being selected</w:t>
      </w:r>
      <w:r>
        <w:t xml:space="preserve"> for plot establishment</w:t>
      </w:r>
      <w:r w:rsidRPr="00366CF3">
        <w:t>.</w:t>
      </w:r>
      <w:r w:rsidRPr="00366CF3">
        <w:rPr>
          <w:b/>
        </w:rPr>
        <w:t xml:space="preserve"> </w:t>
      </w:r>
    </w:p>
    <w:p w:rsidR="00646280" w:rsidRPr="007F072A" w:rsidRDefault="00646280" w:rsidP="007F072A"/>
    <w:p w:rsidR="00646280" w:rsidRDefault="00646280" w:rsidP="007F072A">
      <w:pPr>
        <w:pStyle w:val="NTR-3rdOrder"/>
      </w:pPr>
      <w:bookmarkStart w:id="73" w:name="_Toc265829223"/>
      <w:bookmarkStart w:id="74" w:name="_Toc296323148"/>
      <w:r>
        <w:t>Simple Random Sampling</w:t>
      </w:r>
      <w:bookmarkEnd w:id="73"/>
      <w:r>
        <w:t xml:space="preserve"> </w:t>
      </w:r>
      <w:r w:rsidR="00797522">
        <w:t>(SRS)</w:t>
      </w:r>
      <w:bookmarkEnd w:id="74"/>
    </w:p>
    <w:p w:rsidR="00933A23" w:rsidRDefault="00646280" w:rsidP="00646280">
      <w:r>
        <w:t xml:space="preserve">For </w:t>
      </w:r>
      <w:r w:rsidR="00933A23">
        <w:t>the coastal strand and mangrove forest communities a SRS design is</w:t>
      </w:r>
      <w:r w:rsidR="00933A23" w:rsidRPr="00366CF3">
        <w:t xml:space="preserve"> used </w:t>
      </w:r>
      <w:r w:rsidR="00933A23">
        <w:t xml:space="preserve">to establish plots within sampling frames. This design represents the simplest kind of random sampling and works for these sampling frames because they are relatively accessible </w:t>
      </w:r>
      <w:r w:rsidR="005F4BA5">
        <w:t xml:space="preserve">and each frame </w:t>
      </w:r>
      <w:r w:rsidR="00236EA8">
        <w:t xml:space="preserve">is a </w:t>
      </w:r>
      <w:r w:rsidR="00933A23">
        <w:t xml:space="preserve">single contiguous spatial unit </w:t>
      </w:r>
      <w:r w:rsidR="00246D6B">
        <w:fldChar w:fldCharType="begin"/>
      </w:r>
      <w:r w:rsidR="00933A23">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933A23">
        <w:rPr>
          <w:noProof/>
        </w:rPr>
        <w:t>(Elzinga et al. 2001)</w:t>
      </w:r>
      <w:r w:rsidR="00246D6B">
        <w:fldChar w:fldCharType="end"/>
      </w:r>
      <w:r w:rsidR="00933A23">
        <w:t>.</w:t>
      </w:r>
    </w:p>
    <w:p w:rsidR="00933A23" w:rsidRDefault="00933A23" w:rsidP="00646280"/>
    <w:p w:rsidR="00933A23" w:rsidRDefault="00933A23" w:rsidP="00933A23">
      <w:pPr>
        <w:pStyle w:val="NTR-3rdOrder"/>
      </w:pPr>
      <w:bookmarkStart w:id="75" w:name="_Toc296323149"/>
      <w:r>
        <w:t xml:space="preserve">Probability Proportional to </w:t>
      </w:r>
      <w:r w:rsidR="0012278D">
        <w:t>Size</w:t>
      </w:r>
      <w:r w:rsidR="00B87F19">
        <w:t xml:space="preserve"> </w:t>
      </w:r>
      <w:r w:rsidR="001034FB">
        <w:t xml:space="preserve">(PPS) </w:t>
      </w:r>
      <w:r w:rsidR="00B87F19">
        <w:t>Stratified Random Sampling</w:t>
      </w:r>
      <w:bookmarkEnd w:id="75"/>
      <w:r>
        <w:t xml:space="preserve"> </w:t>
      </w:r>
    </w:p>
    <w:p w:rsidR="00646280" w:rsidRDefault="00933A23" w:rsidP="00933A23">
      <w:r>
        <w:t xml:space="preserve">For the subalpine shrubland and limestone forest communities a </w:t>
      </w:r>
      <w:r w:rsidR="00151FE6">
        <w:t>PPS design</w:t>
      </w:r>
      <w:r>
        <w:t xml:space="preserve"> is used to </w:t>
      </w:r>
      <w:r w:rsidR="00646280" w:rsidRPr="00366CF3">
        <w:t xml:space="preserve">ensure </w:t>
      </w:r>
      <w:r w:rsidR="00646280">
        <w:t xml:space="preserve">interspersion or adequate spatial coverage of sampling plots </w:t>
      </w:r>
      <w:r w:rsidR="00646280" w:rsidRPr="00366CF3">
        <w:t>across</w:t>
      </w:r>
      <w:r w:rsidR="00646280">
        <w:t xml:space="preserve"> the</w:t>
      </w:r>
      <w:r w:rsidR="00646280" w:rsidRPr="00366CF3">
        <w:t xml:space="preserve"> sampling frame extent</w:t>
      </w:r>
      <w:r>
        <w:t>. The sampling frames for these communities consist of</w:t>
      </w:r>
      <w:r w:rsidR="00646280" w:rsidRPr="00366CF3">
        <w:t xml:space="preserve"> </w:t>
      </w:r>
      <w:r w:rsidR="00646280">
        <w:t xml:space="preserve">noncontiguous </w:t>
      </w:r>
      <w:r w:rsidR="00FB2239">
        <w:t>units. These</w:t>
      </w:r>
      <w:r w:rsidR="00236EA8">
        <w:t xml:space="preserve"> </w:t>
      </w:r>
      <w:r w:rsidR="00646280">
        <w:t xml:space="preserve">irregularly shaped </w:t>
      </w:r>
      <w:r w:rsidR="00646280" w:rsidRPr="00366CF3">
        <w:t>frames</w:t>
      </w:r>
      <w:r w:rsidR="00646280">
        <w:t xml:space="preserve"> were subdivided </w:t>
      </w:r>
      <w:r w:rsidR="00646280" w:rsidRPr="00366CF3">
        <w:t xml:space="preserve">into zones and </w:t>
      </w:r>
      <w:r w:rsidR="00646280">
        <w:t xml:space="preserve">then </w:t>
      </w:r>
      <w:r w:rsidR="00646280" w:rsidRPr="00366CF3">
        <w:t xml:space="preserve">weighted by </w:t>
      </w:r>
      <w:r w:rsidR="00646280">
        <w:t xml:space="preserve">zone </w:t>
      </w:r>
      <w:r w:rsidR="00646280" w:rsidRPr="00366CF3">
        <w:t xml:space="preserve">area. </w:t>
      </w:r>
      <w:r w:rsidR="00646280">
        <w:t>Unlike the process of stratifying select target populations into multiple sampling frames (e.g., KALA coastal), s</w:t>
      </w:r>
      <w:r w:rsidR="00646280" w:rsidRPr="00366CF3">
        <w:t>ubdividing the frame</w:t>
      </w:r>
      <w:r w:rsidR="00646280">
        <w:t xml:space="preserve"> into zones is based on geographic discontinuities within sampling frames as opposed to substrate or environmental differences. For example, the limestone forest sampling frame for WAPA consists of four zones where each zone is a small independent park unit (Appendix A “Target Populations and Sampling Frames”). Due to the importance of each unit, it is imperative that at least one plot is located within each zone or unit. Consequently the number of plots selected in each of the four units is proportional to the area of each unit; in this manner, no park unit is excluded from sampling. Similarly, the </w:t>
      </w:r>
      <w:r w:rsidR="00646280" w:rsidRPr="00366CF3">
        <w:t>subalpine shrubland sampl</w:t>
      </w:r>
      <w:r w:rsidR="00646280">
        <w:t>e</w:t>
      </w:r>
      <w:r w:rsidR="00646280" w:rsidRPr="00366CF3">
        <w:t xml:space="preserve"> frame </w:t>
      </w:r>
      <w:r w:rsidR="00646280">
        <w:t xml:space="preserve">for </w:t>
      </w:r>
      <w:r w:rsidR="00646280" w:rsidRPr="00366CF3">
        <w:t xml:space="preserve">HAVO </w:t>
      </w:r>
      <w:r w:rsidR="00646280">
        <w:t xml:space="preserve">consists of four zones separated by recent lava flows, state, and private land owners. </w:t>
      </w:r>
    </w:p>
    <w:p w:rsidR="00646280" w:rsidRDefault="00646280" w:rsidP="00646280"/>
    <w:p w:rsidR="00646280" w:rsidRDefault="0012278D" w:rsidP="00757B92">
      <w:r>
        <w:t xml:space="preserve">For the SRS </w:t>
      </w:r>
      <w:r w:rsidR="00151FE6">
        <w:t xml:space="preserve">and PPS </w:t>
      </w:r>
      <w:r>
        <w:t>design</w:t>
      </w:r>
      <w:r w:rsidR="00151FE6">
        <w:t>s</w:t>
      </w:r>
      <w:r w:rsidR="00236EA8">
        <w:t xml:space="preserve"> </w:t>
      </w:r>
      <w:r>
        <w:t>p</w:t>
      </w:r>
      <w:r w:rsidR="00646280">
        <w:t xml:space="preserve">lot locations are generated randomly for each sampling frame </w:t>
      </w:r>
      <w:commentRangeStart w:id="76"/>
      <w:r w:rsidR="00646280">
        <w:t>using</w:t>
      </w:r>
      <w:r w:rsidR="00646280" w:rsidRPr="00B91EC3">
        <w:t xml:space="preserve"> </w:t>
      </w:r>
      <w:r w:rsidR="00646280">
        <w:t>ArcGIS® 9.3 and the extension Hawth’s Tools</w:t>
      </w:r>
      <w:commentRangeEnd w:id="76"/>
      <w:r w:rsidR="001F3714">
        <w:rPr>
          <w:rStyle w:val="CommentReference"/>
        </w:rPr>
        <w:commentReference w:id="76"/>
      </w:r>
      <w:r w:rsidR="00646280">
        <w:t xml:space="preserve">. In order to screen out infeasible locations, buffer restrictions are applied to </w:t>
      </w:r>
      <w:r w:rsidR="0062358C">
        <w:t xml:space="preserve">existing </w:t>
      </w:r>
      <w:r w:rsidR="00646280">
        <w:t>fixed plots</w:t>
      </w:r>
      <w:r w:rsidR="0062358C">
        <w:t xml:space="preserve"> and rotational plots</w:t>
      </w:r>
      <w:r w:rsidR="00646280">
        <w:t xml:space="preserve">, sampling frame boundaries, roads, trails, streams, coastlines, cultural features, and other unrepresentative </w:t>
      </w:r>
      <w:r w:rsidR="00646280">
        <w:lastRenderedPageBreak/>
        <w:t>features. Additionally, sites with extreme slopes (&gt;</w:t>
      </w:r>
      <w:del w:id="77" w:author="Ainsworth, Alison" w:date="2012-08-10T10:09:00Z">
        <w:r w:rsidR="00646280" w:rsidDel="00565197">
          <w:delText>100</w:delText>
        </w:r>
      </w:del>
      <w:ins w:id="78" w:author="Ainsworth, Alison" w:date="2012-08-10T10:09:00Z">
        <w:r w:rsidR="00565197">
          <w:t>70</w:t>
        </w:r>
      </w:ins>
      <w:r w:rsidR="00646280">
        <w:t xml:space="preserve">%) are excluded. SOP #5 </w:t>
      </w:r>
      <w:r w:rsidR="00646280" w:rsidRPr="00757B92">
        <w:t>“</w:t>
      </w:r>
      <w:r w:rsidR="00757B92" w:rsidRPr="00757B92">
        <w:t xml:space="preserve">Generating Sampling Point Locations </w:t>
      </w:r>
      <w:r w:rsidR="00757B92">
        <w:t>with</w:t>
      </w:r>
      <w:r w:rsidR="00757B92" w:rsidRPr="00757B92">
        <w:t xml:space="preserve"> GIS</w:t>
      </w:r>
      <w:r w:rsidR="00646280">
        <w:t>” details the plot selection procedure for each sampling frame, while Appendix A presents maps and tables of the plots.</w:t>
      </w:r>
    </w:p>
    <w:p w:rsidR="00646280" w:rsidRDefault="00646280" w:rsidP="00646280"/>
    <w:p w:rsidR="00646280" w:rsidRDefault="00646280" w:rsidP="007F072A">
      <w:pPr>
        <w:pStyle w:val="NTR-3rdOrder"/>
      </w:pPr>
      <w:bookmarkStart w:id="79" w:name="_Toc265829224"/>
      <w:bookmarkStart w:id="80" w:name="_Toc296323150"/>
      <w:commentRangeStart w:id="81"/>
      <w:r>
        <w:t xml:space="preserve">Transect-Based </w:t>
      </w:r>
      <w:r w:rsidR="008D0AE0">
        <w:t xml:space="preserve">Stratified </w:t>
      </w:r>
      <w:r>
        <w:t>Random Sampling</w:t>
      </w:r>
      <w:bookmarkEnd w:id="79"/>
      <w:bookmarkEnd w:id="80"/>
    </w:p>
    <w:p w:rsidR="00646280" w:rsidRDefault="00646280" w:rsidP="00646280">
      <w:r>
        <w:t xml:space="preserve">For the wet forest communities, a transect-based </w:t>
      </w:r>
      <w:r w:rsidR="008D0AE0">
        <w:t xml:space="preserve">stratified random sampling </w:t>
      </w:r>
      <w:r>
        <w:t xml:space="preserve">design is used to establish plots within each sampling frame. Unlike </w:t>
      </w:r>
      <w:r w:rsidR="00CC17F1">
        <w:t>the previously described designs</w:t>
      </w:r>
      <w:r>
        <w:t xml:space="preserve">, </w:t>
      </w:r>
      <w:r w:rsidR="008D0AE0">
        <w:t xml:space="preserve">transect-based stratified random sampling </w:t>
      </w:r>
      <w:r>
        <w:t xml:space="preserve">uses a series of random transects on which plots are placed at random. Since transects can occur anywhere within the sampling frame, plots along these transects have an equal probability of being located anywhere within the sampling frame. Thus the level of inference for </w:t>
      </w:r>
      <w:r w:rsidR="008D0AE0">
        <w:t xml:space="preserve">transect-based stratified random sampling </w:t>
      </w:r>
      <w:r>
        <w:t>is the entire sampling frame rather than the transect.</w:t>
      </w:r>
    </w:p>
    <w:p w:rsidR="00646280" w:rsidRDefault="00646280" w:rsidP="00646280"/>
    <w:p w:rsidR="00646280" w:rsidRDefault="00646280" w:rsidP="00646280">
      <w:r>
        <w:t>In this protocol two types of transects are used: (1) newly established transects and (2) existing legacy transects. Where applicable, transects</w:t>
      </w:r>
      <w:r w:rsidR="00DB1931">
        <w:t xml:space="preserve"> are shared with the Landbirds P</w:t>
      </w:r>
      <w:r>
        <w:t>rotocol</w:t>
      </w:r>
      <w:r w:rsidR="007B27AD">
        <w:t xml:space="preserve"> </w:t>
      </w:r>
      <w:r w:rsidR="00246D6B">
        <w:fldChar w:fldCharType="begin"/>
      </w:r>
      <w:r w:rsidR="007B27AD">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name="Unpublished Work"&gt;34&lt;/ref-type&gt;&lt;contributors&gt;&lt;authors&gt;&lt;author&gt;Camp, Richard J. &lt;/author&gt;&lt;author&gt;Pratt, Thane K. &lt;/author&gt;&lt;author&gt;Bailey, Cathleen&lt;/author&gt;&lt;author&gt;Hu, Darcy &lt;/author&gt;&lt;/authors&gt;&lt;/contributors&gt;&lt;titles&gt;&lt;title&gt;Draft focal terrestrial vertebrate species: Landbirds inventory and monitoring protocol&lt;/title&gt;&lt;/titles&gt;&lt;dates&gt;&lt;year&gt;2009&lt;/year&gt;&lt;/dates&gt;&lt;pub-location&gt;Hawaii National Park, HI. Unpublished Report&lt;/pub-location&gt;&lt;publisher&gt;Department of the Interior, National Park Service, Pacific Island Network, Hawaii National Park, HI. Unpublished Report&lt;/publisher&gt;&lt;urls&gt;&lt;/urls&gt;&lt;/record&gt;&lt;/Cite&gt;&lt;/EndNote&gt;</w:instrText>
      </w:r>
      <w:r w:rsidR="00246D6B">
        <w:fldChar w:fldCharType="separate"/>
      </w:r>
      <w:r w:rsidR="007B27AD">
        <w:rPr>
          <w:noProof/>
        </w:rPr>
        <w:t xml:space="preserve">(Camp et al. </w:t>
      </w:r>
      <w:r w:rsidR="00A01132">
        <w:rPr>
          <w:noProof/>
        </w:rPr>
        <w:t>2011</w:t>
      </w:r>
      <w:r w:rsidR="007B27AD">
        <w:rPr>
          <w:noProof/>
        </w:rPr>
        <w:t>)</w:t>
      </w:r>
      <w:r w:rsidR="00246D6B">
        <w:fldChar w:fldCharType="end"/>
      </w:r>
      <w:r w:rsidR="00487252">
        <w:t xml:space="preserve"> and the Established Invasive Plant Species Protocol (Ainsworth et al. </w:t>
      </w:r>
      <w:r w:rsidR="00A01132" w:rsidRPr="00A01132">
        <w:rPr>
          <w:i/>
        </w:rPr>
        <w:t>In Prep</w:t>
      </w:r>
      <w:r w:rsidR="00487252">
        <w:t>)</w:t>
      </w:r>
      <w:r>
        <w:t>. New transects are generated in</w:t>
      </w:r>
      <w:r w:rsidRPr="00B91EC3">
        <w:t xml:space="preserve"> </w:t>
      </w:r>
      <w:r>
        <w:t>ArcGIS® 9.3 u</w:t>
      </w:r>
      <w:r w:rsidRPr="00FF7E00">
        <w:t xml:space="preserve">sing </w:t>
      </w:r>
      <w:r>
        <w:t xml:space="preserve">the </w:t>
      </w:r>
      <w:r w:rsidRPr="00FF7E00">
        <w:t>Hawth’s Tools</w:t>
      </w:r>
      <w:r>
        <w:t xml:space="preserve"> extension. These transects have a random starting point and azimuth and extend up to 1500 m within the sampling frame unless the transect traverses impassable terrain or reaches a sampling frame boundary. Transects less than 600 m in length are discarded because it is not practical to access and sample isolated plots in the wet forest community. All newly established transects are divided into stations (at 150 m intervals) that serve as Landbirds sampling stations where applicable and act as a pool from which plant community sampling plots are selected. All stations are pooled within the sampling frame prior to random selection; thus the selected plots are not distributed equally across transects. Additional constraints on transect generation are applied to the Kahuku frame at HAVO and the wet forest frame at HALE. The Kahuku frame consists of two discontiguous units that are divided into zones and weighted by area, ensuring that plots occur in each zone in proportion to area. For the HALE wet forest, in order to limit disturbance and nonnative species introductions newly established transects must intersect existing “access corridors.” This procedure introduces a potential bias because not all locations can intersect existing corridors; however, this bias was assessed in the Landbirds </w:t>
      </w:r>
      <w:r w:rsidR="00DB1931">
        <w:t>P</w:t>
      </w:r>
      <w:r>
        <w:t xml:space="preserve">rotocol and found to be acceptably low </w:t>
      </w:r>
      <w:r w:rsidR="00246D6B">
        <w:fldChar w:fldCharType="begin"/>
      </w:r>
      <w:r w:rsidR="005C291B">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name="Unpublished Work"&gt;34&lt;/ref-type&gt;&lt;contributors&gt;&lt;authors&gt;&lt;author&gt;Camp, Richard J. &lt;/author&gt;&lt;author&gt;Pratt, Thane K. &lt;/author&gt;&lt;author&gt;Bailey, Cathleen&lt;/author&gt;&lt;author&gt;Hu, Darcy &lt;/author&gt;&lt;/authors&gt;&lt;/contributors&gt;&lt;titles&gt;&lt;title&gt;Draft focal terrestrial vertebrate species: Landbirds inventory and monitoring protocol&lt;/title&gt;&lt;/titles&gt;&lt;dates&gt;&lt;year&gt;2009&lt;/year&gt;&lt;/dates&gt;&lt;pub-location&gt;Hawaii National Park, HI. Unpublished Report&lt;/pub-location&gt;&lt;publisher&gt;Department of the Interior, National Park Service, Pacific Island Network, Hawaii National Park, HI. Unpublished Report&lt;/publisher&gt;&lt;urls&gt;&lt;/urls&gt;&lt;/record&gt;&lt;/Cite&gt;&lt;/EndNote&gt;</w:instrText>
      </w:r>
      <w:r w:rsidR="00246D6B">
        <w:fldChar w:fldCharType="separate"/>
      </w:r>
      <w:r w:rsidR="005C291B">
        <w:rPr>
          <w:noProof/>
        </w:rPr>
        <w:t xml:space="preserve">(Camp et al. </w:t>
      </w:r>
      <w:r w:rsidR="00A01132">
        <w:rPr>
          <w:noProof/>
        </w:rPr>
        <w:t>2011</w:t>
      </w:r>
      <w:r w:rsidR="005C291B">
        <w:rPr>
          <w:noProof/>
        </w:rPr>
        <w:t>)</w:t>
      </w:r>
      <w:r w:rsidR="00246D6B">
        <w:fldChar w:fldCharType="end"/>
      </w:r>
      <w:r>
        <w:t>. Detailed procedures for establishing new transects within each sampling frame are available in SOP #5 “</w:t>
      </w:r>
      <w:r w:rsidR="00757B92" w:rsidRPr="00757B92">
        <w:t xml:space="preserve">Generating Sampling Point Locations </w:t>
      </w:r>
      <w:r w:rsidR="00757B92">
        <w:t>with</w:t>
      </w:r>
      <w:r w:rsidR="00757B92" w:rsidRPr="00757B92">
        <w:t xml:space="preserve"> GIS</w:t>
      </w:r>
      <w:r>
        <w:t>.”</w:t>
      </w:r>
    </w:p>
    <w:p w:rsidR="00646280" w:rsidRDefault="00646280" w:rsidP="00646280"/>
    <w:p w:rsidR="00646280" w:rsidRDefault="00646280" w:rsidP="00646280">
      <w:pPr>
        <w:autoSpaceDE w:val="0"/>
        <w:autoSpaceDN w:val="0"/>
        <w:adjustRightInd w:val="0"/>
      </w:pPr>
      <w:r>
        <w:t>Legacy transects used to sample birds and their habitats exist in many PACN parks (e.g., HALE, HAVO, KALA, and NPSA). These transects were established with a random starting point and follow a systematic layout that is unbiased with respect to topographic features</w:t>
      </w:r>
      <w:r w:rsidR="00777627">
        <w:t xml:space="preserve"> </w:t>
      </w:r>
      <w:r w:rsidR="00246D6B">
        <w:fldChar w:fldCharType="begin"/>
      </w:r>
      <w:r w:rsidR="005C291B">
        <w:instrText xml:space="preserve"> ADDIN EN.CITE &lt;EndNote&gt;&lt;Cite&gt;&lt;Author&gt;Scott&lt;/Author&gt;&lt;Year&gt;1986&lt;/Year&gt;&lt;RecNum&gt;464&lt;/RecNum&gt;&lt;DisplayText&gt;(Scott et al. 1986)&lt;/DisplayText&gt;&lt;record&gt;&lt;rec-number&gt;464&lt;/rec-number&gt;&lt;foreign-keys&gt;&lt;key app="EN" db-id="29wd9fdxkttawpevre3ptatrsdx2se0wz5da"&gt;464&lt;/key&gt;&lt;/foreign-keys&gt;&lt;ref-type name="Book"&gt;6&lt;/ref-type&gt;&lt;contributors&gt;&lt;authors&gt;&lt;author&gt;Scott, J. M., &lt;/author&gt;&lt;author&gt;Mountainspring, S.&lt;/author&gt;&lt;author&gt;Ramsey, F. L.&lt;/author&gt;&lt;author&gt;Kepler, C. B.&lt;/author&gt;&lt;/authors&gt;&lt;/contributors&gt;&lt;titles&gt;&lt;title&gt;Forest Bird Communities of the Hawaiian Islands: Their Dynamics, Ecology, and Conservation&lt;/title&gt;&lt;/titles&gt;&lt;dates&gt;&lt;year&gt;1986&lt;/year&gt;&lt;/dates&gt;&lt;publisher&gt;Studies in Avian Biology No. 9. Cooper Ornithological Society&lt;/publisher&gt;&lt;urls&gt;&lt;/urls&gt;&lt;/record&gt;&lt;/Cite&gt;&lt;/EndNote&gt;</w:instrText>
      </w:r>
      <w:r w:rsidR="00246D6B">
        <w:fldChar w:fldCharType="separate"/>
      </w:r>
      <w:r w:rsidR="005C291B">
        <w:rPr>
          <w:noProof/>
        </w:rPr>
        <w:t>(Scott et al. 1986)</w:t>
      </w:r>
      <w:r w:rsidR="00246D6B">
        <w:fldChar w:fldCharType="end"/>
      </w:r>
      <w:r w:rsidR="00777627">
        <w:t>.</w:t>
      </w:r>
      <w:r>
        <w:t xml:space="preserve"> Thus, since these legacy transects use probabilistic sampling, inference can be made to the entire sampling frame. For HALE, HAVO, and NPSA, this protocol uses a random subset of these legacy transects as fixed transects. For KALA, where legacy transects appear to exhibit a bias towards ridge locations, new fixed transects were generated to ensure a probabilistic design. Using legacy transects limits the area of disturbance within the wet forest and reduces the potential for widespread nonnative species introductions. </w:t>
      </w:r>
    </w:p>
    <w:p w:rsidR="00646280" w:rsidRDefault="00646280" w:rsidP="00646280">
      <w:pPr>
        <w:autoSpaceDE w:val="0"/>
        <w:autoSpaceDN w:val="0"/>
        <w:adjustRightInd w:val="0"/>
      </w:pPr>
    </w:p>
    <w:p w:rsidR="00646280" w:rsidRDefault="00646280" w:rsidP="00646280">
      <w:r>
        <w:t xml:space="preserve">Modified SRS similar to this protocol’s transect-based </w:t>
      </w:r>
      <w:r w:rsidR="008D0AE0">
        <w:t xml:space="preserve">stratified random sampling </w:t>
      </w:r>
      <w:r>
        <w:t xml:space="preserve">has been shown to outperform SRS in terms of precision for larger sampling frames where vegetation density tends to be clumped </w:t>
      </w:r>
      <w:r w:rsidR="00246D6B">
        <w:fldChar w:fldCharType="begin"/>
      </w:r>
      <w:r w:rsidR="005C291B">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5C291B">
        <w:rPr>
          <w:noProof/>
        </w:rPr>
        <w:t>(Elzinga et al. 2001)</w:t>
      </w:r>
      <w:r w:rsidR="00246D6B">
        <w:fldChar w:fldCharType="end"/>
      </w:r>
      <w:r>
        <w:t xml:space="preserve">. This type of design ensures adequate spatial </w:t>
      </w:r>
      <w:r>
        <w:lastRenderedPageBreak/>
        <w:t xml:space="preserve">coverage across these large frames, increases field sampling efficiency by reducing travel and access difficulties, and </w:t>
      </w:r>
      <w:r w:rsidRPr="00366CF3">
        <w:t>incorporate</w:t>
      </w:r>
      <w:r>
        <w:t>s</w:t>
      </w:r>
      <w:r w:rsidRPr="00366CF3">
        <w:t xml:space="preserve"> transect locations from previous and on-going studies </w:t>
      </w:r>
      <w:r>
        <w:t>(</w:t>
      </w:r>
      <w:r w:rsidRPr="00366CF3">
        <w:t xml:space="preserve">such as </w:t>
      </w:r>
      <w:r>
        <w:t xml:space="preserve">for </w:t>
      </w:r>
      <w:r w:rsidR="00517A03">
        <w:t>collocation</w:t>
      </w:r>
      <w:r>
        <w:t xml:space="preserve"> with the PACN </w:t>
      </w:r>
      <w:r w:rsidR="007B27AD">
        <w:t>Protocols for l</w:t>
      </w:r>
      <w:r>
        <w:t>andbirds</w:t>
      </w:r>
      <w:r w:rsidR="007B27AD">
        <w:t xml:space="preserve"> </w:t>
      </w:r>
      <w:r w:rsidR="00246D6B">
        <w:fldChar w:fldCharType="begin"/>
      </w:r>
      <w:r w:rsidR="007B27AD">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name="Unpublished Work"&gt;34&lt;/ref-type&gt;&lt;contributors&gt;&lt;authors&gt;&lt;author&gt;Camp, Richard J. &lt;/author&gt;&lt;author&gt;Pratt, Thane K. &lt;/author&gt;&lt;author&gt;Bailey, Cathleen&lt;/author&gt;&lt;author&gt;Hu, Darcy &lt;/author&gt;&lt;/authors&gt;&lt;/contributors&gt;&lt;titles&gt;&lt;title&gt;Draft focal terrestrial vertebrate species: Landbirds inventory and monitoring protocol&lt;/title&gt;&lt;/titles&gt;&lt;dates&gt;&lt;year&gt;2009&lt;/year&gt;&lt;/dates&gt;&lt;pub-location&gt;Hawaii National Park, HI. Unpublished Report&lt;/pub-location&gt;&lt;publisher&gt;Department of the Interior, National Park Service, Pacific Island Network, Hawaii National Park, HI. Unpublished Report&lt;/publisher&gt;&lt;urls&gt;&lt;/urls&gt;&lt;/record&gt;&lt;/Cite&gt;&lt;/EndNote&gt;</w:instrText>
      </w:r>
      <w:r w:rsidR="00246D6B">
        <w:fldChar w:fldCharType="separate"/>
      </w:r>
      <w:r w:rsidR="007B27AD">
        <w:rPr>
          <w:noProof/>
        </w:rPr>
        <w:t xml:space="preserve">(Camp et al. </w:t>
      </w:r>
      <w:r w:rsidR="00A01132">
        <w:rPr>
          <w:noProof/>
        </w:rPr>
        <w:t>2011</w:t>
      </w:r>
      <w:r w:rsidR="007B27AD">
        <w:rPr>
          <w:noProof/>
        </w:rPr>
        <w:t>)</w:t>
      </w:r>
      <w:r w:rsidR="00246D6B">
        <w:fldChar w:fldCharType="end"/>
      </w:r>
      <w:r w:rsidR="007B27AD">
        <w:t xml:space="preserve"> </w:t>
      </w:r>
      <w:r>
        <w:t>an</w:t>
      </w:r>
      <w:r w:rsidR="00DB1931">
        <w:t xml:space="preserve">d </w:t>
      </w:r>
      <w:r w:rsidR="007B27AD">
        <w:t>e</w:t>
      </w:r>
      <w:r w:rsidR="00DB1931">
        <w:t xml:space="preserve">stablished </w:t>
      </w:r>
      <w:r w:rsidR="007B27AD">
        <w:t>i</w:t>
      </w:r>
      <w:r w:rsidR="00DB1931">
        <w:t xml:space="preserve">nvasive </w:t>
      </w:r>
      <w:r w:rsidR="007B27AD">
        <w:t>s</w:t>
      </w:r>
      <w:r w:rsidR="00DB1931">
        <w:t>pecies</w:t>
      </w:r>
      <w:r w:rsidR="007B27AD">
        <w:t xml:space="preserve"> </w:t>
      </w:r>
      <w:r w:rsidR="00246D6B">
        <w:fldChar w:fldCharType="begin"/>
      </w:r>
      <w:r w:rsidR="007B27AD">
        <w:instrText xml:space="preserve"> ADDIN EN.CITE &lt;EndNote&gt;&lt;Cite&gt;&lt;Author&gt;Ainsworth&lt;/Author&gt;&lt;Year&gt;2010&lt;/Year&gt;&lt;RecNum&gt;487&lt;/RecNum&gt;&lt;DisplayText&gt;(Ainsworth et al. 2010)&lt;/DisplayText&gt;&lt;record&gt;&lt;rec-number&gt;487&lt;/rec-number&gt;&lt;foreign-keys&gt;&lt;key app="EN" db-id="29wd9fdxkttawpevre3ptatrsdx2se0wz5da"&gt;487&lt;/key&gt;&lt;/foreign-keys&gt;&lt;ref-type name="Unpublished Work"&gt;34&lt;/ref-type&gt;&lt;contributors&gt;&lt;authors&gt;&lt;author&gt;Ainsworth, A.&lt;/author&gt;&lt;author&gt;Jacobi, J. D.&lt;/author&gt;&lt;author&gt;Loh, R. K.&lt;/author&gt;&lt;author&gt;Christian, J. A.&lt;/author&gt;&lt;author&gt;Yanger, C. M.&lt;/author&gt;&lt;author&gt;Berkowitz, Paul&lt;/author&gt;&lt;/authors&gt;&lt;/contributors&gt;&lt;titles&gt;&lt;title&gt;Draft established invasive plant species monitoring protocol: Pacific Island Network. Natural Resource Report NPS/PACN/NRR—2010/XXX&lt;/title&gt;&lt;/titles&gt;&lt;dates&gt;&lt;year&gt;2010&lt;/year&gt;&lt;/dates&gt;&lt;publisher&gt;National Park Service, Fort Collins, Colorado. Unpublished Report.&lt;/publisher&gt;&lt;urls&gt;&lt;/urls&gt;&lt;/record&gt;&lt;/Cite&gt;&lt;/EndNote&gt;</w:instrText>
      </w:r>
      <w:r w:rsidR="00246D6B">
        <w:fldChar w:fldCharType="separate"/>
      </w:r>
      <w:r w:rsidR="007B27AD">
        <w:rPr>
          <w:noProof/>
        </w:rPr>
        <w:t xml:space="preserve">(Ainsworth et al. </w:t>
      </w:r>
      <w:r w:rsidR="00A01132" w:rsidRPr="00A01132">
        <w:rPr>
          <w:i/>
          <w:noProof/>
        </w:rPr>
        <w:t>In Prep</w:t>
      </w:r>
      <w:r w:rsidR="007B27AD">
        <w:rPr>
          <w:noProof/>
        </w:rPr>
        <w:t>)</w:t>
      </w:r>
      <w:r w:rsidR="00246D6B">
        <w:fldChar w:fldCharType="end"/>
      </w:r>
      <w:r>
        <w:t xml:space="preserve">. </w:t>
      </w:r>
      <w:r w:rsidRPr="00366CF3">
        <w:t xml:space="preserve">Additionally, </w:t>
      </w:r>
      <w:r>
        <w:t xml:space="preserve">shared </w:t>
      </w:r>
      <w:r w:rsidRPr="00366CF3">
        <w:t>transects allow for coordination and data s</w:t>
      </w:r>
      <w:r>
        <w:t>haring among programs and limit</w:t>
      </w:r>
      <w:r w:rsidRPr="00366CF3">
        <w:t xml:space="preserve"> the potential for invasive species introductions by </w:t>
      </w:r>
      <w:r>
        <w:t>multiple</w:t>
      </w:r>
      <w:r w:rsidRPr="00366CF3">
        <w:t xml:space="preserve"> monitorin</w:t>
      </w:r>
      <w:r>
        <w:t xml:space="preserve">g teams. </w:t>
      </w:r>
      <w:commentRangeEnd w:id="81"/>
      <w:r w:rsidR="001F3714">
        <w:rPr>
          <w:rStyle w:val="CommentReference"/>
        </w:rPr>
        <w:commentReference w:id="81"/>
      </w:r>
    </w:p>
    <w:p w:rsidR="00646280" w:rsidRDefault="00646280" w:rsidP="00646280"/>
    <w:p w:rsidR="00646280" w:rsidRPr="00366CF3" w:rsidRDefault="00646280" w:rsidP="007F072A">
      <w:pPr>
        <w:pStyle w:val="NTR-2ndOrder"/>
      </w:pPr>
      <w:bookmarkStart w:id="82" w:name="_Toc265829225"/>
      <w:bookmarkStart w:id="83" w:name="_Toc296323151"/>
      <w:r w:rsidRPr="00366CF3">
        <w:t xml:space="preserve">Sampling Frequency </w:t>
      </w:r>
      <w:r>
        <w:t xml:space="preserve">and Replication </w:t>
      </w:r>
      <w:r w:rsidRPr="00366CF3">
        <w:t>(Temporal Design)</w:t>
      </w:r>
      <w:bookmarkEnd w:id="82"/>
      <w:bookmarkEnd w:id="83"/>
      <w:r w:rsidRPr="00366CF3">
        <w:t xml:space="preserve"> </w:t>
      </w:r>
    </w:p>
    <w:p w:rsidR="00644D6B" w:rsidRPr="00366CF3" w:rsidRDefault="00646280" w:rsidP="00644D6B">
      <w:r w:rsidRPr="00366CF3">
        <w:t xml:space="preserve">Plant communities </w:t>
      </w:r>
      <w:r>
        <w:t xml:space="preserve">vary in space and time and </w:t>
      </w:r>
      <w:r w:rsidRPr="00366CF3">
        <w:t xml:space="preserve">are </w:t>
      </w:r>
      <w:r>
        <w:t xml:space="preserve">therefore </w:t>
      </w:r>
      <w:r w:rsidRPr="00366CF3">
        <w:t xml:space="preserve">sampled using a split panel design </w:t>
      </w:r>
      <w:r w:rsidR="00246D6B" w:rsidRPr="00366CF3">
        <w:fldChar w:fldCharType="begin"/>
      </w:r>
      <w:r w:rsidR="00AD2E61">
        <w:instrText xml:space="preserve"> ADDIN EN.CITE &lt;EndNote&gt;&lt;Cite&gt;&lt;Author&gt;McDonald&lt;/Author&gt;&lt;Year&gt;2003&lt;/Year&gt;&lt;RecNum&gt;311&lt;/RecNum&gt;&lt;DisplayText&gt;(McDonald 2003)&lt;/DisplayText&gt;&lt;record&gt;&lt;rec-number&gt;311&lt;/rec-number&gt;&lt;foreign-keys&gt;&lt;key app="EN" db-id="29wd9fdxkttawpevre3ptatrsdx2se0wz5da"&gt;311&lt;/key&gt;&lt;/foreign-keys&gt;&lt;ref-type name="Journal Article"&gt;17&lt;/ref-type&gt;&lt;contributors&gt;&lt;authors&gt;&lt;author&gt;McDonald, T.L.&lt;/author&gt;&lt;/authors&gt;&lt;/contributors&gt;&lt;titles&gt;&lt;title&gt;Review of environmental monitoring methods: Survey designs&lt;/title&gt;&lt;secondary-title&gt;Environmental Monitoring and Assessment&lt;/secondary-title&gt;&lt;/titles&gt;&lt;pages&gt;277-292&lt;/pages&gt;&lt;volume&gt;85&lt;/volume&gt;&lt;dates&gt;&lt;year&gt;2003&lt;/year&gt;&lt;/dates&gt;&lt;urls&gt;&lt;/urls&gt;&lt;/record&gt;&lt;/Cite&gt;&lt;/EndNote&gt;</w:instrText>
      </w:r>
      <w:r w:rsidR="00246D6B" w:rsidRPr="00366CF3">
        <w:fldChar w:fldCharType="separate"/>
      </w:r>
      <w:r w:rsidR="00AD2E61">
        <w:rPr>
          <w:noProof/>
        </w:rPr>
        <w:t>(McDonald 2003)</w:t>
      </w:r>
      <w:r w:rsidR="00246D6B" w:rsidRPr="00366CF3">
        <w:fldChar w:fldCharType="end"/>
      </w:r>
      <w:r w:rsidRPr="00366CF3">
        <w:t xml:space="preserve"> with two panels: </w:t>
      </w:r>
      <w:r>
        <w:t xml:space="preserve">(1) </w:t>
      </w:r>
      <w:r w:rsidRPr="00366CF3">
        <w:t xml:space="preserve">permanent plots that are reread each </w:t>
      </w:r>
      <w:r>
        <w:t>sampling event</w:t>
      </w:r>
      <w:r w:rsidRPr="00366CF3">
        <w:t xml:space="preserve"> (fixed panel plots) and </w:t>
      </w:r>
      <w:r>
        <w:t xml:space="preserve">(2) </w:t>
      </w:r>
      <w:r w:rsidRPr="00366CF3">
        <w:t xml:space="preserve">temporary plots that are visited only once (rotational panel plots) </w:t>
      </w:r>
      <w:r>
        <w:t>(tables 2.</w:t>
      </w:r>
      <w:r w:rsidR="00EA4052">
        <w:t xml:space="preserve">3 </w:t>
      </w:r>
      <w:r>
        <w:t>and 2.</w:t>
      </w:r>
      <w:r w:rsidR="00EA4052">
        <w:t>4</w:t>
      </w:r>
      <w:r w:rsidRPr="00366CF3">
        <w:t xml:space="preserve">). </w:t>
      </w:r>
      <w:r w:rsidR="0045576E">
        <w:t>T</w:t>
      </w:r>
      <w:r w:rsidRPr="00366CF3">
        <w:t xml:space="preserve">his design allows for the use of </w:t>
      </w:r>
      <w:r>
        <w:t>fixed</w:t>
      </w:r>
      <w:r w:rsidRPr="00366CF3">
        <w:t xml:space="preserve"> plots to detect temporal changes and </w:t>
      </w:r>
      <w:r>
        <w:t>rotational</w:t>
      </w:r>
      <w:r w:rsidRPr="00366CF3">
        <w:t xml:space="preserve"> plots to assess status and increase spatial </w:t>
      </w:r>
      <w:r>
        <w:t>coverage</w:t>
      </w:r>
      <w:r w:rsidRPr="00366CF3">
        <w:t xml:space="preserve"> over time. </w:t>
      </w:r>
      <w:r>
        <w:t>S</w:t>
      </w:r>
      <w:r w:rsidRPr="00366CF3">
        <w:t xml:space="preserve">ampling new plots each period minimizes the bias in estimates of status and updates prior estimates through time series calculations </w:t>
      </w:r>
      <w:r w:rsidR="00246D6B" w:rsidRPr="00366CF3">
        <w:fldChar w:fldCharType="begin"/>
      </w:r>
      <w:r w:rsidR="00AD2E61">
        <w:instrText xml:space="preserve"> ADDIN EN.CITE &lt;EndNote&gt;&lt;Cite&gt;&lt;Author&gt;Skalski&lt;/Author&gt;&lt;Year&gt;1990&lt;/Year&gt;&lt;RecNum&gt;313&lt;/RecNum&gt;&lt;DisplayText&gt;(Skalski 1990)&lt;/DisplayText&gt;&lt;record&gt;&lt;rec-number&gt;313&lt;/rec-number&gt;&lt;foreign-keys&gt;&lt;key app="EN" db-id="29wd9fdxkttawpevre3ptatrsdx2se0wz5da"&gt;313&lt;/key&gt;&lt;/foreign-keys&gt;&lt;ref-type name="Journal Article"&gt;17&lt;/ref-type&gt;&lt;contributors&gt;&lt;authors&gt;&lt;author&gt;Skalski, John R.&lt;/author&gt;&lt;/authors&gt;&lt;/contributors&gt;&lt;titles&gt;&lt;title&gt;A design for long-term status and trends monitoring&lt;/title&gt;&lt;secondary-title&gt;Journal of Environmental management&lt;/secondary-title&gt;&lt;/titles&gt;&lt;pages&gt;139-144&lt;/pages&gt;&lt;volume&gt;30&lt;/volume&gt;&lt;dates&gt;&lt;year&gt;1990&lt;/year&gt;&lt;/dates&gt;&lt;urls&gt;&lt;/urls&gt;&lt;/record&gt;&lt;/Cite&gt;&lt;/EndNote&gt;</w:instrText>
      </w:r>
      <w:r w:rsidR="00246D6B" w:rsidRPr="00366CF3">
        <w:fldChar w:fldCharType="separate"/>
      </w:r>
      <w:r w:rsidR="00AD2E61">
        <w:rPr>
          <w:noProof/>
        </w:rPr>
        <w:t>(Skalski 1990)</w:t>
      </w:r>
      <w:r w:rsidR="00246D6B" w:rsidRPr="00366CF3">
        <w:fldChar w:fldCharType="end"/>
      </w:r>
      <w:r>
        <w:t>.</w:t>
      </w:r>
      <w:r w:rsidR="00644D6B">
        <w:t xml:space="preserve"> A</w:t>
      </w:r>
      <w:r w:rsidR="00644D6B" w:rsidRPr="00366CF3">
        <w:t xml:space="preserve">ppendix A </w:t>
      </w:r>
      <w:r w:rsidR="00644D6B">
        <w:t xml:space="preserve">“Target Populations and Sampling Frames” </w:t>
      </w:r>
      <w:r w:rsidR="00644D6B" w:rsidRPr="00366CF3">
        <w:t xml:space="preserve">lists the number of fixed </w:t>
      </w:r>
      <w:r w:rsidR="00644D6B">
        <w:t>and</w:t>
      </w:r>
      <w:r w:rsidR="00644D6B" w:rsidRPr="00366CF3">
        <w:t xml:space="preserve"> rotational plots for each sampling frame and displays maps of plot</w:t>
      </w:r>
      <w:r w:rsidR="00644D6B">
        <w:t xml:space="preserve"> locations for each</w:t>
      </w:r>
      <w:r w:rsidR="00644D6B" w:rsidRPr="00366CF3">
        <w:t xml:space="preserve"> sampling frame</w:t>
      </w:r>
      <w:r w:rsidR="00644D6B">
        <w:t xml:space="preserve">. </w:t>
      </w:r>
    </w:p>
    <w:p w:rsidR="00646280" w:rsidRDefault="00646280" w:rsidP="00646280"/>
    <w:p w:rsidR="00646280" w:rsidRPr="00366CF3" w:rsidRDefault="00646280" w:rsidP="00646280">
      <w:r>
        <w:t>For the wet forest and subalpine shrubland sampling frames, half of the plots are fixed (n = 15) and half are rotational (n = 15) during each sampling event (table 2.</w:t>
      </w:r>
      <w:r w:rsidR="00EA4052">
        <w:t>3</w:t>
      </w:r>
      <w:r>
        <w:t xml:space="preserve">). </w:t>
      </w:r>
      <w:r w:rsidRPr="00366CF3">
        <w:t xml:space="preserve">The recommended sample size of 30 plots per sampling frame is based on </w:t>
      </w:r>
      <w:r w:rsidR="0062358C" w:rsidRPr="00366CF3">
        <w:t xml:space="preserve">the results of previous studies (Appendix C “Precision, Power and Sample Size”) and </w:t>
      </w:r>
      <w:r w:rsidRPr="00366CF3">
        <w:t>the maximum of what I&amp;M and the parks can feasibly survey during a sampling year due to logistical and financial constraints. Exception</w:t>
      </w:r>
      <w:r>
        <w:t>s</w:t>
      </w:r>
      <w:r w:rsidRPr="00366CF3">
        <w:t xml:space="preserve"> include the limestone forest </w:t>
      </w:r>
      <w:r>
        <w:t>and coastal communities</w:t>
      </w:r>
      <w:r w:rsidRPr="00366CF3">
        <w:t xml:space="preserve"> which are small enough to be covered adequately by </w:t>
      </w:r>
      <w:r>
        <w:t>ten</w:t>
      </w:r>
      <w:r w:rsidRPr="00366CF3">
        <w:t xml:space="preserve"> </w:t>
      </w:r>
      <w:r>
        <w:t>fixed and five rotational</w:t>
      </w:r>
      <w:r w:rsidRPr="00366CF3">
        <w:t xml:space="preserve"> </w:t>
      </w:r>
      <w:r>
        <w:t xml:space="preserve">plots </w:t>
      </w:r>
      <w:r w:rsidR="0062358C">
        <w:t>and</w:t>
      </w:r>
      <w:r>
        <w:t xml:space="preserve"> the mangrove forest </w:t>
      </w:r>
      <w:r w:rsidR="0062358C">
        <w:t xml:space="preserve">which can be covered adequately by </w:t>
      </w:r>
      <w:r>
        <w:t xml:space="preserve">ten fixed plots alone </w:t>
      </w:r>
      <w:r w:rsidRPr="00366CF3">
        <w:t>constitut</w:t>
      </w:r>
      <w:r w:rsidR="0062358C">
        <w:t>ing</w:t>
      </w:r>
      <w:r w:rsidRPr="00366CF3">
        <w:t xml:space="preserve"> nearly 5% of sampling frame’s total area</w:t>
      </w:r>
      <w:r>
        <w:t xml:space="preserve"> (table 2.</w:t>
      </w:r>
      <w:r w:rsidR="00373E1A">
        <w:t>3</w:t>
      </w:r>
      <w:r>
        <w:t>). For smaller sampling frames it is important to limit the number of plots in order to avoid spatial autocorrelation. The r</w:t>
      </w:r>
      <w:r w:rsidRPr="00366CF3">
        <w:t>atio of fixed to rotational plots</w:t>
      </w:r>
      <w:r>
        <w:t xml:space="preserve"> is</w:t>
      </w:r>
      <w:r w:rsidRPr="00366CF3">
        <w:t xml:space="preserve"> </w:t>
      </w:r>
      <w:r>
        <w:t xml:space="preserve">determined by examining </w:t>
      </w:r>
      <w:r w:rsidRPr="00366CF3">
        <w:t>correlation</w:t>
      </w:r>
      <w:r>
        <w:t>s among vegetation parameters over time</w:t>
      </w:r>
      <w:r w:rsidRPr="00366CF3">
        <w:t xml:space="preserve"> (Appendix D</w:t>
      </w:r>
      <w:r>
        <w:t xml:space="preserve"> “Allocation of Sampling Units to Panel Members”). For</w:t>
      </w:r>
      <w:r w:rsidRPr="00366CF3">
        <w:t xml:space="preserve"> previous studies in the </w:t>
      </w:r>
      <w:r>
        <w:t>‘Ōla‘a</w:t>
      </w:r>
      <w:r w:rsidRPr="00366CF3">
        <w:t xml:space="preserve"> section of the</w:t>
      </w:r>
      <w:r>
        <w:t xml:space="preserve"> wet forest in HAVO,</w:t>
      </w:r>
      <w:r w:rsidRPr="00366CF3">
        <w:t xml:space="preserve"> most measu</w:t>
      </w:r>
      <w:r>
        <w:t>red parameters</w:t>
      </w:r>
      <w:r w:rsidRPr="00366CF3">
        <w:t xml:space="preserve"> ha</w:t>
      </w:r>
      <w:r>
        <w:t>d low</w:t>
      </w:r>
      <w:r w:rsidRPr="00366CF3">
        <w:t xml:space="preserve"> inter-sampling correlations (r </w:t>
      </w:r>
      <w:r w:rsidR="000D7B29">
        <w:t>&lt;</w:t>
      </w:r>
      <w:r w:rsidRPr="00366CF3">
        <w:t xml:space="preserve">0.40) </w:t>
      </w:r>
      <w:r w:rsidR="00246D6B" w:rsidRPr="00366CF3">
        <w:fldChar w:fldCharType="begin"/>
      </w:r>
      <w:r w:rsidR="00055DE6">
        <w:instrText xml:space="preserve"> ADDIN EN.CITE &lt;EndNote&gt;&lt;Cite&gt;&lt;Author&gt;Loh&lt;/Author&gt;&lt;Year&gt;1998&lt;/Year&gt;&lt;RecNum&gt;347&lt;/RecNum&gt;&lt;DisplayText&gt;(Loh 1998)&lt;/DisplayText&gt;&lt;record&gt;&lt;rec-number&gt;347&lt;/rec-number&gt;&lt;foreign-keys&gt;&lt;key app="EN" db-id="29wd9fdxkttawpevre3ptatrsdx2se0wz5da"&gt;347&lt;/key&gt;&lt;/foreign-keys&gt;&lt;ref-type name="Unpublished Work"&gt;34&lt;/ref-type&gt;&lt;contributors&gt;&lt;authors&gt;&lt;author&gt;Loh, Rhonda K.&lt;/author&gt;&lt;/authors&gt;&lt;/contributors&gt;&lt;titles&gt;&lt;title&gt;Vegetation Parameters in the Olaa Wet Forest Unit at HAVO&lt;/title&gt;&lt;/titles&gt;&lt;dates&gt;&lt;year&gt;1998&lt;/year&gt;&lt;/dates&gt;&lt;publisher&gt;Department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rsidRPr="00366CF3">
        <w:fldChar w:fldCharType="separate"/>
      </w:r>
      <w:r w:rsidR="00AD2E61">
        <w:rPr>
          <w:noProof/>
        </w:rPr>
        <w:t>(Loh 1998)</w:t>
      </w:r>
      <w:r w:rsidR="00246D6B" w:rsidRPr="00366CF3">
        <w:fldChar w:fldCharType="end"/>
      </w:r>
      <w:r w:rsidRPr="00366CF3">
        <w:t xml:space="preserve"> indicat</w:t>
      </w:r>
      <w:r>
        <w:t>ing that</w:t>
      </w:r>
      <w:r w:rsidRPr="00366CF3">
        <w:t xml:space="preserve"> the proportion of fixed to rotational plots should be between 45% and 50%. The resampling of plots </w:t>
      </w:r>
      <w:r>
        <w:t xml:space="preserve">for all communities </w:t>
      </w:r>
      <w:r w:rsidRPr="00366CF3">
        <w:t>will improve power estimates over time</w:t>
      </w:r>
      <w:r w:rsidR="0044297A">
        <w:t>.</w:t>
      </w:r>
    </w:p>
    <w:p w:rsidR="00646280" w:rsidRDefault="00646280" w:rsidP="00646280"/>
    <w:p w:rsidR="00646280" w:rsidRPr="00366CF3" w:rsidRDefault="00646280" w:rsidP="00646280">
      <w:r w:rsidRPr="00366CF3">
        <w:t xml:space="preserve">All of the focal plant communities </w:t>
      </w:r>
      <w:r>
        <w:t>are</w:t>
      </w:r>
      <w:r w:rsidRPr="00366CF3">
        <w:t xml:space="preserve"> resampled every five </w:t>
      </w:r>
      <w:r>
        <w:t xml:space="preserve">years. </w:t>
      </w:r>
      <w:r w:rsidRPr="00366CF3">
        <w:t>Ideally, sampling should be conducted more frequently (1-3 year interval), particularly when rapid changes are predicted in measured parameters (e.g. following a disturbance event or park management action); due to logistical and financial constraints</w:t>
      </w:r>
      <w:r>
        <w:t>,</w:t>
      </w:r>
      <w:r w:rsidRPr="00366CF3">
        <w:t xml:space="preserve"> more frequent monitori</w:t>
      </w:r>
      <w:r>
        <w:t xml:space="preserve">ng is not planned at this time. </w:t>
      </w:r>
      <w:r w:rsidR="003B0B0C">
        <w:t>The timing of sampling within a year is dictated</w:t>
      </w:r>
      <w:r w:rsidR="00644D6B">
        <w:t xml:space="preserve"> primarily</w:t>
      </w:r>
      <w:r w:rsidR="003B0B0C">
        <w:t xml:space="preserve"> by weather patterns on each of the PACN islands as well as staff availability. </w:t>
      </w:r>
      <w:r w:rsidR="00644D6B">
        <w:t xml:space="preserve">To coordinate staff </w:t>
      </w:r>
      <w:r w:rsidR="003B0B0C">
        <w:t xml:space="preserve">with other PACN I&amp;M </w:t>
      </w:r>
      <w:r w:rsidR="00644D6B">
        <w:t>vegetation projects, sampling will occur between April and October.</w:t>
      </w:r>
    </w:p>
    <w:p w:rsidR="003B0B0C" w:rsidRPr="003B0B0C" w:rsidRDefault="003B0B0C" w:rsidP="003B0B0C"/>
    <w:p w:rsidR="00646280" w:rsidRDefault="00646280" w:rsidP="007F072A">
      <w:pPr>
        <w:pStyle w:val="NTR-3rdOrder"/>
      </w:pPr>
      <w:bookmarkStart w:id="84" w:name="_Toc265829226"/>
      <w:bookmarkStart w:id="85" w:name="_Toc296323152"/>
      <w:r>
        <w:t>Fixed Panel</w:t>
      </w:r>
      <w:bookmarkEnd w:id="84"/>
      <w:bookmarkEnd w:id="85"/>
    </w:p>
    <w:p w:rsidR="00646280" w:rsidRPr="00366CF3" w:rsidRDefault="00646280" w:rsidP="00646280">
      <w:r>
        <w:t>Fixed</w:t>
      </w:r>
      <w:r w:rsidRPr="00366CF3">
        <w:t xml:space="preserve"> </w:t>
      </w:r>
      <w:r>
        <w:t xml:space="preserve">or permanent </w:t>
      </w:r>
      <w:r w:rsidRPr="00366CF3">
        <w:t xml:space="preserve">plots that are resampled each </w:t>
      </w:r>
      <w:r>
        <w:t>sampling event</w:t>
      </w:r>
      <w:r w:rsidRPr="00366CF3">
        <w:t xml:space="preserve"> are typically preferred over temporary plots for detecting change in most ecological systems because </w:t>
      </w:r>
      <w:r>
        <w:t>s</w:t>
      </w:r>
      <w:r w:rsidRPr="00366CF3">
        <w:t>tatistical power is increased</w:t>
      </w:r>
      <w:r>
        <w:t>. When attribute values</w:t>
      </w:r>
      <w:r w:rsidRPr="00366CF3">
        <w:t xml:space="preserve"> are highly correlated </w:t>
      </w:r>
      <w:r>
        <w:t xml:space="preserve">over time or </w:t>
      </w:r>
      <w:r w:rsidRPr="00366CF3">
        <w:t xml:space="preserve">between sampling </w:t>
      </w:r>
      <w:r>
        <w:t>events</w:t>
      </w:r>
      <w:r w:rsidRPr="00366CF3">
        <w:t xml:space="preserve"> as is typically the case with large long-lived plant life forms</w:t>
      </w:r>
      <w:r>
        <w:t xml:space="preserve"> such as trees, statistical power to detect </w:t>
      </w:r>
      <w:r>
        <w:lastRenderedPageBreak/>
        <w:t xml:space="preserve">change is increased </w:t>
      </w:r>
      <w:r w:rsidR="00246D6B">
        <w:fldChar w:fldCharType="begin"/>
      </w:r>
      <w:r w:rsidR="005C291B">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5C291B">
        <w:rPr>
          <w:noProof/>
        </w:rPr>
        <w:t>(Elzinga et al. 2001)</w:t>
      </w:r>
      <w:r w:rsidR="00246D6B">
        <w:fldChar w:fldCharType="end"/>
      </w:r>
      <w:r w:rsidRPr="00366CF3">
        <w:t xml:space="preserve">. </w:t>
      </w:r>
      <w:r>
        <w:t>Fixed</w:t>
      </w:r>
      <w:r w:rsidRPr="00366CF3">
        <w:t xml:space="preserve"> plot data </w:t>
      </w:r>
      <w:r>
        <w:t>are</w:t>
      </w:r>
      <w:r w:rsidRPr="00366CF3">
        <w:t xml:space="preserve"> also useful for quantifying the effects of disturbance events on vegetat</w:t>
      </w:r>
      <w:r>
        <w:t xml:space="preserve">ion composition and structure. </w:t>
      </w:r>
      <w:r w:rsidRPr="00366CF3">
        <w:t xml:space="preserve">Some of the limitations of using </w:t>
      </w:r>
      <w:r>
        <w:t>fixed</w:t>
      </w:r>
      <w:r w:rsidRPr="00366CF3">
        <w:t xml:space="preserve"> plots are</w:t>
      </w:r>
      <w:r>
        <w:t>:</w:t>
      </w:r>
      <w:r w:rsidRPr="00366CF3">
        <w:t xml:space="preserve"> </w:t>
      </w:r>
      <w:r>
        <w:t xml:space="preserve">(1) </w:t>
      </w:r>
      <w:r w:rsidRPr="00366CF3">
        <w:t xml:space="preserve">the extra time required initially to mark the plots, </w:t>
      </w:r>
      <w:r>
        <w:t xml:space="preserve">(2) </w:t>
      </w:r>
      <w:r w:rsidRPr="00366CF3">
        <w:t xml:space="preserve">difficulty relocating plots at subsequent sampling periods, </w:t>
      </w:r>
      <w:r>
        <w:t xml:space="preserve">(3) </w:t>
      </w:r>
      <w:r w:rsidRPr="00366CF3">
        <w:t xml:space="preserve">negative impacts from previous sampling events, </w:t>
      </w:r>
      <w:r>
        <w:t xml:space="preserve">(4) the need for </w:t>
      </w:r>
      <w:r w:rsidRPr="00366CF3">
        <w:t xml:space="preserve">multiple sample events </w:t>
      </w:r>
      <w:r>
        <w:t>before it can be</w:t>
      </w:r>
      <w:r w:rsidRPr="00366CF3">
        <w:t xml:space="preserve"> determine</w:t>
      </w:r>
      <w:r>
        <w:t>d</w:t>
      </w:r>
      <w:r w:rsidRPr="00366CF3">
        <w:t xml:space="preserve"> if sample size is adequate, and </w:t>
      </w:r>
      <w:r>
        <w:t xml:space="preserve">(5) limited </w:t>
      </w:r>
      <w:r w:rsidRPr="00366CF3">
        <w:t xml:space="preserve">spatial coverage of the sampling frame because no new sampling units </w:t>
      </w:r>
      <w:r>
        <w:t>are</w:t>
      </w:r>
      <w:r w:rsidRPr="00366CF3">
        <w:t xml:space="preserve"> installed</w:t>
      </w:r>
      <w:r>
        <w:t xml:space="preserve"> over time</w:t>
      </w:r>
      <w:r w:rsidRPr="00366CF3">
        <w:t>.</w:t>
      </w:r>
    </w:p>
    <w:p w:rsidR="00646280" w:rsidRDefault="00646280" w:rsidP="00646280"/>
    <w:p w:rsidR="00646280" w:rsidRDefault="00646280" w:rsidP="00646280">
      <w:commentRangeStart w:id="86"/>
      <w:r w:rsidRPr="00EE711D">
        <w:t xml:space="preserve">Fixed sample plots are selected from </w:t>
      </w:r>
      <w:r>
        <w:t xml:space="preserve">the pool of randomly generated plot centroids for the subalpine shrubland, limestone forest, mangrove forest and coastal communities. For the wet forest community, fixed sample plots are selected from the pool of stations along </w:t>
      </w:r>
      <w:r w:rsidRPr="00EE711D">
        <w:t>fixed transects</w:t>
      </w:r>
      <w:r>
        <w:t xml:space="preserve"> within each sampling frame. Fixed transects in many cases are</w:t>
      </w:r>
      <w:r w:rsidRPr="00EE711D">
        <w:t xml:space="preserve"> legacy transects except </w:t>
      </w:r>
      <w:r>
        <w:t xml:space="preserve">for the wet forests at </w:t>
      </w:r>
      <w:r w:rsidRPr="00EE711D">
        <w:t>KALA</w:t>
      </w:r>
      <w:r>
        <w:t xml:space="preserve"> </w:t>
      </w:r>
      <w:r w:rsidRPr="00EE711D">
        <w:t xml:space="preserve">and portions of the </w:t>
      </w:r>
      <w:smartTag w:uri="urn:schemas-microsoft-com:office:smarttags" w:element="place">
        <w:r w:rsidRPr="00EE711D">
          <w:t>Tutuila</w:t>
        </w:r>
      </w:smartTag>
      <w:r w:rsidRPr="00EE711D">
        <w:t xml:space="preserve"> unit</w:t>
      </w:r>
      <w:r>
        <w:t xml:space="preserve"> at</w:t>
      </w:r>
      <w:r w:rsidRPr="00EE711D">
        <w:t xml:space="preserve"> NPSA</w:t>
      </w:r>
      <w:r>
        <w:t>. Where legacy transects are not available or deemed unacceptable, new fixed transects are generated randomly. Because most fixed plots lie on legacy transects,</w:t>
      </w:r>
      <w:r w:rsidRPr="00D82256">
        <w:t xml:space="preserve"> fixed plots are </w:t>
      </w:r>
      <w:r>
        <w:t xml:space="preserve">generally </w:t>
      </w:r>
      <w:r w:rsidRPr="00D82256">
        <w:t xml:space="preserve">offset by 50 m in a random direction perpendicular to the transect </w:t>
      </w:r>
      <w:r>
        <w:t xml:space="preserve">bearing </w:t>
      </w:r>
      <w:r w:rsidRPr="00D82256">
        <w:t xml:space="preserve">to avoid nonrepresentative “transect effects” such as trampling and species introductions from previous use. </w:t>
      </w:r>
      <w:r>
        <w:t>For all communities, fixed plots are resampled every sampling occasion (table 2.</w:t>
      </w:r>
      <w:r w:rsidR="00EA4052">
        <w:t>3</w:t>
      </w:r>
      <w:r>
        <w:t>).</w:t>
      </w:r>
      <w:r w:rsidR="00EA4052">
        <w:t xml:space="preserve"> </w:t>
      </w:r>
      <w:r w:rsidRPr="00D82256">
        <w:t xml:space="preserve">After the first cycle of sampling, the I&amp;M </w:t>
      </w:r>
      <w:r w:rsidR="008D6A51">
        <w:t>project lead</w:t>
      </w:r>
      <w:r w:rsidRPr="00D82256">
        <w:t xml:space="preserve"> should verify that no bias exists between the fixed plot panel and rotational plot panel</w:t>
      </w:r>
      <w:r>
        <w:t xml:space="preserve">. </w:t>
      </w:r>
      <w:commentRangeEnd w:id="86"/>
      <w:r w:rsidR="00165487">
        <w:rPr>
          <w:rStyle w:val="CommentReference"/>
        </w:rPr>
        <w:commentReference w:id="86"/>
      </w:r>
    </w:p>
    <w:p w:rsidR="00646280" w:rsidRPr="007F072A" w:rsidRDefault="00646280" w:rsidP="007F072A"/>
    <w:p w:rsidR="00646280" w:rsidRDefault="00646280" w:rsidP="007F072A">
      <w:pPr>
        <w:pStyle w:val="NTR-3rdOrder"/>
      </w:pPr>
      <w:bookmarkStart w:id="87" w:name="_Toc265829227"/>
      <w:bookmarkStart w:id="88" w:name="_Toc296323153"/>
      <w:r>
        <w:t>Rotational Panel</w:t>
      </w:r>
      <w:bookmarkEnd w:id="87"/>
      <w:bookmarkEnd w:id="88"/>
    </w:p>
    <w:p w:rsidR="00646280" w:rsidRPr="00366CF3" w:rsidRDefault="00646280" w:rsidP="00646280">
      <w:r>
        <w:t xml:space="preserve">Rotational or temporary </w:t>
      </w:r>
      <w:r w:rsidRPr="00366CF3">
        <w:t xml:space="preserve">plots are faster to install, generally </w:t>
      </w:r>
      <w:r>
        <w:t xml:space="preserve">are </w:t>
      </w:r>
      <w:r w:rsidRPr="00366CF3">
        <w:t>not impacted by previous surveys, and over time can result in greater spatial coverage providing a better assessment of status</w:t>
      </w:r>
      <w:r>
        <w:t xml:space="preserve">. </w:t>
      </w:r>
      <w:r w:rsidRPr="00366CF3">
        <w:t>Greater spatial coverage is important particularly in large plant communities where environmental gradients may influence vegetation composition and structure (e.g. wet forest in NPSA). In these communities, spatial variability across the landscape may be greater than temporal variance. If vegetation attributes are found to be highly correlated between years, plots may be grouped or combined across years resulting in greater coverage of the area.</w:t>
      </w:r>
      <w:r>
        <w:t xml:space="preserve"> A</w:t>
      </w:r>
      <w:r w:rsidRPr="00366CF3">
        <w:t xml:space="preserve">dditionally, sampling new plots each </w:t>
      </w:r>
      <w:r>
        <w:t>sampling event</w:t>
      </w:r>
      <w:r w:rsidRPr="00366CF3">
        <w:t xml:space="preserve"> minimizes the bias in estimates of status and updates prior estimates through time series calculations </w:t>
      </w:r>
      <w:r w:rsidR="00246D6B" w:rsidRPr="00366CF3">
        <w:fldChar w:fldCharType="begin"/>
      </w:r>
      <w:r w:rsidR="00AD2E61">
        <w:instrText xml:space="preserve"> ADDIN EN.CITE &lt;EndNote&gt;&lt;Cite&gt;&lt;Author&gt;Skalski&lt;/Author&gt;&lt;Year&gt;1990&lt;/Year&gt;&lt;RecNum&gt;313&lt;/RecNum&gt;&lt;DisplayText&gt;(Skalski 1990)&lt;/DisplayText&gt;&lt;record&gt;&lt;rec-number&gt;313&lt;/rec-number&gt;&lt;foreign-keys&gt;&lt;key app="EN" db-id="29wd9fdxkttawpevre3ptatrsdx2se0wz5da"&gt;313&lt;/key&gt;&lt;/foreign-keys&gt;&lt;ref-type name="Journal Article"&gt;17&lt;/ref-type&gt;&lt;contributors&gt;&lt;authors&gt;&lt;author&gt;Skalski, John R.&lt;/author&gt;&lt;/authors&gt;&lt;/contributors&gt;&lt;titles&gt;&lt;title&gt;A design for long-term status and trends monitoring&lt;/title&gt;&lt;secondary-title&gt;Journal of Environmental management&lt;/secondary-title&gt;&lt;/titles&gt;&lt;pages&gt;139-144&lt;/pages&gt;&lt;volume&gt;30&lt;/volume&gt;&lt;dates&gt;&lt;year&gt;1990&lt;/year&gt;&lt;/dates&gt;&lt;urls&gt;&lt;/urls&gt;&lt;/record&gt;&lt;/Cite&gt;&lt;/EndNote&gt;</w:instrText>
      </w:r>
      <w:r w:rsidR="00246D6B" w:rsidRPr="00366CF3">
        <w:fldChar w:fldCharType="separate"/>
      </w:r>
      <w:r w:rsidR="00AD2E61">
        <w:rPr>
          <w:noProof/>
        </w:rPr>
        <w:t>(Skalski 1990)</w:t>
      </w:r>
      <w:r w:rsidR="00246D6B" w:rsidRPr="00366CF3">
        <w:fldChar w:fldCharType="end"/>
      </w:r>
      <w:r>
        <w:t xml:space="preserve">. </w:t>
      </w:r>
    </w:p>
    <w:p w:rsidR="00646280" w:rsidRDefault="00646280" w:rsidP="00646280"/>
    <w:p w:rsidR="00EE4AF3" w:rsidRDefault="00EE4AF3" w:rsidP="00EE4AF3">
      <w:r w:rsidRPr="00EE711D">
        <w:t xml:space="preserve">Rotational plots are only sampled once </w:t>
      </w:r>
      <w:r>
        <w:t xml:space="preserve">(table 2.3) </w:t>
      </w:r>
      <w:r w:rsidRPr="00EE711D">
        <w:t xml:space="preserve">and are selected from </w:t>
      </w:r>
      <w:r>
        <w:t xml:space="preserve">the pool of randomly generated plot centroids for the subalpine shrubland, limestone forest, mangrove forest and </w:t>
      </w:r>
      <w:r w:rsidR="00246D6B">
        <w:fldChar w:fldCharType="begin"/>
      </w:r>
      <w:r>
        <w:instrText xml:space="preserve"> TC "</w:instrText>
      </w:r>
      <w:bookmarkStart w:id="89" w:name="_Toc296008239"/>
      <w:r>
        <w:rPr>
          <w:snapToGrid w:val="0"/>
        </w:rPr>
        <w:instrText xml:space="preserve">Table 2.3. </w:instrText>
      </w:r>
      <w:r>
        <w:rPr>
          <w:snapToGrid w:val="0"/>
        </w:rPr>
        <w:tab/>
        <w:instrText>Survey schedule for a sample frame given split panel design</w:instrText>
      </w:r>
      <w:bookmarkEnd w:id="89"/>
      <w:r>
        <w:instrText xml:space="preserve">" \f D \l "1" </w:instrText>
      </w:r>
      <w:r w:rsidR="00246D6B">
        <w:fldChar w:fldCharType="end"/>
      </w:r>
    </w:p>
    <w:p w:rsidR="00EE4AF3" w:rsidRDefault="00EE4AF3" w:rsidP="00EE4AF3">
      <w:r>
        <w:t xml:space="preserve">coastal communities. </w:t>
      </w:r>
      <w:commentRangeStart w:id="90"/>
      <w:r>
        <w:t xml:space="preserve">For the wet forest community, rotational plots are selected </w:t>
      </w:r>
      <w:r w:rsidRPr="00EE711D">
        <w:t xml:space="preserve">from rotational </w:t>
      </w:r>
    </w:p>
    <w:p w:rsidR="00EE4AF3" w:rsidRDefault="00EE4AF3" w:rsidP="00EE4AF3">
      <w:r w:rsidRPr="00EE711D">
        <w:t>transects which are newly generated within each sampling frame prior to each sampling event.</w:t>
      </w:r>
      <w:r>
        <w:t xml:space="preserve"> Plots are established on transects as opposed to being offset because the newly established transects have no history of use or impact. </w:t>
      </w:r>
      <w:commentRangeEnd w:id="90"/>
      <w:r w:rsidR="00165487">
        <w:rPr>
          <w:rStyle w:val="CommentReference"/>
        </w:rPr>
        <w:commentReference w:id="90"/>
      </w:r>
    </w:p>
    <w:p w:rsidR="00EE4AF3" w:rsidRDefault="00EE4AF3" w:rsidP="00646280"/>
    <w:p w:rsidR="00EE4AF3" w:rsidRDefault="00EE4AF3">
      <w:pPr>
        <w:rPr>
          <w:rFonts w:ascii="Arial" w:hAnsi="Arial" w:cs="Arial"/>
          <w:bCs/>
          <w:sz w:val="20"/>
          <w:szCs w:val="18"/>
        </w:rPr>
      </w:pPr>
      <w:r>
        <w:br w:type="page"/>
      </w:r>
    </w:p>
    <w:p w:rsidR="00C00C9C" w:rsidRDefault="00C00C9C" w:rsidP="00A237FB">
      <w:pPr>
        <w:pStyle w:val="NTR-Table"/>
        <w:keepNext/>
        <w:keepLines/>
      </w:pPr>
      <w:bookmarkStart w:id="91" w:name="_Toc179017034"/>
      <w:r w:rsidRPr="005C47CC">
        <w:rPr>
          <w:b/>
        </w:rPr>
        <w:lastRenderedPageBreak/>
        <w:t>Table 2.3.</w:t>
      </w:r>
      <w:r w:rsidRPr="00CB7938">
        <w:t xml:space="preserve"> </w:t>
      </w:r>
      <w:bookmarkEnd w:id="91"/>
      <w:commentRangeStart w:id="92"/>
      <w:r w:rsidR="00373E1A">
        <w:rPr>
          <w:snapToGrid w:val="0"/>
        </w:rPr>
        <w:t xml:space="preserve">Survey schedule for </w:t>
      </w:r>
      <w:r w:rsidR="00526F25">
        <w:rPr>
          <w:snapToGrid w:val="0"/>
        </w:rPr>
        <w:t>a</w:t>
      </w:r>
      <w:r w:rsidR="00373E1A">
        <w:rPr>
          <w:snapToGrid w:val="0"/>
        </w:rPr>
        <w:t xml:space="preserve"> sample frame given split panel design</w:t>
      </w:r>
      <w:r>
        <w:t xml:space="preserve">. </w:t>
      </w:r>
      <w:r w:rsidR="00373E1A">
        <w:t xml:space="preserve">The rotational panels are </w:t>
      </w:r>
      <w:r>
        <w:t xml:space="preserve">denoted by R and the sampling year. In wet forest and subalpine </w:t>
      </w:r>
      <w:r w:rsidR="00373E1A">
        <w:t>communities</w:t>
      </w:r>
      <w:r>
        <w:t>, each panel consists of 15 plots</w:t>
      </w:r>
      <w:r w:rsidR="00373E1A">
        <w:t>. I</w:t>
      </w:r>
      <w:r>
        <w:t xml:space="preserve">n the </w:t>
      </w:r>
      <w:r w:rsidR="00373E1A">
        <w:t>limestone forest, coastal strand, and mangrove forest communities, each fixed panel consists of 10 plots and each rotational consists of 5 plots. Due to the small area of the sampling frame, sampling in the mangrove forest only occurs in fixed panel.</w:t>
      </w:r>
      <w:commentRangeEnd w:id="92"/>
      <w:r w:rsidR="00165487">
        <w:rPr>
          <w:rStyle w:val="CommentReference"/>
          <w:rFonts w:ascii="Times New Roman" w:hAnsi="Times New Roman"/>
          <w:bCs w:val="0"/>
        </w:rPr>
        <w:commentReference w:id="92"/>
      </w:r>
    </w:p>
    <w:p w:rsidR="00C00C9C" w:rsidRPr="00E0477C" w:rsidRDefault="001933FC" w:rsidP="00C00C9C">
      <w:pPr>
        <w:keepNext/>
        <w:keepLines/>
        <w:rPr>
          <w:rFonts w:ascii="Arial" w:hAnsi="Arial" w:cs="Arial"/>
        </w:rPr>
      </w:pPr>
      <w:r w:rsidRPr="00E0477C">
        <w:rPr>
          <w:rFonts w:ascii="Arial" w:hAnsi="Arial" w:cs="Arial"/>
        </w:rPr>
        <w:object w:dxaOrig="4333" w:dyaOrig="2301">
          <v:shape id="_x0000_i1025" type="#_x0000_t75" style="width:3in;height:119.3pt" o:ole="">
            <v:imagedata r:id="rId33" o:title=""/>
          </v:shape>
          <o:OLEObject Type="Embed" ProgID="Excel.Sheet.8" ShapeID="_x0000_i1025" DrawAspect="Content" ObjectID="_1484464565" r:id="rId34"/>
        </w:object>
      </w:r>
    </w:p>
    <w:p w:rsidR="001933FC" w:rsidRDefault="001933FC" w:rsidP="00A02891"/>
    <w:p w:rsidR="00646280" w:rsidRPr="00366CF3" w:rsidRDefault="00646280" w:rsidP="00646280"/>
    <w:p w:rsidR="00646280" w:rsidRPr="007C6B7D" w:rsidRDefault="00646280" w:rsidP="007F072A">
      <w:pPr>
        <w:pStyle w:val="NTR-2ndOrder"/>
      </w:pPr>
      <w:bookmarkStart w:id="93" w:name="_Toc265829228"/>
      <w:bookmarkStart w:id="94" w:name="_Toc296323154"/>
      <w:commentRangeStart w:id="95"/>
      <w:r w:rsidRPr="007C6B7D">
        <w:t xml:space="preserve">Level of </w:t>
      </w:r>
      <w:r>
        <w:t>C</w:t>
      </w:r>
      <w:r w:rsidRPr="007C6B7D">
        <w:t>hange</w:t>
      </w:r>
      <w:r>
        <w:t xml:space="preserve"> Detection</w:t>
      </w:r>
      <w:bookmarkEnd w:id="93"/>
      <w:bookmarkEnd w:id="94"/>
      <w:commentRangeEnd w:id="95"/>
      <w:r w:rsidR="00822378">
        <w:rPr>
          <w:rStyle w:val="CommentReference"/>
          <w:rFonts w:ascii="Times New Roman" w:eastAsia="Calibri" w:hAnsi="Times New Roman"/>
          <w:b w:val="0"/>
          <w:bCs w:val="0"/>
        </w:rPr>
        <w:commentReference w:id="95"/>
      </w:r>
    </w:p>
    <w:p w:rsidR="00646280" w:rsidRDefault="00646280" w:rsidP="00646280">
      <w:r>
        <w:t>Power (1-</w:t>
      </w:r>
      <w:r>
        <w:rPr>
          <w:rFonts w:ascii="Calibri" w:hAnsi="Calibri"/>
        </w:rPr>
        <w:t>β</w:t>
      </w:r>
      <w:r>
        <w:t xml:space="preserve">) to detect a </w:t>
      </w:r>
      <w:r w:rsidR="007746D1">
        <w:t>moderate change (</w:t>
      </w:r>
      <w:r w:rsidR="00285460">
        <w:t>25</w:t>
      </w:r>
      <w:r w:rsidRPr="00366CF3">
        <w:t>%) in vegetation parameters</w:t>
      </w:r>
      <w:r>
        <w:t xml:space="preserve"> based on previous studies </w:t>
      </w:r>
      <w:r w:rsidRPr="00366CF3">
        <w:t xml:space="preserve">in the wet forest community of HAVO </w:t>
      </w:r>
      <w:r>
        <w:t>is lower (1-</w:t>
      </w:r>
      <w:r>
        <w:rPr>
          <w:rFonts w:ascii="Calibri" w:hAnsi="Calibri"/>
        </w:rPr>
        <w:t>β</w:t>
      </w:r>
      <w:r>
        <w:t xml:space="preserve"> </w:t>
      </w:r>
      <w:r w:rsidR="000D7B29">
        <w:t>&lt;</w:t>
      </w:r>
      <w:r>
        <w:t>50%; Appendix C “P</w:t>
      </w:r>
      <w:r w:rsidRPr="00781CFA">
        <w:t>recision, Power and Sample Size</w:t>
      </w:r>
      <w:r>
        <w:t>”) than the targeted 80%.</w:t>
      </w:r>
      <w:r w:rsidRPr="00781CFA">
        <w:t xml:space="preserve"> </w:t>
      </w:r>
      <w:r>
        <w:t>Low power for the understory species of this study is due to high v</w:t>
      </w:r>
      <w:r w:rsidRPr="00F40EFE">
        <w:t>ariance presumably due to</w:t>
      </w:r>
      <w:r w:rsidR="00777627">
        <w:t xml:space="preserve"> small plot sizes and inadequate sample sizes.</w:t>
      </w:r>
      <w:r w:rsidRPr="00F40EFE">
        <w:t xml:space="preserve"> </w:t>
      </w:r>
      <w:r>
        <w:t xml:space="preserve">Because no repeated sampling data </w:t>
      </w:r>
      <w:del w:id="96" w:author="Ainsworth, Alison" w:date="2014-11-18T13:10:00Z">
        <w:r w:rsidDel="00822378">
          <w:delText xml:space="preserve">was </w:delText>
        </w:r>
      </w:del>
      <w:ins w:id="97" w:author="Ainsworth, Alison" w:date="2014-11-18T13:10:00Z">
        <w:r w:rsidR="00822378">
          <w:t xml:space="preserve">were </w:t>
        </w:r>
      </w:ins>
      <w:r>
        <w:t>available for the coastal community (KALA), subalpine shrubland, limestone forest, and mangrove forest, power estimates for detecting future changes in these communities were not calculated.</w:t>
      </w:r>
    </w:p>
    <w:p w:rsidR="00646280" w:rsidRDefault="00646280" w:rsidP="00646280"/>
    <w:p w:rsidR="00646280" w:rsidRDefault="00646280" w:rsidP="00646280">
      <w:r w:rsidRPr="00F40EFE">
        <w:t xml:space="preserve">Statistical power in future monitoring efforts is expected to be higher than the values presented here because </w:t>
      </w:r>
      <w:r>
        <w:t xml:space="preserve">both plot size (20 x 50 m) and </w:t>
      </w:r>
      <w:r w:rsidRPr="00F40EFE">
        <w:t>sample size</w:t>
      </w:r>
      <w:r>
        <w:t xml:space="preserve"> (n = 30)</w:t>
      </w:r>
      <w:r w:rsidRPr="00F40EFE">
        <w:t xml:space="preserve"> </w:t>
      </w:r>
      <w:r>
        <w:t>are</w:t>
      </w:r>
      <w:r w:rsidRPr="00F40EFE">
        <w:t xml:space="preserve"> larger </w:t>
      </w:r>
      <w:r>
        <w:t>than in previous studies,</w:t>
      </w:r>
      <w:r w:rsidRPr="00F40EFE">
        <w:t xml:space="preserve"> and variance among sampling years across each focal community should be lower except when large disturbance events occur (e.g. wildfire, hurricane, tsunami). </w:t>
      </w:r>
      <w:r w:rsidR="0062358C" w:rsidRPr="00F40EFE">
        <w:t>While the disturbance frequency varies widely between communities and changes dynamically with climate, most plant communities are unlikely to experience catastrophic disturbances in the first few (if not several) cycles of sampling</w:t>
      </w:r>
      <w:r w:rsidR="00A027E2">
        <w:t xml:space="preserve">. </w:t>
      </w:r>
      <w:r w:rsidRPr="00F40EFE">
        <w:t>Additionally, power estimates will be improved over time because 50% of the plots will be re</w:t>
      </w:r>
      <w:r>
        <w:t>-</w:t>
      </w:r>
      <w:r w:rsidRPr="00F40EFE">
        <w:t xml:space="preserve">sampled </w:t>
      </w:r>
      <w:r>
        <w:t>(Appendix D “</w:t>
      </w:r>
      <w:r w:rsidRPr="00781CFA">
        <w:t>Allocation of Sampling Units to Panel Members</w:t>
      </w:r>
      <w:r>
        <w:t xml:space="preserve">”), </w:t>
      </w:r>
      <w:r w:rsidRPr="00F40EFE">
        <w:t xml:space="preserve">allowing for the refinement of parameter estimates using multiple years of data. These methods have been used to significantly increase statistical power in other monitoring programs </w:t>
      </w:r>
      <w:r w:rsidR="00246D6B">
        <w:fldChar w:fldCharType="begin"/>
      </w:r>
      <w:r w:rsidR="00BF68DD">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BF68DD">
        <w:rPr>
          <w:noProof/>
        </w:rPr>
        <w:t>(Skalski 2005)</w:t>
      </w:r>
      <w:r w:rsidR="00246D6B">
        <w:fldChar w:fldCharType="end"/>
      </w:r>
      <w:r w:rsidRPr="00F40EFE">
        <w:t>.</w:t>
      </w:r>
      <w:r w:rsidRPr="00F40EFE">
        <w:rPr>
          <w:color w:val="0000FF"/>
        </w:rPr>
        <w:t xml:space="preserve"> </w:t>
      </w:r>
      <w:r w:rsidRPr="00F40EFE">
        <w:t xml:space="preserve">The true power of this design will need to be revisited after </w:t>
      </w:r>
      <w:r>
        <w:t>15 to 20</w:t>
      </w:r>
      <w:r w:rsidRPr="00F40EFE">
        <w:t xml:space="preserve"> years of consecutive sampling, and the sample sizes adjusted accordingly.</w:t>
      </w:r>
    </w:p>
    <w:p w:rsidR="00646280" w:rsidRDefault="00646280" w:rsidP="00646280"/>
    <w:p w:rsidR="00646280" w:rsidRDefault="00646280" w:rsidP="00646280">
      <w:r>
        <w:t xml:space="preserve">Changes of greater than </w:t>
      </w:r>
      <w:r w:rsidR="00285460">
        <w:t>25</w:t>
      </w:r>
      <w:r>
        <w:t>% in one or more of the plant community parameters should be considered as</w:t>
      </w:r>
      <w:r w:rsidRPr="00EA33C5">
        <w:t xml:space="preserve"> trigger points</w:t>
      </w:r>
      <w:r>
        <w:t xml:space="preserve"> and</w:t>
      </w:r>
      <w:r w:rsidRPr="00EA33C5">
        <w:t xml:space="preserve"> management action should be considered</w:t>
      </w:r>
      <w:r>
        <w:t>.</w:t>
      </w:r>
      <w:r w:rsidRPr="00EA33C5">
        <w:t xml:space="preserve"> Obviously if multiple parameters are experiencing changes of this magnitude, then a stronger case can be made for action</w:t>
      </w:r>
      <w:r>
        <w:t xml:space="preserve">. </w:t>
      </w:r>
      <w:r w:rsidRPr="00EA33C5">
        <w:t xml:space="preserve">Changes of less than </w:t>
      </w:r>
      <w:r w:rsidR="00285460" w:rsidRPr="00EA33C5">
        <w:t>2</w:t>
      </w:r>
      <w:r w:rsidR="00285460">
        <w:t>5</w:t>
      </w:r>
      <w:r w:rsidRPr="00EA33C5">
        <w:t xml:space="preserve">% may or may not reflect lasting biological trends, while changes greater than </w:t>
      </w:r>
      <w:r w:rsidR="00285460" w:rsidRPr="00EA33C5">
        <w:t>2</w:t>
      </w:r>
      <w:r w:rsidR="00285460">
        <w:t>5</w:t>
      </w:r>
      <w:r w:rsidRPr="00EA33C5">
        <w:t>% could represent irreversible transitions</w:t>
      </w:r>
      <w:r>
        <w:t>. Depending on which parameters are changing, increased replication and/or monitoring frequency may be necessary. At the very least park managers will be informed of both quantitative and qualitative changes</w:t>
      </w:r>
      <w:r w:rsidR="0062358C">
        <w:t xml:space="preserve"> in their local parks as well as other PACN parks.</w:t>
      </w:r>
      <w:r>
        <w:t xml:space="preserve"> </w:t>
      </w:r>
    </w:p>
    <w:p w:rsidR="00604B3A" w:rsidRPr="00226522" w:rsidRDefault="00604B3A" w:rsidP="00077509"/>
    <w:p w:rsidR="0044297A" w:rsidRDefault="00604B3A">
      <w:bookmarkStart w:id="98" w:name="_Toc177633299"/>
      <w:bookmarkEnd w:id="0"/>
      <w:bookmarkEnd w:id="23"/>
      <w:r>
        <w:br w:type="page"/>
      </w:r>
      <w:r w:rsidR="00CE0595">
        <w:rPr>
          <w:noProof/>
        </w:rPr>
        <w:lastRenderedPageBreak/>
        <mc:AlternateContent>
          <mc:Choice Requires="wps">
            <w:drawing>
              <wp:anchor distT="0" distB="0" distL="114300" distR="114300" simplePos="0" relativeHeight="251696640" behindDoc="0" locked="0" layoutInCell="1" allowOverlap="1" wp14:anchorId="05445942" wp14:editId="2A20F419">
                <wp:simplePos x="0" y="0"/>
                <wp:positionH relativeFrom="column">
                  <wp:posOffset>2747010</wp:posOffset>
                </wp:positionH>
                <wp:positionV relativeFrom="paragraph">
                  <wp:posOffset>7969885</wp:posOffset>
                </wp:positionV>
                <wp:extent cx="641985" cy="1089660"/>
                <wp:effectExtent l="3810" t="0" r="1905" b="0"/>
                <wp:wrapNone/>
                <wp:docPr id="64"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85" cy="1089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6" o:spid="_x0000_s1026" style="position:absolute;margin-left:216.3pt;margin-top:627.55pt;width:50.55pt;height:85.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" stroked="f"/>
            </w:pict>
          </mc:Fallback>
        </mc:AlternateContent>
      </w:r>
      <w:r w:rsidR="0044297A">
        <w:br w:type="page"/>
      </w:r>
    </w:p>
    <w:p w:rsidR="00604B3A" w:rsidRDefault="00604B3A" w:rsidP="007F072A">
      <w:pPr>
        <w:pStyle w:val="NTR-1stOrder"/>
      </w:pPr>
      <w:bookmarkStart w:id="99" w:name="_Toc265829229"/>
      <w:bookmarkStart w:id="100" w:name="_Toc296323155"/>
      <w:r w:rsidRPr="00C94BAB">
        <w:lastRenderedPageBreak/>
        <w:t>Chapter 3: Field Methods</w:t>
      </w:r>
      <w:bookmarkEnd w:id="99"/>
      <w:bookmarkEnd w:id="100"/>
      <w:r w:rsidRPr="00C94BAB">
        <w:t xml:space="preserve"> </w:t>
      </w:r>
    </w:p>
    <w:p w:rsidR="00604B3A" w:rsidRPr="00C94BAB" w:rsidRDefault="00604B3A" w:rsidP="007F072A">
      <w:pPr>
        <w:pStyle w:val="NTR-2ndOrder"/>
      </w:pPr>
      <w:bookmarkStart w:id="101" w:name="_Toc265829230"/>
      <w:bookmarkStart w:id="102" w:name="_Toc296323156"/>
      <w:commentRangeStart w:id="103"/>
      <w:r w:rsidRPr="00C94BAB">
        <w:t>Field Season Preparations, Field Schedule and Equipment Setup</w:t>
      </w:r>
      <w:bookmarkEnd w:id="101"/>
      <w:bookmarkEnd w:id="102"/>
      <w:commentRangeEnd w:id="103"/>
      <w:r w:rsidR="00862C19">
        <w:rPr>
          <w:rStyle w:val="CommentReference"/>
          <w:rFonts w:ascii="Times New Roman" w:eastAsia="Calibri" w:hAnsi="Times New Roman"/>
          <w:b w:val="0"/>
          <w:bCs w:val="0"/>
        </w:rPr>
        <w:commentReference w:id="103"/>
      </w:r>
    </w:p>
    <w:p w:rsidR="00604B3A" w:rsidRDefault="00230A1D" w:rsidP="00DC6CE0">
      <w:r>
        <w:t>Prior to each</w:t>
      </w:r>
      <w:r w:rsidR="00604B3A">
        <w:t xml:space="preserve"> field season, the </w:t>
      </w:r>
      <w:r w:rsidR="008D6A51">
        <w:t>project lead</w:t>
      </w:r>
      <w:r w:rsidR="00604B3A">
        <w:t xml:space="preserve">, </w:t>
      </w:r>
      <w:r w:rsidR="00561520">
        <w:t>field leader</w:t>
      </w:r>
      <w:r w:rsidR="00604B3A">
        <w:t xml:space="preserve">, and three </w:t>
      </w:r>
      <w:r w:rsidR="0064786C">
        <w:t>biological tech</w:t>
      </w:r>
      <w:r w:rsidR="00604B3A">
        <w:t>nicians review this protocol</w:t>
      </w:r>
      <w:ins w:id="104" w:author="Ainsworth, Alison" w:date="2012-07-27T13:53:00Z">
        <w:r w:rsidR="00FD1C46">
          <w:t>,</w:t>
        </w:r>
      </w:ins>
      <w:r w:rsidR="00604B3A">
        <w:t xml:space="preserve"> including all SOPs</w:t>
      </w:r>
      <w:ins w:id="105" w:author="Ainsworth, Alison" w:date="2012-07-27T13:53:00Z">
        <w:r w:rsidR="00FD1C46">
          <w:t>,</w:t>
        </w:r>
      </w:ins>
      <w:del w:id="106" w:author="Ainsworth, Alison" w:date="2012-07-27T13:54:00Z">
        <w:r w:rsidR="00604B3A" w:rsidDel="00FD1C46">
          <w:delText xml:space="preserve"> and</w:delText>
        </w:r>
      </w:del>
      <w:r w:rsidR="00604B3A">
        <w:t xml:space="preserve"> </w:t>
      </w:r>
      <w:r w:rsidR="00CA7093">
        <w:t>a</w:t>
      </w:r>
      <w:r w:rsidR="00604B3A">
        <w:t>ppendices</w:t>
      </w:r>
      <w:ins w:id="107" w:author="Ainsworth, Alison" w:date="2012-07-27T13:54:00Z">
        <w:r w:rsidR="00FD1C46">
          <w:t>, and the PACN Safety Plan</w:t>
        </w:r>
      </w:ins>
      <w:r w:rsidR="00604B3A">
        <w:t xml:space="preserve">. The </w:t>
      </w:r>
      <w:r w:rsidR="00561520">
        <w:t>field leader</w:t>
      </w:r>
      <w:r w:rsidR="00604B3A">
        <w:t xml:space="preserve"> should pay particular attention to the tasks described in SOP #1 “Before the Field Season” and SOP #2 “Training Field Crew Members.” </w:t>
      </w:r>
      <w:r>
        <w:t>Before</w:t>
      </w:r>
      <w:r w:rsidR="00604B3A">
        <w:t xml:space="preserve"> conducting field work in each PACN park all </w:t>
      </w:r>
      <w:r>
        <w:t>field crew members must</w:t>
      </w:r>
      <w:r w:rsidR="00604B3A">
        <w:t xml:space="preserve"> read and be familiar with SOP #3 “Safety Protocol” and SOP #4 “Sanitation Protocol</w:t>
      </w:r>
      <w:r>
        <w:t>.</w:t>
      </w:r>
      <w:r w:rsidR="00604B3A">
        <w:t xml:space="preserve">” </w:t>
      </w:r>
      <w:ins w:id="108" w:author="Ainsworth, Alison" w:date="2012-07-27T13:54:00Z">
        <w:r w:rsidR="00FD1C46">
          <w:t xml:space="preserve"> Safety and</w:t>
        </w:r>
      </w:ins>
      <w:del w:id="109" w:author="Ainsworth, Alison" w:date="2012-07-27T13:54:00Z">
        <w:r w:rsidR="00604B3A" w:rsidDel="00FD1C46">
          <w:delText>T</w:delText>
        </w:r>
      </w:del>
      <w:ins w:id="110" w:author="Ainsworth, Alison" w:date="2012-07-27T13:54:00Z">
        <w:r w:rsidR="00FD1C46">
          <w:t xml:space="preserve"> t</w:t>
        </w:r>
      </w:ins>
      <w:r w:rsidR="00604B3A">
        <w:t xml:space="preserve">echnical training </w:t>
      </w:r>
      <w:del w:id="111" w:author="Ainsworth, Alison" w:date="2012-07-27T13:54:00Z">
        <w:r w:rsidR="00604B3A" w:rsidDel="00FD1C46">
          <w:delText>is</w:delText>
        </w:r>
      </w:del>
      <w:ins w:id="112" w:author="Ainsworth, Alison" w:date="2012-07-27T13:54:00Z">
        <w:r w:rsidR="00FD1C46">
          <w:t>are</w:t>
        </w:r>
      </w:ins>
      <w:r w:rsidR="00604B3A">
        <w:t xml:space="preserve"> imperative before beginning field work in each PACN park because the field crew will likely consist of a combination of permanent and seasonal I&amp;M and park staff with varying levels of </w:t>
      </w:r>
      <w:ins w:id="113" w:author="Ainsworth, Alison" w:date="2012-07-27T13:55:00Z">
        <w:r w:rsidR="00FD1C46">
          <w:t xml:space="preserve">local park knowledge, </w:t>
        </w:r>
      </w:ins>
      <w:r w:rsidR="00604B3A">
        <w:t>vegetation sampling experience</w:t>
      </w:r>
      <w:ins w:id="114" w:author="Ainsworth, Alison" w:date="2012-07-27T13:55:00Z">
        <w:r w:rsidR="00FD1C46">
          <w:t>,</w:t>
        </w:r>
      </w:ins>
      <w:r w:rsidR="00604B3A">
        <w:t xml:space="preserve"> and plant identification skills. Park staff may be very familiar with </w:t>
      </w:r>
      <w:ins w:id="115" w:author="Ainsworth, Alison" w:date="2012-07-27T13:55:00Z">
        <w:r w:rsidR="00FD1C46">
          <w:t xml:space="preserve">safety hazards and </w:t>
        </w:r>
      </w:ins>
      <w:r w:rsidR="00604B3A">
        <w:t xml:space="preserve">the vegetation but may lack experience with the proposed sampling schemes. Alternatively, traveling I&amp;M staff may know the sampling techniques but lack site-specific </w:t>
      </w:r>
      <w:ins w:id="116" w:author="Ainsworth, Alison" w:date="2012-07-27T13:56:00Z">
        <w:r w:rsidR="00FD1C46">
          <w:t xml:space="preserve">hazard knowledge and </w:t>
        </w:r>
      </w:ins>
      <w:r w:rsidR="00604B3A">
        <w:t xml:space="preserve">vegetation identification skills. Because the proposed sampling frequency is five years it is likely that personnel turnover will occur and require new field staff to be trained in species identification and sampling methodology. </w:t>
      </w:r>
    </w:p>
    <w:p w:rsidR="00604B3A" w:rsidRDefault="00604B3A" w:rsidP="00DC6CE0"/>
    <w:p w:rsidR="00604B3A" w:rsidRDefault="00604B3A" w:rsidP="00DC6CE0">
      <w:r>
        <w:t xml:space="preserve">Equipment and supplies listed in SOP #1 “Before the Field Season” </w:t>
      </w:r>
      <w:r w:rsidR="00230A1D">
        <w:t>are</w:t>
      </w:r>
      <w:r>
        <w:t xml:space="preserve"> organized and made ready for the field season, and copies of the field data forms (Appendix E “Data Forms for Recording Field Data”) </w:t>
      </w:r>
      <w:r w:rsidR="00230A1D">
        <w:t>are</w:t>
      </w:r>
      <w:r>
        <w:t xml:space="preserve"> made on water resistant paper. If data loggers or personal data assistants (PDAs) are used for field collection, the database </w:t>
      </w:r>
      <w:r w:rsidR="00230A1D">
        <w:t>is</w:t>
      </w:r>
      <w:r>
        <w:t xml:space="preserve"> installed on each unit, and the field crew must be trained in how to enter and manage data. Temporary plot locations </w:t>
      </w:r>
      <w:r w:rsidR="00230A1D">
        <w:t>are</w:t>
      </w:r>
      <w:r>
        <w:t xml:space="preserve"> selected (SOP #5 “</w:t>
      </w:r>
      <w:r w:rsidR="00757B92" w:rsidRPr="00757B92">
        <w:t xml:space="preserve">Generating Sampling Point Locations </w:t>
      </w:r>
      <w:r w:rsidR="00757B92">
        <w:t>with</w:t>
      </w:r>
      <w:r w:rsidR="00757B92" w:rsidRPr="00757B92">
        <w:t xml:space="preserve"> GIS</w:t>
      </w:r>
      <w:r>
        <w:t xml:space="preserve">”) and their coordinates uploaded onto Global Positioning System (GPS) units (SOP #6 “Using GPS to Navigate and Mark Waypoints”). Similarly, permanent plot locations and necessary access transects </w:t>
      </w:r>
      <w:r w:rsidR="00230A1D">
        <w:t>are</w:t>
      </w:r>
      <w:r>
        <w:t xml:space="preserve"> uploaded to GPS units following SOP #6. </w:t>
      </w:r>
    </w:p>
    <w:p w:rsidR="00604B3A" w:rsidRDefault="00604B3A" w:rsidP="00DC6CE0"/>
    <w:p w:rsidR="00604B3A" w:rsidRDefault="00604B3A" w:rsidP="00DC6CE0">
      <w:r>
        <w:t xml:space="preserve">The </w:t>
      </w:r>
      <w:r w:rsidR="008D6A51">
        <w:t>project lead</w:t>
      </w:r>
      <w:r>
        <w:t xml:space="preserve"> and </w:t>
      </w:r>
      <w:r w:rsidR="00561520">
        <w:t>field leader</w:t>
      </w:r>
      <w:r>
        <w:t xml:space="preserve"> </w:t>
      </w:r>
      <w:r w:rsidR="00230A1D">
        <w:t xml:space="preserve">must </w:t>
      </w:r>
      <w:r>
        <w:t xml:space="preserve">schedule field sampling and organize logistics for each park at least two months prior to initiating sampling. Housing for traveling field crews and vehicle use must be secured prior to sampling and may need to be arranged up to six months in advance depending on the park. Helicopter support and/or additional field support </w:t>
      </w:r>
      <w:r w:rsidR="00230A1D">
        <w:t>are</w:t>
      </w:r>
      <w:r>
        <w:t xml:space="preserve"> necessary to establish backcountry camps in the wet forest areas for four PACN parks (HAVO, HALE, KALA, and NPSA). </w:t>
      </w:r>
    </w:p>
    <w:p w:rsidR="00604B3A" w:rsidRPr="007F072A" w:rsidRDefault="00604B3A" w:rsidP="007F072A"/>
    <w:p w:rsidR="00604B3A" w:rsidRPr="00C94BAB" w:rsidRDefault="00604B3A" w:rsidP="007F072A">
      <w:pPr>
        <w:pStyle w:val="NTR-2ndOrder"/>
      </w:pPr>
      <w:bookmarkStart w:id="117" w:name="_Toc265829231"/>
      <w:bookmarkStart w:id="118" w:name="_Toc296323157"/>
      <w:r w:rsidRPr="00C94BAB">
        <w:t>Field Methods</w:t>
      </w:r>
      <w:bookmarkEnd w:id="117"/>
      <w:bookmarkEnd w:id="118"/>
    </w:p>
    <w:p w:rsidR="00604B3A" w:rsidRPr="00295707" w:rsidRDefault="00604B3A" w:rsidP="00DC6CE0"/>
    <w:p w:rsidR="00604B3A" w:rsidRPr="00C94BAB" w:rsidRDefault="00604B3A" w:rsidP="007F072A">
      <w:pPr>
        <w:pStyle w:val="NTR-3rdOrder"/>
      </w:pPr>
      <w:bookmarkStart w:id="119" w:name="_Toc265829232"/>
      <w:bookmarkStart w:id="120" w:name="_Toc296323158"/>
      <w:r w:rsidRPr="00C94BAB">
        <w:t xml:space="preserve">Locating and </w:t>
      </w:r>
      <w:r w:rsidR="0040297C">
        <w:t>I</w:t>
      </w:r>
      <w:r w:rsidRPr="00C94BAB">
        <w:t xml:space="preserve">nstalling </w:t>
      </w:r>
      <w:r w:rsidR="0040297C">
        <w:t>S</w:t>
      </w:r>
      <w:r w:rsidRPr="00C94BAB">
        <w:t xml:space="preserve">ampling </w:t>
      </w:r>
      <w:r w:rsidR="0040297C">
        <w:t>P</w:t>
      </w:r>
      <w:r w:rsidRPr="00C94BAB">
        <w:t>lots</w:t>
      </w:r>
      <w:bookmarkEnd w:id="119"/>
      <w:bookmarkEnd w:id="120"/>
    </w:p>
    <w:p w:rsidR="00604B3A" w:rsidRDefault="00604B3A" w:rsidP="00DC6CE0">
      <w:r>
        <w:t>M</w:t>
      </w:r>
      <w:r w:rsidRPr="00DF7A5C">
        <w:t xml:space="preserve">ethods for </w:t>
      </w:r>
      <w:r>
        <w:t>selecting and locating</w:t>
      </w:r>
      <w:r w:rsidRPr="00DF7A5C">
        <w:t xml:space="preserve"> plots are detailed in SOP #5</w:t>
      </w:r>
      <w:r>
        <w:t xml:space="preserve"> “</w:t>
      </w:r>
      <w:r w:rsidR="00757B92" w:rsidRPr="00757B92">
        <w:t xml:space="preserve">Generating Sampling Point Locations </w:t>
      </w:r>
      <w:r w:rsidR="00757B92">
        <w:t>with</w:t>
      </w:r>
      <w:r w:rsidR="00757B92" w:rsidRPr="00757B92">
        <w:t xml:space="preserve"> GIS</w:t>
      </w:r>
      <w:r>
        <w:t>”</w:t>
      </w:r>
      <w:r w:rsidRPr="00DF7A5C">
        <w:t xml:space="preserve"> and</w:t>
      </w:r>
      <w:r>
        <w:t xml:space="preserve"> SOP</w:t>
      </w:r>
      <w:r w:rsidRPr="00DF7A5C">
        <w:t xml:space="preserve"> #6</w:t>
      </w:r>
      <w:r>
        <w:t xml:space="preserve"> “Using GPS to Navigate and Mark Waypoints.” </w:t>
      </w:r>
      <w:ins w:id="121" w:author="Ainsworth, Alison" w:date="2012-07-27T13:58:00Z">
        <w:r w:rsidR="00A82E3E">
          <w:t xml:space="preserve">Prior to each field season, the field leader will work with local park staff during the permitting process to ensure that access routes are safe (i.e., do not cross areas with &gt;70% </w:t>
        </w:r>
        <w:commentRangeStart w:id="122"/>
        <w:r w:rsidR="00A82E3E">
          <w:t>slopes</w:t>
        </w:r>
      </w:ins>
      <w:commentRangeEnd w:id="122"/>
      <w:ins w:id="123" w:author="Ainsworth, Alison" w:date="2012-08-10T10:47:00Z">
        <w:r w:rsidR="008901EE">
          <w:rPr>
            <w:rStyle w:val="CommentReference"/>
          </w:rPr>
          <w:commentReference w:id="122"/>
        </w:r>
      </w:ins>
      <w:ins w:id="124" w:author="Ainsworth, Alison" w:date="2012-07-27T13:58:00Z">
        <w:r w:rsidR="00A82E3E">
          <w:t xml:space="preserve">) and efficient to minimize disturbance impacts. This permitting procedure facilitates communication and allows for collaboration between the field crew and existing park resource management or trails staff. Shared resources between I&amp;M staff and park staff can reduce overhead costs (e.g., helicopter ferry time) and increase efficiency. Access will typically be through a combination of vehicle </w:t>
        </w:r>
        <w:r w:rsidR="00A82E3E">
          <w:lastRenderedPageBreak/>
          <w:t xml:space="preserve">and helicopter use, and hiking. </w:t>
        </w:r>
      </w:ins>
      <w:r>
        <w:t xml:space="preserve">A GPS unit is used to navigate to the selected plots, but when satellite coverage is poor compasses, altimeters, measuring tapes, and maps </w:t>
      </w:r>
      <w:r w:rsidR="009B4E46">
        <w:t xml:space="preserve">are </w:t>
      </w:r>
      <w:r>
        <w:t xml:space="preserve">used. To the greatest extent possible, plot locations are pre-screened using a GIS to eliminate steep </w:t>
      </w:r>
      <w:ins w:id="125" w:author="Ainsworth, Alison" w:date="2012-07-27T13:59:00Z">
        <w:r w:rsidR="00A82E3E">
          <w:t xml:space="preserve">(&gt;70%) </w:t>
        </w:r>
      </w:ins>
      <w:r>
        <w:t>or dangerous sites beforehand; however, in some instances field crew members may encounter unforeseen conditions that make a potential plot location impossible or undesirable to survey.</w:t>
      </w:r>
      <w:ins w:id="126" w:author="Ainsworth, Alison" w:date="2012-07-27T14:01:00Z">
        <w:r w:rsidR="00A82E3E">
          <w:t xml:space="preserve"> </w:t>
        </w:r>
      </w:ins>
      <w:del w:id="127" w:author="Ainsworth, Alison" w:date="2012-07-27T14:03:00Z">
        <w:r w:rsidDel="00A82E3E">
          <w:delText xml:space="preserve"> </w:delText>
        </w:r>
      </w:del>
      <w:r>
        <w:t xml:space="preserve">When the site for a potential new plot is reached, the </w:t>
      </w:r>
      <w:r w:rsidR="00561520">
        <w:t>field leader</w:t>
      </w:r>
      <w:r>
        <w:t xml:space="preserve"> determines if the randomly chosen plot location is acceptable (i.e. no unsafe working conditions such as steep cliff faces)</w:t>
      </w:r>
      <w:r w:rsidR="007B2533">
        <w:t>.</w:t>
      </w:r>
      <w:r>
        <w:t xml:space="preserve"> </w:t>
      </w:r>
      <w:ins w:id="128" w:author="Ainsworth, Alison" w:date="2012-07-27T14:03:00Z">
        <w:r w:rsidR="00A82E3E">
          <w:t xml:space="preserve">The only option for addressing unsafe conditions is to avoid the plot location. If it can be accomplished safely, </w:t>
        </w:r>
      </w:ins>
      <w:del w:id="129" w:author="Ainsworth, Alison" w:date="2012-07-27T14:03:00Z">
        <w:r w:rsidDel="00A82E3E">
          <w:delText xml:space="preserve">If the plot location is rejected, </w:delText>
        </w:r>
      </w:del>
      <w:r>
        <w:t xml:space="preserve">the </w:t>
      </w:r>
      <w:r w:rsidR="00561520">
        <w:t>field leader</w:t>
      </w:r>
      <w:r>
        <w:t xml:space="preserve"> </w:t>
      </w:r>
      <w:del w:id="130" w:author="Ainsworth, Alison" w:date="2012-07-27T14:03:00Z">
        <w:r w:rsidDel="00A82E3E">
          <w:delText xml:space="preserve">first </w:delText>
        </w:r>
      </w:del>
      <w:ins w:id="131" w:author="Ainsworth, Alison" w:date="2012-07-27T14:03:00Z">
        <w:r w:rsidR="00A82E3E">
          <w:t xml:space="preserve">may </w:t>
        </w:r>
      </w:ins>
      <w:r>
        <w:t>attempt</w:t>
      </w:r>
      <w:del w:id="132" w:author="Ainsworth, Alison" w:date="2012-07-27T14:03:00Z">
        <w:r w:rsidDel="00A82E3E">
          <w:delText>s</w:delText>
        </w:r>
      </w:del>
      <w:r>
        <w:t xml:space="preserve"> to establish the plot using a new random azimuth. </w:t>
      </w:r>
      <w:r w:rsidR="00517A03">
        <w:t xml:space="preserve">If still not satisfactory, the field leader </w:t>
      </w:r>
      <w:ins w:id="133" w:author="Ainsworth, Alison" w:date="2012-07-27T14:03:00Z">
        <w:r w:rsidR="00A82E3E">
          <w:t xml:space="preserve">may </w:t>
        </w:r>
      </w:ins>
      <w:r w:rsidR="00517A03">
        <w:t>attempt</w:t>
      </w:r>
      <w:del w:id="134" w:author="Ainsworth, Alison" w:date="2012-07-27T14:03:00Z">
        <w:r w:rsidR="00517A03" w:rsidDel="00A82E3E">
          <w:delText>s</w:delText>
        </w:r>
      </w:del>
      <w:r w:rsidR="00517A03">
        <w:t xml:space="preserve"> to establish a new plot origin </w:t>
      </w:r>
      <w:del w:id="135" w:author="Ainsworth, Alison" w:date="2014-11-18T13:17:00Z">
        <w:r w:rsidR="00517A03" w:rsidDel="00B27DC7">
          <w:delText>using one of three methods depending on plot type: (1) for plots selected using SRS or PPS sampling, the field crew</w:delText>
        </w:r>
      </w:del>
      <w:ins w:id="136" w:author="Ainsworth, Alison" w:date="2014-11-18T13:17:00Z">
        <w:r w:rsidR="00B27DC7">
          <w:t>by</w:t>
        </w:r>
      </w:ins>
      <w:r w:rsidR="00517A03">
        <w:t xml:space="preserve"> mov</w:t>
      </w:r>
      <w:del w:id="137" w:author="Ainsworth, Alison" w:date="2014-11-18T13:17:00Z">
        <w:r w:rsidR="00517A03" w:rsidDel="00B27DC7">
          <w:delText>es</w:delText>
        </w:r>
      </w:del>
      <w:ins w:id="138" w:author="Ainsworth, Alison" w:date="2014-11-18T13:17:00Z">
        <w:r w:rsidR="00B27DC7">
          <w:t>ing</w:t>
        </w:r>
      </w:ins>
      <w:r w:rsidR="00517A03">
        <w:t xml:space="preserve"> 50 m in a random direction (0–360°) to establish a new plot</w:t>
      </w:r>
      <w:ins w:id="139" w:author="Ainsworth, Alison" w:date="2014-11-18T13:17:00Z">
        <w:r w:rsidR="00B27DC7">
          <w:t>.</w:t>
        </w:r>
      </w:ins>
      <w:del w:id="140" w:author="Ainsworth, Alison" w:date="2014-11-18T13:17:00Z">
        <w:r w:rsidR="00517A03" w:rsidDel="00B27DC7">
          <w:delText xml:space="preserve">; (2) </w:delText>
        </w:r>
        <w:commentRangeStart w:id="141"/>
        <w:r w:rsidR="00517A03" w:rsidDel="00B27DC7">
          <w:delText>for wet forest plots on fixed transects, the field crew shifts to the other side of the transect by 50 m (i.e., 50 m off transect in the opposite direction of the original plot</w:delText>
        </w:r>
        <w:r w:rsidR="00517A03" w:rsidRPr="00AC7932" w:rsidDel="00B27DC7">
          <w:rPr>
            <w:highlight w:val="yellow"/>
            <w:rPrChange w:id="142" w:author="Meagan J. Selvig" w:date="2014-09-12T13:19:00Z">
              <w:rPr/>
            </w:rPrChange>
          </w:rPr>
          <w:delText xml:space="preserve">); </w:delText>
        </w:r>
        <w:commentRangeEnd w:id="141"/>
        <w:r w:rsidR="00A358F6" w:rsidRPr="00AC7932" w:rsidDel="00B27DC7">
          <w:rPr>
            <w:rStyle w:val="CommentReference"/>
            <w:highlight w:val="yellow"/>
            <w:rPrChange w:id="143" w:author="Meagan J. Selvig" w:date="2014-09-12T13:19:00Z">
              <w:rPr>
                <w:rStyle w:val="CommentReference"/>
              </w:rPr>
            </w:rPrChange>
          </w:rPr>
          <w:commentReference w:id="141"/>
        </w:r>
        <w:r w:rsidR="00517A03" w:rsidRPr="00AC7932" w:rsidDel="00B27DC7">
          <w:rPr>
            <w:highlight w:val="yellow"/>
            <w:rPrChange w:id="144" w:author="Meagan J. Selvig" w:date="2014-09-12T13:19:00Z">
              <w:rPr/>
            </w:rPrChange>
          </w:rPr>
          <w:delText>(3)</w:delText>
        </w:r>
        <w:r w:rsidR="00517A03" w:rsidDel="00B27DC7">
          <w:delText xml:space="preserve"> for wet forest plots that lie on rotational transects, the field crew moves off-transect by 50 m to either the left or right (chosen randomly) of the transect.</w:delText>
        </w:r>
      </w:del>
      <w:del w:id="145" w:author="Ainsworth, Alison" w:date="2014-11-18T13:18:00Z">
        <w:r w:rsidR="00517A03" w:rsidDel="00B27DC7">
          <w:delText xml:space="preserve"> </w:delText>
        </w:r>
      </w:del>
      <w:r w:rsidR="009B4E46">
        <w:t xml:space="preserve">If still unsuccessful, the </w:t>
      </w:r>
      <w:r w:rsidR="00561520">
        <w:t>field leader</w:t>
      </w:r>
      <w:r w:rsidR="009B4E46">
        <w:t xml:space="preserve"> may repeat this process to locate a new plot</w:t>
      </w:r>
      <w:ins w:id="146" w:author="Ainsworth, Alison" w:date="2014-11-18T13:19:00Z">
        <w:r w:rsidR="00B27DC7">
          <w:t>.</w:t>
        </w:r>
      </w:ins>
      <w:del w:id="147" w:author="Ainsworth, Alison" w:date="2014-11-18T13:18:00Z">
        <w:r w:rsidR="009B4E46" w:rsidDel="00B27DC7">
          <w:delText xml:space="preserve">: (1) for </w:delText>
        </w:r>
        <w:r w:rsidR="00EF0DF2" w:rsidDel="00B27DC7">
          <w:delText>SRS or PPS</w:delText>
        </w:r>
        <w:r w:rsidR="009B4E46" w:rsidDel="00B27DC7">
          <w:delText xml:space="preserve"> sampling plots return to original pre-selected plot location and move 50 m in a new random direction; </w:delText>
        </w:r>
        <w:r w:rsidR="009B4E46" w:rsidRPr="00AC7932" w:rsidDel="00B27DC7">
          <w:rPr>
            <w:highlight w:val="yellow"/>
            <w:rPrChange w:id="148" w:author="Meagan J. Selvig" w:date="2014-09-12T13:19:00Z">
              <w:rPr/>
            </w:rPrChange>
          </w:rPr>
          <w:delText>(2)</w:delText>
        </w:r>
        <w:r w:rsidR="007746D1" w:rsidDel="00B27DC7">
          <w:delText xml:space="preserve"> </w:delText>
        </w:r>
        <w:r w:rsidR="009B4E46" w:rsidDel="00B27DC7">
          <w:delText>for fixed wet forest plots</w:delText>
        </w:r>
        <w:r w:rsidR="00AB729A" w:rsidDel="00B27DC7">
          <w:delText xml:space="preserve"> move an additional 50 m away from the transect such that the plot is established 100 m off-transect on the opposite side of the original plot; </w:delText>
        </w:r>
        <w:r w:rsidR="00AB729A" w:rsidRPr="00AC7932" w:rsidDel="00B27DC7">
          <w:rPr>
            <w:highlight w:val="yellow"/>
            <w:rPrChange w:id="149" w:author="Meagan J. Selvig" w:date="2014-09-12T13:19:00Z">
              <w:rPr/>
            </w:rPrChange>
          </w:rPr>
          <w:delText>(3</w:delText>
        </w:r>
        <w:r w:rsidR="00AB729A" w:rsidDel="00B27DC7">
          <w:delText>) for rotational wet forest plots move to 50 m off-transect on the opposite side of the transect.</w:delText>
        </w:r>
      </w:del>
      <w:r w:rsidR="00AB729A">
        <w:t xml:space="preserve"> </w:t>
      </w:r>
      <w:r w:rsidR="009B4E46">
        <w:t xml:space="preserve">For each attempt the </w:t>
      </w:r>
      <w:r w:rsidR="00561520">
        <w:t>field leader</w:t>
      </w:r>
      <w:r w:rsidR="009B4E46">
        <w:t xml:space="preserve"> uses the original transect azimuth and if unsuccessful uses the alternate azimuth. </w:t>
      </w:r>
      <w:r>
        <w:t xml:space="preserve">At this point, if the </w:t>
      </w:r>
      <w:r w:rsidR="00561520">
        <w:t>field leader</w:t>
      </w:r>
      <w:r>
        <w:t xml:space="preserve"> still rejects the site</w:t>
      </w:r>
      <w:r w:rsidR="009B4E46">
        <w:t>s</w:t>
      </w:r>
      <w:r>
        <w:t xml:space="preserve">, the field crew will navigate to the next </w:t>
      </w:r>
      <w:r w:rsidR="00AB729A">
        <w:t xml:space="preserve">pre-selected </w:t>
      </w:r>
      <w:r>
        <w:t>randomly chosen plot</w:t>
      </w:r>
      <w:r w:rsidR="00AB729A">
        <w:t xml:space="preserve"> location</w:t>
      </w:r>
      <w:r>
        <w:t>. Further details for establishing plots are described in SOP #7 “</w:t>
      </w:r>
      <w:r w:rsidRPr="00FE6E57">
        <w:t>Establishing and Marking Permanent Vegetation Monitoring Plots</w:t>
      </w:r>
      <w:r>
        <w:t xml:space="preserve">.” Once a plot is deemed acceptable the origin, or 0-meter mark along the center transect is marked following procedures described in SOP #7. </w:t>
      </w:r>
    </w:p>
    <w:p w:rsidR="00604B3A" w:rsidRDefault="00604B3A" w:rsidP="00DC6CE0"/>
    <w:p w:rsidR="00604B3A" w:rsidRDefault="00604B3A" w:rsidP="00DC6CE0">
      <w:r>
        <w:t xml:space="preserve">Plot layout and installation methods differ among community types and are detailed in SOP #7. In </w:t>
      </w:r>
      <w:r w:rsidR="00672634">
        <w:t xml:space="preserve">all </w:t>
      </w:r>
      <w:r>
        <w:t>forest and shrubland communities, four</w:t>
      </w:r>
      <w:r w:rsidR="009B4E46">
        <w:t xml:space="preserve"> </w:t>
      </w:r>
      <w:r>
        <w:t xml:space="preserve">person field crews </w:t>
      </w:r>
      <w:r w:rsidR="00AB729A">
        <w:t>are</w:t>
      </w:r>
      <w:r>
        <w:t xml:space="preserve"> used, and the time to establish and collect data in each plot should take </w:t>
      </w:r>
      <w:commentRangeStart w:id="150"/>
      <w:r>
        <w:t>betw</w:t>
      </w:r>
      <w:commentRangeStart w:id="151"/>
      <w:r>
        <w:t xml:space="preserve">een 1 and 2 days, depending on travel time and distance between plots. For sampling the coastal </w:t>
      </w:r>
      <w:r w:rsidR="00672634">
        <w:t>community</w:t>
      </w:r>
      <w:r>
        <w:t>, two person field teams should establish and sample 3 to 4 plots per field day</w:t>
      </w:r>
      <w:commentRangeEnd w:id="151"/>
      <w:r w:rsidR="00365CAB">
        <w:rPr>
          <w:rStyle w:val="CommentReference"/>
        </w:rPr>
        <w:commentReference w:id="151"/>
      </w:r>
      <w:commentRangeEnd w:id="150"/>
      <w:r w:rsidR="00B106E6">
        <w:rPr>
          <w:rStyle w:val="CommentReference"/>
        </w:rPr>
        <w:commentReference w:id="150"/>
      </w:r>
      <w:r>
        <w:t>. In all community types, the plot azimuth relative to true north is selected randomly, and the centerline extends either 20 m (coastal) or 50 m (forest and shrubland communities) along this azimuth from the origin point. Four additional tapes are used to lay out the plot boundaries. The short sides of the rectangle (forest and shrubland: 20 m</w:t>
      </w:r>
      <w:r w:rsidR="00AB729A">
        <w:t>; coastal: 10 m</w:t>
      </w:r>
      <w:r>
        <w:t>) are installed perpendicular to the centerline. The long sides of the rectangle (forest and shrubland: 50 m</w:t>
      </w:r>
      <w:r w:rsidR="00AB729A">
        <w:t>; coastal: 20 m</w:t>
      </w:r>
      <w:r>
        <w:t xml:space="preserve">) are parallel to the plot centerline with the zero ends closest to the plot origin. In the forest and shrubland community plots, one additional </w:t>
      </w:r>
      <w:r w:rsidR="00655E52">
        <w:t xml:space="preserve">20 </w:t>
      </w:r>
      <w:r>
        <w:t xml:space="preserve">m tape is laid perpendicular to the center line at 25 m along the centerline </w:t>
      </w:r>
      <w:r w:rsidR="00655E52">
        <w:t>dividing the plot into four quadra</w:t>
      </w:r>
      <w:r w:rsidR="00532D45">
        <w:t>n</w:t>
      </w:r>
      <w:r w:rsidR="00655E52">
        <w:t>ts.</w:t>
      </w:r>
      <w:r>
        <w:t xml:space="preserve"> Tapes are laid out to measure slope distance rather than horizontal distance when the plot encompasses variable slopes (e.g., ravine) because this represents the ground area of the plot more accurately </w:t>
      </w:r>
      <w:r w:rsidR="00246D6B">
        <w:fldChar w:fldCharType="begin"/>
      </w:r>
      <w:r w:rsidR="000F00EC">
        <w:instrText xml:space="preserve"> ADDIN EN.CITE &lt;EndNote&gt;&lt;Cite ExcludeAuth="1"&gt;&lt;Author&gt;National Park Service (NPS)&lt;/Author&gt;&lt;Year&gt;2003&lt;/Year&gt;&lt;RecNum&gt;308&lt;/RecNum&gt;&lt;Prefix&gt;NPS &lt;/Prefix&gt;&lt;DisplayText&gt;(NPS 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fldChar w:fldCharType="separate"/>
      </w:r>
      <w:r w:rsidR="00BF68DD">
        <w:rPr>
          <w:noProof/>
        </w:rPr>
        <w:t>(NPS 2003)</w:t>
      </w:r>
      <w:r w:rsidR="00246D6B">
        <w:fldChar w:fldCharType="end"/>
      </w:r>
      <w:r>
        <w:t xml:space="preserve">. </w:t>
      </w:r>
    </w:p>
    <w:p w:rsidR="00604B3A" w:rsidRDefault="00604B3A" w:rsidP="00DC6CE0"/>
    <w:p w:rsidR="0060090A" w:rsidRDefault="00604B3A" w:rsidP="0060090A">
      <w:r>
        <w:t xml:space="preserve">Specific marking and labeling methods are detailed in SOP #7 for permanent plots, but temporary plots </w:t>
      </w:r>
      <w:r w:rsidR="00AB729A">
        <w:t>are not</w:t>
      </w:r>
      <w:r>
        <w:t xml:space="preserve"> marked (except for temporary flagging to mark the plot when sampling) </w:t>
      </w:r>
      <w:r>
        <w:lastRenderedPageBreak/>
        <w:t>or labeled since they will never be revisited. Permanent plots are marked with 0.5 m stainless steel rods and PVC pipes and labeled with aluminum tags attached with plastic coated aluminum wire at the origin (0 m) and the end (forest and shrubland: 50 m</w:t>
      </w:r>
      <w:r w:rsidR="00C7521D">
        <w:t>; coastal: 20 m</w:t>
      </w:r>
      <w:r>
        <w:t xml:space="preserve">) of the centerline. The permanent pipes at the ends of the center and two parallel edge transects </w:t>
      </w:r>
      <w:ins w:id="152" w:author="Meagan J. Selvig" w:date="2014-09-11T12:25:00Z">
        <w:r w:rsidR="003153AD">
          <w:t>were placed exactly at 50 m</w:t>
        </w:r>
      </w:ins>
      <w:ins w:id="153" w:author="Meagan J. Selvig" w:date="2014-09-11T12:47:00Z">
        <w:r w:rsidR="001A0346">
          <w:t xml:space="preserve">. Permanent pipes were </w:t>
        </w:r>
      </w:ins>
      <w:del w:id="154" w:author="Meagan J. Selvig" w:date="2014-09-11T12:47:00Z">
        <w:r w:rsidDel="001A0346">
          <w:delText>are</w:delText>
        </w:r>
      </w:del>
      <w:r>
        <w:t xml:space="preserve"> offset </w:t>
      </w:r>
      <w:del w:id="155" w:author="Ainsworth, Alison" w:date="2015-01-22T11:24:00Z">
        <w:r w:rsidDel="00317DDB">
          <w:delText>(0.</w:delText>
        </w:r>
        <w:r w:rsidR="00655E52" w:rsidDel="00317DDB">
          <w:delText xml:space="preserve">1 </w:delText>
        </w:r>
        <w:r w:rsidDel="00317DDB">
          <w:delText xml:space="preserve">m) beyond the measured end of the plot </w:delText>
        </w:r>
      </w:del>
      <w:ins w:id="156" w:author="Meagan J. Selvig" w:date="2014-09-11T12:47:00Z">
        <w:r w:rsidR="001A0346">
          <w:t>only when absolutely necessary (e.g., a rock prevented the post from going into the ground)</w:t>
        </w:r>
      </w:ins>
      <w:del w:id="157" w:author="Meagan J. Selvig" w:date="2014-09-11T12:48:00Z">
        <w:r w:rsidDel="001A0346">
          <w:delText xml:space="preserve">so that the marker </w:delText>
        </w:r>
        <w:r w:rsidR="00C7521D" w:rsidDel="001A0346">
          <w:delText xml:space="preserve">does </w:delText>
        </w:r>
        <w:r w:rsidDel="001A0346">
          <w:delText xml:space="preserve">not disturb the vegetation </w:delText>
        </w:r>
        <w:r w:rsidR="00C7521D" w:rsidDel="001A0346">
          <w:delText xml:space="preserve">and </w:delText>
        </w:r>
        <w:r w:rsidDel="001A0346">
          <w:delText>interfere with data collection</w:delText>
        </w:r>
      </w:del>
      <w:r>
        <w:t>. The four corners of the plot are flagged with blue pin flags and durable blue flagging</w:t>
      </w:r>
      <w:ins w:id="158" w:author="Meagan J. Selvig" w:date="2014-09-11T13:05:00Z">
        <w:r w:rsidR="00276611">
          <w:t xml:space="preserve"> </w:t>
        </w:r>
      </w:ins>
      <w:ins w:id="159" w:author="Meagan J. Selvig" w:date="2014-09-11T13:07:00Z">
        <w:r w:rsidR="00276611">
          <w:t>is</w:t>
        </w:r>
      </w:ins>
      <w:ins w:id="160" w:author="Meagan J. Selvig" w:date="2014-09-11T13:05:00Z">
        <w:r w:rsidR="00276611">
          <w:t xml:space="preserve"> placed on tree trunks or tree fern trunks at starts and ends of T1, T2, </w:t>
        </w:r>
      </w:ins>
      <w:ins w:id="161" w:author="Meagan J. Selvig" w:date="2014-09-11T13:06:00Z">
        <w:r w:rsidR="00276611">
          <w:t>and</w:t>
        </w:r>
      </w:ins>
      <w:ins w:id="162" w:author="Meagan J. Selvig" w:date="2014-09-11T13:05:00Z">
        <w:r w:rsidR="00276611">
          <w:t xml:space="preserve"> </w:t>
        </w:r>
      </w:ins>
      <w:ins w:id="163" w:author="Meagan J. Selvig" w:date="2014-09-11T13:06:00Z">
        <w:r w:rsidR="00276611">
          <w:t>T3 and on the PVC posts at T2 start and end</w:t>
        </w:r>
      </w:ins>
      <w:r>
        <w:t xml:space="preserve">. </w:t>
      </w:r>
      <w:ins w:id="164" w:author="Meagan J. Selvig" w:date="2014-09-11T13:07:00Z">
        <w:r w:rsidR="00276611">
          <w:t xml:space="preserve">If no vegetation is nearby to tie the flagging to, flag only the </w:t>
        </w:r>
        <w:r w:rsidR="00596A6A">
          <w:t>blue pin flag or the PVC pipe.</w:t>
        </w:r>
        <w:r w:rsidR="00276611">
          <w:t xml:space="preserve"> </w:t>
        </w:r>
      </w:ins>
      <w:ins w:id="165" w:author="Meagan J. Selvig" w:date="2014-09-11T13:08:00Z">
        <w:del w:id="166" w:author="Ainsworth, Alison" w:date="2014-11-18T13:23:00Z">
          <w:r w:rsidR="00596A6A" w:rsidDel="00365CAB">
            <w:delText>Push a</w:delText>
          </w:r>
        </w:del>
      </w:ins>
      <w:ins w:id="167" w:author="Ainsworth, Alison" w:date="2014-11-18T13:23:00Z">
        <w:r w:rsidR="00365CAB">
          <w:t>A</w:t>
        </w:r>
      </w:ins>
      <w:ins w:id="168" w:author="Meagan J. Selvig" w:date="2014-09-11T13:08:00Z">
        <w:r w:rsidR="00596A6A">
          <w:t xml:space="preserve">ll of the corner blue pin flags </w:t>
        </w:r>
      </w:ins>
      <w:ins w:id="169" w:author="Ainsworth, Alison" w:date="2014-11-18T13:23:00Z">
        <w:r w:rsidR="00365CAB">
          <w:t xml:space="preserve">are pushed </w:t>
        </w:r>
      </w:ins>
      <w:ins w:id="170" w:author="Meagan J. Selvig" w:date="2014-09-11T13:08:00Z">
        <w:r w:rsidR="00596A6A">
          <w:t xml:space="preserve">into the ground </w:t>
        </w:r>
        <w:del w:id="171" w:author="Ainsworth, Alison" w:date="2015-01-22T11:25:00Z">
          <w:r w:rsidR="00596A6A" w:rsidDel="00317DDB">
            <w:delText>as far as they can go</w:delText>
          </w:r>
        </w:del>
      </w:ins>
      <w:ins w:id="172" w:author="Ainsworth, Alison" w:date="2014-11-18T13:23:00Z">
        <w:r w:rsidR="00365CAB">
          <w:t>to ensure they are not blown away</w:t>
        </w:r>
      </w:ins>
      <w:ins w:id="173" w:author="Meagan J. Selvig" w:date="2014-09-11T13:08:00Z">
        <w:r w:rsidR="00596A6A">
          <w:t xml:space="preserve">, </w:t>
        </w:r>
        <w:del w:id="174" w:author="Ainsworth, Alison" w:date="2014-11-18T13:24:00Z">
          <w:r w:rsidR="00596A6A" w:rsidDel="00365CAB">
            <w:delText xml:space="preserve">even if that means </w:delText>
          </w:r>
        </w:del>
      </w:ins>
      <w:ins w:id="175" w:author="Ainsworth, Alison" w:date="2014-11-18T13:24:00Z">
        <w:r w:rsidR="00365CAB">
          <w:t xml:space="preserve">at times leaving </w:t>
        </w:r>
      </w:ins>
      <w:ins w:id="176" w:author="Meagan J. Selvig" w:date="2014-09-11T13:08:00Z">
        <w:r w:rsidR="00596A6A">
          <w:t xml:space="preserve">only the blue flag square </w:t>
        </w:r>
        <w:del w:id="177" w:author="Ainsworth, Alison" w:date="2014-11-18T13:24:00Z">
          <w:r w:rsidR="00596A6A" w:rsidDel="00365CAB">
            <w:delText xml:space="preserve">is </w:delText>
          </w:r>
        </w:del>
        <w:r w:rsidR="00596A6A">
          <w:t xml:space="preserve">visible. </w:t>
        </w:r>
      </w:ins>
      <w:r w:rsidR="00A10BA5">
        <w:t xml:space="preserve">Alternative plot marking techniques may be employed for some areas if sensitive features (i.e., archeological) are present within the sampling frame. The </w:t>
      </w:r>
      <w:r w:rsidR="008D6A51">
        <w:t>project lead</w:t>
      </w:r>
      <w:r w:rsidR="00A10BA5">
        <w:t xml:space="preserve"> will consult with the local park staff regarding cultural resources issues prior to monitoring to protect these resources and ensure compliance with the National Historic Preservation Act</w:t>
      </w:r>
      <w:r w:rsidR="00CA7093">
        <w:t xml:space="preserve"> </w:t>
      </w:r>
      <w:r w:rsidR="00246D6B">
        <w:fldChar w:fldCharType="begin"/>
      </w:r>
      <w:r w:rsidR="000F00EC">
        <w:instrText xml:space="preserve"> ADDIN EN.CITE &lt;EndNote&gt;&lt;Cite&gt;&lt;Year&gt;1966&lt;/Year&gt;&lt;RecNum&gt;488&lt;/RecNum&gt;&lt;DisplayText&gt;(1966)&lt;/DisplayText&gt;&lt;record&gt;&lt;rec-number&gt;488&lt;/rec-number&gt;&lt;foreign-keys&gt;&lt;key app="EN" db-id="29wd9fdxkttawpevre3ptatrsdx2se0wz5da"&gt;488&lt;/key&gt;&lt;/foreign-keys&gt;&lt;ref-type name="Statute"&gt;31&lt;/ref-type&gt;&lt;contributors&gt;&lt;/contributors&gt;&lt;titles&gt;&lt;title&gt;National Historic Preservation Act&lt;/title&gt;&lt;/titles&gt;&lt;dates&gt;&lt;year&gt;1966&lt;/year&gt;&lt;/dates&gt;&lt;publisher&gt;16 U.S.C. 470a et seq.&lt;/publisher&gt;&lt;urls&gt;&lt;/urls&gt;&lt;/record&gt;&lt;/Cite&gt;&lt;/EndNote&gt;</w:instrText>
      </w:r>
      <w:r w:rsidR="00246D6B">
        <w:fldChar w:fldCharType="separate"/>
      </w:r>
      <w:r w:rsidR="00F75E58">
        <w:rPr>
          <w:noProof/>
        </w:rPr>
        <w:t>(1966)</w:t>
      </w:r>
      <w:r w:rsidR="00246D6B">
        <w:fldChar w:fldCharType="end"/>
      </w:r>
      <w:r w:rsidR="00A10BA5">
        <w:t xml:space="preserve">. </w:t>
      </w:r>
    </w:p>
    <w:p w:rsidR="00F75E58" w:rsidRDefault="00F75E58" w:rsidP="0060090A"/>
    <w:p w:rsidR="00604B3A" w:rsidRDefault="00604B3A" w:rsidP="00DC6CE0">
      <w:r>
        <w:t xml:space="preserve">Once tapes are installed a minimum of </w:t>
      </w:r>
      <w:del w:id="178" w:author="Meagan J. Selvig" w:date="2014-09-12T13:22:00Z">
        <w:r w:rsidR="008D2A18" w:rsidDel="00D648F3">
          <w:delText xml:space="preserve">eleven </w:delText>
        </w:r>
      </w:del>
      <w:ins w:id="179" w:author="Meagan J. Selvig" w:date="2014-09-12T13:22:00Z">
        <w:r w:rsidR="00D648F3">
          <w:t xml:space="preserve">seventeen </w:t>
        </w:r>
      </w:ins>
      <w:r>
        <w:t>photographs are taken</w:t>
      </w:r>
      <w:r w:rsidR="008D2A18">
        <w:t xml:space="preserve"> for fixed plots</w:t>
      </w:r>
      <w:r>
        <w:t xml:space="preserve">: </w:t>
      </w:r>
      <w:r w:rsidR="008D2A18">
        <w:t xml:space="preserve">two photos of the plot posts to aid in relocation, </w:t>
      </w:r>
      <w:r>
        <w:t xml:space="preserve">four photos from the midpoints of each side to the plot center point, four photos from the plot corners looking down the long edge of the plot, </w:t>
      </w:r>
      <w:del w:id="180" w:author="Meagan J. Selvig" w:date="2014-09-12T13:24:00Z">
        <w:r w:rsidDel="00D648F3">
          <w:delText xml:space="preserve">and </w:delText>
        </w:r>
      </w:del>
      <w:r>
        <w:t>one vertical photo of the canopy taken from the plot center point</w:t>
      </w:r>
      <w:ins w:id="181" w:author="Meagan J. Selvig" w:date="2014-09-12T13:24:00Z">
        <w:r w:rsidR="00D648F3">
          <w:t xml:space="preserve">, four community photos </w:t>
        </w:r>
      </w:ins>
      <w:ins w:id="182" w:author="Meagan J. Selvig" w:date="2014-09-12T13:39:00Z">
        <w:r w:rsidR="00EB12D9">
          <w:t xml:space="preserve">are </w:t>
        </w:r>
      </w:ins>
      <w:ins w:id="183" w:author="Meagan J. Selvig" w:date="2014-09-12T13:24:00Z">
        <w:r w:rsidR="00D648F3">
          <w:t xml:space="preserve">taken, </w:t>
        </w:r>
      </w:ins>
      <w:ins w:id="184" w:author="Meagan J. Selvig" w:date="2014-09-12T13:36:00Z">
        <w:r w:rsidR="00EB12D9">
          <w:t xml:space="preserve">a </w:t>
        </w:r>
      </w:ins>
      <w:ins w:id="185" w:author="Meagan J. Selvig" w:date="2014-09-12T13:24:00Z">
        <w:r w:rsidR="00D648F3">
          <w:t>photo of the staff</w:t>
        </w:r>
      </w:ins>
      <w:ins w:id="186" w:author="Meagan J. Selvig" w:date="2014-09-12T13:25:00Z">
        <w:r w:rsidR="00D648F3">
          <w:t xml:space="preserve"> while working in the plot</w:t>
        </w:r>
      </w:ins>
      <w:ins w:id="187" w:author="Meagan J. Selvig" w:date="2014-09-12T13:37:00Z">
        <w:r w:rsidR="00EB12D9">
          <w:t>,</w:t>
        </w:r>
      </w:ins>
      <w:ins w:id="188" w:author="Meagan J. Selvig" w:date="2014-09-12T13:25:00Z">
        <w:r w:rsidR="00D648F3">
          <w:t xml:space="preserve"> </w:t>
        </w:r>
      </w:ins>
      <w:ins w:id="189" w:author="Meagan J. Selvig" w:date="2014-09-12T13:41:00Z">
        <w:r w:rsidR="00EB12D9">
          <w:t xml:space="preserve">and to </w:t>
        </w:r>
      </w:ins>
      <w:ins w:id="190" w:author="Ainsworth, Alison" w:date="2014-11-18T13:25:00Z">
        <w:r w:rsidR="00365CAB">
          <w:t xml:space="preserve">aid photo </w:t>
        </w:r>
      </w:ins>
      <w:ins w:id="191" w:author="Meagan J. Selvig" w:date="2014-09-12T13:41:00Z">
        <w:del w:id="192" w:author="Ainsworth, Alison" w:date="2014-11-18T13:25:00Z">
          <w:r w:rsidR="00EB12D9" w:rsidDel="00365CAB">
            <w:delText xml:space="preserve">make </w:delText>
          </w:r>
        </w:del>
        <w:r w:rsidR="00EB12D9">
          <w:t>sorting</w:t>
        </w:r>
        <w:del w:id="193" w:author="Ainsworth, Alison" w:date="2014-11-18T13:25:00Z">
          <w:r w:rsidR="00EB12D9" w:rsidDel="00365CAB">
            <w:delText xml:space="preserve"> more easy</w:delText>
          </w:r>
        </w:del>
        <w:r w:rsidR="00EB12D9">
          <w:t xml:space="preserve"> after downloading, a picture of the Photographic Record datasheet is also taken.</w:t>
        </w:r>
      </w:ins>
      <w:del w:id="194" w:author="Meagan J. Selvig" w:date="2014-09-12T13:41:00Z">
        <w:r w:rsidDel="00EB12D9">
          <w:delText xml:space="preserve">. </w:delText>
        </w:r>
      </w:del>
      <w:r w:rsidR="008D2A18">
        <w:t xml:space="preserve">For rotational plots only </w:t>
      </w:r>
      <w:del w:id="195" w:author="Meagan J. Selvig" w:date="2014-09-12T13:37:00Z">
        <w:r w:rsidR="008D2A18" w:rsidDel="00EB12D9">
          <w:delText xml:space="preserve">three </w:delText>
        </w:r>
      </w:del>
      <w:ins w:id="196" w:author="Meagan J. Selvig" w:date="2014-09-12T13:37:00Z">
        <w:r w:rsidR="00EB12D9">
          <w:t xml:space="preserve">nine </w:t>
        </w:r>
      </w:ins>
      <w:r w:rsidR="008D2A18">
        <w:t>photos are required: two photos into the plot from each end of the long center line</w:t>
      </w:r>
      <w:ins w:id="197" w:author="Meagan J. Selvig" w:date="2014-09-12T13:38:00Z">
        <w:r w:rsidR="00EB12D9">
          <w:t>, four community photos,</w:t>
        </w:r>
      </w:ins>
      <w:r w:rsidR="008D2A18">
        <w:t xml:space="preserve"> </w:t>
      </w:r>
      <w:del w:id="198" w:author="Meagan J. Selvig" w:date="2014-09-12T13:38:00Z">
        <w:r w:rsidR="008D2A18" w:rsidDel="00EB12D9">
          <w:delText>and</w:delText>
        </w:r>
      </w:del>
      <w:r w:rsidR="008D2A18">
        <w:t xml:space="preserve"> one vertical photo of the canopy</w:t>
      </w:r>
      <w:ins w:id="199" w:author="Meagan J. Selvig" w:date="2014-09-12T13:38:00Z">
        <w:r w:rsidR="00EB12D9">
          <w:t xml:space="preserve">, one photo of staff working in the plot, and </w:t>
        </w:r>
      </w:ins>
      <w:ins w:id="200" w:author="Meagan J. Selvig" w:date="2014-09-12T13:40:00Z">
        <w:del w:id="201" w:author="Ainsworth, Alison" w:date="2014-11-18T13:25:00Z">
          <w:r w:rsidR="00EB12D9" w:rsidDel="00365CAB">
            <w:delText xml:space="preserve">to make sorting more easy after downloading, </w:delText>
          </w:r>
        </w:del>
        <w:r w:rsidR="00EB12D9">
          <w:t>a picture of the Photographic Record datasheet</w:t>
        </w:r>
      </w:ins>
      <w:ins w:id="202" w:author="Ainsworth, Alison" w:date="2014-11-18T13:26:00Z">
        <w:r w:rsidR="00277F67">
          <w:t>.</w:t>
        </w:r>
      </w:ins>
      <w:ins w:id="203" w:author="Meagan J. Selvig" w:date="2014-09-12T13:40:00Z">
        <w:del w:id="204" w:author="Ainsworth, Alison" w:date="2014-11-18T13:26:00Z">
          <w:r w:rsidR="00EB12D9" w:rsidDel="00277F67">
            <w:delText xml:space="preserve"> is also taken.</w:delText>
          </w:r>
        </w:del>
      </w:ins>
      <w:ins w:id="205" w:author="Meagan J. Selvig" w:date="2014-09-12T13:41:00Z">
        <w:r w:rsidR="008F683E">
          <w:t xml:space="preserve"> Photo documentation </w:t>
        </w:r>
      </w:ins>
      <w:ins w:id="206" w:author="Meagan J. Selvig" w:date="2014-09-12T13:42:00Z">
        <w:r w:rsidR="008F683E">
          <w:t xml:space="preserve">is made </w:t>
        </w:r>
      </w:ins>
      <w:ins w:id="207" w:author="Meagan J. Selvig" w:date="2014-09-12T13:41:00Z">
        <w:r w:rsidR="008F683E">
          <w:t xml:space="preserve">of any ungulate or human </w:t>
        </w:r>
      </w:ins>
      <w:ins w:id="208" w:author="Meagan J. Selvig" w:date="2014-09-12T13:42:00Z">
        <w:r w:rsidR="008F683E">
          <w:t>disturbance</w:t>
        </w:r>
      </w:ins>
      <w:ins w:id="209" w:author="Meagan J. Selvig" w:date="2014-09-12T13:41:00Z">
        <w:r w:rsidR="008F683E">
          <w:t xml:space="preserve"> </w:t>
        </w:r>
      </w:ins>
      <w:ins w:id="210" w:author="Meagan J. Selvig" w:date="2014-09-12T13:42:00Z">
        <w:r w:rsidR="008F683E">
          <w:t>such as pig sign, fence damage</w:t>
        </w:r>
      </w:ins>
      <w:del w:id="211" w:author="Meagan J. Selvig" w:date="2014-09-12T13:40:00Z">
        <w:r w:rsidR="008D2A18" w:rsidDel="00EB12D9">
          <w:delText>.</w:delText>
        </w:r>
      </w:del>
      <w:ins w:id="212" w:author="Meagan J. Selvig" w:date="2014-09-12T13:42:00Z">
        <w:r w:rsidR="008F683E">
          <w:t xml:space="preserve"> Additionally, all unknown </w:t>
        </w:r>
      </w:ins>
      <w:ins w:id="213" w:author="Meagan J. Selvig" w:date="2014-09-12T13:43:00Z">
        <w:r w:rsidR="008F683E">
          <w:t xml:space="preserve">species within the plot are photographed for later </w:t>
        </w:r>
      </w:ins>
      <w:del w:id="214" w:author="Meagan J. Selvig" w:date="2014-09-12T13:40:00Z">
        <w:r w:rsidR="008D2A18" w:rsidDel="00EB12D9">
          <w:delText xml:space="preserve"> </w:delText>
        </w:r>
      </w:del>
      <w:del w:id="215" w:author="Meagan J. Selvig" w:date="2014-09-12T13:43:00Z">
        <w:r w:rsidDel="008F683E">
          <w:delText>The</w:delText>
        </w:r>
      </w:del>
      <w:ins w:id="216" w:author="Meagan J. Selvig" w:date="2014-09-12T13:43:00Z">
        <w:r w:rsidR="008F683E">
          <w:t>identification. The</w:t>
        </w:r>
      </w:ins>
      <w:r>
        <w:t xml:space="preserve"> diagram in SOP #7 illustrates the location and direction of each photo. These photo locations are similar to the ones described in the Fire Monitoring Handbook developed by the NPS </w:t>
      </w:r>
      <w:r w:rsidR="00246D6B">
        <w:fldChar w:fldCharType="begin"/>
      </w:r>
      <w:r w:rsidR="000F00EC">
        <w:instrText xml:space="preserve"> ADDIN EN.CITE &lt;EndNote&gt;&lt;Cite ExcludeAuth="1"&gt;&lt;Author&gt;National Park Service&lt;/Author&gt;&lt;Year&gt;2003&lt;/Year&gt;&lt;RecNum&gt;308&lt;/RecNum&gt;&lt;DisplayText&gt;(2003)&lt;/DisplayText&gt;&lt;record&gt;&lt;rec-number&gt;308&lt;/rec-number&gt;&lt;foreign-keys&gt;&lt;key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fldChar w:fldCharType="separate"/>
      </w:r>
      <w:r w:rsidR="00AD2E61">
        <w:rPr>
          <w:noProof/>
        </w:rPr>
        <w:t>(2003)</w:t>
      </w:r>
      <w:r w:rsidR="00246D6B">
        <w:fldChar w:fldCharType="end"/>
      </w:r>
      <w:r>
        <w:t xml:space="preserve">. </w:t>
      </w:r>
      <w:ins w:id="217" w:author="Meagan J. Selvig" w:date="2014-09-11T13:11:00Z">
        <w:r w:rsidR="00596A6A">
          <w:t xml:space="preserve">Record the camera shutter count on the datasheet for each photograph taken, including pictures of any unknown species or miscellaneous objects in the plot. </w:t>
        </w:r>
      </w:ins>
      <w:ins w:id="218" w:author="Meagan J. Selvig" w:date="2014-09-11T13:12:00Z">
        <w:r w:rsidR="00596A6A">
          <w:t>The Ricoh GPS camera is recommended due to its’ capacity to attach memos to each photograph</w:t>
        </w:r>
      </w:ins>
      <w:ins w:id="219" w:author="Meagan J. Selvig" w:date="2014-09-12T13:43:00Z">
        <w:r w:rsidR="008F683E">
          <w:t>, although resolution tends to be of poorer quality</w:t>
        </w:r>
      </w:ins>
      <w:ins w:id="220" w:author="Meagan J. Selvig" w:date="2014-09-11T13:12:00Z">
        <w:r w:rsidR="00596A6A">
          <w:t xml:space="preserve">. </w:t>
        </w:r>
      </w:ins>
      <w:r>
        <w:t>Photos provide qualitative information that can aide in communicating patterns of vegetation change to a wide audience, as well as help to verify the location of the corner points. Additional photos that document the qualitative character of the vegetation inside and outside the plot m</w:t>
      </w:r>
      <w:r w:rsidR="007F072A">
        <w:t>ay be necessary.</w:t>
      </w:r>
    </w:p>
    <w:p w:rsidR="00604B3A" w:rsidRDefault="00604B3A" w:rsidP="00DC6CE0"/>
    <w:p w:rsidR="00604B3A" w:rsidRDefault="00604B3A" w:rsidP="00DC6CE0">
      <w:r>
        <w:t xml:space="preserve">Field maps are created and updated for all permanent plots during each sampling event to ensure future monitoring teams are able to relocate the plots. </w:t>
      </w:r>
      <w:r w:rsidR="00484F0C">
        <w:t xml:space="preserve">The field leader includes detailed driving and parking locations on the field form. </w:t>
      </w:r>
      <w:r>
        <w:t xml:space="preserve">All plot locations are mapped using GIS and permanent plot locations </w:t>
      </w:r>
      <w:r w:rsidR="00C7521D">
        <w:t xml:space="preserve">are </w:t>
      </w:r>
      <w:r>
        <w:t xml:space="preserve">also marked on a topographic map of the area and/or orthophoto quad or aerial photograph. In addition, the </w:t>
      </w:r>
      <w:r w:rsidR="00561520">
        <w:t>field leader</w:t>
      </w:r>
      <w:r>
        <w:t xml:space="preserve"> creates a hand-drawn route map to the plot including key geographic features and associated instructional text. It is important that the text include </w:t>
      </w:r>
      <w:r>
        <w:lastRenderedPageBreak/>
        <w:t xml:space="preserve">information on the plot azimuth and distances to reference features so that the plot can be reread even if some markers are missing. </w:t>
      </w:r>
    </w:p>
    <w:p w:rsidR="00604B3A" w:rsidRPr="007F072A" w:rsidRDefault="00604B3A" w:rsidP="007F072A"/>
    <w:p w:rsidR="00604B3A" w:rsidRPr="00C94BAB" w:rsidRDefault="00604B3A" w:rsidP="007F072A">
      <w:pPr>
        <w:pStyle w:val="NTR-3rdOrder"/>
      </w:pPr>
      <w:bookmarkStart w:id="221" w:name="_Toc265829233"/>
      <w:bookmarkStart w:id="222" w:name="_Toc296323159"/>
      <w:r w:rsidRPr="00C94BAB">
        <w:t xml:space="preserve">Collecting </w:t>
      </w:r>
      <w:r w:rsidR="0040297C">
        <w:t>V</w:t>
      </w:r>
      <w:r w:rsidRPr="00C94BAB">
        <w:t xml:space="preserve">egetation </w:t>
      </w:r>
      <w:r w:rsidR="0040297C">
        <w:t>D</w:t>
      </w:r>
      <w:r w:rsidRPr="00C94BAB">
        <w:t xml:space="preserve">ata from the </w:t>
      </w:r>
      <w:r w:rsidR="0040297C">
        <w:t>S</w:t>
      </w:r>
      <w:r w:rsidRPr="00C94BAB">
        <w:t xml:space="preserve">ampling </w:t>
      </w:r>
      <w:r w:rsidR="0040297C">
        <w:t>P</w:t>
      </w:r>
      <w:r w:rsidRPr="00C94BAB">
        <w:t>lot</w:t>
      </w:r>
      <w:bookmarkEnd w:id="221"/>
      <w:bookmarkEnd w:id="222"/>
    </w:p>
    <w:p w:rsidR="00604B3A" w:rsidRDefault="00604B3A" w:rsidP="00DC6CE0">
      <w:pPr>
        <w:rPr>
          <w:color w:val="000000"/>
        </w:rPr>
      </w:pPr>
      <w:r>
        <w:rPr>
          <w:color w:val="000000"/>
        </w:rPr>
        <w:t>Measures of plant composition (presence/absence) and structure (cover and density) are recorded in each plot using an array of techniques (SOP #8 “</w:t>
      </w:r>
      <w:r w:rsidRPr="008567B5">
        <w:rPr>
          <w:color w:val="000000"/>
        </w:rPr>
        <w:t>Conducting Community Vegetation Surveys</w:t>
      </w:r>
      <w:r>
        <w:rPr>
          <w:color w:val="000000"/>
        </w:rPr>
        <w:t xml:space="preserve">”). </w:t>
      </w:r>
      <w:r>
        <w:t>Vegetation data collected at each plot include (1) a complete species checklist for plants; (2) measurement of understory vegetative cover along</w:t>
      </w:r>
      <w:r w:rsidR="00BF68DD">
        <w:t xml:space="preserve"> three transects;</w:t>
      </w:r>
      <w:r>
        <w:t xml:space="preserve"> (3) counts of individuals for woody species and tree ferns within the entire plot or in subplots, depending on plant life form and plant size</w:t>
      </w:r>
      <w:r w:rsidR="002E2A3E">
        <w:t>; and (4) tallies of large (&gt;7.6 cm diameter) coarse woody debris or downed wood with measured widths</w:t>
      </w:r>
      <w:r>
        <w:t>. Sample data collection forms can be found in Appendix E “</w:t>
      </w:r>
      <w:r w:rsidRPr="008567B5">
        <w:t>Data Forms for Recording Field Data</w:t>
      </w:r>
      <w:r>
        <w:t xml:space="preserve">.” </w:t>
      </w:r>
    </w:p>
    <w:p w:rsidR="00604B3A" w:rsidRDefault="00604B3A" w:rsidP="00DC6CE0">
      <w:pPr>
        <w:rPr>
          <w:color w:val="000000"/>
        </w:rPr>
      </w:pPr>
    </w:p>
    <w:p w:rsidR="00604B3A" w:rsidRPr="00F44DF7" w:rsidRDefault="00604B3A" w:rsidP="00DC6CE0">
      <w:pPr>
        <w:rPr>
          <w:color w:val="000000"/>
        </w:rPr>
      </w:pPr>
      <w:r>
        <w:rPr>
          <w:color w:val="000000"/>
        </w:rPr>
        <w:t xml:space="preserve">Species presence in the plot provides information on the distribution or status of a species across the community. Once a plot is installed, field crew members explore the plot and compile a list of all vascular plant species present within the plot and whether they are flowering and fruiting. Any </w:t>
      </w:r>
      <w:r w:rsidRPr="00F44DF7">
        <w:rPr>
          <w:color w:val="000000"/>
        </w:rPr>
        <w:t xml:space="preserve">additional species found during the sampling </w:t>
      </w:r>
      <w:r w:rsidR="00C7521D" w:rsidRPr="00F44DF7">
        <w:rPr>
          <w:color w:val="000000"/>
        </w:rPr>
        <w:t xml:space="preserve">are </w:t>
      </w:r>
      <w:r w:rsidRPr="00F44DF7">
        <w:rPr>
          <w:color w:val="000000"/>
        </w:rPr>
        <w:t xml:space="preserve">also added to the species checklist. </w:t>
      </w:r>
    </w:p>
    <w:p w:rsidR="00604B3A" w:rsidRPr="00F44DF7" w:rsidRDefault="00604B3A" w:rsidP="00DC6CE0">
      <w:pPr>
        <w:rPr>
          <w:color w:val="000000"/>
        </w:rPr>
      </w:pPr>
    </w:p>
    <w:p w:rsidR="00604B3A" w:rsidRPr="00F44DF7" w:rsidRDefault="004C663B" w:rsidP="004C663B">
      <w:pPr>
        <w:rPr>
          <w:color w:val="000000"/>
        </w:rPr>
      </w:pPr>
      <w:r>
        <w:t xml:space="preserve">Plant canopy cover is one of the most widely used attributes collected to measure the quantitative value of a species within a community. While cover is not equivalent to species abundance, it is generally considered to be a better index of biomass than is density </w:t>
      </w:r>
      <w:r w:rsidR="00246D6B">
        <w:fldChar w:fldCharType="begin"/>
      </w:r>
      <w:r w:rsidR="00BF68DD">
        <w:instrText xml:space="preserve"> ADDIN EN.CITE &lt;EndNote&gt;&lt;Cite&gt;&lt;Author&gt;Daubenmire&lt;/Author&gt;&lt;Year&gt;1968&lt;/Year&gt;&lt;RecNum&gt;486&lt;/RecNum&gt;&lt;DisplayText&gt;(Daubenmire 1968, Mueller-Dombois and Ellenberg 1974)&lt;/DisplayText&gt;&lt;record&gt;&lt;rec-number&gt;486&lt;/rec-number&gt;&lt;foreign-keys&gt;&lt;key app="EN" db-id="29wd9fdxkttawpevre3ptatrsdx2se0wz5da"&gt;486&lt;/key&gt;&lt;/foreign-keys&gt;&lt;ref-type name="Book"&gt;6&lt;/ref-type&gt;&lt;contributors&gt;&lt;authors&gt;&lt;author&gt;Daubenmire, R. F.&lt;/author&gt;&lt;/authors&gt;&lt;/contributors&gt;&lt;titles&gt;&lt;title&gt;Plant Communities: A Textbook of Plant Synecology&lt;/title&gt;&lt;/titles&gt;&lt;dates&gt;&lt;year&gt;1968&lt;/year&gt;&lt;/dates&gt;&lt;pub-location&gt;New York, NY&lt;/pub-location&gt;&lt;publisher&gt;Harper and Row&lt;/publisher&gt;&lt;urls&gt;&lt;/urls&gt;&lt;/record&gt;&lt;/Cite&gt;&lt;Cite&gt;&lt;Author&gt;Mueller-Dombois&lt;/Author&gt;&lt;Year&gt;1974&lt;/Year&gt;&lt;RecNum&gt;235&lt;/RecNum&gt;&lt;record&gt;&lt;rec-number&gt;235&lt;/rec-number&gt;&lt;foreign-keys&gt;&lt;key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246D6B">
        <w:fldChar w:fldCharType="separate"/>
      </w:r>
      <w:r w:rsidR="00BF68DD">
        <w:rPr>
          <w:noProof/>
        </w:rPr>
        <w:t>(Daubenmire 1968, Mueller-Dombois and Ellenberg 1974)</w:t>
      </w:r>
      <w:r w:rsidR="00246D6B">
        <w:fldChar w:fldCharType="end"/>
      </w:r>
      <w:r>
        <w:t xml:space="preserve"> and equalizes the contribution of species that are small but abundant with species that are large but few </w:t>
      </w:r>
      <w:r w:rsidR="00246D6B">
        <w:fldChar w:fldCharType="begin"/>
      </w:r>
      <w:r w:rsidR="00BF68DD">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BF68DD">
        <w:rPr>
          <w:noProof/>
        </w:rPr>
        <w:t>(Elzinga et al. 2001)</w:t>
      </w:r>
      <w:r w:rsidR="00246D6B">
        <w:fldChar w:fldCharType="end"/>
      </w:r>
      <w:r>
        <w:t xml:space="preserve">. Additionally, it is the only consistent value that can be collected for plants that cannot easily be counted individually (e.g., rhizomatous grasses and ferns), or dense thicket-forming shrubs. </w:t>
      </w:r>
      <w:r w:rsidR="00604B3A" w:rsidRPr="00F44DF7">
        <w:rPr>
          <w:color w:val="000000"/>
        </w:rPr>
        <w:t>Field crew members sample understory cover in the plots using the pole-intercept method, which is a variation of the point-intercept technique</w:t>
      </w:r>
      <w:r w:rsidR="00F44DF7" w:rsidRPr="00F44DF7">
        <w:rPr>
          <w:color w:val="000000"/>
        </w:rPr>
        <w:t xml:space="preserve"> </w:t>
      </w:r>
      <w:r w:rsidR="00246D6B">
        <w:fldChar w:fldCharType="begin"/>
      </w:r>
      <w:r w:rsidR="00BF68DD">
        <w:instrText xml:space="preserve"> ADDIN EN.CITE &lt;EndNote&gt;&lt;Cite&gt;&lt;Author&gt;Elzinga&lt;/Author&gt;&lt;Year&gt;2001&lt;/Year&gt;&lt;RecNum&gt;306&lt;/RecNum&gt;&lt;DisplayText&gt;(Mueller-Dombois and Ellenberg 1974, 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Science&lt;/publisher&gt;&lt;urls&gt;&lt;/urls&gt;&lt;/record&gt;&lt;/Cite&gt;&lt;Cite&gt;&lt;Author&gt;Mueller-Dombois&lt;/Author&gt;&lt;Year&gt;1974&lt;/Year&gt;&lt;RecNum&gt;235&lt;/RecNum&gt;&lt;record&gt;&lt;rec-number&gt;235&lt;/rec-number&gt;&lt;foreign-keys&gt;&lt;key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Sons&lt;/publisher&gt;&lt;urls&gt;&lt;/urls&gt;&lt;/record&gt;&lt;/Cite&gt;&lt;/EndNote&gt;</w:instrText>
      </w:r>
      <w:r w:rsidR="00246D6B">
        <w:fldChar w:fldCharType="separate"/>
      </w:r>
      <w:r w:rsidR="00BF68DD">
        <w:rPr>
          <w:noProof/>
        </w:rPr>
        <w:t>(Mueller-Dombois and Ellenberg 1974, Elzinga et al. 2001)</w:t>
      </w:r>
      <w:r w:rsidR="00246D6B">
        <w:fldChar w:fldCharType="end"/>
      </w:r>
      <w:r w:rsidR="00604B3A" w:rsidRPr="00F44DF7">
        <w:rPr>
          <w:color w:val="000000"/>
        </w:rPr>
        <w:t>. Cover is measured at set intervals (forest and shrub: 0.5 m</w:t>
      </w:r>
      <w:r w:rsidR="00C7521D" w:rsidRPr="00F44DF7">
        <w:rPr>
          <w:color w:val="000000"/>
        </w:rPr>
        <w:t>; coastal: 0.2 m</w:t>
      </w:r>
      <w:r w:rsidR="00604B3A" w:rsidRPr="00F44DF7">
        <w:rPr>
          <w:color w:val="000000"/>
        </w:rPr>
        <w:t>) along the main three transects (centerline and long plot edges) for a total of 300 points per plot</w:t>
      </w:r>
      <w:del w:id="223" w:author="Meagan J. Selvig" w:date="2014-09-11T13:57:00Z">
        <w:r w:rsidR="00604B3A" w:rsidRPr="00F44DF7" w:rsidDel="00144ED6">
          <w:rPr>
            <w:color w:val="000000"/>
          </w:rPr>
          <w:delText xml:space="preserve">. </w:delText>
        </w:r>
      </w:del>
      <w:ins w:id="224" w:author="Meagan J. Selvig" w:date="2014-09-11T13:57:00Z">
        <w:r w:rsidR="00144ED6" w:rsidRPr="00F44DF7">
          <w:rPr>
            <w:color w:val="000000"/>
          </w:rPr>
          <w:t>.</w:t>
        </w:r>
        <w:r w:rsidR="00144ED6">
          <w:rPr>
            <w:color w:val="000000"/>
          </w:rPr>
          <w:t xml:space="preserve"> The last </w:t>
        </w:r>
        <w:r w:rsidR="00144ED6">
          <w:t xml:space="preserve">point of each long transect is read at 49.9 m instead of the 50 m mark due to the presence of flags. </w:t>
        </w:r>
      </w:ins>
      <w:r w:rsidR="00604B3A" w:rsidRPr="00F44DF7">
        <w:rPr>
          <w:color w:val="000000"/>
        </w:rPr>
        <w:t xml:space="preserve">At each point a 2 m rigid measuring pole is held plumb to the ground. Surface substrate type (e.g., rock, sand, soil, litter, tree trunk, bryophytes, etc) and all species in contact with any part of the pole are recorded for two layers (&lt;1 m and 1–2 m) on the understory cover data form (Appendix E </w:t>
      </w:r>
      <w:r w:rsidR="00604B3A" w:rsidRPr="00F44DF7">
        <w:t>“Data Forms for Recording Field Data”</w:t>
      </w:r>
      <w:r w:rsidR="00604B3A" w:rsidRPr="00F44DF7">
        <w:rPr>
          <w:color w:val="000000"/>
        </w:rPr>
        <w:t xml:space="preserve">). Recording understory species cover by height class provides layer specific cover data to detect differences among understory layers and to identify changes over time in each layer. Surface substrate data characterizes the micro habitat sites that are found within the plot. </w:t>
      </w:r>
      <w:r w:rsidR="00366DAE">
        <w:rPr>
          <w:color w:val="000000"/>
        </w:rPr>
        <w:t>A</w:t>
      </w:r>
      <w:r w:rsidR="00604B3A" w:rsidRPr="00F44DF7">
        <w:rPr>
          <w:color w:val="000000"/>
        </w:rPr>
        <w:t xml:space="preserve"> subset (20%) of permanent plots </w:t>
      </w:r>
      <w:r w:rsidR="00C7521D" w:rsidRPr="00F44DF7">
        <w:rPr>
          <w:color w:val="000000"/>
        </w:rPr>
        <w:t>are</w:t>
      </w:r>
      <w:r w:rsidR="00604B3A" w:rsidRPr="00F44DF7">
        <w:rPr>
          <w:color w:val="000000"/>
        </w:rPr>
        <w:t xml:space="preserve"> sampled twice to test for repeatability of the sampling process</w:t>
      </w:r>
      <w:r w:rsidR="00366DAE">
        <w:rPr>
          <w:color w:val="000000"/>
        </w:rPr>
        <w:t xml:space="preserve">, observer error, </w:t>
      </w:r>
      <w:r w:rsidR="00604B3A" w:rsidRPr="00F44DF7">
        <w:rPr>
          <w:color w:val="000000"/>
        </w:rPr>
        <w:t xml:space="preserve">and to calculate an </w:t>
      </w:r>
      <w:r w:rsidR="00366DAE">
        <w:rPr>
          <w:color w:val="000000"/>
        </w:rPr>
        <w:t xml:space="preserve">average </w:t>
      </w:r>
      <w:r w:rsidR="00604B3A" w:rsidRPr="00F44DF7">
        <w:rPr>
          <w:color w:val="000000"/>
        </w:rPr>
        <w:t xml:space="preserve">estimate of measurement error. </w:t>
      </w:r>
      <w:commentRangeStart w:id="225"/>
      <w:r w:rsidR="00604B3A" w:rsidRPr="00F44DF7">
        <w:rPr>
          <w:color w:val="000000"/>
        </w:rPr>
        <w:t xml:space="preserve">If measurement error appears significant </w:t>
      </w:r>
      <w:r w:rsidR="00366DAE">
        <w:rPr>
          <w:color w:val="000000"/>
        </w:rPr>
        <w:t xml:space="preserve">(&gt;10%) </w:t>
      </w:r>
      <w:r w:rsidR="00604B3A" w:rsidRPr="00F44DF7">
        <w:rPr>
          <w:color w:val="000000"/>
        </w:rPr>
        <w:t xml:space="preserve">the </w:t>
      </w:r>
      <w:r w:rsidR="008D6A51">
        <w:rPr>
          <w:color w:val="000000"/>
        </w:rPr>
        <w:t>project lead</w:t>
      </w:r>
      <w:r w:rsidR="00604B3A" w:rsidRPr="00F44DF7">
        <w:rPr>
          <w:color w:val="000000"/>
        </w:rPr>
        <w:t xml:space="preserve"> </w:t>
      </w:r>
      <w:r w:rsidR="00366DAE">
        <w:rPr>
          <w:color w:val="000000"/>
        </w:rPr>
        <w:t>will work to identify the source of this error (e.g., observer, field methodology) and correct it.</w:t>
      </w:r>
      <w:r w:rsidR="00604B3A" w:rsidRPr="00F44DF7">
        <w:rPr>
          <w:color w:val="000000"/>
        </w:rPr>
        <w:t xml:space="preserve"> </w:t>
      </w:r>
      <w:commentRangeEnd w:id="225"/>
      <w:r w:rsidR="00144ED6">
        <w:rPr>
          <w:rStyle w:val="CommentReference"/>
        </w:rPr>
        <w:commentReference w:id="225"/>
      </w:r>
    </w:p>
    <w:p w:rsidR="00604B3A" w:rsidRPr="00F44DF7" w:rsidRDefault="00604B3A" w:rsidP="00DC6CE0"/>
    <w:p w:rsidR="00604B3A" w:rsidRDefault="00604B3A" w:rsidP="00DC6CE0">
      <w:r w:rsidRPr="00F44DF7">
        <w:t xml:space="preserve">Density </w:t>
      </w:r>
      <w:r w:rsidR="00732CF9" w:rsidRPr="00F44DF7">
        <w:t xml:space="preserve">data </w:t>
      </w:r>
      <w:r w:rsidRPr="00F44DF7">
        <w:t>(the number of individuals</w:t>
      </w:r>
      <w:r w:rsidRPr="00E06987">
        <w:t xml:space="preserve"> per species per unit of area) </w:t>
      </w:r>
      <w:r w:rsidR="00732CF9">
        <w:t>are</w:t>
      </w:r>
      <w:r w:rsidRPr="00E06987">
        <w:t xml:space="preserve"> collected for all woody plants and tree ferns </w:t>
      </w:r>
      <w:r w:rsidR="00732CF9">
        <w:t>to</w:t>
      </w:r>
      <w:r w:rsidRPr="00E06987">
        <w:t xml:space="preserve"> provide </w:t>
      </w:r>
      <w:r w:rsidR="00732CF9">
        <w:t>information</w:t>
      </w:r>
      <w:r w:rsidR="00732CF9" w:rsidRPr="00E06987">
        <w:t xml:space="preserve"> </w:t>
      </w:r>
      <w:r w:rsidRPr="00E06987">
        <w:t xml:space="preserve">on abundance </w:t>
      </w:r>
      <w:r>
        <w:t xml:space="preserve">and </w:t>
      </w:r>
      <w:r w:rsidRPr="00E06987">
        <w:t>population structure</w:t>
      </w:r>
      <w:r>
        <w:t xml:space="preserve">. Tree and shrub species that are at least 0.5 m in height or length if prostrate are divided among the subplots for sampling based on diameter at breast height (DBH). Tree ferns must be at least 0.5 m in </w:t>
      </w:r>
      <w:commentRangeStart w:id="226"/>
      <w:r>
        <w:t>foliar heigh</w:t>
      </w:r>
      <w:commentRangeEnd w:id="226"/>
      <w:r w:rsidR="008B3AEC">
        <w:rPr>
          <w:rStyle w:val="CommentReference"/>
        </w:rPr>
        <w:commentReference w:id="226"/>
      </w:r>
      <w:r>
        <w:t xml:space="preserve">t </w:t>
      </w:r>
      <w:ins w:id="227" w:author="Ainsworth, Alison" w:date="2014-11-18T13:36:00Z">
        <w:r w:rsidR="00C747BE">
          <w:t xml:space="preserve">when stretched out </w:t>
        </w:r>
      </w:ins>
      <w:r>
        <w:t>to be counted and are also divided among subplots based on stem diameter</w:t>
      </w:r>
      <w:r w:rsidRPr="00474EE6">
        <w:t xml:space="preserve"> </w:t>
      </w:r>
      <w:r w:rsidRPr="00FE7E87">
        <w:t xml:space="preserve">measured at the point </w:t>
      </w:r>
      <w:r>
        <w:t>0.</w:t>
      </w:r>
      <w:r w:rsidRPr="00FE7E87">
        <w:t xml:space="preserve">1 m below the lowest live fronds or at 1.4 m if the </w:t>
      </w:r>
      <w:r w:rsidRPr="00FE7E87">
        <w:lastRenderedPageBreak/>
        <w:t>vertical trunk is &gt;2 m tall.</w:t>
      </w:r>
      <w:r>
        <w:t xml:space="preserve"> </w:t>
      </w:r>
      <w:r w:rsidR="00CC349D">
        <w:t xml:space="preserve">Tree, shrub, and tree fern individuals </w:t>
      </w:r>
      <w:r>
        <w:t>along the plot boundary are included when</w:t>
      </w:r>
      <w:r w:rsidRPr="00EB20F0">
        <w:t xml:space="preserve"> </w:t>
      </w:r>
      <w:r>
        <w:t>greater</w:t>
      </w:r>
      <w:r w:rsidRPr="00EB20F0">
        <w:t xml:space="preserve"> than 50% of the bole</w:t>
      </w:r>
      <w:r w:rsidR="00672634">
        <w:t xml:space="preserve"> of a woody species</w:t>
      </w:r>
      <w:r w:rsidRPr="00EB20F0">
        <w:t xml:space="preserve"> </w:t>
      </w:r>
      <w:r>
        <w:t xml:space="preserve">or </w:t>
      </w:r>
      <w:r w:rsidR="00672634">
        <w:t xml:space="preserve">the </w:t>
      </w:r>
      <w:r>
        <w:t>terminal end</w:t>
      </w:r>
      <w:r w:rsidRPr="00EB20F0">
        <w:t xml:space="preserve"> </w:t>
      </w:r>
      <w:r w:rsidR="00672634">
        <w:t xml:space="preserve">of a tree fern </w:t>
      </w:r>
      <w:r w:rsidRPr="00EB20F0">
        <w:t xml:space="preserve">(i.e. where the fiddleheads originate) </w:t>
      </w:r>
      <w:r>
        <w:t xml:space="preserve">is </w:t>
      </w:r>
      <w:r w:rsidRPr="00EB20F0">
        <w:t>within th</w:t>
      </w:r>
      <w:r>
        <w:t>e plot or subplot. Plot and subplot sizes differ for woody species among community types</w:t>
      </w:r>
      <w:r w:rsidRPr="00314AA9">
        <w:t xml:space="preserve"> </w:t>
      </w:r>
      <w:r>
        <w:t>in order to maximize sampling efficiency.</w:t>
      </w:r>
      <w:commentRangeStart w:id="228"/>
      <w:r>
        <w:t xml:space="preserve"> </w:t>
      </w:r>
      <w:r w:rsidRPr="00E06987">
        <w:t>Plot and subplot size may be modified following the initial sampling event if too few individuals are recorded or if sampling is impractical because too many individuals must be tallied</w:t>
      </w:r>
      <w:r>
        <w:t xml:space="preserve">. </w:t>
      </w:r>
      <w:commentRangeEnd w:id="228"/>
      <w:r w:rsidR="00A1051A">
        <w:rPr>
          <w:rStyle w:val="CommentReference"/>
        </w:rPr>
        <w:commentReference w:id="228"/>
      </w:r>
    </w:p>
    <w:p w:rsidR="0027589E" w:rsidRDefault="0027589E" w:rsidP="00DC6CE0"/>
    <w:p w:rsidR="00253183" w:rsidRPr="00E06987" w:rsidDel="00272F0C" w:rsidRDefault="0027589E" w:rsidP="00253183">
      <w:pPr>
        <w:rPr>
          <w:del w:id="229" w:author="Meagan J. Selvig" w:date="2014-09-11T14:08:00Z"/>
        </w:rPr>
      </w:pPr>
      <w:r w:rsidRPr="00E06987">
        <w:t xml:space="preserve">In </w:t>
      </w:r>
      <w:r w:rsidRPr="00FE7E87">
        <w:t xml:space="preserve">the forest communities, large trees </w:t>
      </w:r>
      <w:r>
        <w:t>(DBH ≥</w:t>
      </w:r>
      <w:r w:rsidRPr="00FE7E87">
        <w:t>10 cm) are measured within the</w:t>
      </w:r>
      <w:ins w:id="230" w:author="Meagan J. Selvig" w:date="2014-09-11T14:06:00Z">
        <w:r w:rsidR="008B3AEC">
          <w:t xml:space="preserve"> entire</w:t>
        </w:r>
      </w:ins>
      <w:r w:rsidRPr="00FE7E87">
        <w:t xml:space="preserve"> 20 x 50 m plot, but large tree ferns (stem diameter ≥10 cm) are sampled</w:t>
      </w:r>
      <w:r>
        <w:t xml:space="preserve"> only</w:t>
      </w:r>
      <w:r w:rsidRPr="00FE7E87">
        <w:t xml:space="preserve"> within a 10 x 25 m nested subplot due to </w:t>
      </w:r>
      <w:r>
        <w:t xml:space="preserve">greater </w:t>
      </w:r>
      <w:r w:rsidRPr="00FE7E87">
        <w:t xml:space="preserve">abundance </w:t>
      </w:r>
      <w:r>
        <w:t xml:space="preserve">when present in wet forest communities </w:t>
      </w:r>
      <w:r w:rsidRPr="00FE7E87">
        <w:t>(</w:t>
      </w:r>
      <w:r>
        <w:t>t</w:t>
      </w:r>
      <w:r w:rsidRPr="00FE7E87">
        <w:t>able 3.</w:t>
      </w:r>
      <w:commentRangeStart w:id="231"/>
      <w:r w:rsidRPr="00FE7E87">
        <w:t>1</w:t>
      </w:r>
      <w:commentRangeEnd w:id="231"/>
      <w:r w:rsidR="00A1051A">
        <w:rPr>
          <w:rStyle w:val="CommentReference"/>
        </w:rPr>
        <w:commentReference w:id="231"/>
      </w:r>
      <w:r w:rsidRPr="00FE7E87">
        <w:t>)</w:t>
      </w:r>
      <w:r>
        <w:t xml:space="preserve">. </w:t>
      </w:r>
      <w:r w:rsidRPr="00FE7E87">
        <w:t xml:space="preserve">Quantitative measures for large trees and tree ferns include: species, </w:t>
      </w:r>
      <w:r>
        <w:t xml:space="preserve">living status (live or dead), </w:t>
      </w:r>
      <w:r w:rsidRPr="00FE7E87">
        <w:t>number of boles, diameter</w:t>
      </w:r>
      <w:r>
        <w:t xml:space="preserve"> (trees: DBH; tree ferns: stem diameter</w:t>
      </w:r>
      <w:ins w:id="232" w:author="Meagan J. Selvig" w:date="2014-09-11T14:08:00Z">
        <w:del w:id="233" w:author="Ainsworth, Alison" w:date="2014-11-18T13:43:00Z">
          <w:r w:rsidR="00272F0C" w:rsidDel="00C04294">
            <w:delText xml:space="preserve"> measured using tree </w:delText>
          </w:r>
          <w:commentRangeStart w:id="234"/>
          <w:r w:rsidR="00272F0C" w:rsidDel="00C04294">
            <w:delText>calipers</w:delText>
          </w:r>
        </w:del>
      </w:ins>
      <w:commentRangeEnd w:id="234"/>
      <w:r w:rsidR="00C04294">
        <w:rPr>
          <w:rStyle w:val="CommentReference"/>
        </w:rPr>
        <w:commentReference w:id="234"/>
      </w:r>
      <w:r>
        <w:t>)</w:t>
      </w:r>
      <w:r w:rsidRPr="00FE7E87">
        <w:t xml:space="preserve">, </w:t>
      </w:r>
      <w:r>
        <w:t xml:space="preserve">tree health described by </w:t>
      </w:r>
      <w:r w:rsidRPr="00FE7E87">
        <w:t>vigor class</w:t>
      </w:r>
      <w:r>
        <w:t xml:space="preserve"> (see SOP #8)</w:t>
      </w:r>
      <w:r w:rsidRPr="00FE7E87">
        <w:t>, reproductive status</w:t>
      </w:r>
      <w:r>
        <w:t xml:space="preserve"> (trees: flowering or fruiting)</w:t>
      </w:r>
      <w:r w:rsidRPr="00FE7E87">
        <w:t>, and rooting height class (</w:t>
      </w:r>
      <w:r>
        <w:t xml:space="preserve">terrestrial, &lt;0.5 m </w:t>
      </w:r>
      <w:r w:rsidR="00253183">
        <w:t>off ground, low epiphyte 0.5 – 2 m on dead material, low epiphyte 0.5 – 2 m on live material, or</w:t>
      </w:r>
    </w:p>
    <w:p w:rsidR="00253183" w:rsidRDefault="00253183" w:rsidP="00253183">
      <w:r>
        <w:t>high epiphyte ≥ 2 m</w:t>
      </w:r>
      <w:r w:rsidRPr="00FE7E87">
        <w:t xml:space="preserve">). Additional parameters recorded </w:t>
      </w:r>
      <w:r>
        <w:t xml:space="preserve">specifically for </w:t>
      </w:r>
      <w:r w:rsidRPr="00FE7E87">
        <w:t>tree ferns include: folia</w:t>
      </w:r>
      <w:r>
        <w:t>r</w:t>
      </w:r>
      <w:r w:rsidRPr="00FE7E87">
        <w:t xml:space="preserve"> height class (</w:t>
      </w:r>
      <w:commentRangeStart w:id="235"/>
      <w:r w:rsidRPr="00FE7E87">
        <w:t xml:space="preserve">0.5 </w:t>
      </w:r>
      <w:r>
        <w:t>- &lt;</w:t>
      </w:r>
      <w:r w:rsidRPr="00FE7E87">
        <w:t xml:space="preserve"> 1 m, 1 </w:t>
      </w:r>
      <w:r>
        <w:t>- &lt;</w:t>
      </w:r>
      <w:r w:rsidRPr="00FE7E87">
        <w:t xml:space="preserve"> 2 m, </w:t>
      </w:r>
      <w:r>
        <w:t>≥</w:t>
      </w:r>
      <w:r w:rsidRPr="00FE7E87">
        <w:t>2 m</w:t>
      </w:r>
      <w:commentRangeEnd w:id="235"/>
      <w:r w:rsidR="00996FF8">
        <w:rPr>
          <w:rStyle w:val="CommentReference"/>
        </w:rPr>
        <w:commentReference w:id="235"/>
      </w:r>
      <w:r w:rsidRPr="00FE7E87">
        <w:t xml:space="preserve">) and stem length measured from where the rhizome </w:t>
      </w:r>
      <w:r>
        <w:t>or stem</w:t>
      </w:r>
      <w:r w:rsidRPr="00FE7E87">
        <w:t xml:space="preserve"> emerges from the ground to </w:t>
      </w:r>
      <w:r>
        <w:t>where the fronds originate</w:t>
      </w:r>
      <w:r w:rsidRPr="00FE7E87">
        <w:t xml:space="preserve">. Small trees </w:t>
      </w:r>
      <w:del w:id="236" w:author="Ainsworth, Alison" w:date="2014-11-18T13:45:00Z">
        <w:r w:rsidRPr="00FE7E87" w:rsidDel="00C04294">
          <w:delText xml:space="preserve">and tall shrubs </w:delText>
        </w:r>
      </w:del>
      <w:r w:rsidRPr="00FE7E87">
        <w:t>at least 1.4 m tall with a measurable DBH (</w:t>
      </w:r>
      <w:r>
        <w:t xml:space="preserve">1 - </w:t>
      </w:r>
      <w:r w:rsidRPr="00FE7E87">
        <w:t>&lt;10 cm) are also measured in the 10 x 25 m nested subplot</w:t>
      </w:r>
      <w:r>
        <w:t>,</w:t>
      </w:r>
      <w:r w:rsidRPr="00FE7E87">
        <w:t xml:space="preserve"> and individuals are tallied</w:t>
      </w:r>
      <w:r>
        <w:t xml:space="preserve"> in two diameter groups (DBH &lt;5</w:t>
      </w:r>
      <w:r w:rsidRPr="00FE7E87">
        <w:t xml:space="preserve"> cm and DBH ≥5 cm) by species, living status,</w:t>
      </w:r>
      <w:r>
        <w:t xml:space="preserve"> </w:t>
      </w:r>
      <w:r w:rsidRPr="00FE7E87">
        <w:t>and rooting height class. Tree seedlings</w:t>
      </w:r>
      <w:r>
        <w:t xml:space="preserve"> (&lt;1cm DBH and greater than 0.5 m in height or length)</w:t>
      </w:r>
      <w:r w:rsidRPr="00FE7E87">
        <w:t>,</w:t>
      </w:r>
      <w:r>
        <w:t xml:space="preserve"> </w:t>
      </w:r>
      <w:r w:rsidRPr="00FE7E87">
        <w:t>shrubs</w:t>
      </w:r>
      <w:del w:id="237" w:author="Ainsworth, Alison" w:date="2014-11-18T13:46:00Z">
        <w:r w:rsidRPr="00FE7E87" w:rsidDel="00C04294">
          <w:delText xml:space="preserve"> </w:delText>
        </w:r>
        <w:r w:rsidDel="00C04294">
          <w:delText xml:space="preserve">not counted in the small tree/ </w:delText>
        </w:r>
        <w:r w:rsidRPr="00C95A32" w:rsidDel="00C04294">
          <w:delText>tall shrub</w:delText>
        </w:r>
        <w:r w:rsidDel="00C04294">
          <w:delText xml:space="preserve"> category</w:delText>
        </w:r>
      </w:del>
      <w:r>
        <w:t>, and small tree ferns (&lt;10</w:t>
      </w:r>
      <w:r w:rsidRPr="00FE7E87">
        <w:t xml:space="preserve"> cm </w:t>
      </w:r>
      <w:r>
        <w:t>stem diameter</w:t>
      </w:r>
      <w:r w:rsidRPr="00FE7E87">
        <w:t xml:space="preserve">) are measured within a 2 x 50 m belt transect established on the inside of </w:t>
      </w:r>
      <w:r>
        <w:t xml:space="preserve">the right-hand </w:t>
      </w:r>
      <w:commentRangeStart w:id="238"/>
      <w:r>
        <w:t xml:space="preserve">edge </w:t>
      </w:r>
      <w:r w:rsidRPr="00FE7E87">
        <w:t>transec</w:t>
      </w:r>
      <w:r>
        <w:t xml:space="preserve">t </w:t>
      </w:r>
      <w:commentRangeEnd w:id="238"/>
      <w:r w:rsidR="00862C39">
        <w:rPr>
          <w:rStyle w:val="CommentReference"/>
        </w:rPr>
        <w:commentReference w:id="238"/>
      </w:r>
      <w:ins w:id="239" w:author="Ainsworth, Alison" w:date="2014-11-18T13:46:00Z">
        <w:r w:rsidR="00C04294">
          <w:t xml:space="preserve">(TR 3) </w:t>
        </w:r>
      </w:ins>
      <w:r w:rsidRPr="00FE7E87">
        <w:t>and tallied by species, li</w:t>
      </w:r>
      <w:r>
        <w:t>ving</w:t>
      </w:r>
      <w:r w:rsidRPr="00FE7E87">
        <w:t xml:space="preserve"> status, rooting height class and foliar height class.</w:t>
      </w:r>
      <w:r>
        <w:t xml:space="preserve"> </w:t>
      </w:r>
    </w:p>
    <w:p w:rsidR="00526F25" w:rsidRPr="00526F25" w:rsidRDefault="00246D6B" w:rsidP="00526F25">
      <w:pPr>
        <w:rPr>
          <w:szCs w:val="20"/>
        </w:rPr>
      </w:pPr>
      <w:r w:rsidRPr="00526F25">
        <w:rPr>
          <w:szCs w:val="20"/>
        </w:rPr>
        <w:fldChar w:fldCharType="begin"/>
      </w:r>
      <w:r w:rsidR="004965A7" w:rsidRPr="00526F25">
        <w:rPr>
          <w:szCs w:val="20"/>
        </w:rPr>
        <w:instrText>tc "</w:instrText>
      </w:r>
      <w:bookmarkStart w:id="240" w:name="_Toc296008240"/>
      <w:r w:rsidR="004965A7" w:rsidRPr="00526F25">
        <w:rPr>
          <w:snapToGrid w:val="0"/>
          <w:szCs w:val="20"/>
        </w:rPr>
        <w:instrText>Table 3.1.</w:instrText>
      </w:r>
      <w:r w:rsidR="004965A7" w:rsidRPr="00526F25">
        <w:rPr>
          <w:snapToGrid w:val="0"/>
          <w:szCs w:val="20"/>
        </w:rPr>
        <w:tab/>
      </w:r>
      <w:r w:rsidR="004965A7" w:rsidRPr="00526F25">
        <w:rPr>
          <w:szCs w:val="20"/>
        </w:rPr>
        <w:instrText xml:space="preserve">Woody species and tree fern </w:instrText>
      </w:r>
      <w:r w:rsidR="004965A7" w:rsidRPr="00526F25">
        <w:rPr>
          <w:snapToGrid w:val="0"/>
          <w:szCs w:val="20"/>
        </w:rPr>
        <w:instrText>parameters collected in each forest plot or subplot</w:instrText>
      </w:r>
      <w:bookmarkEnd w:id="240"/>
      <w:r w:rsidR="004965A7" w:rsidRPr="00526F25">
        <w:rPr>
          <w:szCs w:val="20"/>
        </w:rPr>
        <w:instrText>" \f D \l 1</w:instrText>
      </w:r>
      <w:r w:rsidRPr="00526F25">
        <w:rPr>
          <w:szCs w:val="20"/>
        </w:rPr>
        <w:fldChar w:fldCharType="end"/>
      </w:r>
    </w:p>
    <w:p w:rsidR="00253183" w:rsidRDefault="00253183">
      <w:pPr>
        <w:rPr>
          <w:rFonts w:ascii="Arial" w:hAnsi="Arial" w:cs="Arial"/>
          <w:b/>
          <w:sz w:val="20"/>
          <w:szCs w:val="20"/>
        </w:rPr>
      </w:pPr>
      <w:r>
        <w:rPr>
          <w:b/>
        </w:rPr>
        <w:br w:type="page"/>
      </w:r>
    </w:p>
    <w:p w:rsidR="004965A7" w:rsidRDefault="004965A7" w:rsidP="00A237FB">
      <w:pPr>
        <w:pStyle w:val="NTR-Caption"/>
      </w:pPr>
      <w:r w:rsidRPr="004965A7">
        <w:rPr>
          <w:b/>
        </w:rPr>
        <w:lastRenderedPageBreak/>
        <w:t>Table 3.1.</w:t>
      </w:r>
      <w:r w:rsidRPr="00A36EA8">
        <w:t xml:space="preserve"> </w:t>
      </w:r>
      <w:r>
        <w:t>W</w:t>
      </w:r>
      <w:r w:rsidRPr="008C7BAC">
        <w:t xml:space="preserve">oody species and tree fern </w:t>
      </w:r>
      <w:r>
        <w:rPr>
          <w:snapToGrid w:val="0"/>
        </w:rPr>
        <w:t>parameters</w:t>
      </w:r>
      <w:r w:rsidRPr="009249B2">
        <w:rPr>
          <w:snapToGrid w:val="0"/>
        </w:rPr>
        <w:t xml:space="preserve"> collected in each forest plo</w:t>
      </w:r>
      <w:r>
        <w:rPr>
          <w:snapToGrid w:val="0"/>
        </w:rPr>
        <w:t xml:space="preserve">t or </w:t>
      </w:r>
      <w:r w:rsidRPr="009249B2">
        <w:rPr>
          <w:snapToGrid w:val="0"/>
        </w:rPr>
        <w:t>subplot</w:t>
      </w:r>
      <w:r>
        <w:rPr>
          <w:snapToGrid w:val="0"/>
        </w:rPr>
        <w:t>.</w:t>
      </w:r>
      <w:r w:rsidRPr="008C7BAC">
        <w:t xml:space="preserve"> </w:t>
      </w:r>
      <w:r w:rsidRPr="00A36EA8">
        <w:t>Tree fern attributes are collected only in the wet forest communities of Hawai</w:t>
      </w:r>
      <w:r>
        <w:t>‘</w:t>
      </w:r>
      <w:r w:rsidRPr="00A36EA8">
        <w:t>i</w:t>
      </w:r>
      <w:r>
        <w:t>.</w:t>
      </w:r>
    </w:p>
    <w:tbl>
      <w:tblPr>
        <w:tblW w:w="9010" w:type="dxa"/>
        <w:tblInd w:w="98" w:type="dxa"/>
        <w:tblLayout w:type="fixed"/>
        <w:tblLook w:val="04A0" w:firstRow="1" w:lastRow="0" w:firstColumn="1" w:lastColumn="0" w:noHBand="0" w:noVBand="1"/>
      </w:tblPr>
      <w:tblGrid>
        <w:gridCol w:w="988"/>
        <w:gridCol w:w="1459"/>
        <w:gridCol w:w="828"/>
        <w:gridCol w:w="761"/>
        <w:gridCol w:w="834"/>
        <w:gridCol w:w="810"/>
        <w:gridCol w:w="540"/>
        <w:gridCol w:w="990"/>
        <w:gridCol w:w="900"/>
        <w:gridCol w:w="900"/>
      </w:tblGrid>
      <w:tr w:rsidR="004965A7" w:rsidRPr="004965A7" w:rsidTr="00747583">
        <w:trPr>
          <w:trHeight w:val="690"/>
        </w:trPr>
        <w:tc>
          <w:tcPr>
            <w:tcW w:w="988" w:type="dxa"/>
            <w:tcBorders>
              <w:top w:val="single" w:sz="4" w:space="0" w:color="auto"/>
              <w:left w:val="nil"/>
              <w:bottom w:val="single" w:sz="12" w:space="0" w:color="auto"/>
              <w:right w:val="nil"/>
            </w:tcBorders>
            <w:shd w:val="clear" w:color="auto" w:fill="auto"/>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Plot Size (m)</w:t>
            </w:r>
          </w:p>
        </w:tc>
        <w:tc>
          <w:tcPr>
            <w:tcW w:w="1459" w:type="dxa"/>
            <w:tcBorders>
              <w:top w:val="single" w:sz="4" w:space="0" w:color="auto"/>
              <w:left w:val="nil"/>
              <w:bottom w:val="single" w:sz="12" w:space="0" w:color="auto"/>
              <w:right w:val="nil"/>
            </w:tcBorders>
            <w:shd w:val="clear" w:color="000000" w:fill="FFFFFF"/>
            <w:vAlign w:val="bottom"/>
            <w:hideMark/>
          </w:tcPr>
          <w:p w:rsidR="004965A7" w:rsidRPr="004965A7" w:rsidRDefault="004965A7" w:rsidP="006C5699">
            <w:pP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Sample Group</w:t>
            </w:r>
          </w:p>
        </w:tc>
        <w:tc>
          <w:tcPr>
            <w:tcW w:w="828" w:type="dxa"/>
            <w:tcBorders>
              <w:top w:val="single" w:sz="4" w:space="0" w:color="auto"/>
              <w:left w:val="nil"/>
              <w:bottom w:val="single" w:sz="12" w:space="0" w:color="auto"/>
              <w:right w:val="nil"/>
            </w:tcBorders>
            <w:shd w:val="clear" w:color="auto" w:fill="auto"/>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Living Status</w:t>
            </w:r>
          </w:p>
        </w:tc>
        <w:tc>
          <w:tcPr>
            <w:tcW w:w="761" w:type="dxa"/>
            <w:tcBorders>
              <w:top w:val="single" w:sz="4" w:space="0" w:color="auto"/>
              <w:left w:val="nil"/>
              <w:bottom w:val="single" w:sz="12" w:space="0" w:color="auto"/>
              <w:right w:val="nil"/>
            </w:tcBorders>
            <w:shd w:val="clear" w:color="000000" w:fill="FFFFFF"/>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Diam.</w:t>
            </w:r>
          </w:p>
        </w:tc>
        <w:tc>
          <w:tcPr>
            <w:tcW w:w="834" w:type="dxa"/>
            <w:tcBorders>
              <w:top w:val="single" w:sz="4" w:space="0" w:color="auto"/>
              <w:left w:val="nil"/>
              <w:bottom w:val="single" w:sz="12" w:space="0" w:color="auto"/>
              <w:right w:val="nil"/>
            </w:tcBorders>
            <w:shd w:val="clear" w:color="auto" w:fill="auto"/>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No. of Boles</w:t>
            </w:r>
          </w:p>
        </w:tc>
        <w:tc>
          <w:tcPr>
            <w:tcW w:w="810" w:type="dxa"/>
            <w:tcBorders>
              <w:top w:val="single" w:sz="4" w:space="0" w:color="auto"/>
              <w:left w:val="nil"/>
              <w:bottom w:val="single" w:sz="12" w:space="0" w:color="auto"/>
              <w:right w:val="nil"/>
            </w:tcBorders>
            <w:shd w:val="clear" w:color="000000" w:fill="FFFFFF"/>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Vigor Class</w:t>
            </w:r>
          </w:p>
        </w:tc>
        <w:tc>
          <w:tcPr>
            <w:tcW w:w="540" w:type="dxa"/>
            <w:tcBorders>
              <w:top w:val="single" w:sz="4" w:space="0" w:color="auto"/>
              <w:left w:val="nil"/>
              <w:bottom w:val="single" w:sz="12" w:space="0" w:color="auto"/>
              <w:right w:val="nil"/>
            </w:tcBorders>
            <w:shd w:val="clear" w:color="auto" w:fill="auto"/>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 xml:space="preserve">Flr/Frt </w:t>
            </w:r>
          </w:p>
        </w:tc>
        <w:tc>
          <w:tcPr>
            <w:tcW w:w="990" w:type="dxa"/>
            <w:tcBorders>
              <w:top w:val="single" w:sz="4" w:space="0" w:color="auto"/>
              <w:left w:val="nil"/>
              <w:bottom w:val="single" w:sz="12" w:space="0" w:color="auto"/>
              <w:right w:val="nil"/>
            </w:tcBorders>
            <w:shd w:val="clear" w:color="000000" w:fill="FFFFFF"/>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 xml:space="preserve">Rooting </w:t>
            </w:r>
            <w:r>
              <w:rPr>
                <w:rFonts w:ascii="Arial" w:eastAsia="Times New Roman" w:hAnsi="Arial" w:cs="Arial"/>
                <w:b/>
                <w:bCs/>
                <w:color w:val="000000"/>
                <w:sz w:val="20"/>
                <w:szCs w:val="20"/>
              </w:rPr>
              <w:t>Height</w:t>
            </w:r>
            <w:r w:rsidRPr="004965A7">
              <w:rPr>
                <w:rFonts w:ascii="Arial" w:eastAsia="Times New Roman" w:hAnsi="Arial" w:cs="Arial"/>
                <w:b/>
                <w:bCs/>
                <w:color w:val="000000"/>
                <w:sz w:val="20"/>
                <w:szCs w:val="20"/>
              </w:rPr>
              <w:t xml:space="preserve"> Class</w:t>
            </w:r>
          </w:p>
        </w:tc>
        <w:tc>
          <w:tcPr>
            <w:tcW w:w="900" w:type="dxa"/>
            <w:tcBorders>
              <w:top w:val="single" w:sz="4" w:space="0" w:color="auto"/>
              <w:left w:val="nil"/>
              <w:bottom w:val="single" w:sz="12" w:space="0" w:color="auto"/>
              <w:right w:val="nil"/>
            </w:tcBorders>
            <w:shd w:val="clear" w:color="000000" w:fill="FFFFFF"/>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 xml:space="preserve">Foliar </w:t>
            </w:r>
            <w:r>
              <w:rPr>
                <w:rFonts w:ascii="Arial" w:eastAsia="Times New Roman" w:hAnsi="Arial" w:cs="Arial"/>
                <w:b/>
                <w:bCs/>
                <w:color w:val="000000"/>
                <w:sz w:val="20"/>
                <w:szCs w:val="20"/>
              </w:rPr>
              <w:t>Height</w:t>
            </w:r>
            <w:r w:rsidRPr="004965A7">
              <w:rPr>
                <w:rFonts w:ascii="Arial" w:eastAsia="Times New Roman" w:hAnsi="Arial" w:cs="Arial"/>
                <w:b/>
                <w:bCs/>
                <w:color w:val="000000"/>
                <w:sz w:val="20"/>
                <w:szCs w:val="20"/>
              </w:rPr>
              <w:t xml:space="preserve"> Class</w:t>
            </w:r>
          </w:p>
        </w:tc>
        <w:tc>
          <w:tcPr>
            <w:tcW w:w="900" w:type="dxa"/>
            <w:tcBorders>
              <w:top w:val="single" w:sz="4" w:space="0" w:color="auto"/>
              <w:left w:val="nil"/>
              <w:bottom w:val="single" w:sz="12" w:space="0" w:color="auto"/>
              <w:right w:val="nil"/>
            </w:tcBorders>
            <w:shd w:val="clear" w:color="000000" w:fill="FFFFFF"/>
            <w:vAlign w:val="bottom"/>
            <w:hideMark/>
          </w:tcPr>
          <w:p w:rsidR="004965A7" w:rsidRPr="004965A7" w:rsidRDefault="004965A7" w:rsidP="006C5699">
            <w:pPr>
              <w:jc w:val="center"/>
              <w:rPr>
                <w:rFonts w:ascii="Arial" w:eastAsia="Times New Roman" w:hAnsi="Arial" w:cs="Arial"/>
                <w:b/>
                <w:bCs/>
                <w:color w:val="000000"/>
                <w:sz w:val="20"/>
                <w:szCs w:val="20"/>
              </w:rPr>
            </w:pPr>
            <w:r w:rsidRPr="004965A7">
              <w:rPr>
                <w:rFonts w:ascii="Arial" w:eastAsia="Times New Roman" w:hAnsi="Arial" w:cs="Arial"/>
                <w:b/>
                <w:bCs/>
                <w:color w:val="000000"/>
                <w:sz w:val="20"/>
                <w:szCs w:val="20"/>
              </w:rPr>
              <w:t>Stem Length</w:t>
            </w:r>
          </w:p>
        </w:tc>
      </w:tr>
      <w:tr w:rsidR="004965A7" w:rsidRPr="004965A7" w:rsidTr="00747583">
        <w:trPr>
          <w:trHeight w:val="315"/>
        </w:trPr>
        <w:tc>
          <w:tcPr>
            <w:tcW w:w="988" w:type="dxa"/>
            <w:tcBorders>
              <w:top w:val="single" w:sz="12" w:space="0" w:color="auto"/>
              <w:left w:val="nil"/>
              <w:bottom w:val="nil"/>
              <w:right w:val="nil"/>
            </w:tcBorders>
            <w:shd w:val="clear" w:color="auto" w:fill="auto"/>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20 x 50</w:t>
            </w:r>
          </w:p>
        </w:tc>
        <w:tc>
          <w:tcPr>
            <w:tcW w:w="1459" w:type="dxa"/>
            <w:tcBorders>
              <w:top w:val="single" w:sz="12" w:space="0" w:color="auto"/>
              <w:left w:val="nil"/>
              <w:bottom w:val="nil"/>
              <w:right w:val="nil"/>
            </w:tcBorders>
            <w:shd w:val="clear" w:color="000000" w:fill="FFFFFF"/>
            <w:hideMark/>
          </w:tcPr>
          <w:p w:rsidR="004965A7" w:rsidRPr="004965A7" w:rsidRDefault="004965A7" w:rsidP="006C5699">
            <w:pPr>
              <w:ind w:left="174" w:hanging="174"/>
              <w:rPr>
                <w:rFonts w:ascii="Arial" w:eastAsia="Times New Roman" w:hAnsi="Arial" w:cs="Arial"/>
                <w:color w:val="000000"/>
                <w:sz w:val="20"/>
                <w:szCs w:val="20"/>
              </w:rPr>
            </w:pPr>
            <w:r w:rsidRPr="004965A7">
              <w:rPr>
                <w:rFonts w:ascii="Arial" w:eastAsia="Times New Roman" w:hAnsi="Arial" w:cs="Arial"/>
                <w:color w:val="000000"/>
                <w:sz w:val="20"/>
                <w:szCs w:val="20"/>
              </w:rPr>
              <w:t>Large Trees</w:t>
            </w:r>
          </w:p>
        </w:tc>
        <w:tc>
          <w:tcPr>
            <w:tcW w:w="828" w:type="dxa"/>
            <w:tcBorders>
              <w:top w:val="single" w:sz="12" w:space="0" w:color="auto"/>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761" w:type="dxa"/>
            <w:tcBorders>
              <w:top w:val="single" w:sz="12" w:space="0" w:color="auto"/>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834" w:type="dxa"/>
            <w:tcBorders>
              <w:top w:val="single" w:sz="12" w:space="0" w:color="auto"/>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810" w:type="dxa"/>
            <w:tcBorders>
              <w:top w:val="single" w:sz="12" w:space="0" w:color="auto"/>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540" w:type="dxa"/>
            <w:tcBorders>
              <w:top w:val="single" w:sz="12" w:space="0" w:color="auto"/>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90" w:type="dxa"/>
            <w:tcBorders>
              <w:top w:val="single" w:sz="12" w:space="0" w:color="auto"/>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single" w:sz="12" w:space="0" w:color="auto"/>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900" w:type="dxa"/>
            <w:tcBorders>
              <w:top w:val="single" w:sz="12" w:space="0" w:color="auto"/>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r>
      <w:tr w:rsidR="004965A7" w:rsidRPr="004965A7" w:rsidTr="006C5699">
        <w:trPr>
          <w:trHeight w:val="315"/>
        </w:trPr>
        <w:tc>
          <w:tcPr>
            <w:tcW w:w="988" w:type="dxa"/>
            <w:tcBorders>
              <w:top w:val="nil"/>
              <w:left w:val="nil"/>
              <w:bottom w:val="nil"/>
              <w:right w:val="nil"/>
            </w:tcBorders>
            <w:shd w:val="clear" w:color="auto" w:fill="auto"/>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10 x 25</w:t>
            </w:r>
          </w:p>
        </w:tc>
        <w:tc>
          <w:tcPr>
            <w:tcW w:w="1459" w:type="dxa"/>
            <w:tcBorders>
              <w:top w:val="nil"/>
              <w:left w:val="nil"/>
              <w:bottom w:val="nil"/>
              <w:right w:val="nil"/>
            </w:tcBorders>
            <w:shd w:val="clear" w:color="000000" w:fill="FFFFFF"/>
            <w:hideMark/>
          </w:tcPr>
          <w:p w:rsidR="004965A7" w:rsidRPr="004965A7" w:rsidRDefault="004965A7" w:rsidP="006C5699">
            <w:pPr>
              <w:ind w:left="174" w:hanging="174"/>
              <w:rPr>
                <w:rFonts w:ascii="Arial" w:eastAsia="Times New Roman" w:hAnsi="Arial" w:cs="Arial"/>
                <w:color w:val="000000"/>
                <w:sz w:val="20"/>
                <w:szCs w:val="20"/>
              </w:rPr>
            </w:pPr>
            <w:r w:rsidRPr="004965A7">
              <w:rPr>
                <w:rFonts w:ascii="Arial" w:eastAsia="Times New Roman" w:hAnsi="Arial" w:cs="Arial"/>
                <w:color w:val="000000"/>
                <w:sz w:val="20"/>
                <w:szCs w:val="20"/>
              </w:rPr>
              <w:t>Large Tree Ferns</w:t>
            </w:r>
            <w:ins w:id="241" w:author="Ainsworth, Alison" w:date="2014-11-18T13:48:00Z">
              <w:r w:rsidR="0032703B" w:rsidRPr="0032703B">
                <w:rPr>
                  <w:rFonts w:ascii="Arial" w:eastAsia="Times New Roman" w:hAnsi="Arial" w:cs="Arial"/>
                  <w:color w:val="000000"/>
                  <w:sz w:val="20"/>
                  <w:szCs w:val="20"/>
                  <w:vertAlign w:val="superscript"/>
                  <w:rPrChange w:id="242" w:author="Ainsworth, Alison" w:date="2014-11-18T13:48:00Z">
                    <w:rPr>
                      <w:rFonts w:ascii="Arial" w:eastAsia="Times New Roman" w:hAnsi="Arial" w:cs="Arial"/>
                      <w:color w:val="000000"/>
                      <w:sz w:val="20"/>
                      <w:szCs w:val="20"/>
                    </w:rPr>
                  </w:rPrChange>
                </w:rPr>
                <w:t>1</w:t>
              </w:r>
            </w:ins>
          </w:p>
        </w:tc>
        <w:tc>
          <w:tcPr>
            <w:tcW w:w="828"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761"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834"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p>
        </w:tc>
        <w:tc>
          <w:tcPr>
            <w:tcW w:w="99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r>
      <w:tr w:rsidR="004965A7" w:rsidRPr="004965A7" w:rsidTr="006C5699">
        <w:trPr>
          <w:trHeight w:val="315"/>
        </w:trPr>
        <w:tc>
          <w:tcPr>
            <w:tcW w:w="988" w:type="dxa"/>
            <w:tcBorders>
              <w:top w:val="nil"/>
              <w:left w:val="nil"/>
              <w:bottom w:val="nil"/>
              <w:right w:val="nil"/>
            </w:tcBorders>
            <w:shd w:val="clear" w:color="auto" w:fill="auto"/>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10 x 25</w:t>
            </w:r>
          </w:p>
        </w:tc>
        <w:tc>
          <w:tcPr>
            <w:tcW w:w="1459" w:type="dxa"/>
            <w:tcBorders>
              <w:top w:val="nil"/>
              <w:left w:val="nil"/>
              <w:bottom w:val="nil"/>
              <w:right w:val="nil"/>
            </w:tcBorders>
            <w:shd w:val="clear" w:color="000000" w:fill="FFFFFF"/>
            <w:hideMark/>
          </w:tcPr>
          <w:p w:rsidR="004965A7" w:rsidRPr="004965A7" w:rsidRDefault="004965A7" w:rsidP="006C5699">
            <w:pPr>
              <w:ind w:left="174" w:hanging="174"/>
              <w:rPr>
                <w:rFonts w:ascii="Arial" w:eastAsia="Times New Roman" w:hAnsi="Arial" w:cs="Arial"/>
                <w:color w:val="000000"/>
                <w:sz w:val="20"/>
                <w:szCs w:val="20"/>
              </w:rPr>
            </w:pPr>
            <w:r w:rsidRPr="004965A7">
              <w:rPr>
                <w:rFonts w:ascii="Arial" w:eastAsia="Times New Roman" w:hAnsi="Arial" w:cs="Arial"/>
                <w:color w:val="000000"/>
                <w:sz w:val="20"/>
                <w:szCs w:val="20"/>
              </w:rPr>
              <w:t xml:space="preserve">Small Trees </w:t>
            </w:r>
          </w:p>
        </w:tc>
        <w:tc>
          <w:tcPr>
            <w:tcW w:w="828" w:type="dxa"/>
            <w:tcBorders>
              <w:top w:val="nil"/>
              <w:left w:val="nil"/>
              <w:bottom w:val="nil"/>
              <w:right w:val="nil"/>
            </w:tcBorders>
            <w:shd w:val="clear" w:color="auto" w:fill="auto"/>
            <w:noWrap/>
            <w:vAlign w:val="bottom"/>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761" w:type="dxa"/>
            <w:tcBorders>
              <w:top w:val="nil"/>
              <w:left w:val="nil"/>
              <w:bottom w:val="nil"/>
              <w:right w:val="nil"/>
            </w:tcBorders>
            <w:shd w:val="clear" w:color="000000" w:fill="FFFFFF"/>
            <w:vAlign w:val="bottom"/>
            <w:hideMark/>
          </w:tcPr>
          <w:p w:rsidR="004965A7" w:rsidRPr="004965A7" w:rsidRDefault="004965A7" w:rsidP="0032703B">
            <w:pPr>
              <w:jc w:val="center"/>
              <w:rPr>
                <w:rFonts w:ascii="Arial" w:eastAsia="Times New Roman" w:hAnsi="Arial" w:cs="Arial"/>
                <w:color w:val="000000"/>
                <w:sz w:val="20"/>
                <w:szCs w:val="20"/>
              </w:rPr>
            </w:pPr>
            <w:del w:id="243" w:author="Ainsworth, Alison" w:date="2014-11-18T13:48:00Z">
              <w:r w:rsidRPr="004965A7" w:rsidDel="0032703B">
                <w:rPr>
                  <w:rFonts w:ascii="Arial" w:eastAsia="Times New Roman" w:hAnsi="Arial" w:cs="Arial"/>
                  <w:color w:val="000000"/>
                  <w:sz w:val="20"/>
                  <w:szCs w:val="20"/>
                </w:rPr>
                <w:delText>X</w:delText>
              </w:r>
              <w:r w:rsidRPr="004965A7" w:rsidDel="0032703B">
                <w:rPr>
                  <w:rFonts w:ascii="Arial" w:eastAsia="Times New Roman" w:hAnsi="Arial" w:cs="Arial"/>
                  <w:color w:val="000000"/>
                  <w:sz w:val="20"/>
                  <w:szCs w:val="20"/>
                  <w:vertAlign w:val="superscript"/>
                </w:rPr>
                <w:delText>1</w:delText>
              </w:r>
            </w:del>
            <w:ins w:id="244" w:author="Ainsworth, Alison" w:date="2014-11-18T13:48:00Z">
              <w:r w:rsidR="0032703B" w:rsidRPr="004965A7">
                <w:rPr>
                  <w:rFonts w:ascii="Arial" w:eastAsia="Times New Roman" w:hAnsi="Arial" w:cs="Arial"/>
                  <w:color w:val="000000"/>
                  <w:sz w:val="20"/>
                  <w:szCs w:val="20"/>
                </w:rPr>
                <w:t>X</w:t>
              </w:r>
              <w:r w:rsidR="0032703B">
                <w:rPr>
                  <w:rFonts w:ascii="Arial" w:eastAsia="Times New Roman" w:hAnsi="Arial" w:cs="Arial"/>
                  <w:color w:val="000000"/>
                  <w:sz w:val="20"/>
                  <w:szCs w:val="20"/>
                  <w:vertAlign w:val="superscript"/>
                </w:rPr>
                <w:t>2</w:t>
              </w:r>
            </w:ins>
          </w:p>
        </w:tc>
        <w:tc>
          <w:tcPr>
            <w:tcW w:w="834" w:type="dxa"/>
            <w:tcBorders>
              <w:top w:val="nil"/>
              <w:left w:val="nil"/>
              <w:bottom w:val="nil"/>
              <w:right w:val="nil"/>
            </w:tcBorders>
            <w:shd w:val="clear" w:color="auto" w:fill="auto"/>
            <w:noWrap/>
            <w:vAlign w:val="bottom"/>
            <w:hideMark/>
          </w:tcPr>
          <w:p w:rsidR="004965A7" w:rsidRPr="004965A7" w:rsidRDefault="004965A7" w:rsidP="006C5699">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vAlign w:val="bottom"/>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vAlign w:val="bottom"/>
            <w:hideMark/>
          </w:tcPr>
          <w:p w:rsidR="004965A7" w:rsidRPr="004965A7" w:rsidRDefault="004965A7" w:rsidP="006C5699">
            <w:pPr>
              <w:jc w:val="center"/>
              <w:rPr>
                <w:rFonts w:ascii="Arial" w:eastAsia="Times New Roman" w:hAnsi="Arial" w:cs="Arial"/>
                <w:color w:val="000000"/>
                <w:sz w:val="20"/>
                <w:szCs w:val="20"/>
              </w:rPr>
            </w:pPr>
          </w:p>
        </w:tc>
        <w:tc>
          <w:tcPr>
            <w:tcW w:w="990" w:type="dxa"/>
            <w:tcBorders>
              <w:top w:val="nil"/>
              <w:left w:val="nil"/>
              <w:bottom w:val="nil"/>
              <w:right w:val="nil"/>
            </w:tcBorders>
            <w:shd w:val="clear" w:color="000000" w:fill="FFFFFF"/>
            <w:vAlign w:val="bottom"/>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vAlign w:val="bottom"/>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900" w:type="dxa"/>
            <w:tcBorders>
              <w:top w:val="nil"/>
              <w:left w:val="nil"/>
              <w:bottom w:val="nil"/>
              <w:right w:val="nil"/>
            </w:tcBorders>
            <w:shd w:val="clear" w:color="000000" w:fill="FFFFFF"/>
            <w:vAlign w:val="bottom"/>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r>
      <w:tr w:rsidR="004965A7" w:rsidRPr="004965A7" w:rsidTr="006C5699">
        <w:trPr>
          <w:trHeight w:val="315"/>
        </w:trPr>
        <w:tc>
          <w:tcPr>
            <w:tcW w:w="988" w:type="dxa"/>
            <w:tcBorders>
              <w:top w:val="nil"/>
              <w:left w:val="nil"/>
              <w:bottom w:val="nil"/>
              <w:right w:val="nil"/>
            </w:tcBorders>
            <w:shd w:val="clear" w:color="auto" w:fill="auto"/>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2 x 50</w:t>
            </w:r>
          </w:p>
        </w:tc>
        <w:tc>
          <w:tcPr>
            <w:tcW w:w="1459" w:type="dxa"/>
            <w:tcBorders>
              <w:top w:val="nil"/>
              <w:left w:val="nil"/>
              <w:bottom w:val="nil"/>
              <w:right w:val="nil"/>
            </w:tcBorders>
            <w:shd w:val="clear" w:color="000000" w:fill="FFFFFF"/>
            <w:hideMark/>
          </w:tcPr>
          <w:p w:rsidR="004965A7" w:rsidRPr="004965A7" w:rsidRDefault="004965A7" w:rsidP="006C5699">
            <w:pPr>
              <w:ind w:left="174" w:hanging="174"/>
              <w:rPr>
                <w:rFonts w:ascii="Arial" w:eastAsia="Times New Roman" w:hAnsi="Arial" w:cs="Arial"/>
                <w:color w:val="000000"/>
                <w:sz w:val="20"/>
                <w:szCs w:val="20"/>
              </w:rPr>
            </w:pPr>
            <w:r w:rsidRPr="004965A7">
              <w:rPr>
                <w:rFonts w:ascii="Arial" w:eastAsia="Times New Roman" w:hAnsi="Arial" w:cs="Arial"/>
                <w:color w:val="000000"/>
                <w:sz w:val="20"/>
                <w:szCs w:val="20"/>
              </w:rPr>
              <w:t>Tree Seedlings</w:t>
            </w:r>
          </w:p>
        </w:tc>
        <w:tc>
          <w:tcPr>
            <w:tcW w:w="828"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761"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834"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p>
        </w:tc>
        <w:tc>
          <w:tcPr>
            <w:tcW w:w="99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r>
      <w:tr w:rsidR="004965A7" w:rsidRPr="004965A7" w:rsidTr="006C5699">
        <w:trPr>
          <w:trHeight w:val="315"/>
        </w:trPr>
        <w:tc>
          <w:tcPr>
            <w:tcW w:w="988" w:type="dxa"/>
            <w:tcBorders>
              <w:top w:val="nil"/>
              <w:left w:val="nil"/>
              <w:bottom w:val="nil"/>
              <w:right w:val="nil"/>
            </w:tcBorders>
            <w:shd w:val="clear" w:color="auto" w:fill="auto"/>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2 x 50</w:t>
            </w:r>
          </w:p>
        </w:tc>
        <w:tc>
          <w:tcPr>
            <w:tcW w:w="1459" w:type="dxa"/>
            <w:tcBorders>
              <w:top w:val="nil"/>
              <w:left w:val="nil"/>
              <w:bottom w:val="nil"/>
              <w:right w:val="nil"/>
            </w:tcBorders>
            <w:shd w:val="clear" w:color="000000" w:fill="FFFFFF"/>
            <w:hideMark/>
          </w:tcPr>
          <w:p w:rsidR="004965A7" w:rsidRPr="004965A7" w:rsidRDefault="004965A7" w:rsidP="006C5699">
            <w:pPr>
              <w:ind w:left="174" w:hanging="174"/>
              <w:rPr>
                <w:rFonts w:ascii="Arial" w:eastAsia="Times New Roman" w:hAnsi="Arial" w:cs="Arial"/>
                <w:color w:val="000000"/>
                <w:sz w:val="20"/>
                <w:szCs w:val="20"/>
              </w:rPr>
            </w:pPr>
            <w:r w:rsidRPr="004965A7">
              <w:rPr>
                <w:rFonts w:ascii="Arial" w:eastAsia="Times New Roman" w:hAnsi="Arial" w:cs="Arial"/>
                <w:color w:val="000000"/>
                <w:sz w:val="20"/>
                <w:szCs w:val="20"/>
              </w:rPr>
              <w:t xml:space="preserve">Small Tree Ferns </w:t>
            </w:r>
          </w:p>
        </w:tc>
        <w:tc>
          <w:tcPr>
            <w:tcW w:w="828"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761"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834"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p>
        </w:tc>
        <w:tc>
          <w:tcPr>
            <w:tcW w:w="99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nil"/>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r>
      <w:tr w:rsidR="004965A7" w:rsidRPr="004965A7" w:rsidTr="006C5699">
        <w:trPr>
          <w:trHeight w:val="315"/>
        </w:trPr>
        <w:tc>
          <w:tcPr>
            <w:tcW w:w="988" w:type="dxa"/>
            <w:tcBorders>
              <w:top w:val="nil"/>
              <w:left w:val="nil"/>
              <w:bottom w:val="single" w:sz="4" w:space="0" w:color="auto"/>
              <w:right w:val="nil"/>
            </w:tcBorders>
            <w:shd w:val="clear" w:color="auto" w:fill="auto"/>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2 x 50</w:t>
            </w:r>
          </w:p>
        </w:tc>
        <w:tc>
          <w:tcPr>
            <w:tcW w:w="1459" w:type="dxa"/>
            <w:tcBorders>
              <w:top w:val="nil"/>
              <w:left w:val="nil"/>
              <w:bottom w:val="single" w:sz="4" w:space="0" w:color="auto"/>
              <w:right w:val="nil"/>
            </w:tcBorders>
            <w:shd w:val="clear" w:color="000000" w:fill="FFFFFF"/>
            <w:hideMark/>
          </w:tcPr>
          <w:p w:rsidR="004965A7" w:rsidRPr="004965A7" w:rsidRDefault="004965A7" w:rsidP="006C5699">
            <w:pPr>
              <w:ind w:left="174" w:hanging="174"/>
              <w:rPr>
                <w:rFonts w:ascii="Arial" w:eastAsia="Times New Roman" w:hAnsi="Arial" w:cs="Arial"/>
                <w:color w:val="000000"/>
                <w:sz w:val="20"/>
                <w:szCs w:val="20"/>
              </w:rPr>
            </w:pPr>
            <w:r w:rsidRPr="004965A7">
              <w:rPr>
                <w:rFonts w:ascii="Arial" w:eastAsia="Times New Roman" w:hAnsi="Arial" w:cs="Arial"/>
                <w:color w:val="000000"/>
                <w:sz w:val="20"/>
                <w:szCs w:val="20"/>
              </w:rPr>
              <w:t xml:space="preserve">Shrubs </w:t>
            </w:r>
          </w:p>
        </w:tc>
        <w:tc>
          <w:tcPr>
            <w:tcW w:w="828" w:type="dxa"/>
            <w:tcBorders>
              <w:top w:val="nil"/>
              <w:left w:val="nil"/>
              <w:bottom w:val="single" w:sz="4" w:space="0" w:color="auto"/>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761" w:type="dxa"/>
            <w:tcBorders>
              <w:top w:val="nil"/>
              <w:left w:val="nil"/>
              <w:bottom w:val="single" w:sz="4" w:space="0" w:color="auto"/>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834" w:type="dxa"/>
            <w:tcBorders>
              <w:top w:val="nil"/>
              <w:left w:val="nil"/>
              <w:bottom w:val="single" w:sz="4" w:space="0" w:color="auto"/>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810" w:type="dxa"/>
            <w:tcBorders>
              <w:top w:val="nil"/>
              <w:left w:val="nil"/>
              <w:bottom w:val="single" w:sz="4" w:space="0" w:color="auto"/>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540" w:type="dxa"/>
            <w:tcBorders>
              <w:top w:val="nil"/>
              <w:left w:val="nil"/>
              <w:bottom w:val="single" w:sz="4" w:space="0" w:color="auto"/>
              <w:right w:val="nil"/>
            </w:tcBorders>
            <w:shd w:val="clear" w:color="auto" w:fill="auto"/>
            <w:noWrap/>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c>
          <w:tcPr>
            <w:tcW w:w="990" w:type="dxa"/>
            <w:tcBorders>
              <w:top w:val="nil"/>
              <w:left w:val="nil"/>
              <w:bottom w:val="single" w:sz="4" w:space="0" w:color="auto"/>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single" w:sz="4" w:space="0" w:color="auto"/>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X</w:t>
            </w:r>
          </w:p>
        </w:tc>
        <w:tc>
          <w:tcPr>
            <w:tcW w:w="900" w:type="dxa"/>
            <w:tcBorders>
              <w:top w:val="nil"/>
              <w:left w:val="nil"/>
              <w:bottom w:val="single" w:sz="4" w:space="0" w:color="auto"/>
              <w:right w:val="nil"/>
            </w:tcBorders>
            <w:shd w:val="clear" w:color="000000" w:fill="FFFFFF"/>
            <w:hideMark/>
          </w:tcPr>
          <w:p w:rsidR="004965A7" w:rsidRPr="004965A7" w:rsidRDefault="004965A7" w:rsidP="006C5699">
            <w:pPr>
              <w:jc w:val="center"/>
              <w:rPr>
                <w:rFonts w:ascii="Arial" w:eastAsia="Times New Roman" w:hAnsi="Arial" w:cs="Arial"/>
                <w:color w:val="000000"/>
                <w:sz w:val="20"/>
                <w:szCs w:val="20"/>
              </w:rPr>
            </w:pPr>
            <w:r w:rsidRPr="004965A7">
              <w:rPr>
                <w:rFonts w:ascii="Arial" w:eastAsia="Times New Roman" w:hAnsi="Arial" w:cs="Arial"/>
                <w:color w:val="000000"/>
                <w:sz w:val="20"/>
                <w:szCs w:val="20"/>
              </w:rPr>
              <w:t> </w:t>
            </w:r>
          </w:p>
        </w:tc>
      </w:tr>
      <w:tr w:rsidR="0032703B" w:rsidRPr="004965A7" w:rsidTr="00B106E6">
        <w:trPr>
          <w:trHeight w:val="134"/>
        </w:trPr>
        <w:tc>
          <w:tcPr>
            <w:tcW w:w="9010" w:type="dxa"/>
            <w:gridSpan w:val="10"/>
            <w:tcBorders>
              <w:top w:val="nil"/>
              <w:left w:val="nil"/>
              <w:bottom w:val="nil"/>
              <w:right w:val="nil"/>
            </w:tcBorders>
            <w:shd w:val="clear" w:color="auto" w:fill="auto"/>
            <w:noWrap/>
            <w:vAlign w:val="bottom"/>
            <w:hideMark/>
          </w:tcPr>
          <w:p w:rsidR="0032703B" w:rsidRDefault="0032703B" w:rsidP="008958B4">
            <w:pPr>
              <w:rPr>
                <w:ins w:id="245" w:author="Ainsworth, Alison" w:date="2014-11-18T13:50:00Z"/>
                <w:rFonts w:ascii="Arial" w:eastAsia="Times New Roman" w:hAnsi="Arial" w:cs="Arial"/>
                <w:color w:val="000000"/>
                <w:sz w:val="18"/>
                <w:szCs w:val="20"/>
              </w:rPr>
            </w:pPr>
            <w:ins w:id="246" w:author="Ainsworth, Alison" w:date="2014-11-18T13:48:00Z">
              <w:r>
                <w:rPr>
                  <w:rFonts w:ascii="Arial" w:eastAsia="Times New Roman" w:hAnsi="Arial" w:cs="Arial"/>
                  <w:color w:val="000000"/>
                  <w:sz w:val="18"/>
                  <w:szCs w:val="20"/>
                  <w:vertAlign w:val="superscript"/>
                </w:rPr>
                <w:t xml:space="preserve">1 </w:t>
              </w:r>
            </w:ins>
            <w:ins w:id="247" w:author="Ainsworth, Alison" w:date="2014-11-18T13:49:00Z">
              <w:r>
                <w:rPr>
                  <w:rFonts w:ascii="Arial" w:eastAsia="Times New Roman" w:hAnsi="Arial" w:cs="Arial"/>
                  <w:color w:val="000000"/>
                  <w:sz w:val="18"/>
                  <w:szCs w:val="20"/>
                </w:rPr>
                <w:t xml:space="preserve">Large tree ferns are sampled within the entire plot (20 x 50 m) at HALE due to low densities as compared to </w:t>
              </w:r>
            </w:ins>
            <w:ins w:id="248" w:author="Ainsworth, Alison" w:date="2014-11-18T13:50:00Z">
              <w:r>
                <w:rPr>
                  <w:rFonts w:ascii="Arial" w:eastAsia="Times New Roman" w:hAnsi="Arial" w:cs="Arial"/>
                  <w:color w:val="000000"/>
                  <w:sz w:val="18"/>
                  <w:szCs w:val="20"/>
                </w:rPr>
                <w:t xml:space="preserve">   </w:t>
              </w:r>
            </w:ins>
          </w:p>
          <w:p w:rsidR="0032703B" w:rsidRDefault="0032703B" w:rsidP="008958B4">
            <w:pPr>
              <w:rPr>
                <w:ins w:id="249" w:author="Ainsworth, Alison" w:date="2014-11-18T13:48:00Z"/>
                <w:rFonts w:ascii="Arial" w:eastAsia="Times New Roman" w:hAnsi="Arial" w:cs="Arial"/>
                <w:color w:val="000000"/>
                <w:sz w:val="18"/>
                <w:szCs w:val="20"/>
              </w:rPr>
            </w:pPr>
            <w:ins w:id="250" w:author="Ainsworth, Alison" w:date="2014-11-18T13:50:00Z">
              <w:r>
                <w:rPr>
                  <w:rFonts w:ascii="Arial" w:eastAsia="Times New Roman" w:hAnsi="Arial" w:cs="Arial"/>
                  <w:color w:val="000000"/>
                  <w:sz w:val="18"/>
                  <w:szCs w:val="20"/>
                </w:rPr>
                <w:t xml:space="preserve">  </w:t>
              </w:r>
            </w:ins>
            <w:ins w:id="251" w:author="Ainsworth, Alison" w:date="2014-11-18T13:49:00Z">
              <w:r>
                <w:rPr>
                  <w:rFonts w:ascii="Arial" w:eastAsia="Times New Roman" w:hAnsi="Arial" w:cs="Arial"/>
                  <w:color w:val="000000"/>
                  <w:sz w:val="18"/>
                  <w:szCs w:val="20"/>
                </w:rPr>
                <w:t>HAVO and KALA.</w:t>
              </w:r>
            </w:ins>
            <w:del w:id="252" w:author="Ainsworth, Alison" w:date="2014-11-18T13:48:00Z">
              <w:r w:rsidRPr="004965A7" w:rsidDel="0032703B">
                <w:rPr>
                  <w:rFonts w:ascii="Arial" w:eastAsia="Times New Roman" w:hAnsi="Arial" w:cs="Arial"/>
                  <w:color w:val="000000"/>
                  <w:sz w:val="18"/>
                  <w:szCs w:val="20"/>
                  <w:vertAlign w:val="superscript"/>
                </w:rPr>
                <w:delText>1</w:delText>
              </w:r>
              <w:r w:rsidRPr="004965A7" w:rsidDel="0032703B">
                <w:rPr>
                  <w:rFonts w:ascii="Arial" w:eastAsia="Times New Roman" w:hAnsi="Arial" w:cs="Arial"/>
                  <w:color w:val="000000"/>
                  <w:sz w:val="18"/>
                  <w:szCs w:val="20"/>
                </w:rPr>
                <w:delText xml:space="preserve"> </w:delText>
              </w:r>
            </w:del>
          </w:p>
          <w:p w:rsidR="0032703B" w:rsidRPr="004965A7" w:rsidRDefault="0032703B" w:rsidP="006C5699">
            <w:pPr>
              <w:rPr>
                <w:rFonts w:ascii="Arial" w:eastAsia="Times New Roman" w:hAnsi="Arial" w:cs="Arial"/>
                <w:color w:val="000000"/>
                <w:sz w:val="18"/>
                <w:szCs w:val="20"/>
              </w:rPr>
            </w:pPr>
            <w:ins w:id="253" w:author="Ainsworth, Alison" w:date="2014-11-18T13:48:00Z">
              <w:r>
                <w:rPr>
                  <w:rFonts w:ascii="Arial" w:eastAsia="Times New Roman" w:hAnsi="Arial" w:cs="Arial"/>
                  <w:color w:val="000000"/>
                  <w:sz w:val="18"/>
                  <w:szCs w:val="20"/>
                  <w:vertAlign w:val="superscript"/>
                </w:rPr>
                <w:t>2</w:t>
              </w:r>
              <w:r w:rsidRPr="004965A7">
                <w:rPr>
                  <w:rFonts w:ascii="Arial" w:eastAsia="Times New Roman" w:hAnsi="Arial" w:cs="Arial"/>
                  <w:color w:val="000000"/>
                  <w:sz w:val="18"/>
                  <w:szCs w:val="20"/>
                </w:rPr>
                <w:t xml:space="preserve"> </w:t>
              </w:r>
            </w:ins>
            <w:r w:rsidRPr="004965A7">
              <w:rPr>
                <w:rFonts w:ascii="Arial" w:eastAsia="Times New Roman" w:hAnsi="Arial" w:cs="Arial"/>
                <w:color w:val="000000"/>
                <w:sz w:val="18"/>
                <w:szCs w:val="20"/>
              </w:rPr>
              <w:t xml:space="preserve">Individuals are tallied within two DBH categories </w:t>
            </w:r>
            <w:r>
              <w:rPr>
                <w:rFonts w:ascii="Arial" w:eastAsia="Times New Roman" w:hAnsi="Arial" w:cs="Arial"/>
                <w:color w:val="000000"/>
                <w:sz w:val="18"/>
                <w:szCs w:val="20"/>
              </w:rPr>
              <w:t>(</w:t>
            </w:r>
            <w:r w:rsidRPr="004965A7">
              <w:rPr>
                <w:rFonts w:ascii="Arial" w:eastAsia="Times New Roman" w:hAnsi="Arial" w:cs="Arial"/>
                <w:color w:val="000000"/>
                <w:sz w:val="18"/>
                <w:szCs w:val="20"/>
              </w:rPr>
              <w:t xml:space="preserve">&lt;5 </w:t>
            </w:r>
            <w:r>
              <w:rPr>
                <w:rFonts w:ascii="Arial" w:eastAsia="Times New Roman" w:hAnsi="Arial" w:cs="Arial"/>
                <w:color w:val="000000"/>
                <w:sz w:val="18"/>
                <w:szCs w:val="20"/>
              </w:rPr>
              <w:t xml:space="preserve">and </w:t>
            </w:r>
            <w:r w:rsidRPr="004965A7">
              <w:rPr>
                <w:rFonts w:ascii="Arial" w:eastAsia="Times New Roman" w:hAnsi="Arial" w:cs="Arial"/>
                <w:color w:val="000000"/>
                <w:sz w:val="18"/>
                <w:szCs w:val="20"/>
              </w:rPr>
              <w:t>≥5 cm</w:t>
            </w:r>
            <w:r>
              <w:rPr>
                <w:rFonts w:ascii="Arial" w:eastAsia="Times New Roman" w:hAnsi="Arial" w:cs="Arial"/>
                <w:color w:val="000000"/>
                <w:sz w:val="18"/>
                <w:szCs w:val="20"/>
              </w:rPr>
              <w:t>).</w:t>
            </w:r>
          </w:p>
        </w:tc>
      </w:tr>
    </w:tbl>
    <w:p w:rsidR="0027589E" w:rsidRDefault="00246D6B" w:rsidP="0027589E">
      <w:r>
        <w:fldChar w:fldCharType="begin"/>
      </w:r>
      <w:r w:rsidR="0027589E" w:rsidRPr="00A36EA8">
        <w:instrText>tc "</w:instrText>
      </w:r>
      <w:bookmarkStart w:id="254" w:name="_Toc296008241"/>
      <w:r w:rsidR="0027589E" w:rsidRPr="009249B2">
        <w:rPr>
          <w:snapToGrid w:val="0"/>
        </w:rPr>
        <w:instrText>Table 3.</w:instrText>
      </w:r>
      <w:r w:rsidR="0027589E">
        <w:rPr>
          <w:snapToGrid w:val="0"/>
        </w:rPr>
        <w:instrText>2</w:instrText>
      </w:r>
      <w:r w:rsidR="0027589E" w:rsidRPr="009249B2">
        <w:rPr>
          <w:snapToGrid w:val="0"/>
        </w:rPr>
        <w:instrText>.</w:instrText>
      </w:r>
      <w:r w:rsidR="0027589E" w:rsidRPr="009249B2">
        <w:rPr>
          <w:snapToGrid w:val="0"/>
        </w:rPr>
        <w:tab/>
      </w:r>
      <w:r w:rsidR="0027589E">
        <w:instrText>W</w:instrText>
      </w:r>
      <w:r w:rsidR="0027589E" w:rsidRPr="008C7BAC">
        <w:instrText>oody species parameters</w:instrText>
      </w:r>
      <w:r w:rsidR="0027589E" w:rsidRPr="009249B2">
        <w:rPr>
          <w:snapToGrid w:val="0"/>
        </w:rPr>
        <w:instrText xml:space="preserve"> collected in each </w:instrText>
      </w:r>
      <w:r w:rsidR="0027589E">
        <w:rPr>
          <w:snapToGrid w:val="0"/>
        </w:rPr>
        <w:instrText xml:space="preserve">shrubland plot or </w:instrText>
      </w:r>
      <w:r w:rsidR="0027589E" w:rsidRPr="009249B2">
        <w:rPr>
          <w:snapToGrid w:val="0"/>
        </w:rPr>
        <w:instrText>subplot</w:instrText>
      </w:r>
      <w:bookmarkEnd w:id="254"/>
      <w:r w:rsidR="0027589E" w:rsidRPr="00A36EA8">
        <w:instrText>" \f D \l 1</w:instrText>
      </w:r>
      <w:r>
        <w:fldChar w:fldCharType="end"/>
      </w:r>
    </w:p>
    <w:p w:rsidR="0027589E" w:rsidRDefault="0027589E" w:rsidP="00A237FB">
      <w:pPr>
        <w:pStyle w:val="NTR-Caption"/>
      </w:pPr>
      <w:r w:rsidRPr="00747583">
        <w:rPr>
          <w:b/>
        </w:rPr>
        <w:t>Table 3.2.</w:t>
      </w:r>
      <w:r w:rsidRPr="00A36EA8">
        <w:t xml:space="preserve"> </w:t>
      </w:r>
      <w:r>
        <w:t>W</w:t>
      </w:r>
      <w:r w:rsidRPr="008C7BAC">
        <w:t>oody species parameters</w:t>
      </w:r>
      <w:r w:rsidRPr="009249B2">
        <w:rPr>
          <w:snapToGrid w:val="0"/>
        </w:rPr>
        <w:t xml:space="preserve"> collected in each </w:t>
      </w:r>
      <w:r>
        <w:rPr>
          <w:snapToGrid w:val="0"/>
        </w:rPr>
        <w:t xml:space="preserve">shrubland plot or </w:t>
      </w:r>
      <w:r w:rsidRPr="009249B2">
        <w:rPr>
          <w:snapToGrid w:val="0"/>
        </w:rPr>
        <w:t>subplot</w:t>
      </w:r>
      <w:r>
        <w:rPr>
          <w:snapToGrid w:val="0"/>
        </w:rPr>
        <w:t>.</w:t>
      </w:r>
      <w:r w:rsidRPr="008C7BAC">
        <w:t xml:space="preserve"> </w:t>
      </w:r>
    </w:p>
    <w:tbl>
      <w:tblPr>
        <w:tblW w:w="8507" w:type="dxa"/>
        <w:tblInd w:w="98" w:type="dxa"/>
        <w:tblLayout w:type="fixed"/>
        <w:tblLook w:val="04A0" w:firstRow="1" w:lastRow="0" w:firstColumn="1" w:lastColumn="0" w:noHBand="0" w:noVBand="1"/>
      </w:tblPr>
      <w:tblGrid>
        <w:gridCol w:w="1000"/>
        <w:gridCol w:w="2361"/>
        <w:gridCol w:w="969"/>
        <w:gridCol w:w="872"/>
        <w:gridCol w:w="838"/>
        <w:gridCol w:w="810"/>
        <w:gridCol w:w="540"/>
        <w:gridCol w:w="1117"/>
      </w:tblGrid>
      <w:tr w:rsidR="0027589E" w:rsidRPr="00747583" w:rsidTr="0027589E">
        <w:trPr>
          <w:trHeight w:val="690"/>
        </w:trPr>
        <w:tc>
          <w:tcPr>
            <w:tcW w:w="1000"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Plot Size (m)</w:t>
            </w:r>
          </w:p>
        </w:tc>
        <w:tc>
          <w:tcPr>
            <w:tcW w:w="2361"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Sample Group</w:t>
            </w:r>
          </w:p>
        </w:tc>
        <w:tc>
          <w:tcPr>
            <w:tcW w:w="969"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Living Status</w:t>
            </w:r>
          </w:p>
        </w:tc>
        <w:tc>
          <w:tcPr>
            <w:tcW w:w="872"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Diam.</w:t>
            </w:r>
          </w:p>
        </w:tc>
        <w:tc>
          <w:tcPr>
            <w:tcW w:w="838"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No. of Boles</w:t>
            </w:r>
          </w:p>
        </w:tc>
        <w:tc>
          <w:tcPr>
            <w:tcW w:w="810"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Vigor Class</w:t>
            </w:r>
          </w:p>
        </w:tc>
        <w:tc>
          <w:tcPr>
            <w:tcW w:w="540"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 xml:space="preserve">Flr/Frt </w:t>
            </w:r>
          </w:p>
        </w:tc>
        <w:tc>
          <w:tcPr>
            <w:tcW w:w="1117"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 xml:space="preserve">Foliar </w:t>
            </w:r>
            <w:r>
              <w:rPr>
                <w:rFonts w:ascii="Arial" w:eastAsia="Times New Roman" w:hAnsi="Arial" w:cs="Arial"/>
                <w:b/>
                <w:bCs/>
                <w:color w:val="000000"/>
                <w:sz w:val="20"/>
                <w:szCs w:val="20"/>
              </w:rPr>
              <w:t>Height</w:t>
            </w:r>
            <w:r w:rsidRPr="00747583">
              <w:rPr>
                <w:rFonts w:ascii="Arial" w:eastAsia="Times New Roman" w:hAnsi="Arial" w:cs="Arial"/>
                <w:b/>
                <w:bCs/>
                <w:color w:val="000000"/>
                <w:sz w:val="20"/>
                <w:szCs w:val="20"/>
              </w:rPr>
              <w:t xml:space="preserve"> Class</w:t>
            </w:r>
          </w:p>
        </w:tc>
      </w:tr>
      <w:tr w:rsidR="0027589E" w:rsidRPr="00747583" w:rsidTr="0027589E">
        <w:trPr>
          <w:trHeight w:val="315"/>
        </w:trPr>
        <w:tc>
          <w:tcPr>
            <w:tcW w:w="1000" w:type="dxa"/>
            <w:tcBorders>
              <w:top w:val="single" w:sz="12" w:space="0" w:color="auto"/>
              <w:left w:val="nil"/>
              <w:bottom w:val="nil"/>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20 x 50</w:t>
            </w:r>
          </w:p>
        </w:tc>
        <w:tc>
          <w:tcPr>
            <w:tcW w:w="2361" w:type="dxa"/>
            <w:tcBorders>
              <w:top w:val="single" w:sz="12" w:space="0" w:color="auto"/>
              <w:left w:val="nil"/>
              <w:bottom w:val="nil"/>
              <w:right w:val="nil"/>
            </w:tcBorders>
            <w:shd w:val="clear" w:color="000000" w:fill="FFFFFF"/>
            <w:hideMark/>
          </w:tcPr>
          <w:p w:rsidR="0027589E" w:rsidRPr="00747583" w:rsidRDefault="0027589E" w:rsidP="0027589E">
            <w:pPr>
              <w:ind w:left="118" w:hanging="118"/>
              <w:rPr>
                <w:rFonts w:ascii="Arial" w:eastAsia="Times New Roman" w:hAnsi="Arial" w:cs="Arial"/>
                <w:color w:val="000000"/>
                <w:sz w:val="20"/>
                <w:szCs w:val="20"/>
              </w:rPr>
            </w:pPr>
            <w:r w:rsidRPr="00747583">
              <w:rPr>
                <w:rFonts w:ascii="Arial" w:eastAsia="Times New Roman" w:hAnsi="Arial" w:cs="Arial"/>
                <w:color w:val="000000"/>
                <w:sz w:val="20"/>
                <w:szCs w:val="20"/>
              </w:rPr>
              <w:t xml:space="preserve">Large and Small Trees </w:t>
            </w:r>
          </w:p>
        </w:tc>
        <w:tc>
          <w:tcPr>
            <w:tcW w:w="969" w:type="dxa"/>
            <w:tcBorders>
              <w:top w:val="single" w:sz="12" w:space="0" w:color="auto"/>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72" w:type="dxa"/>
            <w:tcBorders>
              <w:top w:val="single" w:sz="12" w:space="0" w:color="auto"/>
              <w:left w:val="nil"/>
              <w:bottom w:val="nil"/>
              <w:right w:val="nil"/>
            </w:tcBorders>
            <w:shd w:val="clear" w:color="000000" w:fill="FFFFFF"/>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38" w:type="dxa"/>
            <w:tcBorders>
              <w:top w:val="single" w:sz="12" w:space="0" w:color="auto"/>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10" w:type="dxa"/>
            <w:tcBorders>
              <w:top w:val="single" w:sz="12" w:space="0" w:color="auto"/>
              <w:left w:val="nil"/>
              <w:bottom w:val="nil"/>
              <w:right w:val="nil"/>
            </w:tcBorders>
            <w:shd w:val="clear" w:color="000000" w:fill="FFFFFF"/>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540" w:type="dxa"/>
            <w:tcBorders>
              <w:top w:val="single" w:sz="12" w:space="0" w:color="auto"/>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1117" w:type="dxa"/>
            <w:tcBorders>
              <w:top w:val="single" w:sz="12" w:space="0" w:color="auto"/>
              <w:left w:val="nil"/>
              <w:bottom w:val="nil"/>
              <w:right w:val="nil"/>
            </w:tcBorders>
            <w:shd w:val="clear" w:color="auto" w:fill="auto"/>
            <w:noWrap/>
            <w:vAlign w:val="bottom"/>
            <w:hideMark/>
          </w:tcPr>
          <w:p w:rsidR="0027589E" w:rsidRPr="00747583" w:rsidRDefault="0027589E" w:rsidP="0027589E">
            <w:pPr>
              <w:rPr>
                <w:rFonts w:ascii="Arial" w:eastAsia="Times New Roman" w:hAnsi="Arial" w:cs="Arial"/>
                <w:color w:val="000000"/>
                <w:sz w:val="20"/>
                <w:szCs w:val="20"/>
              </w:rPr>
            </w:pPr>
          </w:p>
        </w:tc>
      </w:tr>
      <w:tr w:rsidR="0027589E" w:rsidRPr="00747583" w:rsidTr="0027589E">
        <w:trPr>
          <w:trHeight w:val="315"/>
        </w:trPr>
        <w:tc>
          <w:tcPr>
            <w:tcW w:w="1000" w:type="dxa"/>
            <w:tcBorders>
              <w:top w:val="nil"/>
              <w:left w:val="nil"/>
              <w:bottom w:val="nil"/>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2 x 50</w:t>
            </w:r>
          </w:p>
        </w:tc>
        <w:tc>
          <w:tcPr>
            <w:tcW w:w="2361" w:type="dxa"/>
            <w:tcBorders>
              <w:top w:val="nil"/>
              <w:left w:val="nil"/>
              <w:bottom w:val="nil"/>
              <w:right w:val="nil"/>
            </w:tcBorders>
            <w:shd w:val="clear" w:color="000000" w:fill="FFFFFF"/>
            <w:hideMark/>
          </w:tcPr>
          <w:p w:rsidR="0027589E" w:rsidRPr="00747583" w:rsidRDefault="0027589E" w:rsidP="0027589E">
            <w:pPr>
              <w:ind w:left="118" w:hanging="118"/>
              <w:rPr>
                <w:rFonts w:ascii="Arial" w:eastAsia="Times New Roman" w:hAnsi="Arial" w:cs="Arial"/>
                <w:color w:val="000000"/>
                <w:sz w:val="20"/>
                <w:szCs w:val="20"/>
              </w:rPr>
            </w:pPr>
            <w:r w:rsidRPr="00747583">
              <w:rPr>
                <w:rFonts w:ascii="Arial" w:eastAsia="Times New Roman" w:hAnsi="Arial" w:cs="Arial"/>
                <w:color w:val="000000"/>
                <w:sz w:val="20"/>
                <w:szCs w:val="20"/>
              </w:rPr>
              <w:t xml:space="preserve">Tree Seedlings </w:t>
            </w:r>
          </w:p>
        </w:tc>
        <w:tc>
          <w:tcPr>
            <w:tcW w:w="969" w:type="dxa"/>
            <w:tcBorders>
              <w:top w:val="nil"/>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72" w:type="dxa"/>
            <w:tcBorders>
              <w:top w:val="nil"/>
              <w:left w:val="nil"/>
              <w:bottom w:val="nil"/>
              <w:right w:val="nil"/>
            </w:tcBorders>
            <w:shd w:val="clear" w:color="000000" w:fill="FFFFFF"/>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838" w:type="dxa"/>
            <w:tcBorders>
              <w:top w:val="nil"/>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p>
        </w:tc>
        <w:tc>
          <w:tcPr>
            <w:tcW w:w="1117" w:type="dxa"/>
            <w:tcBorders>
              <w:top w:val="nil"/>
              <w:left w:val="nil"/>
              <w:bottom w:val="nil"/>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r>
      <w:tr w:rsidR="0027589E" w:rsidRPr="00747583" w:rsidTr="0027589E">
        <w:trPr>
          <w:trHeight w:val="315"/>
        </w:trPr>
        <w:tc>
          <w:tcPr>
            <w:tcW w:w="1000" w:type="dxa"/>
            <w:tcBorders>
              <w:top w:val="nil"/>
              <w:left w:val="nil"/>
              <w:bottom w:val="single" w:sz="4" w:space="0" w:color="auto"/>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2 x 50</w:t>
            </w:r>
          </w:p>
        </w:tc>
        <w:tc>
          <w:tcPr>
            <w:tcW w:w="2361" w:type="dxa"/>
            <w:tcBorders>
              <w:top w:val="nil"/>
              <w:left w:val="nil"/>
              <w:bottom w:val="single" w:sz="4" w:space="0" w:color="auto"/>
              <w:right w:val="nil"/>
            </w:tcBorders>
            <w:shd w:val="clear" w:color="000000" w:fill="FFFFFF"/>
            <w:hideMark/>
          </w:tcPr>
          <w:p w:rsidR="0027589E" w:rsidRPr="00747583" w:rsidRDefault="0027589E" w:rsidP="0027589E">
            <w:pPr>
              <w:ind w:left="118" w:hanging="118"/>
              <w:rPr>
                <w:rFonts w:ascii="Arial" w:eastAsia="Times New Roman" w:hAnsi="Arial" w:cs="Arial"/>
                <w:color w:val="000000"/>
                <w:sz w:val="20"/>
                <w:szCs w:val="20"/>
              </w:rPr>
            </w:pPr>
            <w:r w:rsidRPr="00747583">
              <w:rPr>
                <w:rFonts w:ascii="Arial" w:eastAsia="Times New Roman" w:hAnsi="Arial" w:cs="Arial"/>
                <w:color w:val="000000"/>
                <w:sz w:val="20"/>
                <w:szCs w:val="20"/>
              </w:rPr>
              <w:t xml:space="preserve">Shrubs  </w:t>
            </w:r>
          </w:p>
        </w:tc>
        <w:tc>
          <w:tcPr>
            <w:tcW w:w="969" w:type="dxa"/>
            <w:tcBorders>
              <w:top w:val="nil"/>
              <w:left w:val="nil"/>
              <w:bottom w:val="single" w:sz="4" w:space="0" w:color="auto"/>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72" w:type="dxa"/>
            <w:tcBorders>
              <w:top w:val="nil"/>
              <w:left w:val="nil"/>
              <w:bottom w:val="single" w:sz="4" w:space="0" w:color="auto"/>
              <w:right w:val="nil"/>
            </w:tcBorders>
            <w:shd w:val="clear" w:color="000000" w:fill="FFFFFF"/>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838" w:type="dxa"/>
            <w:tcBorders>
              <w:top w:val="nil"/>
              <w:left w:val="nil"/>
              <w:bottom w:val="single" w:sz="4" w:space="0" w:color="auto"/>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810" w:type="dxa"/>
            <w:tcBorders>
              <w:top w:val="nil"/>
              <w:left w:val="nil"/>
              <w:bottom w:val="single" w:sz="4" w:space="0" w:color="auto"/>
              <w:right w:val="nil"/>
            </w:tcBorders>
            <w:shd w:val="clear" w:color="000000" w:fill="FFFFFF"/>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540" w:type="dxa"/>
            <w:tcBorders>
              <w:top w:val="nil"/>
              <w:left w:val="nil"/>
              <w:bottom w:val="single" w:sz="4" w:space="0" w:color="auto"/>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1117" w:type="dxa"/>
            <w:tcBorders>
              <w:top w:val="nil"/>
              <w:left w:val="nil"/>
              <w:bottom w:val="single" w:sz="4" w:space="0" w:color="auto"/>
              <w:right w:val="nil"/>
            </w:tcBorders>
            <w:shd w:val="clear" w:color="auto" w:fill="auto"/>
            <w:noWrap/>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r>
    </w:tbl>
    <w:p w:rsidR="0027589E" w:rsidRDefault="0027589E" w:rsidP="0027589E"/>
    <w:p w:rsidR="0027589E" w:rsidRDefault="00246D6B" w:rsidP="0027589E">
      <w:r>
        <w:fldChar w:fldCharType="begin"/>
      </w:r>
      <w:r w:rsidR="0027589E" w:rsidRPr="00A36EA8">
        <w:instrText>tc "</w:instrText>
      </w:r>
      <w:bookmarkStart w:id="255" w:name="_Toc296008242"/>
      <w:r w:rsidR="0027589E" w:rsidRPr="009249B2">
        <w:rPr>
          <w:snapToGrid w:val="0"/>
        </w:rPr>
        <w:instrText>Table 3.</w:instrText>
      </w:r>
      <w:r w:rsidR="0027589E">
        <w:rPr>
          <w:snapToGrid w:val="0"/>
        </w:rPr>
        <w:instrText>3</w:instrText>
      </w:r>
      <w:r w:rsidR="0027589E" w:rsidRPr="009249B2">
        <w:rPr>
          <w:snapToGrid w:val="0"/>
        </w:rPr>
        <w:instrText>.</w:instrText>
      </w:r>
      <w:r w:rsidR="0027589E" w:rsidRPr="009249B2">
        <w:rPr>
          <w:snapToGrid w:val="0"/>
        </w:rPr>
        <w:tab/>
      </w:r>
      <w:r w:rsidR="0027589E">
        <w:instrText>W</w:instrText>
      </w:r>
      <w:r w:rsidR="0027589E" w:rsidRPr="008C7BAC">
        <w:instrText>oody species</w:instrText>
      </w:r>
      <w:r w:rsidR="0027589E">
        <w:instrText xml:space="preserve"> </w:instrText>
      </w:r>
      <w:r w:rsidR="0027589E" w:rsidRPr="008C7BAC">
        <w:instrText>parameters</w:instrText>
      </w:r>
      <w:r w:rsidR="0027589E" w:rsidRPr="009249B2">
        <w:rPr>
          <w:snapToGrid w:val="0"/>
        </w:rPr>
        <w:instrText xml:space="preserve"> collected in each </w:instrText>
      </w:r>
      <w:r w:rsidR="0027589E">
        <w:rPr>
          <w:snapToGrid w:val="0"/>
        </w:rPr>
        <w:instrText xml:space="preserve">coastal strand plot or </w:instrText>
      </w:r>
      <w:r w:rsidR="0027589E" w:rsidRPr="009249B2">
        <w:rPr>
          <w:snapToGrid w:val="0"/>
        </w:rPr>
        <w:instrText>subplot</w:instrText>
      </w:r>
      <w:bookmarkEnd w:id="255"/>
      <w:r w:rsidR="0027589E" w:rsidRPr="00A36EA8">
        <w:instrText>" \f D \l 1</w:instrText>
      </w:r>
      <w:r>
        <w:fldChar w:fldCharType="end"/>
      </w:r>
    </w:p>
    <w:p w:rsidR="0027589E" w:rsidRDefault="0027589E" w:rsidP="00A237FB">
      <w:pPr>
        <w:pStyle w:val="NTR-Caption"/>
      </w:pPr>
      <w:r w:rsidRPr="00747583">
        <w:rPr>
          <w:b/>
        </w:rPr>
        <w:t>Table 3.3.</w:t>
      </w:r>
      <w:r w:rsidRPr="00A36EA8">
        <w:t xml:space="preserve"> </w:t>
      </w:r>
      <w:r>
        <w:t>W</w:t>
      </w:r>
      <w:r w:rsidRPr="008C7BAC">
        <w:t>oody species parameters</w:t>
      </w:r>
      <w:r w:rsidRPr="009249B2">
        <w:rPr>
          <w:snapToGrid w:val="0"/>
        </w:rPr>
        <w:t xml:space="preserve"> collected in each </w:t>
      </w:r>
      <w:r>
        <w:rPr>
          <w:snapToGrid w:val="0"/>
        </w:rPr>
        <w:t xml:space="preserve">coastal strand plot or </w:t>
      </w:r>
      <w:r w:rsidRPr="009249B2">
        <w:rPr>
          <w:snapToGrid w:val="0"/>
        </w:rPr>
        <w:t>subplot</w:t>
      </w:r>
      <w:r>
        <w:rPr>
          <w:snapToGrid w:val="0"/>
        </w:rPr>
        <w:t>.</w:t>
      </w:r>
      <w:r>
        <w:t xml:space="preserve"> </w:t>
      </w:r>
    </w:p>
    <w:tbl>
      <w:tblPr>
        <w:tblW w:w="7930" w:type="dxa"/>
        <w:tblInd w:w="98" w:type="dxa"/>
        <w:tblLayout w:type="fixed"/>
        <w:tblLook w:val="04A0" w:firstRow="1" w:lastRow="0" w:firstColumn="1" w:lastColumn="0" w:noHBand="0" w:noVBand="1"/>
      </w:tblPr>
      <w:tblGrid>
        <w:gridCol w:w="1180"/>
        <w:gridCol w:w="1695"/>
        <w:gridCol w:w="828"/>
        <w:gridCol w:w="761"/>
        <w:gridCol w:w="856"/>
        <w:gridCol w:w="810"/>
        <w:gridCol w:w="630"/>
        <w:gridCol w:w="1170"/>
      </w:tblGrid>
      <w:tr w:rsidR="0027589E" w:rsidRPr="00747583" w:rsidTr="0027589E">
        <w:trPr>
          <w:trHeight w:val="674"/>
        </w:trPr>
        <w:tc>
          <w:tcPr>
            <w:tcW w:w="1180"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 xml:space="preserve">Plot </w:t>
            </w:r>
            <w:r>
              <w:rPr>
                <w:rFonts w:ascii="Arial" w:eastAsia="Times New Roman" w:hAnsi="Arial" w:cs="Arial"/>
                <w:b/>
                <w:bCs/>
                <w:color w:val="000000"/>
                <w:sz w:val="20"/>
                <w:szCs w:val="20"/>
              </w:rPr>
              <w:br/>
            </w:r>
            <w:r w:rsidRPr="00747583">
              <w:rPr>
                <w:rFonts w:ascii="Arial" w:eastAsia="Times New Roman" w:hAnsi="Arial" w:cs="Arial"/>
                <w:b/>
                <w:bCs/>
                <w:color w:val="000000"/>
                <w:sz w:val="20"/>
                <w:szCs w:val="20"/>
              </w:rPr>
              <w:t>Size (m)</w:t>
            </w:r>
          </w:p>
        </w:tc>
        <w:tc>
          <w:tcPr>
            <w:tcW w:w="1695"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Sample Group</w:t>
            </w:r>
          </w:p>
        </w:tc>
        <w:tc>
          <w:tcPr>
            <w:tcW w:w="828"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Living Status</w:t>
            </w:r>
          </w:p>
        </w:tc>
        <w:tc>
          <w:tcPr>
            <w:tcW w:w="761"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Diam.</w:t>
            </w:r>
          </w:p>
        </w:tc>
        <w:tc>
          <w:tcPr>
            <w:tcW w:w="856"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No. of Boles</w:t>
            </w:r>
          </w:p>
        </w:tc>
        <w:tc>
          <w:tcPr>
            <w:tcW w:w="810"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Vigor Class</w:t>
            </w:r>
          </w:p>
        </w:tc>
        <w:tc>
          <w:tcPr>
            <w:tcW w:w="630" w:type="dxa"/>
            <w:tcBorders>
              <w:top w:val="single" w:sz="4" w:space="0" w:color="auto"/>
              <w:left w:val="nil"/>
              <w:bottom w:val="single" w:sz="12" w:space="0" w:color="auto"/>
              <w:right w:val="nil"/>
            </w:tcBorders>
            <w:shd w:val="clear" w:color="auto" w:fill="auto"/>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 xml:space="preserve">Flr/Frt </w:t>
            </w:r>
          </w:p>
        </w:tc>
        <w:tc>
          <w:tcPr>
            <w:tcW w:w="1170" w:type="dxa"/>
            <w:tcBorders>
              <w:top w:val="single" w:sz="4" w:space="0" w:color="auto"/>
              <w:left w:val="nil"/>
              <w:bottom w:val="single" w:sz="12"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b/>
                <w:bCs/>
                <w:color w:val="000000"/>
                <w:sz w:val="20"/>
                <w:szCs w:val="20"/>
              </w:rPr>
            </w:pPr>
            <w:r w:rsidRPr="00747583">
              <w:rPr>
                <w:rFonts w:ascii="Arial" w:eastAsia="Times New Roman" w:hAnsi="Arial" w:cs="Arial"/>
                <w:b/>
                <w:bCs/>
                <w:color w:val="000000"/>
                <w:sz w:val="20"/>
                <w:szCs w:val="20"/>
              </w:rPr>
              <w:t xml:space="preserve">Foliar </w:t>
            </w:r>
            <w:r>
              <w:rPr>
                <w:rFonts w:ascii="Arial" w:eastAsia="Times New Roman" w:hAnsi="Arial" w:cs="Arial"/>
                <w:b/>
                <w:bCs/>
                <w:color w:val="000000"/>
                <w:sz w:val="20"/>
                <w:szCs w:val="20"/>
              </w:rPr>
              <w:t>Height</w:t>
            </w:r>
            <w:r w:rsidRPr="00747583">
              <w:rPr>
                <w:rFonts w:ascii="Arial" w:eastAsia="Times New Roman" w:hAnsi="Arial" w:cs="Arial"/>
                <w:b/>
                <w:bCs/>
                <w:color w:val="000000"/>
                <w:sz w:val="20"/>
                <w:szCs w:val="20"/>
              </w:rPr>
              <w:t xml:space="preserve"> Class</w:t>
            </w:r>
          </w:p>
        </w:tc>
      </w:tr>
      <w:tr w:rsidR="0027589E" w:rsidRPr="00747583" w:rsidTr="0027589E">
        <w:trPr>
          <w:trHeight w:val="255"/>
        </w:trPr>
        <w:tc>
          <w:tcPr>
            <w:tcW w:w="1180" w:type="dxa"/>
            <w:tcBorders>
              <w:top w:val="single" w:sz="12" w:space="0" w:color="auto"/>
              <w:left w:val="nil"/>
              <w:bottom w:val="nil"/>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xml:space="preserve">10 x 20 </w:t>
            </w:r>
          </w:p>
        </w:tc>
        <w:tc>
          <w:tcPr>
            <w:tcW w:w="1695" w:type="dxa"/>
            <w:tcBorders>
              <w:top w:val="single" w:sz="12" w:space="0" w:color="auto"/>
              <w:left w:val="nil"/>
              <w:bottom w:val="nil"/>
              <w:right w:val="nil"/>
            </w:tcBorders>
            <w:shd w:val="clear" w:color="000000" w:fill="FFFFFF"/>
            <w:hideMark/>
          </w:tcPr>
          <w:p w:rsidR="0027589E" w:rsidRPr="00747583" w:rsidRDefault="0027589E" w:rsidP="0027589E">
            <w:pPr>
              <w:rPr>
                <w:rFonts w:ascii="Arial" w:eastAsia="Times New Roman" w:hAnsi="Arial" w:cs="Arial"/>
                <w:color w:val="000000"/>
                <w:sz w:val="20"/>
                <w:szCs w:val="20"/>
              </w:rPr>
            </w:pPr>
            <w:r w:rsidRPr="00747583">
              <w:rPr>
                <w:rFonts w:ascii="Arial" w:eastAsia="Times New Roman" w:hAnsi="Arial" w:cs="Arial"/>
                <w:color w:val="000000"/>
                <w:sz w:val="20"/>
                <w:szCs w:val="20"/>
              </w:rPr>
              <w:t xml:space="preserve">Large Trees </w:t>
            </w:r>
          </w:p>
        </w:tc>
        <w:tc>
          <w:tcPr>
            <w:tcW w:w="828" w:type="dxa"/>
            <w:tcBorders>
              <w:top w:val="single" w:sz="12" w:space="0" w:color="auto"/>
              <w:left w:val="nil"/>
              <w:bottom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761" w:type="dxa"/>
            <w:tcBorders>
              <w:top w:val="single" w:sz="12" w:space="0" w:color="auto"/>
              <w:left w:val="nil"/>
              <w:bottom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56" w:type="dxa"/>
            <w:tcBorders>
              <w:top w:val="single" w:sz="12" w:space="0" w:color="auto"/>
              <w:left w:val="nil"/>
              <w:bottom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810" w:type="dxa"/>
            <w:tcBorders>
              <w:top w:val="single" w:sz="12" w:space="0" w:color="auto"/>
              <w:left w:val="nil"/>
              <w:bottom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630" w:type="dxa"/>
            <w:tcBorders>
              <w:top w:val="single" w:sz="12" w:space="0" w:color="auto"/>
              <w:left w:val="nil"/>
              <w:bottom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1170" w:type="dxa"/>
            <w:tcBorders>
              <w:top w:val="single" w:sz="12" w:space="0" w:color="auto"/>
              <w:left w:val="nil"/>
              <w:bottom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r>
      <w:tr w:rsidR="0027589E" w:rsidRPr="00747583" w:rsidTr="0027589E">
        <w:trPr>
          <w:cantSplit/>
          <w:trHeight w:val="285"/>
        </w:trPr>
        <w:tc>
          <w:tcPr>
            <w:tcW w:w="1180" w:type="dxa"/>
            <w:tcBorders>
              <w:top w:val="nil"/>
              <w:left w:val="nil"/>
              <w:bottom w:val="nil"/>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2 - 2 x 20</w:t>
            </w:r>
          </w:p>
        </w:tc>
        <w:tc>
          <w:tcPr>
            <w:tcW w:w="1695" w:type="dxa"/>
            <w:tcBorders>
              <w:top w:val="nil"/>
              <w:left w:val="nil"/>
              <w:bottom w:val="nil"/>
              <w:right w:val="nil"/>
            </w:tcBorders>
            <w:shd w:val="clear" w:color="000000" w:fill="FFFFFF"/>
            <w:hideMark/>
          </w:tcPr>
          <w:p w:rsidR="0027589E" w:rsidRPr="00747583" w:rsidRDefault="0027589E" w:rsidP="0027589E">
            <w:pPr>
              <w:rPr>
                <w:rFonts w:ascii="Arial" w:eastAsia="Times New Roman" w:hAnsi="Arial" w:cs="Arial"/>
                <w:color w:val="000000"/>
                <w:sz w:val="20"/>
                <w:szCs w:val="20"/>
              </w:rPr>
            </w:pPr>
            <w:r>
              <w:rPr>
                <w:rFonts w:ascii="Arial" w:eastAsia="Times New Roman" w:hAnsi="Arial" w:cs="Arial"/>
                <w:color w:val="000000"/>
                <w:sz w:val="20"/>
                <w:szCs w:val="20"/>
              </w:rPr>
              <w:t>Small Trees</w:t>
            </w:r>
            <w:r w:rsidRPr="00747583">
              <w:rPr>
                <w:rFonts w:ascii="Arial" w:eastAsia="Times New Roman" w:hAnsi="Arial" w:cs="Arial"/>
                <w:color w:val="000000"/>
                <w:sz w:val="20"/>
                <w:szCs w:val="20"/>
              </w:rPr>
              <w:t xml:space="preserve"> </w:t>
            </w:r>
          </w:p>
        </w:tc>
        <w:tc>
          <w:tcPr>
            <w:tcW w:w="828" w:type="dxa"/>
            <w:tcBorders>
              <w:top w:val="nil"/>
              <w:left w:val="nil"/>
              <w:bottom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c>
          <w:tcPr>
            <w:tcW w:w="761" w:type="dxa"/>
            <w:tcBorders>
              <w:top w:val="nil"/>
              <w:left w:val="nil"/>
              <w:bottom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r w:rsidRPr="00747583">
              <w:rPr>
                <w:rFonts w:ascii="Arial" w:eastAsia="Times New Roman" w:hAnsi="Arial" w:cs="Arial"/>
                <w:color w:val="000000"/>
                <w:sz w:val="20"/>
                <w:szCs w:val="20"/>
                <w:vertAlign w:val="superscript"/>
              </w:rPr>
              <w:t>1</w:t>
            </w:r>
          </w:p>
        </w:tc>
        <w:tc>
          <w:tcPr>
            <w:tcW w:w="856" w:type="dxa"/>
            <w:tcBorders>
              <w:top w:val="nil"/>
              <w:left w:val="nil"/>
              <w:bottom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 </w:t>
            </w:r>
          </w:p>
        </w:tc>
        <w:tc>
          <w:tcPr>
            <w:tcW w:w="630" w:type="dxa"/>
            <w:tcBorders>
              <w:top w:val="nil"/>
              <w:left w:val="nil"/>
              <w:bottom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p>
        </w:tc>
        <w:tc>
          <w:tcPr>
            <w:tcW w:w="1170" w:type="dxa"/>
            <w:tcBorders>
              <w:top w:val="nil"/>
              <w:left w:val="nil"/>
              <w:bottom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X</w:t>
            </w:r>
          </w:p>
        </w:tc>
      </w:tr>
      <w:tr w:rsidR="0027589E" w:rsidRPr="00747583" w:rsidTr="0027589E">
        <w:trPr>
          <w:cantSplit/>
          <w:trHeight w:val="285"/>
        </w:trPr>
        <w:tc>
          <w:tcPr>
            <w:tcW w:w="1180" w:type="dxa"/>
            <w:tcBorders>
              <w:top w:val="nil"/>
              <w:left w:val="nil"/>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2 - 2 x 20</w:t>
            </w:r>
          </w:p>
        </w:tc>
        <w:tc>
          <w:tcPr>
            <w:tcW w:w="1695" w:type="dxa"/>
            <w:tcBorders>
              <w:top w:val="nil"/>
              <w:left w:val="nil"/>
              <w:right w:val="nil"/>
            </w:tcBorders>
            <w:shd w:val="clear" w:color="000000" w:fill="FFFFFF"/>
            <w:hideMark/>
          </w:tcPr>
          <w:p w:rsidR="0027589E" w:rsidRPr="00747583" w:rsidRDefault="0027589E" w:rsidP="0027589E">
            <w:pPr>
              <w:rPr>
                <w:rFonts w:ascii="Arial" w:eastAsia="Times New Roman" w:hAnsi="Arial" w:cs="Arial"/>
                <w:color w:val="000000"/>
                <w:sz w:val="20"/>
                <w:szCs w:val="20"/>
              </w:rPr>
            </w:pPr>
            <w:r w:rsidRPr="00747583">
              <w:rPr>
                <w:rFonts w:ascii="Arial" w:eastAsia="Times New Roman" w:hAnsi="Arial" w:cs="Arial"/>
                <w:color w:val="000000"/>
                <w:sz w:val="20"/>
                <w:szCs w:val="20"/>
              </w:rPr>
              <w:t>Tree Seedlings</w:t>
            </w:r>
          </w:p>
        </w:tc>
        <w:tc>
          <w:tcPr>
            <w:tcW w:w="828" w:type="dxa"/>
            <w:tcBorders>
              <w:top w:val="nil"/>
              <w:left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r>
              <w:rPr>
                <w:rFonts w:ascii="Arial" w:eastAsia="Times New Roman" w:hAnsi="Arial" w:cs="Arial"/>
                <w:color w:val="000000"/>
                <w:sz w:val="20"/>
                <w:szCs w:val="20"/>
              </w:rPr>
              <w:t>X</w:t>
            </w:r>
          </w:p>
        </w:tc>
        <w:tc>
          <w:tcPr>
            <w:tcW w:w="761" w:type="dxa"/>
            <w:tcBorders>
              <w:top w:val="nil"/>
              <w:left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Pr>
                <w:rFonts w:ascii="Arial" w:eastAsia="Times New Roman" w:hAnsi="Arial" w:cs="Arial"/>
                <w:color w:val="000000"/>
                <w:sz w:val="20"/>
                <w:szCs w:val="20"/>
              </w:rPr>
              <w:t>X</w:t>
            </w:r>
            <w:r w:rsidRPr="00747583">
              <w:rPr>
                <w:rFonts w:ascii="Arial" w:eastAsia="Times New Roman" w:hAnsi="Arial" w:cs="Arial"/>
                <w:color w:val="000000"/>
                <w:sz w:val="20"/>
                <w:szCs w:val="20"/>
                <w:vertAlign w:val="superscript"/>
              </w:rPr>
              <w:t>1</w:t>
            </w:r>
          </w:p>
        </w:tc>
        <w:tc>
          <w:tcPr>
            <w:tcW w:w="856" w:type="dxa"/>
            <w:tcBorders>
              <w:top w:val="nil"/>
              <w:left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p>
        </w:tc>
        <w:tc>
          <w:tcPr>
            <w:tcW w:w="810" w:type="dxa"/>
            <w:tcBorders>
              <w:top w:val="nil"/>
              <w:left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p>
        </w:tc>
        <w:tc>
          <w:tcPr>
            <w:tcW w:w="630" w:type="dxa"/>
            <w:tcBorders>
              <w:top w:val="nil"/>
              <w:left w:val="nil"/>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p>
        </w:tc>
        <w:tc>
          <w:tcPr>
            <w:tcW w:w="1170" w:type="dxa"/>
            <w:tcBorders>
              <w:top w:val="nil"/>
              <w:left w:val="nil"/>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Pr>
                <w:rFonts w:ascii="Arial" w:eastAsia="Times New Roman" w:hAnsi="Arial" w:cs="Arial"/>
                <w:color w:val="000000"/>
                <w:sz w:val="20"/>
                <w:szCs w:val="20"/>
              </w:rPr>
              <w:t>X</w:t>
            </w:r>
          </w:p>
        </w:tc>
      </w:tr>
      <w:tr w:rsidR="0027589E" w:rsidRPr="00747583" w:rsidTr="0027589E">
        <w:trPr>
          <w:cantSplit/>
          <w:trHeight w:val="285"/>
        </w:trPr>
        <w:tc>
          <w:tcPr>
            <w:tcW w:w="1180" w:type="dxa"/>
            <w:tcBorders>
              <w:top w:val="nil"/>
              <w:left w:val="nil"/>
              <w:bottom w:val="single" w:sz="4" w:space="0" w:color="auto"/>
              <w:right w:val="nil"/>
            </w:tcBorders>
            <w:shd w:val="clear" w:color="auto" w:fill="auto"/>
            <w:hideMark/>
          </w:tcPr>
          <w:p w:rsidR="0027589E" w:rsidRPr="00747583" w:rsidRDefault="0027589E" w:rsidP="0027589E">
            <w:pPr>
              <w:jc w:val="center"/>
              <w:rPr>
                <w:rFonts w:ascii="Arial" w:eastAsia="Times New Roman" w:hAnsi="Arial" w:cs="Arial"/>
                <w:color w:val="000000"/>
                <w:sz w:val="20"/>
                <w:szCs w:val="20"/>
              </w:rPr>
            </w:pPr>
            <w:r w:rsidRPr="00747583">
              <w:rPr>
                <w:rFonts w:ascii="Arial" w:eastAsia="Times New Roman" w:hAnsi="Arial" w:cs="Arial"/>
                <w:color w:val="000000"/>
                <w:sz w:val="20"/>
                <w:szCs w:val="20"/>
              </w:rPr>
              <w:t>2 - 2 x 20</w:t>
            </w:r>
          </w:p>
        </w:tc>
        <w:tc>
          <w:tcPr>
            <w:tcW w:w="1695" w:type="dxa"/>
            <w:tcBorders>
              <w:top w:val="nil"/>
              <w:left w:val="nil"/>
              <w:bottom w:val="single" w:sz="4" w:space="0" w:color="auto"/>
              <w:right w:val="nil"/>
            </w:tcBorders>
            <w:shd w:val="clear" w:color="000000" w:fill="FFFFFF"/>
            <w:hideMark/>
          </w:tcPr>
          <w:p w:rsidR="0027589E" w:rsidRPr="00747583" w:rsidRDefault="0027589E" w:rsidP="0027589E">
            <w:pPr>
              <w:rPr>
                <w:rFonts w:ascii="Arial" w:eastAsia="Times New Roman" w:hAnsi="Arial" w:cs="Arial"/>
                <w:color w:val="000000"/>
                <w:sz w:val="20"/>
                <w:szCs w:val="20"/>
              </w:rPr>
            </w:pPr>
            <w:r w:rsidRPr="00747583">
              <w:rPr>
                <w:rFonts w:ascii="Arial" w:eastAsia="Times New Roman" w:hAnsi="Arial" w:cs="Arial"/>
                <w:color w:val="000000"/>
                <w:sz w:val="20"/>
                <w:szCs w:val="20"/>
              </w:rPr>
              <w:t>Shrubs</w:t>
            </w:r>
          </w:p>
        </w:tc>
        <w:tc>
          <w:tcPr>
            <w:tcW w:w="828" w:type="dxa"/>
            <w:tcBorders>
              <w:top w:val="nil"/>
              <w:left w:val="nil"/>
              <w:bottom w:val="single" w:sz="4" w:space="0" w:color="auto"/>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r>
              <w:rPr>
                <w:rFonts w:ascii="Arial" w:eastAsia="Times New Roman" w:hAnsi="Arial" w:cs="Arial"/>
                <w:color w:val="000000"/>
                <w:sz w:val="20"/>
                <w:szCs w:val="20"/>
              </w:rPr>
              <w:t>X</w:t>
            </w:r>
          </w:p>
        </w:tc>
        <w:tc>
          <w:tcPr>
            <w:tcW w:w="761" w:type="dxa"/>
            <w:tcBorders>
              <w:top w:val="nil"/>
              <w:left w:val="nil"/>
              <w:bottom w:val="single" w:sz="4"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Pr>
                <w:rFonts w:ascii="Arial" w:eastAsia="Times New Roman" w:hAnsi="Arial" w:cs="Arial"/>
                <w:color w:val="000000"/>
                <w:sz w:val="20"/>
                <w:szCs w:val="20"/>
              </w:rPr>
              <w:t>X</w:t>
            </w:r>
          </w:p>
        </w:tc>
        <w:tc>
          <w:tcPr>
            <w:tcW w:w="856" w:type="dxa"/>
            <w:tcBorders>
              <w:top w:val="nil"/>
              <w:left w:val="nil"/>
              <w:bottom w:val="single" w:sz="4" w:space="0" w:color="auto"/>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p>
        </w:tc>
        <w:tc>
          <w:tcPr>
            <w:tcW w:w="810" w:type="dxa"/>
            <w:tcBorders>
              <w:top w:val="nil"/>
              <w:left w:val="nil"/>
              <w:bottom w:val="single" w:sz="4"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p>
        </w:tc>
        <w:tc>
          <w:tcPr>
            <w:tcW w:w="630" w:type="dxa"/>
            <w:tcBorders>
              <w:top w:val="nil"/>
              <w:left w:val="nil"/>
              <w:bottom w:val="single" w:sz="4" w:space="0" w:color="auto"/>
              <w:right w:val="nil"/>
            </w:tcBorders>
            <w:shd w:val="clear" w:color="auto" w:fill="auto"/>
            <w:noWrap/>
            <w:vAlign w:val="bottom"/>
            <w:hideMark/>
          </w:tcPr>
          <w:p w:rsidR="0027589E" w:rsidRPr="00747583" w:rsidRDefault="0027589E" w:rsidP="0027589E">
            <w:pPr>
              <w:jc w:val="center"/>
              <w:rPr>
                <w:rFonts w:ascii="Arial" w:eastAsia="Times New Roman" w:hAnsi="Arial" w:cs="Arial"/>
                <w:color w:val="000000"/>
                <w:sz w:val="20"/>
                <w:szCs w:val="20"/>
              </w:rPr>
            </w:pPr>
          </w:p>
        </w:tc>
        <w:tc>
          <w:tcPr>
            <w:tcW w:w="1170" w:type="dxa"/>
            <w:tcBorders>
              <w:top w:val="nil"/>
              <w:left w:val="nil"/>
              <w:bottom w:val="single" w:sz="4" w:space="0" w:color="auto"/>
              <w:right w:val="nil"/>
            </w:tcBorders>
            <w:shd w:val="clear" w:color="000000" w:fill="FFFFFF"/>
            <w:vAlign w:val="bottom"/>
            <w:hideMark/>
          </w:tcPr>
          <w:p w:rsidR="0027589E" w:rsidRPr="00747583" w:rsidRDefault="0027589E" w:rsidP="0027589E">
            <w:pPr>
              <w:jc w:val="center"/>
              <w:rPr>
                <w:rFonts w:ascii="Arial" w:eastAsia="Times New Roman" w:hAnsi="Arial" w:cs="Arial"/>
                <w:color w:val="000000"/>
                <w:sz w:val="20"/>
                <w:szCs w:val="20"/>
              </w:rPr>
            </w:pPr>
            <w:r>
              <w:rPr>
                <w:rFonts w:ascii="Arial" w:eastAsia="Times New Roman" w:hAnsi="Arial" w:cs="Arial"/>
                <w:color w:val="000000"/>
                <w:sz w:val="20"/>
                <w:szCs w:val="20"/>
              </w:rPr>
              <w:t>X</w:t>
            </w:r>
          </w:p>
        </w:tc>
      </w:tr>
      <w:tr w:rsidR="0027589E" w:rsidRPr="00747583" w:rsidTr="0027589E">
        <w:trPr>
          <w:trHeight w:val="180"/>
        </w:trPr>
        <w:tc>
          <w:tcPr>
            <w:tcW w:w="7930" w:type="dxa"/>
            <w:gridSpan w:val="8"/>
            <w:tcBorders>
              <w:top w:val="single" w:sz="4" w:space="0" w:color="auto"/>
              <w:left w:val="nil"/>
              <w:bottom w:val="nil"/>
              <w:right w:val="nil"/>
            </w:tcBorders>
            <w:shd w:val="clear" w:color="auto" w:fill="auto"/>
            <w:noWrap/>
            <w:vAlign w:val="bottom"/>
            <w:hideMark/>
          </w:tcPr>
          <w:p w:rsidR="0027589E" w:rsidRPr="00747583" w:rsidRDefault="0027589E" w:rsidP="0027589E">
            <w:pPr>
              <w:rPr>
                <w:rFonts w:ascii="Arial" w:eastAsia="Times New Roman" w:hAnsi="Arial" w:cs="Arial"/>
                <w:color w:val="000000"/>
                <w:sz w:val="18"/>
                <w:szCs w:val="20"/>
              </w:rPr>
            </w:pPr>
            <w:r w:rsidRPr="00747583">
              <w:rPr>
                <w:rFonts w:ascii="Arial" w:eastAsia="Times New Roman" w:hAnsi="Arial" w:cs="Arial"/>
                <w:color w:val="000000"/>
                <w:sz w:val="18"/>
                <w:szCs w:val="20"/>
                <w:vertAlign w:val="superscript"/>
              </w:rPr>
              <w:t>1</w:t>
            </w:r>
            <w:r w:rsidRPr="00747583">
              <w:rPr>
                <w:rFonts w:ascii="Arial" w:eastAsia="Times New Roman" w:hAnsi="Arial" w:cs="Arial"/>
                <w:color w:val="000000"/>
                <w:sz w:val="18"/>
                <w:szCs w:val="20"/>
              </w:rPr>
              <w:t xml:space="preserve"> Individuals are tallied within three DBH categories (</w:t>
            </w:r>
            <w:r>
              <w:rPr>
                <w:rFonts w:ascii="Arial" w:eastAsia="Times New Roman" w:hAnsi="Arial" w:cs="Arial"/>
                <w:color w:val="000000"/>
                <w:sz w:val="18"/>
                <w:szCs w:val="20"/>
              </w:rPr>
              <w:t xml:space="preserve">&lt;1, 1 - </w:t>
            </w:r>
            <w:r w:rsidRPr="00747583">
              <w:rPr>
                <w:rFonts w:ascii="Arial" w:eastAsia="Times New Roman" w:hAnsi="Arial" w:cs="Arial"/>
                <w:color w:val="000000"/>
                <w:sz w:val="18"/>
                <w:szCs w:val="20"/>
              </w:rPr>
              <w:t>&lt;5</w:t>
            </w:r>
            <w:r>
              <w:rPr>
                <w:rFonts w:ascii="Arial" w:eastAsia="Times New Roman" w:hAnsi="Arial" w:cs="Arial"/>
                <w:color w:val="000000"/>
                <w:sz w:val="18"/>
                <w:szCs w:val="20"/>
              </w:rPr>
              <w:t xml:space="preserve">, </w:t>
            </w:r>
            <w:r w:rsidRPr="00747583">
              <w:rPr>
                <w:rFonts w:ascii="Arial" w:eastAsia="Times New Roman" w:hAnsi="Arial" w:cs="Arial"/>
                <w:color w:val="000000"/>
                <w:sz w:val="18"/>
                <w:szCs w:val="20"/>
              </w:rPr>
              <w:t>≥5 cm)</w:t>
            </w:r>
          </w:p>
        </w:tc>
      </w:tr>
    </w:tbl>
    <w:p w:rsidR="0027589E" w:rsidRDefault="0027589E" w:rsidP="0027589E"/>
    <w:p w:rsidR="00604B3A" w:rsidRDefault="00604B3A" w:rsidP="00DC6CE0">
      <w:r>
        <w:t xml:space="preserve">In the subalpine shrubland </w:t>
      </w:r>
      <w:r w:rsidR="00C54E63">
        <w:t>community</w:t>
      </w:r>
      <w:r>
        <w:t xml:space="preserve">, </w:t>
      </w:r>
      <w:commentRangeStart w:id="256"/>
      <w:r>
        <w:t xml:space="preserve">all </w:t>
      </w:r>
      <w:r w:rsidR="008958B4">
        <w:t xml:space="preserve">small and large </w:t>
      </w:r>
      <w:r>
        <w:t xml:space="preserve">trees </w:t>
      </w:r>
      <w:r w:rsidR="008958B4">
        <w:t>(DBH</w:t>
      </w:r>
      <w:r>
        <w:t xml:space="preserve"> </w:t>
      </w:r>
      <w:r w:rsidR="00080D4A">
        <w:t>≥ 1 cm</w:t>
      </w:r>
      <w:r w:rsidR="008958B4">
        <w:t>)</w:t>
      </w:r>
      <w:r>
        <w:t xml:space="preserve"> </w:t>
      </w:r>
      <w:commentRangeEnd w:id="256"/>
      <w:r w:rsidR="00115BDD">
        <w:rPr>
          <w:rStyle w:val="CommentReference"/>
        </w:rPr>
        <w:commentReference w:id="256"/>
      </w:r>
      <w:r>
        <w:t>are measured within the 20 x 50 m plot due to the paucity of trees in this community (table 3.</w:t>
      </w:r>
      <w:r w:rsidR="00C54E63">
        <w:t>2</w:t>
      </w:r>
      <w:r>
        <w:t xml:space="preserve">). Similar to the large trees in the forest community each individual will be recorded by </w:t>
      </w:r>
      <w:r w:rsidRPr="00FE7E87">
        <w:t xml:space="preserve">species, </w:t>
      </w:r>
      <w:r w:rsidR="00C54E63">
        <w:t xml:space="preserve">living status, </w:t>
      </w:r>
      <w:r w:rsidRPr="00FE7E87">
        <w:t xml:space="preserve">diameter, </w:t>
      </w:r>
      <w:r w:rsidR="00C54E63" w:rsidRPr="00FE7E87">
        <w:t xml:space="preserve">number of boles, </w:t>
      </w:r>
      <w:r w:rsidRPr="00FE7E87">
        <w:t xml:space="preserve">vigor class, </w:t>
      </w:r>
      <w:r>
        <w:t xml:space="preserve">and </w:t>
      </w:r>
      <w:r w:rsidRPr="00FE7E87">
        <w:t>reproductive status</w:t>
      </w:r>
      <w:r>
        <w:t>. R</w:t>
      </w:r>
      <w:r w:rsidRPr="00FE7E87">
        <w:t>ooting height class</w:t>
      </w:r>
      <w:r>
        <w:t xml:space="preserve"> is omitted because individuals rarely grow epiphytically in this community. Tree seedlings and shrubs are recorded in the same manner as previously described for the forest community (within a 2 x 50 m belt transect and tallied </w:t>
      </w:r>
      <w:r w:rsidRPr="00FE7E87">
        <w:t xml:space="preserve">by species, </w:t>
      </w:r>
      <w:r w:rsidR="00C54E63" w:rsidRPr="00FE7E87">
        <w:t>li</w:t>
      </w:r>
      <w:r w:rsidR="00C54E63">
        <w:t>ving</w:t>
      </w:r>
      <w:r w:rsidR="00C54E63" w:rsidRPr="00FE7E87">
        <w:t xml:space="preserve"> </w:t>
      </w:r>
      <w:r w:rsidRPr="00FE7E87">
        <w:t>status, and foliar height class</w:t>
      </w:r>
      <w:r>
        <w:t>)</w:t>
      </w:r>
      <w:r w:rsidRPr="00FE7E87">
        <w:t>.</w:t>
      </w:r>
      <w:r>
        <w:t xml:space="preserve"> </w:t>
      </w:r>
    </w:p>
    <w:p w:rsidR="00757B92" w:rsidRDefault="00757B92" w:rsidP="00757B92"/>
    <w:p w:rsidR="00604B3A" w:rsidRDefault="00604B3A" w:rsidP="00DC6CE0">
      <w:r>
        <w:t xml:space="preserve">The same density measurements are recorded for </w:t>
      </w:r>
      <w:r w:rsidR="00C558AC">
        <w:t xml:space="preserve">woody </w:t>
      </w:r>
      <w:r>
        <w:t>plants in the coastal community plots, but plot and subplot sizes differ due to the restricted linear nature of this community (table 3.</w:t>
      </w:r>
      <w:r w:rsidR="00C54E63">
        <w:t>3</w:t>
      </w:r>
      <w:r>
        <w:t xml:space="preserve">). Large trees are recorded for the entire 10 x 20 m plot by species, </w:t>
      </w:r>
      <w:r w:rsidR="00C558AC">
        <w:t>diameter, number of boles,</w:t>
      </w:r>
      <w:r>
        <w:t xml:space="preserve"> </w:t>
      </w:r>
      <w:r>
        <w:lastRenderedPageBreak/>
        <w:t>vigor class, and reproductive status. Small trees, tree seedlings</w:t>
      </w:r>
      <w:r w:rsidR="00C558AC">
        <w:t>, and shrubs</w:t>
      </w:r>
      <w:r>
        <w:t xml:space="preserve"> are measured within two 2 m-wide belt subplots established on the inside of the long edge transects. Two belt subplots are required to adequately capture seedlings and shrubs in this community because the plots are smaller than the forest and shrubland plots. Individuals are ta</w:t>
      </w:r>
      <w:r w:rsidR="00C558AC">
        <w:t>llied by species, living status, diameter category</w:t>
      </w:r>
      <w:r>
        <w:t xml:space="preserve"> (</w:t>
      </w:r>
      <w:r w:rsidR="008958B4">
        <w:t xml:space="preserve">&lt;1 cm </w:t>
      </w:r>
      <w:r w:rsidRPr="00FE7E87">
        <w:t>DBH</w:t>
      </w:r>
      <w:r w:rsidR="008958B4">
        <w:t xml:space="preserve">, 1 - &lt;5 cm DBH, and </w:t>
      </w:r>
      <w:r w:rsidRPr="00FE7E87">
        <w:t>≥5 cm</w:t>
      </w:r>
      <w:r>
        <w:t xml:space="preserve"> DBH),</w:t>
      </w:r>
      <w:r w:rsidRPr="00FE7E87">
        <w:t xml:space="preserve"> and foliar height class</w:t>
      </w:r>
      <w:r>
        <w:t>.</w:t>
      </w:r>
    </w:p>
    <w:p w:rsidR="00747583" w:rsidRDefault="00747583" w:rsidP="00747583"/>
    <w:p w:rsidR="00C54E63" w:rsidRDefault="00513DD0" w:rsidP="00F029B4">
      <w:pPr>
        <w:rPr>
          <w:rFonts w:ascii="Arial" w:hAnsi="Arial" w:cs="Arial"/>
          <w:sz w:val="20"/>
          <w:szCs w:val="20"/>
        </w:rPr>
      </w:pPr>
      <w:r>
        <w:t xml:space="preserve">Large downed wood and tree ferns provide valuable substrate for seedling establishment within many tropical forests </w:t>
      </w:r>
      <w:r w:rsidR="00246D6B">
        <w:fldChar w:fldCharType="begin">
          <w:fldData xml:space="preserve">PEVuZE5vdGU+PENpdGU+PEF1dGhvcj5Db3JyYXk8L0F1dGhvcj48WWVhcj4xOTc0PC9ZZWFyPjxS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</w:fldData>
        </w:fldChar>
      </w:r>
      <w:r w:rsidR="00055DE6">
        <w:instrText xml:space="preserve"> ADDIN EN.CITE </w:instrText>
      </w:r>
      <w:r w:rsidR="00246D6B">
        <w:fldChar w:fldCharType="begin">
          <w:fldData xml:space="preserve">PEVuZE5vdGU+PENpdGU+PEF1dGhvcj5Db3JyYXk8L0F1dGhvcj48WWVhcj4xOTc0PC9ZZWFyPjxS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</w:fldData>
        </w:fldChar>
      </w:r>
      <w:r w:rsidR="00055DE6">
        <w:instrText xml:space="preserve"> ADDIN EN.CITE.DATA </w:instrText>
      </w:r>
      <w:r w:rsidR="00246D6B">
        <w:fldChar w:fldCharType="end"/>
      </w:r>
      <w:r w:rsidR="00246D6B">
        <w:fldChar w:fldCharType="separate"/>
      </w:r>
      <w:r>
        <w:rPr>
          <w:noProof/>
        </w:rPr>
        <w:t>(Corray 1974, Scowcroft 1992, Santiago 2000)</w:t>
      </w:r>
      <w:r w:rsidR="00246D6B">
        <w:fldChar w:fldCharType="end"/>
      </w:r>
      <w:r>
        <w:t xml:space="preserve"> and can constitute a significant portion of the community above ground biomass</w:t>
      </w:r>
      <w:r w:rsidR="00A027E2">
        <w:t xml:space="preserve">. </w:t>
      </w:r>
      <w:r>
        <w:t>D</w:t>
      </w:r>
      <w:r w:rsidR="002E2A3E">
        <w:t xml:space="preserve">owned wood is </w:t>
      </w:r>
      <w:r>
        <w:t>monitored</w:t>
      </w:r>
      <w:r w:rsidR="002E2A3E">
        <w:t xml:space="preserve"> along the </w:t>
      </w:r>
      <w:r w:rsidR="00EC4150">
        <w:t>centerline</w:t>
      </w:r>
      <w:r w:rsidR="002E2A3E">
        <w:t xml:space="preserve"> and </w:t>
      </w:r>
      <w:r w:rsidR="00EC4150">
        <w:t xml:space="preserve">two </w:t>
      </w:r>
      <w:r w:rsidR="00672634">
        <w:t xml:space="preserve">outer short </w:t>
      </w:r>
      <w:r w:rsidR="00EC4150">
        <w:t>t</w:t>
      </w:r>
      <w:r w:rsidR="002E2A3E">
        <w:t>ransects for each plot using a planar inter</w:t>
      </w:r>
      <w:r w:rsidR="00B5353A">
        <w:t>cep</w:t>
      </w:r>
      <w:r w:rsidR="002E2A3E">
        <w:t>t</w:t>
      </w:r>
      <w:r w:rsidR="00F029B4">
        <w:t xml:space="preserve"> technique.</w:t>
      </w:r>
      <w:r w:rsidR="002E2A3E">
        <w:t xml:space="preserve"> </w:t>
      </w:r>
      <w:r w:rsidR="00F029B4">
        <w:t xml:space="preserve">All </w:t>
      </w:r>
      <w:r w:rsidR="008958B4">
        <w:t xml:space="preserve">dead </w:t>
      </w:r>
      <w:r w:rsidR="00F029B4">
        <w:t xml:space="preserve">downed logs and tree ferns greater than </w:t>
      </w:r>
      <w:r w:rsidR="00EC4150">
        <w:t xml:space="preserve">or equal to </w:t>
      </w:r>
      <w:r w:rsidR="00F029B4">
        <w:t>7.</w:t>
      </w:r>
      <w:r w:rsidR="00A027E2">
        <w:t>6 cm</w:t>
      </w:r>
      <w:r w:rsidR="00F029B4">
        <w:t xml:space="preserve"> in diameter are measured </w:t>
      </w:r>
      <w:r w:rsidR="00672634">
        <w:t xml:space="preserve">(diameter at intersection) </w:t>
      </w:r>
      <w:r w:rsidR="00F029B4">
        <w:t xml:space="preserve">and </w:t>
      </w:r>
      <w:r w:rsidR="00EC4150">
        <w:t xml:space="preserve">assigned one of five </w:t>
      </w:r>
      <w:r w:rsidR="008958B4">
        <w:t xml:space="preserve">(wood) or three (tree fern) </w:t>
      </w:r>
      <w:r w:rsidR="00EC4150">
        <w:t>decay classes ranging from sound to rotten</w:t>
      </w:r>
      <w:r w:rsidR="00F029B4">
        <w:t xml:space="preserve"> using the coarse woody debris</w:t>
      </w:r>
      <w:r w:rsidR="00F029B4" w:rsidRPr="00F44DF7">
        <w:rPr>
          <w:color w:val="000000"/>
        </w:rPr>
        <w:t xml:space="preserve"> data form (Appendix E </w:t>
      </w:r>
      <w:r w:rsidR="00F029B4" w:rsidRPr="00F44DF7">
        <w:t>“Data Forms for Recording Field Data”</w:t>
      </w:r>
      <w:r w:rsidR="00F029B4" w:rsidRPr="00F44DF7">
        <w:rPr>
          <w:color w:val="000000"/>
        </w:rPr>
        <w:t>)</w:t>
      </w:r>
      <w:r w:rsidR="00F029B4">
        <w:rPr>
          <w:color w:val="000000"/>
        </w:rPr>
        <w:t xml:space="preserve">. </w:t>
      </w:r>
      <w:r w:rsidR="000F4E97">
        <w:rPr>
          <w:color w:val="000000"/>
        </w:rPr>
        <w:t>From this information, the percent of ground covered by logs may be generated.</w:t>
      </w:r>
    </w:p>
    <w:p w:rsidR="002E2A3E" w:rsidRDefault="002E2A3E" w:rsidP="00831511"/>
    <w:p w:rsidR="00604B3A" w:rsidRPr="00242DE2" w:rsidRDefault="00604B3A" w:rsidP="007F072A">
      <w:pPr>
        <w:pStyle w:val="NTR-2ndOrder"/>
      </w:pPr>
      <w:bookmarkStart w:id="257" w:name="_Toc265829234"/>
      <w:bookmarkStart w:id="258" w:name="_Toc296323160"/>
      <w:r w:rsidRPr="00242DE2">
        <w:t>After the Field Season</w:t>
      </w:r>
      <w:bookmarkEnd w:id="257"/>
      <w:bookmarkEnd w:id="258"/>
    </w:p>
    <w:p w:rsidR="002B1B5C" w:rsidRDefault="00604B3A" w:rsidP="002B1B5C">
      <w:r w:rsidRPr="00242DE2">
        <w:t xml:space="preserve">Following the field season, the </w:t>
      </w:r>
      <w:r w:rsidR="00561520">
        <w:t>field leader</w:t>
      </w:r>
      <w:r w:rsidRPr="00242DE2">
        <w:t xml:space="preserve"> is responsible for collecting all field gear and data books. General post season logistics and tasks are detailed in SOP #11 “After the Field Season.”</w:t>
      </w:r>
      <w:r>
        <w:t xml:space="preserve"> </w:t>
      </w:r>
      <w:r w:rsidRPr="00242DE2">
        <w:t xml:space="preserve">All field data must be compiled in the project database and maps submitted following procedures described in the Data Handling, Analysis and Reporting sections, and in SOPs #15 </w:t>
      </w:r>
      <w:r>
        <w:t>“</w:t>
      </w:r>
      <w:r w:rsidRPr="007C23CB">
        <w:t>Data Entry and Verification</w:t>
      </w:r>
      <w:r>
        <w:t xml:space="preserve">” </w:t>
      </w:r>
      <w:r w:rsidRPr="00242DE2">
        <w:t>and #16</w:t>
      </w:r>
      <w:r>
        <w:t xml:space="preserve"> “</w:t>
      </w:r>
      <w:r w:rsidRPr="007C23CB">
        <w:t>Data Quality Review and Certification</w:t>
      </w:r>
      <w:r>
        <w:t>.”</w:t>
      </w:r>
      <w:r w:rsidRPr="00242DE2">
        <w:t xml:space="preserve"> In addition, the </w:t>
      </w:r>
      <w:r w:rsidR="008D6A51">
        <w:t>project lead</w:t>
      </w:r>
      <w:r w:rsidRPr="00242DE2">
        <w:t xml:space="preserve"> and </w:t>
      </w:r>
      <w:r w:rsidR="00561520">
        <w:t>field leader</w:t>
      </w:r>
      <w:r w:rsidRPr="00242DE2">
        <w:t xml:space="preserve"> are responsible for conducting summary analys</w:t>
      </w:r>
      <w:r>
        <w:t>e</w:t>
      </w:r>
      <w:r w:rsidRPr="00242DE2">
        <w:t>s, generating the season’s annual report (SOP #22 “Reporting”) and providing resource briefs to PACN staff and park management staff</w:t>
      </w:r>
      <w:r w:rsidR="00A027E2">
        <w:t xml:space="preserve">. </w:t>
      </w:r>
      <w:bookmarkStart w:id="259" w:name="_Toc175561907"/>
      <w:bookmarkEnd w:id="98"/>
    </w:p>
    <w:p w:rsidR="00D851D0" w:rsidRDefault="002B1B5C" w:rsidP="00D851D0">
      <w:r>
        <w:br w:type="page"/>
      </w:r>
      <w:bookmarkStart w:id="260" w:name="_Toc265829235"/>
    </w:p>
    <w:p w:rsidR="00604B3A" w:rsidRDefault="00604B3A" w:rsidP="007F072A">
      <w:pPr>
        <w:pStyle w:val="NTR-1stOrder"/>
      </w:pPr>
      <w:bookmarkStart w:id="261" w:name="_Toc296323161"/>
      <w:r w:rsidRPr="00C94BAB">
        <w:lastRenderedPageBreak/>
        <w:t>Chapter 4: Data Handling, Analysis, and Reporting</w:t>
      </w:r>
      <w:bookmarkEnd w:id="259"/>
      <w:bookmarkEnd w:id="260"/>
      <w:bookmarkEnd w:id="261"/>
    </w:p>
    <w:p w:rsidR="00604B3A" w:rsidRDefault="00604B3A" w:rsidP="003718CD">
      <w:r w:rsidRPr="00F16472">
        <w:t>Data handling, analysis, and reporting are treated as three</w:t>
      </w:r>
      <w:r>
        <w:t xml:space="preserve"> interrelated steps in managing information from the Focal Plant Communities </w:t>
      </w:r>
      <w:r w:rsidR="00DB1931">
        <w:t>M</w:t>
      </w:r>
      <w:r>
        <w:t>onitoring</w:t>
      </w:r>
      <w:r w:rsidRPr="00F16472">
        <w:t xml:space="preserve"> </w:t>
      </w:r>
      <w:r w:rsidR="00DB1931">
        <w:t>P</w:t>
      </w:r>
      <w:r>
        <w:t>rotocol</w:t>
      </w:r>
      <w:r w:rsidRPr="00F16472">
        <w:t xml:space="preserve">. </w:t>
      </w:r>
      <w:r w:rsidRPr="00784541">
        <w:t xml:space="preserve">Additional </w:t>
      </w:r>
      <w:r w:rsidRPr="00D35464">
        <w:t xml:space="preserve">details and context for this chapter may be found in the </w:t>
      </w:r>
      <w:r w:rsidRPr="00D35464">
        <w:rPr>
          <w:szCs w:val="20"/>
        </w:rPr>
        <w:t>PACN Dat</w:t>
      </w:r>
      <w:bookmarkStart w:id="262" w:name="_Hlt160340803"/>
      <w:bookmarkStart w:id="263" w:name="_Hlt160340804"/>
      <w:r w:rsidRPr="00D35464">
        <w:rPr>
          <w:szCs w:val="20"/>
        </w:rPr>
        <w:t>a</w:t>
      </w:r>
      <w:bookmarkEnd w:id="262"/>
      <w:bookmarkEnd w:id="263"/>
      <w:r w:rsidRPr="00D35464">
        <w:rPr>
          <w:szCs w:val="20"/>
        </w:rPr>
        <w:t xml:space="preserve"> Management Plan</w:t>
      </w:r>
      <w:r w:rsidRPr="00D35464">
        <w:t xml:space="preserve"> </w:t>
      </w:r>
      <w:r w:rsidR="00246D6B">
        <w:fldChar w:fldCharType="begin"/>
      </w:r>
      <w:r w:rsidR="00752B42">
        <w:instrText xml:space="preserve"> ADDIN EN.CITE &lt;EndNote&gt;&lt;Cite&gt;&lt;Author&gt;Dicus&lt;/Author&gt;&lt;Year&gt;2006&lt;/Year&gt;&lt;RecNum&gt;350&lt;/RecNum&gt;&lt;DisplayText&gt;(Dicus 2006)&lt;/DisplayText&gt;&lt;record&gt;&lt;rec-number&gt;350&lt;/rec-number&gt;&lt;foreign-keys&gt;&lt;key app="EN" db-id="29wd9fdxkttawpevre3ptatrsdx2se0wz5da"&gt;350&lt;/key&gt;&lt;/foreign-keys&gt;&lt;ref-type name="Web Page"&gt;12&lt;/ref-type&gt;&lt;contributors&gt;&lt;authors&gt;&lt;author&gt;Dicus, Gordon&lt;/author&gt;&lt;/authors&gt;&lt;/contributors&gt;&lt;titles&gt;&lt;title&gt;Draft Data Management Plan for the Pacific Island Network&lt;/title&gt;&lt;/titles&gt;&lt;dates&gt;&lt;year&gt;2006&lt;/year&gt;&lt;/dates&gt;&lt;publisher&gt;National Park Service. Available at http://science.nature.nps.gov/im/units/pacn/data/PACN_data-mgmt-plan.pdf (accessed on 10 June 2010)&lt;/publisher&gt;&lt;urls&gt;&lt;/urls&gt;&lt;/record&gt;&lt;/Cite&gt;&lt;/EndNote&gt;</w:instrText>
      </w:r>
      <w:r w:rsidR="00246D6B">
        <w:fldChar w:fldCharType="separate"/>
      </w:r>
      <w:r w:rsidR="00AD2E61">
        <w:rPr>
          <w:noProof/>
        </w:rPr>
        <w:t>(Dicus 2006)</w:t>
      </w:r>
      <w:r w:rsidR="00246D6B">
        <w:fldChar w:fldCharType="end"/>
      </w:r>
      <w:r w:rsidRPr="00D35464">
        <w:t>, which describes the overall information management strategy for the network</w:t>
      </w:r>
      <w:r>
        <w:t xml:space="preserve">. </w:t>
      </w:r>
      <w:r w:rsidRPr="00784541">
        <w:t xml:space="preserve">The </w:t>
      </w:r>
      <w:r w:rsidRPr="00EE5D99">
        <w:rPr>
          <w:szCs w:val="20"/>
        </w:rPr>
        <w:t>PACN website</w:t>
      </w:r>
      <w:r>
        <w:t xml:space="preserve"> </w:t>
      </w:r>
      <w:r w:rsidR="00246D6B">
        <w:fldChar w:fldCharType="begin"/>
      </w:r>
      <w:r w:rsidR="00752B42">
        <w:instrText xml:space="preserve"> ADDIN EN.CITE &lt;EndNote&gt;&lt;Cite ExcludeAuth="1"&gt;&lt;Author&gt;National Park Service&lt;/Author&gt;&lt;RecNum&gt;352&lt;/RecNum&gt;&lt;Prefix&gt;NPS &lt;/Prefix&gt;&lt;DisplayText&gt;(NPS 2007b)&lt;/DisplayText&gt;&lt;record&gt;&lt;rec-number&gt;352&lt;/rec-number&gt;&lt;foreign-keys&gt;&lt;key app="EN" db-id="29wd9fdxkttawpevre3ptatrsdx2se0wz5da"&gt;352&lt;/key&gt;&lt;/foreign-keys&gt;&lt;ref-type name="Web Page"&gt;12&lt;/ref-type&gt;&lt;contributors&gt;&lt;authors&gt;&lt;author&gt;National Park Service (NPS),&lt;/author&gt;&lt;/authors&gt;&lt;/contributors&gt;&lt;titles&gt;&lt;title&gt;Pacific Island Network: Data Management&lt;/title&gt;&lt;/titles&gt;&lt;dates&gt;&lt;year&gt;2007&lt;/year&gt;&lt;/dates&gt;&lt;publisher&gt;Available at http://science.nature.nps.gov/im/units/pacn/data.cfm (accessed on 1 Oct 2007)&lt;/publisher&gt;&lt;urls&gt;&lt;/urls&gt;&lt;/record&gt;&lt;/Cite&gt;&lt;/EndNote&gt;</w:instrText>
      </w:r>
      <w:r w:rsidR="00246D6B">
        <w:fldChar w:fldCharType="separate"/>
      </w:r>
      <w:r w:rsidR="002B7A7A">
        <w:rPr>
          <w:noProof/>
        </w:rPr>
        <w:t>(NPS 2007b)</w:t>
      </w:r>
      <w:r w:rsidR="00246D6B">
        <w:fldChar w:fldCharType="end"/>
      </w:r>
      <w:r>
        <w:t xml:space="preserve"> </w:t>
      </w:r>
      <w:r w:rsidRPr="00784541">
        <w:t xml:space="preserve">also contains guidance documents on various information </w:t>
      </w:r>
      <w:r>
        <w:t xml:space="preserve">management topics (e.g., report </w:t>
      </w:r>
      <w:r w:rsidRPr="00784541">
        <w:t>development, GIS development, GPS use</w:t>
      </w:r>
      <w:r>
        <w:t>, etc.</w:t>
      </w:r>
      <w:r w:rsidRPr="00784541">
        <w:t>).</w:t>
      </w:r>
    </w:p>
    <w:p w:rsidR="00604B3A" w:rsidRDefault="00604B3A" w:rsidP="003718CD"/>
    <w:p w:rsidR="00604B3A" w:rsidRPr="00C94BAB" w:rsidRDefault="00604B3A" w:rsidP="007F072A">
      <w:pPr>
        <w:pStyle w:val="NTR-2ndOrder"/>
      </w:pPr>
      <w:bookmarkStart w:id="264" w:name="_Toc175561908"/>
      <w:bookmarkStart w:id="265" w:name="_Toc265829236"/>
      <w:bookmarkStart w:id="266" w:name="_Toc296323162"/>
      <w:r w:rsidRPr="00C94BAB">
        <w:t>Project Information Management Overview</w:t>
      </w:r>
      <w:bookmarkEnd w:id="264"/>
      <w:bookmarkEnd w:id="265"/>
      <w:bookmarkEnd w:id="266"/>
    </w:p>
    <w:p w:rsidR="00604B3A" w:rsidRDefault="00604B3A" w:rsidP="003718CD">
      <w:r w:rsidRPr="001634D9">
        <w:t xml:space="preserve">Project information management may be best understood as an ongoing or cyclic process, as shown in </w:t>
      </w:r>
      <w:r w:rsidRPr="002F3693">
        <w:t xml:space="preserve">Figure </w:t>
      </w:r>
      <w:r>
        <w:t xml:space="preserve">4.1. </w:t>
      </w:r>
      <w:r w:rsidRPr="001634D9">
        <w:t xml:space="preserve">Specific yearly information management tasks for this project and their timing are described in </w:t>
      </w:r>
      <w:r w:rsidRPr="00692504">
        <w:t xml:space="preserve">Appendix </w:t>
      </w:r>
      <w:r>
        <w:t>G “</w:t>
      </w:r>
      <w:r w:rsidRPr="00692504">
        <w:t>Yearly Project Task List</w:t>
      </w:r>
      <w:r>
        <w:t xml:space="preserve">”. </w:t>
      </w:r>
      <w:r w:rsidRPr="001634D9">
        <w:t>Readers may also refer to each respective section below for additional guidance and instructions.</w:t>
      </w:r>
    </w:p>
    <w:p w:rsidR="00604B3A" w:rsidRDefault="00604B3A" w:rsidP="003718CD"/>
    <w:p w:rsidR="00604B3A" w:rsidRPr="001634D9" w:rsidRDefault="003A3696" w:rsidP="003718CD">
      <w:r>
        <w:rPr>
          <w:noProof/>
        </w:rPr>
        <w:drawing>
          <wp:inline distT="0" distB="0" distL="0" distR="0" wp14:anchorId="71CB1965" wp14:editId="179A2829">
            <wp:extent cx="5147945" cy="3039745"/>
            <wp:effectExtent l="19050" t="19050" r="1460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srcRect/>
                    <a:stretch>
                      <a:fillRect/>
                    </a:stretch>
                  </pic:blipFill>
                  <pic:spPr bwMode="auto">
                    <a:xfrm>
                      <a:off x="0" y="0"/>
                      <a:ext cx="5143256" cy="3034469"/>
                    </a:xfrm>
                    <a:prstGeom prst="rect">
                      <a:avLst/>
                    </a:prstGeom>
                    <a:noFill/>
                    <a:ln w="6350" cmpd="sng">
                      <a:solidFill>
                        <a:srgbClr val="000000"/>
                      </a:solidFill>
                      <a:miter lim="800000"/>
                      <a:headEnd/>
                      <a:tailEnd/>
                    </a:ln>
                    <a:effectLst/>
                  </pic:spPr>
                </pic:pic>
              </a:graphicData>
            </a:graphic>
          </wp:inline>
        </w:drawing>
      </w:r>
    </w:p>
    <w:bookmarkStart w:id="267" w:name="_Toc178751831"/>
    <w:p w:rsidR="00604B3A" w:rsidRPr="00941136" w:rsidRDefault="00246D6B" w:rsidP="007F0D84">
      <w:pPr>
        <w:rPr>
          <w:rFonts w:ascii="Arial" w:hAnsi="Arial" w:cs="Arial"/>
          <w:b/>
          <w:sz w:val="20"/>
          <w:szCs w:val="20"/>
        </w:rPr>
      </w:pPr>
      <w:r w:rsidRPr="00941136">
        <w:rPr>
          <w:rFonts w:ascii="Arial" w:hAnsi="Arial" w:cs="Arial"/>
          <w:sz w:val="20"/>
          <w:szCs w:val="20"/>
        </w:rPr>
        <w:fldChar w:fldCharType="begin"/>
      </w:r>
      <w:r w:rsidR="00604B3A" w:rsidRPr="00941136">
        <w:rPr>
          <w:rFonts w:ascii="Arial" w:hAnsi="Arial" w:cs="Arial"/>
          <w:sz w:val="20"/>
          <w:szCs w:val="20"/>
        </w:rPr>
        <w:instrText>tc "</w:instrText>
      </w:r>
      <w:bookmarkStart w:id="268" w:name="_Toc296008128"/>
      <w:bookmarkStart w:id="269" w:name="_Toc245186462"/>
      <w:r w:rsidR="00A00DCB">
        <w:rPr>
          <w:snapToGrid w:val="0"/>
          <w:sz w:val="20"/>
          <w:szCs w:val="20"/>
        </w:rPr>
        <w:instrText xml:space="preserve">Figure 4.1. </w:instrText>
      </w:r>
      <w:r w:rsidR="00CA7093" w:rsidRPr="00CA7093">
        <w:rPr>
          <w:snapToGrid w:val="0"/>
          <w:sz w:val="20"/>
          <w:szCs w:val="20"/>
        </w:rPr>
        <w:instrText xml:space="preserve">Idealized </w:instrText>
      </w:r>
      <w:r w:rsidR="00CA7093" w:rsidRPr="00CA7093">
        <w:rPr>
          <w:rStyle w:val="FigureCaptionBoldChar"/>
          <w:b w:val="0"/>
          <w:sz w:val="20"/>
          <w:szCs w:val="20"/>
        </w:rPr>
        <w:instrText>flow diagram of the cyclical stages of project information management, from pre-season preparation to season close-out.</w:instrText>
      </w:r>
      <w:bookmarkEnd w:id="268"/>
      <w:r w:rsidR="00CA7093" w:rsidRPr="00941136">
        <w:rPr>
          <w:rStyle w:val="FigureCaptionBoldChar"/>
          <w:rFonts w:ascii="Arial" w:hAnsi="Arial" w:cs="Arial"/>
          <w:b w:val="0"/>
          <w:sz w:val="20"/>
          <w:szCs w:val="20"/>
        </w:rPr>
        <w:instrText xml:space="preserve"> </w:instrText>
      </w:r>
      <w:bookmarkEnd w:id="269"/>
      <w:r w:rsidR="00604B3A" w:rsidRPr="00941136">
        <w:rPr>
          <w:rFonts w:ascii="Arial" w:hAnsi="Arial" w:cs="Arial"/>
          <w:sz w:val="20"/>
          <w:szCs w:val="20"/>
        </w:rPr>
        <w:instrText>" \f E \l 1</w:instrText>
      </w:r>
      <w:r w:rsidRPr="00941136">
        <w:rPr>
          <w:rFonts w:ascii="Arial" w:hAnsi="Arial" w:cs="Arial"/>
          <w:sz w:val="20"/>
          <w:szCs w:val="20"/>
        </w:rPr>
        <w:fldChar w:fldCharType="end"/>
      </w:r>
      <w:r w:rsidR="00604B3A" w:rsidRPr="00941136">
        <w:rPr>
          <w:rStyle w:val="FigureCaptionBoldChar"/>
          <w:rFonts w:ascii="Arial" w:hAnsi="Arial" w:cs="Arial"/>
          <w:sz w:val="20"/>
          <w:szCs w:val="20"/>
        </w:rPr>
        <w:t xml:space="preserve">Figure 4.1. </w:t>
      </w:r>
      <w:r w:rsidR="00604B3A" w:rsidRPr="00941136">
        <w:rPr>
          <w:rStyle w:val="FigureCaptionBoldChar"/>
          <w:rFonts w:ascii="Arial" w:hAnsi="Arial" w:cs="Arial"/>
          <w:b w:val="0"/>
          <w:sz w:val="20"/>
          <w:szCs w:val="20"/>
        </w:rPr>
        <w:t>Idealized flow diagram of the cyclical stages of project information management, from pre-season preparation to season close-out. Note that quality assurance and documentation are thematic and not limited to any particular stage.</w:t>
      </w:r>
      <w:bookmarkEnd w:id="267"/>
    </w:p>
    <w:p w:rsidR="00604B3A" w:rsidRDefault="00604B3A" w:rsidP="003718CD"/>
    <w:p w:rsidR="00604B3A" w:rsidRPr="00784541" w:rsidRDefault="00604B3A" w:rsidP="003718CD">
      <w:r w:rsidRPr="00784541">
        <w:t>The stages of this cycle are described in greater depth in later sections of this chapter but can be briefly summarized as follows:</w:t>
      </w:r>
    </w:p>
    <w:p w:rsidR="00604B3A" w:rsidRPr="00784541" w:rsidRDefault="00604B3A" w:rsidP="005C54D0">
      <w:pPr>
        <w:numPr>
          <w:ilvl w:val="0"/>
          <w:numId w:val="4"/>
        </w:numPr>
      </w:pPr>
      <w:r w:rsidRPr="00784541">
        <w:rPr>
          <w:i/>
        </w:rPr>
        <w:t>Preparation</w:t>
      </w:r>
      <w:r w:rsidRPr="00784541">
        <w:t xml:space="preserve"> – Training, logistics planning, print forms and maps</w:t>
      </w:r>
    </w:p>
    <w:p w:rsidR="00604B3A" w:rsidRPr="00784541" w:rsidRDefault="00604B3A" w:rsidP="005C54D0">
      <w:pPr>
        <w:numPr>
          <w:ilvl w:val="0"/>
          <w:numId w:val="4"/>
        </w:numPr>
      </w:pPr>
      <w:r w:rsidRPr="00784541">
        <w:rPr>
          <w:i/>
        </w:rPr>
        <w:t>Data acquisition</w:t>
      </w:r>
      <w:r w:rsidRPr="00784541">
        <w:t xml:space="preserve"> – Field trips to acquire data</w:t>
      </w:r>
    </w:p>
    <w:p w:rsidR="00604B3A" w:rsidRPr="00784541" w:rsidRDefault="00604B3A" w:rsidP="005C54D0">
      <w:pPr>
        <w:numPr>
          <w:ilvl w:val="0"/>
          <w:numId w:val="4"/>
        </w:numPr>
      </w:pPr>
      <w:r w:rsidRPr="00784541">
        <w:rPr>
          <w:i/>
        </w:rPr>
        <w:t>Data entry &amp; processing</w:t>
      </w:r>
      <w:r w:rsidRPr="00784541">
        <w:t xml:space="preserve"> – Data entry and uploads into the working copy of the database, GPS data processing, etc.</w:t>
      </w:r>
    </w:p>
    <w:p w:rsidR="00604B3A" w:rsidRPr="00784541" w:rsidRDefault="00604B3A" w:rsidP="005C54D0">
      <w:pPr>
        <w:numPr>
          <w:ilvl w:val="0"/>
          <w:numId w:val="4"/>
        </w:numPr>
      </w:pPr>
      <w:r w:rsidRPr="00784541">
        <w:rPr>
          <w:i/>
        </w:rPr>
        <w:t>Quality review</w:t>
      </w:r>
      <w:r w:rsidRPr="00784541">
        <w:t xml:space="preserve"> – Data are reviewed for quality and logical consistency </w:t>
      </w:r>
    </w:p>
    <w:p w:rsidR="00604B3A" w:rsidRPr="00784541" w:rsidRDefault="00604B3A" w:rsidP="005C54D0">
      <w:pPr>
        <w:numPr>
          <w:ilvl w:val="0"/>
          <w:numId w:val="4"/>
        </w:numPr>
      </w:pPr>
      <w:r w:rsidRPr="00784541">
        <w:rPr>
          <w:i/>
        </w:rPr>
        <w:t>Metadata</w:t>
      </w:r>
      <w:r>
        <w:rPr>
          <w:i/>
        </w:rPr>
        <w:t xml:space="preserve"> </w:t>
      </w:r>
      <w:r w:rsidR="00A01132">
        <w:rPr>
          <w:i/>
        </w:rPr>
        <w:t>preparation</w:t>
      </w:r>
      <w:r w:rsidR="00A01132" w:rsidRPr="00784541">
        <w:t xml:space="preserve"> </w:t>
      </w:r>
      <w:r w:rsidRPr="00784541">
        <w:t>– Documentation of the year’s data collection and results of the quality review</w:t>
      </w:r>
    </w:p>
    <w:p w:rsidR="00604B3A" w:rsidRPr="00784541" w:rsidRDefault="00604B3A" w:rsidP="005C54D0">
      <w:pPr>
        <w:numPr>
          <w:ilvl w:val="0"/>
          <w:numId w:val="4"/>
        </w:numPr>
      </w:pPr>
      <w:r w:rsidRPr="00784541">
        <w:rPr>
          <w:i/>
        </w:rPr>
        <w:t>Data certification</w:t>
      </w:r>
      <w:r w:rsidRPr="00784541">
        <w:t xml:space="preserve"> – Data are certified as complete for the period of record</w:t>
      </w:r>
    </w:p>
    <w:p w:rsidR="00604B3A" w:rsidRPr="00784541" w:rsidRDefault="00604B3A" w:rsidP="005C54D0">
      <w:pPr>
        <w:numPr>
          <w:ilvl w:val="0"/>
          <w:numId w:val="4"/>
        </w:numPr>
      </w:pPr>
      <w:r w:rsidRPr="00784541">
        <w:rPr>
          <w:i/>
        </w:rPr>
        <w:lastRenderedPageBreak/>
        <w:t>Data delivery</w:t>
      </w:r>
      <w:r w:rsidRPr="00784541">
        <w:t xml:space="preserve"> – Certified data and metadata are delivered for archival and upload</w:t>
      </w:r>
      <w:r>
        <w:t>ed</w:t>
      </w:r>
      <w:r w:rsidRPr="00784541">
        <w:t xml:space="preserve"> to the master project database</w:t>
      </w:r>
    </w:p>
    <w:p w:rsidR="00604B3A" w:rsidRPr="00784541" w:rsidRDefault="00604B3A" w:rsidP="005C54D0">
      <w:pPr>
        <w:numPr>
          <w:ilvl w:val="0"/>
          <w:numId w:val="4"/>
        </w:numPr>
      </w:pPr>
      <w:r w:rsidRPr="00784541">
        <w:rPr>
          <w:i/>
        </w:rPr>
        <w:t xml:space="preserve">Data analysis </w:t>
      </w:r>
      <w:r w:rsidRPr="00784541">
        <w:t>– Data are summarized and analyzed</w:t>
      </w:r>
    </w:p>
    <w:p w:rsidR="00604B3A" w:rsidRPr="00784541" w:rsidRDefault="00604B3A" w:rsidP="005C54D0">
      <w:pPr>
        <w:numPr>
          <w:ilvl w:val="0"/>
          <w:numId w:val="4"/>
        </w:numPr>
      </w:pPr>
      <w:r w:rsidRPr="00784541">
        <w:rPr>
          <w:i/>
        </w:rPr>
        <w:t xml:space="preserve">Product development </w:t>
      </w:r>
      <w:r w:rsidRPr="00784541">
        <w:t>– Reports, maps, and other products are developed</w:t>
      </w:r>
    </w:p>
    <w:p w:rsidR="00604B3A" w:rsidRPr="00784541" w:rsidRDefault="00604B3A" w:rsidP="005C54D0">
      <w:pPr>
        <w:numPr>
          <w:ilvl w:val="0"/>
          <w:numId w:val="4"/>
        </w:numPr>
      </w:pPr>
      <w:r w:rsidRPr="00784541">
        <w:rPr>
          <w:i/>
        </w:rPr>
        <w:t xml:space="preserve">Product delivery </w:t>
      </w:r>
      <w:r w:rsidRPr="00784541">
        <w:t>– Deliver reports and other products for posting and archival</w:t>
      </w:r>
    </w:p>
    <w:p w:rsidR="00604B3A" w:rsidRPr="00784541" w:rsidRDefault="00604B3A" w:rsidP="005C54D0">
      <w:pPr>
        <w:numPr>
          <w:ilvl w:val="0"/>
          <w:numId w:val="4"/>
        </w:numPr>
      </w:pPr>
      <w:r w:rsidRPr="00784541">
        <w:rPr>
          <w:i/>
        </w:rPr>
        <w:t xml:space="preserve">Posting &amp; distribution </w:t>
      </w:r>
      <w:r w:rsidRPr="00784541">
        <w:t>– Distribute products as planned and/or post to NPS clearinghouses</w:t>
      </w:r>
    </w:p>
    <w:p w:rsidR="00604B3A" w:rsidRPr="00784541" w:rsidRDefault="00604B3A" w:rsidP="005C54D0">
      <w:pPr>
        <w:numPr>
          <w:ilvl w:val="0"/>
          <w:numId w:val="4"/>
        </w:numPr>
      </w:pPr>
      <w:r w:rsidRPr="00784541">
        <w:rPr>
          <w:i/>
        </w:rPr>
        <w:t xml:space="preserve">Archival &amp; records management </w:t>
      </w:r>
      <w:r w:rsidRPr="00784541">
        <w:t xml:space="preserve">– Review analog and digital files for retention (or destruction) according to </w:t>
      </w:r>
      <w:r w:rsidRPr="00AC590C">
        <w:rPr>
          <w:szCs w:val="20"/>
        </w:rPr>
        <w:t>NPS Director’s Order 19</w:t>
      </w:r>
      <w:r w:rsidR="007C6BE4">
        <w:rPr>
          <w:szCs w:val="20"/>
        </w:rPr>
        <w:t xml:space="preserve"> </w:t>
      </w:r>
      <w:r w:rsidR="00246D6B">
        <w:rPr>
          <w:szCs w:val="20"/>
        </w:rPr>
        <w:fldChar w:fldCharType="begin"/>
      </w:r>
      <w:r w:rsidR="00752B42">
        <w:rPr>
          <w:szCs w:val="20"/>
        </w:rPr>
        <w:instrText xml:space="preserve"> ADDIN EN.CITE &lt;EndNote&gt;&lt;Cite ExcludeAuth="1"&gt;&lt;Author&gt;National Park Service (NPS)&lt;/Author&gt;&lt;Year&gt;2001&lt;/Year&gt;&lt;RecNum&gt;354&lt;/RecNum&gt;&lt;Prefix&gt;NPS&lt;/Prefix&gt;&lt;DisplayText&gt;(NPS2001)&lt;/DisplayText&gt;&lt;record&gt;&lt;rec-number&gt;354&lt;/rec-number&gt;&lt;foreign-keys&gt;&lt;key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Documents&lt;/title&gt;&lt;/titles&gt;&lt;dates&gt;&lt;year&gt;2001&lt;/year&gt;&lt;/dates&gt;&lt;publisher&gt;Available at http://home.nps.gov/applications/npspolicy/DOrders.cfm (accessed 1 Oct 2007)&lt;/publisher&gt;&lt;urls&gt;&lt;/urls&gt;&lt;/record&gt;&lt;/Cite&gt;&lt;/EndNote&gt;</w:instrText>
      </w:r>
      <w:r w:rsidR="00246D6B">
        <w:rPr>
          <w:szCs w:val="20"/>
        </w:rPr>
        <w:fldChar w:fldCharType="separate"/>
      </w:r>
      <w:r w:rsidR="00BF68DD">
        <w:rPr>
          <w:noProof/>
          <w:szCs w:val="20"/>
        </w:rPr>
        <w:t>(NPS2001)</w:t>
      </w:r>
      <w:r w:rsidR="00246D6B">
        <w:rPr>
          <w:szCs w:val="20"/>
        </w:rPr>
        <w:fldChar w:fldCharType="end"/>
      </w:r>
      <w:r>
        <w:t xml:space="preserve">. </w:t>
      </w:r>
      <w:r w:rsidRPr="00784541">
        <w:t>Retained files are renamed and stored as needed.</w:t>
      </w:r>
    </w:p>
    <w:p w:rsidR="00604B3A" w:rsidRDefault="00604B3A" w:rsidP="005C54D0">
      <w:pPr>
        <w:numPr>
          <w:ilvl w:val="0"/>
          <w:numId w:val="4"/>
        </w:numPr>
      </w:pPr>
      <w:r w:rsidRPr="00784541">
        <w:rPr>
          <w:i/>
        </w:rPr>
        <w:t>Season close-out</w:t>
      </w:r>
      <w:r w:rsidRPr="00784541">
        <w:t xml:space="preserve"> – Review and document needed improvements to project procedures or infrastructure, complete administrative reports, develop work plans for the coming season</w:t>
      </w:r>
    </w:p>
    <w:p w:rsidR="00604B3A" w:rsidRDefault="00604B3A" w:rsidP="003718CD"/>
    <w:p w:rsidR="00604B3A" w:rsidRDefault="00604B3A" w:rsidP="007F072A">
      <w:pPr>
        <w:pStyle w:val="NTR-2ndOrder"/>
      </w:pPr>
      <w:bookmarkStart w:id="270" w:name="_Toc175561909"/>
      <w:bookmarkStart w:id="271" w:name="_Toc265829237"/>
      <w:bookmarkStart w:id="272" w:name="_Toc296323163"/>
      <w:r w:rsidRPr="00C94BAB">
        <w:t>Pre-season Preparations for Information Management</w:t>
      </w:r>
      <w:bookmarkEnd w:id="270"/>
      <w:bookmarkEnd w:id="271"/>
      <w:bookmarkEnd w:id="272"/>
    </w:p>
    <w:p w:rsidR="00604B3A" w:rsidRPr="00C94BAB" w:rsidRDefault="00604B3A" w:rsidP="00C94BAB"/>
    <w:p w:rsidR="00604B3A" w:rsidRPr="00C94BAB" w:rsidRDefault="00604B3A" w:rsidP="007F072A">
      <w:pPr>
        <w:pStyle w:val="NTR-3rdOrder"/>
      </w:pPr>
      <w:bookmarkStart w:id="273" w:name="_Toc175561910"/>
      <w:bookmarkStart w:id="274" w:name="_Toc265829238"/>
      <w:bookmarkStart w:id="275" w:name="_Toc296323164"/>
      <w:r w:rsidRPr="00C94BAB">
        <w:t>Set Up Project Workspace</w:t>
      </w:r>
      <w:bookmarkEnd w:id="273"/>
      <w:bookmarkEnd w:id="274"/>
      <w:bookmarkEnd w:id="275"/>
    </w:p>
    <w:p w:rsidR="00604B3A" w:rsidRDefault="00604B3A" w:rsidP="003718CD">
      <w:r w:rsidRPr="00B856B4">
        <w:t>A section of the networked file server at each host park is reserved for this project, and access permissions are established so that project staff members have access to needed files within this workspace</w:t>
      </w:r>
      <w:r>
        <w:t xml:space="preserve">. </w:t>
      </w:r>
      <w:r w:rsidRPr="00B856B4">
        <w:t xml:space="preserve">Prior to each season, the </w:t>
      </w:r>
      <w:r w:rsidR="008D6A51">
        <w:t>project lead</w:t>
      </w:r>
      <w:r w:rsidRPr="00B856B4">
        <w:t xml:space="preserve"> should make sure that network accounts are established for each new staff member and that the </w:t>
      </w:r>
      <w:r w:rsidR="0064786C">
        <w:t>data manager</w:t>
      </w:r>
      <w:r w:rsidRPr="00B856B4">
        <w:t xml:space="preserve"> is notified to ensure access to the project workspace and databases</w:t>
      </w:r>
      <w:r>
        <w:t xml:space="preserve">. </w:t>
      </w:r>
      <w:r w:rsidRPr="001D586A">
        <w:t>If network connections are too slow for efficient data entry and processing, individual staff members may set up a workspace on their own workstation, with periodic data transfer to the PACN server</w:t>
      </w:r>
      <w:r>
        <w:t xml:space="preserve">. </w:t>
      </w:r>
      <w:r w:rsidRPr="001D586A">
        <w:t xml:space="preserve">Daily backups of the workstation to an external hard drive will ensure that no </w:t>
      </w:r>
      <w:r>
        <w:t>information</w:t>
      </w:r>
      <w:r w:rsidRPr="001D586A">
        <w:t xml:space="preserve"> is lost</w:t>
      </w:r>
      <w:r>
        <w:t xml:space="preserve">. </w:t>
      </w:r>
      <w:r w:rsidRPr="00B856B4">
        <w:t xml:space="preserve">Additional details </w:t>
      </w:r>
      <w:r w:rsidRPr="00C56D06">
        <w:t>may be found in SOP</w:t>
      </w:r>
      <w:r w:rsidRPr="00C56D06">
        <w:rPr>
          <w:b/>
        </w:rPr>
        <w:t xml:space="preserve"> #</w:t>
      </w:r>
      <w:r w:rsidRPr="00C56D06">
        <w:t>12 “Workspace Setup and Project Records Management”.</w:t>
      </w:r>
    </w:p>
    <w:p w:rsidR="00604B3A" w:rsidRPr="007F072A" w:rsidRDefault="00604B3A" w:rsidP="007F072A">
      <w:bookmarkStart w:id="276" w:name="_Toc175561911"/>
    </w:p>
    <w:p w:rsidR="00604B3A" w:rsidRPr="00C94BAB" w:rsidRDefault="00604B3A" w:rsidP="007F072A">
      <w:pPr>
        <w:pStyle w:val="NTR-3rdOrder"/>
      </w:pPr>
      <w:bookmarkStart w:id="277" w:name="_Toc265829239"/>
      <w:bookmarkStart w:id="278" w:name="_Toc296323165"/>
      <w:r w:rsidRPr="00C94BAB">
        <w:t>GPS Loading and Preparation</w:t>
      </w:r>
      <w:bookmarkEnd w:id="276"/>
      <w:bookmarkEnd w:id="277"/>
      <w:bookmarkEnd w:id="278"/>
    </w:p>
    <w:p w:rsidR="00604B3A" w:rsidRDefault="00604B3A" w:rsidP="003718CD">
      <w:r>
        <w:t xml:space="preserve">The </w:t>
      </w:r>
      <w:r w:rsidR="0064786C">
        <w:t>GIS specialist</w:t>
      </w:r>
      <w:r>
        <w:t xml:space="preserve"> and </w:t>
      </w:r>
      <w:r w:rsidR="008D6A51">
        <w:t>project lead</w:t>
      </w:r>
      <w:r>
        <w:t xml:space="preserve"> will work together to ensure that target coordinates and data dictionaries are loaded into the GPS units and data loggers (if used) prior to the onset of field work and that GPS download software is available and ready for use. Additional details on GPS use and GPS data handling may be found in </w:t>
      </w:r>
      <w:r w:rsidRPr="00F23698">
        <w:t>SOP #6 “</w:t>
      </w:r>
      <w:r>
        <w:t>Using GPS to Navigate and Mark Waypoints</w:t>
      </w:r>
      <w:r w:rsidRPr="00F23698">
        <w:t>”</w:t>
      </w:r>
      <w:r>
        <w:t xml:space="preserve"> and on the </w:t>
      </w:r>
      <w:r w:rsidRPr="00834C9C">
        <w:rPr>
          <w:szCs w:val="20"/>
        </w:rPr>
        <w:t>PACN website</w:t>
      </w:r>
      <w:r w:rsidR="00BF68DD">
        <w:rPr>
          <w:szCs w:val="20"/>
        </w:rPr>
        <w:t xml:space="preserve"> </w:t>
      </w:r>
      <w:r w:rsidR="00246D6B">
        <w:rPr>
          <w:szCs w:val="20"/>
        </w:rPr>
        <w:fldChar w:fldCharType="begin"/>
      </w:r>
      <w:r w:rsidR="00752B42">
        <w:rPr>
          <w:szCs w:val="20"/>
        </w:rPr>
        <w:instrText xml:space="preserve"> ADDIN EN.CITE &lt;EndNote&gt;&lt;Cite ExcludeAuth="1"&gt;&lt;Author&gt;National Park Service (NPS)&lt;/Author&gt;&lt;Year&gt;2007&lt;/Year&gt;&lt;RecNum&gt;465&lt;/RecNum&gt;&lt;Prefix&gt;NPS&lt;/Prefix&gt;&lt;DisplayText&gt;(NPS2007c)&lt;/DisplayText&gt;&lt;record&gt;&lt;rec-number&gt;465&lt;/rec-number&gt;&lt;foreign-keys&gt;&lt;key app="EN" db-id="29wd9fdxkttawpevre3ptatrsdx2se0wz5da"&gt;465&lt;/key&gt;&lt;/foreign-keys&gt;&lt;ref-type name="Web Page"&gt;12&lt;/ref-type&gt;&lt;contributors&gt;&lt;authors&gt;&lt;author&gt;National Park Service (NPS),&lt;/author&gt;&lt;/authors&gt;&lt;/contributors&gt;&lt;titles&gt;&lt;title&gt;Pacific Island Network: Standard Operating Procedures for Geographic Information Systems&lt;/title&gt;&lt;/titles&gt;&lt;dates&gt;&lt;year&gt;2007&lt;/year&gt;&lt;/dates&gt;&lt;publisher&gt;Available at http://science.nature.nps.gov/im/units/pacn/gis/SOP.cfm (accessed on 1 Oct 2007)&lt;/publisher&gt;&lt;urls&gt;&lt;/urls&gt;&lt;/record&gt;&lt;/Cite&gt;&lt;/EndNote&gt;</w:instrText>
      </w:r>
      <w:r w:rsidR="00246D6B">
        <w:rPr>
          <w:szCs w:val="20"/>
        </w:rPr>
        <w:fldChar w:fldCharType="separate"/>
      </w:r>
      <w:r w:rsidR="002B7A7A">
        <w:rPr>
          <w:noProof/>
          <w:szCs w:val="20"/>
        </w:rPr>
        <w:t>(NPS</w:t>
      </w:r>
      <w:r w:rsidR="006B52F0">
        <w:rPr>
          <w:noProof/>
          <w:szCs w:val="20"/>
        </w:rPr>
        <w:t xml:space="preserve"> </w:t>
      </w:r>
      <w:r w:rsidR="002B7A7A">
        <w:rPr>
          <w:noProof/>
          <w:szCs w:val="20"/>
        </w:rPr>
        <w:t>2007c)</w:t>
      </w:r>
      <w:r w:rsidR="00246D6B">
        <w:rPr>
          <w:szCs w:val="20"/>
        </w:rPr>
        <w:fldChar w:fldCharType="end"/>
      </w:r>
      <w:r w:rsidRPr="00F23698">
        <w:t>.</w:t>
      </w:r>
      <w:r>
        <w:t xml:space="preserve"> </w:t>
      </w:r>
    </w:p>
    <w:p w:rsidR="00604B3A" w:rsidRPr="007F072A" w:rsidRDefault="00604B3A" w:rsidP="007F072A">
      <w:bookmarkStart w:id="279" w:name="_Toc175561912"/>
    </w:p>
    <w:p w:rsidR="00604B3A" w:rsidRPr="00C94BAB" w:rsidRDefault="00604B3A" w:rsidP="007F072A">
      <w:pPr>
        <w:pStyle w:val="NTR-3rdOrder"/>
      </w:pPr>
      <w:bookmarkStart w:id="280" w:name="_Toc265829240"/>
      <w:bookmarkStart w:id="281" w:name="_Toc296323166"/>
      <w:r w:rsidRPr="00C94BAB">
        <w:t>Implement Working Database Copy</w:t>
      </w:r>
      <w:bookmarkEnd w:id="279"/>
      <w:bookmarkEnd w:id="280"/>
      <w:bookmarkEnd w:id="281"/>
    </w:p>
    <w:p w:rsidR="00604B3A" w:rsidRDefault="00604B3A" w:rsidP="003718CD">
      <w:r>
        <w:t xml:space="preserve">Prior to the field season, the </w:t>
      </w:r>
      <w:r w:rsidR="0064786C">
        <w:t>data manager</w:t>
      </w:r>
      <w:r>
        <w:t xml:space="preserve"> will produce a blank copy of the working database and ensure proper access on the part of the project staff. Refer to Overview for Database Design for additional information about the database design and implementation strategy.</w:t>
      </w:r>
    </w:p>
    <w:p w:rsidR="00604B3A" w:rsidRDefault="00604B3A" w:rsidP="003718CD"/>
    <w:p w:rsidR="00604B3A" w:rsidRPr="00C94BAB" w:rsidRDefault="00604B3A" w:rsidP="007F072A">
      <w:pPr>
        <w:pStyle w:val="NTR-2ndOrder"/>
      </w:pPr>
      <w:bookmarkStart w:id="282" w:name="_Toc175561913"/>
      <w:bookmarkStart w:id="283" w:name="_Toc265829241"/>
      <w:bookmarkStart w:id="284" w:name="_Toc296323167"/>
      <w:r w:rsidRPr="00C94BAB">
        <w:t>Overview of Database Design</w:t>
      </w:r>
      <w:bookmarkEnd w:id="282"/>
      <w:bookmarkEnd w:id="283"/>
      <w:bookmarkEnd w:id="284"/>
    </w:p>
    <w:p w:rsidR="00604B3A" w:rsidRDefault="00604B3A" w:rsidP="003718CD">
      <w:r>
        <w:t xml:space="preserve">PACN data management staff designed customized relational database applications to enter, store, and manipulate the data associated with this project. The </w:t>
      </w:r>
      <w:r w:rsidRPr="0091087F">
        <w:t>design</w:t>
      </w:r>
      <w:r>
        <w:t xml:space="preserve"> of</w:t>
      </w:r>
      <w:r w:rsidRPr="0091087F">
        <w:t xml:space="preserve"> the </w:t>
      </w:r>
      <w:r>
        <w:t xml:space="preserve">Focal Terrestrial Plant Communities </w:t>
      </w:r>
      <w:r w:rsidR="00A01132">
        <w:t>Monitoring D</w:t>
      </w:r>
      <w:r w:rsidRPr="0091087F">
        <w:t>atabase follow</w:t>
      </w:r>
      <w:r>
        <w:t>s</w:t>
      </w:r>
      <w:r w:rsidRPr="0091087F">
        <w:t xml:space="preserve"> the hierarchical data table organization of the </w:t>
      </w:r>
      <w:r w:rsidRPr="00661E04">
        <w:rPr>
          <w:szCs w:val="20"/>
        </w:rPr>
        <w:t>Natural Resource Database Template</w:t>
      </w:r>
      <w:r w:rsidR="002B7A7A">
        <w:rPr>
          <w:szCs w:val="20"/>
        </w:rPr>
        <w:t xml:space="preserve"> </w:t>
      </w:r>
      <w:r w:rsidR="00246D6B">
        <w:rPr>
          <w:szCs w:val="20"/>
        </w:rPr>
        <w:fldChar w:fldCharType="begin"/>
      </w:r>
      <w:r w:rsidR="00752B42">
        <w:rPr>
          <w:szCs w:val="20"/>
        </w:rPr>
        <w:instrText xml:space="preserve"> ADDIN EN.CITE &lt;EndNote&gt;&lt;Cite ExcludeAuth="1"&gt;&lt;Author&gt;National Park Service (NPS)&lt;/Author&gt;&lt;Year&gt;2007&lt;/Year&gt;&lt;RecNum&gt;348&lt;/RecNum&gt;&lt;Prefix&gt;NPS &lt;/Prefix&gt;&lt;DisplayText&gt;(NPS 2007a)&lt;/DisplayText&gt;&lt;record&gt;&lt;rec-number&gt;348&lt;/rec-number&gt;&lt;foreign-keys&gt;&lt;key app="EN" db-id="29wd9fdxkttawpevre3ptatrsdx2se0wz5da"&gt;348&lt;/key&gt;&lt;/foreign-keys&gt;&lt;ref-type name="Web Page"&gt;12&lt;/ref-type&gt;&lt;contributors&gt;&lt;authors&gt;&lt;author&gt;National Park Service (NPS),&lt;/author&gt;&lt;/authors&gt;&lt;/contributors&gt;&lt;titles&gt;&lt;title&gt;Nature and Science: The Natural Resource Database Template&lt;/title&gt;&lt;/titles&gt;&lt;dates&gt;&lt;year&gt;2007&lt;/year&gt;&lt;/dates&gt;&lt;publisher&gt;Available at http://science.nature.nps.gov/im/apps/template/index.cfm (accessed on 1 Oct 2007)&lt;/publisher&gt;&lt;urls&gt;&lt;/urls&gt;&lt;/record&gt;&lt;/Cite&gt;&lt;/EndNote&gt;</w:instrText>
      </w:r>
      <w:r w:rsidR="00246D6B">
        <w:rPr>
          <w:szCs w:val="20"/>
        </w:rPr>
        <w:fldChar w:fldCharType="separate"/>
      </w:r>
      <w:r w:rsidR="002B7A7A">
        <w:rPr>
          <w:noProof/>
          <w:szCs w:val="20"/>
        </w:rPr>
        <w:t>(NPS 2007a)</w:t>
      </w:r>
      <w:r w:rsidR="00246D6B">
        <w:rPr>
          <w:szCs w:val="20"/>
        </w:rPr>
        <w:fldChar w:fldCharType="end"/>
      </w:r>
      <w:r>
        <w:t xml:space="preserve">, the standard for the NPS I&amp;M Program. For additional details see the table relationships diagram, data dictionary, and other documentation in </w:t>
      </w:r>
      <w:r w:rsidRPr="00661E04">
        <w:t xml:space="preserve">Appendix </w:t>
      </w:r>
      <w:r>
        <w:t>F</w:t>
      </w:r>
      <w:r>
        <w:rPr>
          <w:b/>
        </w:rPr>
        <w:t xml:space="preserve"> </w:t>
      </w:r>
      <w:r w:rsidRPr="00661E04">
        <w:t>“Database Documentation</w:t>
      </w:r>
      <w:r w:rsidR="00A01132">
        <w:t>.</w:t>
      </w:r>
      <w:r w:rsidRPr="00661E04">
        <w:t>”</w:t>
      </w:r>
      <w:r>
        <w:t xml:space="preserve"> The PACN data management staff is responsible for </w:t>
      </w:r>
      <w:r>
        <w:lastRenderedPageBreak/>
        <w:t xml:space="preserve">development and maintenance of the database, including customization of data summarization and export routines. </w:t>
      </w:r>
    </w:p>
    <w:p w:rsidR="00604B3A" w:rsidRDefault="00604B3A" w:rsidP="003718CD"/>
    <w:p w:rsidR="00604B3A" w:rsidRDefault="00604B3A" w:rsidP="003718CD">
      <w:r>
        <w:t>The database is divided into two components – one for entering, editing, and error-checking data for the current season (i.e., the “working database copy”) and another that contains the complete set of certified data for the monitoring project (i.e., the “master project database”). A functional comparison of these two components is provided in Table 4.1.</w:t>
      </w:r>
    </w:p>
    <w:bookmarkStart w:id="285" w:name="_Toc179017036"/>
    <w:p w:rsidR="004D474C" w:rsidRDefault="00246D6B" w:rsidP="00526F25">
      <w:pPr>
        <w:rPr>
          <w:rFonts w:ascii="Arial" w:hAnsi="Arial" w:cs="Arial"/>
        </w:rPr>
      </w:pPr>
      <w:r>
        <w:rPr>
          <w:rFonts w:ascii="Arial" w:hAnsi="Arial" w:cs="Arial"/>
        </w:rPr>
        <w:fldChar w:fldCharType="begin"/>
      </w:r>
      <w:r w:rsidR="00604B3A" w:rsidRPr="00BA2CE0">
        <w:rPr>
          <w:rFonts w:ascii="Arial" w:hAnsi="Arial" w:cs="Arial"/>
        </w:rPr>
        <w:instrText>tc "</w:instrText>
      </w:r>
      <w:bookmarkStart w:id="286" w:name="_Toc296008243"/>
      <w:r w:rsidR="00604B3A" w:rsidRPr="009249B2">
        <w:rPr>
          <w:snapToGrid w:val="0"/>
        </w:rPr>
        <w:instrText>Table 4.1.</w:instrText>
      </w:r>
      <w:r w:rsidR="00604B3A" w:rsidRPr="009249B2">
        <w:rPr>
          <w:snapToGrid w:val="0"/>
        </w:rPr>
        <w:tab/>
      </w:r>
      <w:r w:rsidR="00604B3A" w:rsidRPr="009249B2">
        <w:instrText>Functional comparison of the master database and working database</w:instrText>
      </w:r>
      <w:bookmarkEnd w:id="286"/>
      <w:r w:rsidR="00604B3A" w:rsidRPr="00BA2CE0">
        <w:rPr>
          <w:rFonts w:ascii="Arial" w:hAnsi="Arial" w:cs="Arial"/>
        </w:rPr>
        <w:instrText xml:space="preserve"> " \f D \l 1</w:instrText>
      </w:r>
      <w:r>
        <w:rPr>
          <w:rFonts w:ascii="Arial" w:hAnsi="Arial" w:cs="Arial"/>
        </w:rPr>
        <w:fldChar w:fldCharType="end"/>
      </w:r>
    </w:p>
    <w:p w:rsidR="002B1B5C" w:rsidRPr="00BA2CE0" w:rsidRDefault="00604B3A" w:rsidP="00E71169">
      <w:pPr>
        <w:pStyle w:val="TableCaptionBold"/>
        <w:rPr>
          <w:rFonts w:ascii="Arial" w:hAnsi="Arial" w:cs="Arial"/>
          <w:b w:val="0"/>
          <w:sz w:val="20"/>
          <w:szCs w:val="20"/>
        </w:rPr>
      </w:pPr>
      <w:r w:rsidRPr="00BA2CE0">
        <w:rPr>
          <w:rFonts w:ascii="Arial" w:hAnsi="Arial" w:cs="Arial"/>
          <w:sz w:val="20"/>
          <w:szCs w:val="20"/>
        </w:rPr>
        <w:t>Table 4.1</w:t>
      </w:r>
      <w:r w:rsidRPr="00BA2CE0">
        <w:rPr>
          <w:rFonts w:ascii="Arial" w:hAnsi="Arial" w:cs="Arial"/>
          <w:b w:val="0"/>
          <w:sz w:val="20"/>
          <w:szCs w:val="20"/>
        </w:rPr>
        <w:t>. Functional comparison of the master project database and the working database.</w:t>
      </w:r>
      <w:bookmarkEnd w:id="285"/>
      <w:r w:rsidRPr="00BA2CE0">
        <w:rPr>
          <w:rFonts w:ascii="Arial" w:hAnsi="Arial" w:cs="Arial"/>
          <w:b w:val="0"/>
          <w:sz w:val="20"/>
          <w:szCs w:val="20"/>
        </w:rPr>
        <w:t xml:space="preserve"> </w:t>
      </w:r>
    </w:p>
    <w:tbl>
      <w:tblPr>
        <w:tblW w:w="9360" w:type="dxa"/>
        <w:tblInd w:w="108" w:type="dxa"/>
        <w:tblBorders>
          <w:top w:val="single" w:sz="4" w:space="0" w:color="auto"/>
          <w:bottom w:val="single" w:sz="4" w:space="0" w:color="auto"/>
        </w:tblBorders>
        <w:tblLook w:val="01E0" w:firstRow="1" w:lastRow="1" w:firstColumn="1" w:lastColumn="1" w:noHBand="0" w:noVBand="0"/>
      </w:tblPr>
      <w:tblGrid>
        <w:gridCol w:w="4680"/>
        <w:gridCol w:w="2340"/>
        <w:gridCol w:w="2340"/>
      </w:tblGrid>
      <w:tr w:rsidR="00604B3A" w:rsidRPr="004D474C" w:rsidTr="004D474C">
        <w:trPr>
          <w:trHeight w:val="332"/>
        </w:trPr>
        <w:tc>
          <w:tcPr>
            <w:tcW w:w="4680" w:type="dxa"/>
            <w:tcBorders>
              <w:top w:val="single" w:sz="4" w:space="0" w:color="auto"/>
              <w:bottom w:val="single" w:sz="12" w:space="0" w:color="auto"/>
            </w:tcBorders>
            <w:vAlign w:val="center"/>
          </w:tcPr>
          <w:p w:rsidR="00604B3A" w:rsidRPr="004D474C" w:rsidRDefault="00604B3A" w:rsidP="004D474C">
            <w:pPr>
              <w:jc w:val="center"/>
              <w:rPr>
                <w:rFonts w:ascii="Arial" w:hAnsi="Arial" w:cs="Arial"/>
                <w:b/>
                <w:sz w:val="20"/>
                <w:szCs w:val="20"/>
              </w:rPr>
            </w:pPr>
            <w:r w:rsidRPr="004D474C">
              <w:rPr>
                <w:rFonts w:ascii="Arial" w:hAnsi="Arial" w:cs="Arial"/>
                <w:b/>
                <w:sz w:val="20"/>
                <w:szCs w:val="20"/>
              </w:rPr>
              <w:t>Project database functions and capabilities</w:t>
            </w:r>
          </w:p>
        </w:tc>
        <w:tc>
          <w:tcPr>
            <w:tcW w:w="2340" w:type="dxa"/>
            <w:tcBorders>
              <w:top w:val="single" w:sz="4" w:space="0" w:color="auto"/>
              <w:bottom w:val="single" w:sz="12" w:space="0" w:color="auto"/>
            </w:tcBorders>
            <w:vAlign w:val="center"/>
          </w:tcPr>
          <w:p w:rsidR="00604B3A" w:rsidRPr="004D474C" w:rsidRDefault="00604B3A" w:rsidP="004D474C">
            <w:pPr>
              <w:jc w:val="center"/>
              <w:rPr>
                <w:rFonts w:ascii="Arial" w:hAnsi="Arial" w:cs="Arial"/>
                <w:b/>
                <w:sz w:val="20"/>
                <w:szCs w:val="20"/>
              </w:rPr>
            </w:pPr>
            <w:r w:rsidRPr="004D474C">
              <w:rPr>
                <w:rFonts w:ascii="Arial" w:hAnsi="Arial" w:cs="Arial"/>
                <w:b/>
                <w:sz w:val="20"/>
                <w:szCs w:val="20"/>
              </w:rPr>
              <w:t>Working database</w:t>
            </w:r>
          </w:p>
        </w:tc>
        <w:tc>
          <w:tcPr>
            <w:tcW w:w="2340" w:type="dxa"/>
            <w:tcBorders>
              <w:top w:val="single" w:sz="4" w:space="0" w:color="auto"/>
              <w:bottom w:val="single" w:sz="12" w:space="0" w:color="auto"/>
            </w:tcBorders>
            <w:vAlign w:val="center"/>
          </w:tcPr>
          <w:p w:rsidR="00604B3A" w:rsidRPr="004D474C" w:rsidRDefault="00604B3A" w:rsidP="004D474C">
            <w:pPr>
              <w:jc w:val="center"/>
              <w:rPr>
                <w:rFonts w:ascii="Arial" w:hAnsi="Arial" w:cs="Arial"/>
                <w:b/>
                <w:sz w:val="20"/>
                <w:szCs w:val="20"/>
              </w:rPr>
            </w:pPr>
            <w:r w:rsidRPr="004D474C">
              <w:rPr>
                <w:rFonts w:ascii="Arial" w:hAnsi="Arial" w:cs="Arial"/>
                <w:b/>
                <w:sz w:val="20"/>
                <w:szCs w:val="20"/>
              </w:rPr>
              <w:t>Master database</w:t>
            </w:r>
          </w:p>
        </w:tc>
      </w:tr>
      <w:tr w:rsidR="00604B3A" w:rsidRPr="004D474C" w:rsidTr="004D474C">
        <w:tc>
          <w:tcPr>
            <w:tcW w:w="4680" w:type="dxa"/>
            <w:tcBorders>
              <w:top w:val="single" w:sz="12" w:space="0" w:color="auto"/>
            </w:tcBorders>
            <w:vAlign w:val="center"/>
          </w:tcPr>
          <w:p w:rsidR="00604B3A" w:rsidRPr="004D474C" w:rsidRDefault="00604B3A" w:rsidP="007C6BE4">
            <w:pPr>
              <w:rPr>
                <w:rFonts w:ascii="Arial" w:hAnsi="Arial" w:cs="Arial"/>
                <w:sz w:val="20"/>
                <w:szCs w:val="20"/>
              </w:rPr>
            </w:pPr>
            <w:r w:rsidRPr="004D474C">
              <w:rPr>
                <w:rFonts w:ascii="Arial" w:hAnsi="Arial" w:cs="Arial"/>
                <w:sz w:val="20"/>
                <w:szCs w:val="20"/>
              </w:rPr>
              <w:t>Software platform for back-end data</w:t>
            </w:r>
          </w:p>
        </w:tc>
        <w:tc>
          <w:tcPr>
            <w:tcW w:w="2340" w:type="dxa"/>
            <w:tcBorders>
              <w:top w:val="single" w:sz="12" w:space="0" w:color="auto"/>
            </w:tcBorders>
            <w:vAlign w:val="center"/>
          </w:tcPr>
          <w:p w:rsidR="00604B3A" w:rsidRPr="004D474C" w:rsidRDefault="00604B3A" w:rsidP="004D474C">
            <w:pPr>
              <w:jc w:val="center"/>
              <w:rPr>
                <w:rFonts w:ascii="Arial" w:hAnsi="Arial" w:cs="Arial"/>
                <w:sz w:val="20"/>
                <w:szCs w:val="20"/>
              </w:rPr>
            </w:pPr>
            <w:r w:rsidRPr="004D474C">
              <w:rPr>
                <w:rFonts w:ascii="Arial" w:hAnsi="Arial" w:cs="Arial"/>
                <w:sz w:val="20"/>
                <w:szCs w:val="20"/>
              </w:rPr>
              <w:t>MS Access</w:t>
            </w:r>
          </w:p>
        </w:tc>
        <w:tc>
          <w:tcPr>
            <w:tcW w:w="2340" w:type="dxa"/>
            <w:tcBorders>
              <w:top w:val="single" w:sz="12" w:space="0" w:color="auto"/>
            </w:tcBorders>
          </w:tcPr>
          <w:p w:rsidR="00604B3A" w:rsidRPr="004D474C" w:rsidRDefault="00604B3A" w:rsidP="004D474C">
            <w:pPr>
              <w:jc w:val="center"/>
              <w:rPr>
                <w:rFonts w:ascii="Arial" w:hAnsi="Arial" w:cs="Arial"/>
                <w:sz w:val="20"/>
                <w:szCs w:val="20"/>
              </w:rPr>
            </w:pPr>
            <w:r w:rsidRPr="004D474C">
              <w:rPr>
                <w:rFonts w:ascii="Arial" w:hAnsi="Arial" w:cs="Arial"/>
                <w:sz w:val="20"/>
                <w:szCs w:val="20"/>
              </w:rPr>
              <w:t xml:space="preserve">SQL Server or </w:t>
            </w:r>
            <w:r w:rsidR="004D474C">
              <w:rPr>
                <w:rFonts w:ascii="Arial" w:hAnsi="Arial" w:cs="Arial"/>
                <w:sz w:val="20"/>
                <w:szCs w:val="20"/>
              </w:rPr>
              <w:br/>
            </w:r>
            <w:r w:rsidRPr="004D474C">
              <w:rPr>
                <w:rFonts w:ascii="Arial" w:hAnsi="Arial" w:cs="Arial"/>
                <w:sz w:val="20"/>
                <w:szCs w:val="20"/>
              </w:rPr>
              <w:t>MS Access</w:t>
            </w: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Contains full list of sampling locations and taxa</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Portable for remote data entry</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c>
          <w:tcPr>
            <w:tcW w:w="2340" w:type="dxa"/>
          </w:tcPr>
          <w:p w:rsidR="00604B3A" w:rsidRPr="004D474C" w:rsidRDefault="00604B3A" w:rsidP="00F0565A">
            <w:pPr>
              <w:jc w:val="center"/>
              <w:rPr>
                <w:rFonts w:ascii="Arial" w:hAnsi="Arial" w:cs="Arial"/>
                <w:sz w:val="20"/>
                <w:szCs w:val="20"/>
              </w:rPr>
            </w:pP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Forms for entering and editing current year data</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c>
          <w:tcPr>
            <w:tcW w:w="2340" w:type="dxa"/>
          </w:tcPr>
          <w:p w:rsidR="00604B3A" w:rsidRPr="004D474C" w:rsidRDefault="00604B3A" w:rsidP="00F0565A">
            <w:pPr>
              <w:jc w:val="center"/>
              <w:rPr>
                <w:rFonts w:ascii="Arial" w:hAnsi="Arial" w:cs="Arial"/>
                <w:sz w:val="20"/>
                <w:szCs w:val="20"/>
              </w:rPr>
            </w:pP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Quality assurance and data validation tools</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Preliminary data summarization capabilities</w:t>
            </w: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c>
          <w:tcPr>
            <w:tcW w:w="2340" w:type="dxa"/>
          </w:tcPr>
          <w:p w:rsidR="00604B3A" w:rsidRPr="004D474C" w:rsidRDefault="00604B3A" w:rsidP="00F0565A">
            <w:pPr>
              <w:jc w:val="center"/>
              <w:rPr>
                <w:rFonts w:ascii="Arial" w:hAnsi="Arial" w:cs="Arial"/>
                <w:sz w:val="20"/>
                <w:szCs w:val="20"/>
              </w:rPr>
            </w:pP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Full analysis, summarization and export tools</w:t>
            </w:r>
          </w:p>
        </w:tc>
        <w:tc>
          <w:tcPr>
            <w:tcW w:w="2340" w:type="dxa"/>
          </w:tcPr>
          <w:p w:rsidR="00604B3A" w:rsidRPr="004D474C" w:rsidRDefault="00604B3A" w:rsidP="00F0565A">
            <w:pPr>
              <w:jc w:val="center"/>
              <w:rPr>
                <w:rFonts w:ascii="Arial" w:hAnsi="Arial" w:cs="Arial"/>
                <w:sz w:val="20"/>
                <w:szCs w:val="20"/>
              </w:rPr>
            </w:pP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Pre-formatted report output</w:t>
            </w:r>
          </w:p>
        </w:tc>
        <w:tc>
          <w:tcPr>
            <w:tcW w:w="2340" w:type="dxa"/>
          </w:tcPr>
          <w:p w:rsidR="00604B3A" w:rsidRPr="004D474C" w:rsidRDefault="00604B3A" w:rsidP="00F0565A">
            <w:pPr>
              <w:jc w:val="center"/>
              <w:rPr>
                <w:rFonts w:ascii="Arial" w:hAnsi="Arial" w:cs="Arial"/>
                <w:sz w:val="20"/>
                <w:szCs w:val="20"/>
              </w:rPr>
            </w:pP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F0565A">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 xml:space="preserve">Contains certified data for all observation years </w:t>
            </w:r>
          </w:p>
        </w:tc>
        <w:tc>
          <w:tcPr>
            <w:tcW w:w="2340" w:type="dxa"/>
          </w:tcPr>
          <w:p w:rsidR="00604B3A" w:rsidRPr="004D474C" w:rsidRDefault="00604B3A" w:rsidP="00F0565A">
            <w:pPr>
              <w:jc w:val="center"/>
              <w:rPr>
                <w:rFonts w:ascii="Arial" w:hAnsi="Arial" w:cs="Arial"/>
                <w:sz w:val="20"/>
                <w:szCs w:val="20"/>
              </w:rPr>
            </w:pPr>
          </w:p>
        </w:tc>
        <w:tc>
          <w:tcPr>
            <w:tcW w:w="2340" w:type="dxa"/>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8C7BAC">
        <w:tc>
          <w:tcPr>
            <w:tcW w:w="4680" w:type="dxa"/>
          </w:tcPr>
          <w:p w:rsidR="00604B3A" w:rsidRPr="004D474C" w:rsidRDefault="00604B3A" w:rsidP="003718CD">
            <w:pPr>
              <w:rPr>
                <w:rFonts w:ascii="Arial" w:hAnsi="Arial" w:cs="Arial"/>
                <w:sz w:val="20"/>
                <w:szCs w:val="20"/>
              </w:rPr>
            </w:pPr>
            <w:r w:rsidRPr="004D474C">
              <w:rPr>
                <w:rFonts w:ascii="Arial" w:hAnsi="Arial" w:cs="Arial"/>
                <w:sz w:val="20"/>
                <w:szCs w:val="20"/>
              </w:rPr>
              <w:t>Limited editing capabilities, edits are logged</w:t>
            </w:r>
          </w:p>
        </w:tc>
        <w:tc>
          <w:tcPr>
            <w:tcW w:w="2340" w:type="dxa"/>
          </w:tcPr>
          <w:p w:rsidR="00604B3A" w:rsidRPr="004D474C" w:rsidRDefault="00604B3A" w:rsidP="00F0565A">
            <w:pPr>
              <w:jc w:val="center"/>
              <w:rPr>
                <w:rFonts w:ascii="Arial" w:hAnsi="Arial" w:cs="Arial"/>
                <w:sz w:val="20"/>
                <w:szCs w:val="20"/>
              </w:rPr>
            </w:pPr>
          </w:p>
        </w:tc>
        <w:tc>
          <w:tcPr>
            <w:tcW w:w="2340" w:type="dxa"/>
            <w:tcBorders>
              <w:bottom w:val="nil"/>
            </w:tcBorders>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8C7BAC">
        <w:tc>
          <w:tcPr>
            <w:tcW w:w="4680" w:type="dxa"/>
            <w:tcBorders>
              <w:bottom w:val="single" w:sz="4" w:space="0" w:color="auto"/>
            </w:tcBorders>
          </w:tcPr>
          <w:p w:rsidR="00604B3A" w:rsidRPr="004D474C" w:rsidRDefault="00604B3A" w:rsidP="003718CD">
            <w:pPr>
              <w:rPr>
                <w:rFonts w:ascii="Arial" w:hAnsi="Arial" w:cs="Arial"/>
                <w:sz w:val="20"/>
                <w:szCs w:val="20"/>
              </w:rPr>
            </w:pPr>
            <w:r w:rsidRPr="004D474C">
              <w:rPr>
                <w:rFonts w:ascii="Arial" w:hAnsi="Arial" w:cs="Arial"/>
                <w:sz w:val="20"/>
                <w:szCs w:val="20"/>
              </w:rPr>
              <w:t>Full automated backups and transaction logging</w:t>
            </w:r>
          </w:p>
        </w:tc>
        <w:tc>
          <w:tcPr>
            <w:tcW w:w="2340" w:type="dxa"/>
            <w:tcBorders>
              <w:bottom w:val="single" w:sz="4" w:space="0" w:color="auto"/>
            </w:tcBorders>
          </w:tcPr>
          <w:p w:rsidR="00604B3A" w:rsidRPr="004D474C" w:rsidRDefault="00604B3A" w:rsidP="00F0565A">
            <w:pPr>
              <w:jc w:val="center"/>
              <w:rPr>
                <w:rFonts w:ascii="Arial" w:hAnsi="Arial" w:cs="Arial"/>
                <w:sz w:val="20"/>
                <w:szCs w:val="20"/>
              </w:rPr>
            </w:pPr>
          </w:p>
        </w:tc>
        <w:tc>
          <w:tcPr>
            <w:tcW w:w="2340" w:type="dxa"/>
            <w:tcBorders>
              <w:top w:val="nil"/>
              <w:bottom w:val="single" w:sz="4" w:space="0" w:color="auto"/>
            </w:tcBorders>
          </w:tcPr>
          <w:p w:rsidR="00604B3A" w:rsidRPr="004D474C" w:rsidRDefault="00604B3A" w:rsidP="00F0565A">
            <w:pPr>
              <w:jc w:val="center"/>
              <w:rPr>
                <w:rFonts w:ascii="Arial" w:hAnsi="Arial" w:cs="Arial"/>
                <w:sz w:val="20"/>
                <w:szCs w:val="20"/>
              </w:rPr>
            </w:pPr>
            <w:r w:rsidRPr="004D474C">
              <w:rPr>
                <w:rFonts w:ascii="Arial" w:hAnsi="Arial" w:cs="Arial"/>
                <w:sz w:val="20"/>
                <w:szCs w:val="20"/>
              </w:rPr>
              <w:t>X</w:t>
            </w:r>
          </w:p>
        </w:tc>
      </w:tr>
      <w:tr w:rsidR="00604B3A" w:rsidRPr="004D474C" w:rsidTr="008C7BAC">
        <w:trPr>
          <w:gridAfter w:val="1"/>
          <w:wAfter w:w="2340" w:type="dxa"/>
        </w:trPr>
        <w:tc>
          <w:tcPr>
            <w:tcW w:w="4680" w:type="dxa"/>
            <w:tcBorders>
              <w:top w:val="single" w:sz="4" w:space="0" w:color="auto"/>
              <w:bottom w:val="nil"/>
            </w:tcBorders>
          </w:tcPr>
          <w:p w:rsidR="00604B3A" w:rsidRPr="004D474C" w:rsidRDefault="00604B3A" w:rsidP="003718CD">
            <w:pPr>
              <w:rPr>
                <w:rFonts w:ascii="Arial" w:hAnsi="Arial" w:cs="Arial"/>
                <w:sz w:val="18"/>
                <w:szCs w:val="18"/>
              </w:rPr>
            </w:pPr>
            <w:r w:rsidRPr="004D474C">
              <w:rPr>
                <w:rFonts w:ascii="Arial" w:hAnsi="Arial" w:cs="Arial"/>
                <w:sz w:val="18"/>
                <w:szCs w:val="18"/>
              </w:rPr>
              <w:t>MS = Microsoft</w:t>
            </w:r>
          </w:p>
        </w:tc>
        <w:tc>
          <w:tcPr>
            <w:tcW w:w="2340" w:type="dxa"/>
            <w:tcBorders>
              <w:top w:val="single" w:sz="4" w:space="0" w:color="auto"/>
              <w:bottom w:val="nil"/>
            </w:tcBorders>
          </w:tcPr>
          <w:p w:rsidR="00604B3A" w:rsidRPr="004D474C" w:rsidRDefault="00604B3A" w:rsidP="00F0565A">
            <w:pPr>
              <w:jc w:val="center"/>
              <w:rPr>
                <w:rFonts w:ascii="Arial" w:hAnsi="Arial" w:cs="Arial"/>
                <w:sz w:val="18"/>
                <w:szCs w:val="18"/>
              </w:rPr>
            </w:pPr>
          </w:p>
        </w:tc>
      </w:tr>
    </w:tbl>
    <w:p w:rsidR="00604B3A" w:rsidRDefault="00604B3A" w:rsidP="003718CD"/>
    <w:p w:rsidR="00604B3A" w:rsidRDefault="00604B3A" w:rsidP="003718CD">
      <w:r w:rsidRPr="00784541">
        <w:t>Each of these components is based on an identical underlying data structure (tables, fields</w:t>
      </w:r>
      <w:r>
        <w:t>,</w:t>
      </w:r>
      <w:r w:rsidRPr="00784541">
        <w:t xml:space="preserve"> and relationships, as documented in </w:t>
      </w:r>
      <w:r w:rsidRPr="00AA3981">
        <w:t xml:space="preserve">Appendix </w:t>
      </w:r>
      <w:r>
        <w:t>F “</w:t>
      </w:r>
      <w:r w:rsidRPr="00AA3981">
        <w:t>Database Documentation</w:t>
      </w:r>
      <w:r>
        <w:t xml:space="preserve">”. </w:t>
      </w:r>
      <w:r w:rsidRPr="00784541">
        <w:t>The working database is implemented in Microsoft Access to permit greater flexibility when implementing on computers with limited or unreliable network access</w:t>
      </w:r>
      <w:r>
        <w:t xml:space="preserve">. Eventually, the </w:t>
      </w:r>
      <w:r w:rsidRPr="00784541">
        <w:t xml:space="preserve">master database </w:t>
      </w:r>
      <w:r>
        <w:t>may be</w:t>
      </w:r>
      <w:r w:rsidRPr="00784541">
        <w:t xml:space="preserve"> implemented in Microsoft SQL Server </w:t>
      </w:r>
      <w:r>
        <w:t xml:space="preserve">in order </w:t>
      </w:r>
      <w:r w:rsidRPr="00784541">
        <w:t xml:space="preserve">to take advantage of the backup and transaction logging capabilities of this enterprise database software. </w:t>
      </w:r>
    </w:p>
    <w:p w:rsidR="00604B3A" w:rsidRDefault="00604B3A" w:rsidP="003718CD"/>
    <w:p w:rsidR="00604B3A" w:rsidRDefault="00604B3A" w:rsidP="003718CD">
      <w:r w:rsidRPr="00784541">
        <w:t>Both components have an associated front-end database application (“user interface” with forms, queries, etc.) implemented in Microsoft Access</w:t>
      </w:r>
      <w:r>
        <w:t xml:space="preserve">. </w:t>
      </w:r>
      <w:r w:rsidRPr="00784541">
        <w:t>The working database application has separate screens for data entry, data review, and quality validation tools</w:t>
      </w:r>
      <w:r>
        <w:t xml:space="preserve">. </w:t>
      </w:r>
      <w:r w:rsidRPr="00784541">
        <w:t>The master database application contains the analysis and summarization tools, including pre-formatted report output and exports to other software</w:t>
      </w:r>
      <w:r>
        <w:t xml:space="preserve"> (e.g., for analysis and graphics production). </w:t>
      </w:r>
      <w:r w:rsidRPr="0091087F">
        <w:t xml:space="preserve">This </w:t>
      </w:r>
      <w:r>
        <w:t xml:space="preserve">front-end application </w:t>
      </w:r>
      <w:r w:rsidRPr="0091087F">
        <w:t>arrangement allows for modification and update of the user interface with no disruption to data entry continuity (i.e., an improved front-end file can be distributed to data entry staff, who link it to the back-end file, discard the out-dated front-end file, and proceed with their data entry work). Under this ar</w:t>
      </w:r>
      <w:r>
        <w:t>rangement, data entry staff has</w:t>
      </w:r>
      <w:r w:rsidRPr="0091087F">
        <w:t xml:space="preserve"> no need to open the back-end file, thereby reducing the risk of improper deletions or other inadvertent data loss occurring within the protocol-specific data tables. In addition, a multi-user environment can be accommodated by storing the back-end file on a server available to all users via a computer network.</w:t>
      </w:r>
    </w:p>
    <w:p w:rsidR="00604B3A" w:rsidRPr="00784541" w:rsidRDefault="00604B3A" w:rsidP="003718CD"/>
    <w:p w:rsidR="00604B3A" w:rsidRPr="00784541" w:rsidRDefault="00604B3A" w:rsidP="003718CD">
      <w:r w:rsidRPr="00784541">
        <w:t xml:space="preserve">During the field season, each project crew will be provided with its own copy of a working database into which they enter, process, and quality-check data for the current season (refer to the next section and </w:t>
      </w:r>
      <w:r w:rsidRPr="002A6A2C">
        <w:t xml:space="preserve">SOP </w:t>
      </w:r>
      <w:r>
        <w:t>#15 “</w:t>
      </w:r>
      <w:r w:rsidRPr="002A6A2C">
        <w:t>Data Entry and Verification</w:t>
      </w:r>
      <w:r>
        <w:t xml:space="preserve">”. </w:t>
      </w:r>
      <w:r w:rsidRPr="00784541">
        <w:t xml:space="preserve">Once data for the field season have been certified they will be uploaded into the master database, which is then used to inform all </w:t>
      </w:r>
      <w:r w:rsidRPr="00784541">
        <w:lastRenderedPageBreak/>
        <w:t>reporting and analysis</w:t>
      </w:r>
      <w:r>
        <w:t xml:space="preserve">. </w:t>
      </w:r>
      <w:r w:rsidRPr="00784541">
        <w:rPr>
          <w:color w:val="000000"/>
        </w:rPr>
        <w:t xml:space="preserve">This upload process is performed by the </w:t>
      </w:r>
      <w:r w:rsidR="0064786C">
        <w:rPr>
          <w:color w:val="000000"/>
        </w:rPr>
        <w:t>data manager</w:t>
      </w:r>
      <w:r w:rsidRPr="00784541">
        <w:rPr>
          <w:color w:val="000000"/>
        </w:rPr>
        <w:t>, using a series of pre-built append queries.</w:t>
      </w:r>
    </w:p>
    <w:p w:rsidR="00604B3A" w:rsidRDefault="00604B3A" w:rsidP="003718CD"/>
    <w:p w:rsidR="00604B3A" w:rsidRPr="00C94BAB" w:rsidRDefault="00604B3A" w:rsidP="007F072A">
      <w:pPr>
        <w:pStyle w:val="NTR-2ndOrder"/>
      </w:pPr>
      <w:bookmarkStart w:id="287" w:name="_Toc175561914"/>
      <w:bookmarkStart w:id="288" w:name="_Toc265829242"/>
      <w:bookmarkStart w:id="289" w:name="_Toc296323168"/>
      <w:r w:rsidRPr="00C94BAB">
        <w:t>Data Entry and Processing</w:t>
      </w:r>
      <w:bookmarkEnd w:id="287"/>
      <w:bookmarkEnd w:id="288"/>
      <w:bookmarkEnd w:id="289"/>
    </w:p>
    <w:p w:rsidR="00604B3A" w:rsidRDefault="00604B3A" w:rsidP="001D586A">
      <w:r>
        <w:t xml:space="preserve">After each field trip, technicians will examine data forms to correct obvious errors and incomplete information as soon after the field data collection as is practical and enter data in order to keep current with data entry tasks. The working database application will be found in the project workspace. If the project workspace is located on the network server, it is recommended that users copy the front-end database onto their workstation hard drives and open it there. This front-end copy may be considered “disposable” because it does not contain any data but rather acts as a pointer to the data that reside in the back-end working database. Whenever updates to the front-end application are made available by the </w:t>
      </w:r>
      <w:r w:rsidR="0064786C">
        <w:t>data manager</w:t>
      </w:r>
      <w:r>
        <w:t xml:space="preserve">, a fresh copy should be made from the project workspace to the workstation hard drive. </w:t>
      </w:r>
    </w:p>
    <w:p w:rsidR="00604B3A" w:rsidRDefault="00604B3A" w:rsidP="003718CD"/>
    <w:p w:rsidR="00604B3A" w:rsidRDefault="00604B3A" w:rsidP="003718CD">
      <w:r>
        <w:t xml:space="preserve">The functional components for data entry into the working database are described in </w:t>
      </w:r>
      <w:r w:rsidRPr="002A6A2C">
        <w:t xml:space="preserve">SOP </w:t>
      </w:r>
      <w:r>
        <w:t>#15. Each data entry form is patterned after the structure of the field form and has built-in quality assurance components such as pick lists and validation rules to test for missing data or illogical combinations. Although the database permits users to view the raw data tables and other database objects, users are strongly encouraged only to use these pre-built forms as a way of ensuring the maximum level of quality assurance.</w:t>
      </w:r>
    </w:p>
    <w:p w:rsidR="00604B3A" w:rsidRPr="007F072A" w:rsidRDefault="00604B3A" w:rsidP="007F072A">
      <w:bookmarkStart w:id="290" w:name="_Toc175561915"/>
    </w:p>
    <w:p w:rsidR="00604B3A" w:rsidRPr="00C94BAB" w:rsidRDefault="00604B3A" w:rsidP="007F072A">
      <w:pPr>
        <w:pStyle w:val="NTR-2ndOrder"/>
      </w:pPr>
      <w:bookmarkStart w:id="291" w:name="_Toc265829243"/>
      <w:bookmarkStart w:id="292" w:name="_Toc296323169"/>
      <w:r w:rsidRPr="00C94BAB">
        <w:t>Data Backups</w:t>
      </w:r>
      <w:bookmarkEnd w:id="290"/>
      <w:bookmarkEnd w:id="291"/>
      <w:bookmarkEnd w:id="292"/>
    </w:p>
    <w:p w:rsidR="00604B3A" w:rsidRDefault="00604B3A" w:rsidP="003718CD">
      <w:r>
        <w:t xml:space="preserve">Upon opening the working database, the user will be prompted to make a backup of the underlying data as described in </w:t>
      </w:r>
      <w:r w:rsidRPr="002A6A2C">
        <w:t xml:space="preserve">SOP </w:t>
      </w:r>
      <w:r>
        <w:t>#15. It is recommended that this be done on a regular basis – at least once per day when new records are being entered – to save time in case of file corruption or mistakes. It is also recommended that backups be made after lengthy data entry sessions. These periodic backup files should be compressed to save drive space and may be deleted once enough subsequent backups are made. All such backups may be deleted after the data have passed the quality review and been certified.</w:t>
      </w:r>
    </w:p>
    <w:p w:rsidR="00604B3A" w:rsidRPr="007F072A" w:rsidRDefault="00604B3A" w:rsidP="007F072A">
      <w:bookmarkStart w:id="293" w:name="_Toc175561916"/>
    </w:p>
    <w:p w:rsidR="00604B3A" w:rsidRPr="00C94BAB" w:rsidRDefault="00604B3A" w:rsidP="007F072A">
      <w:pPr>
        <w:pStyle w:val="NTR-2ndOrder"/>
      </w:pPr>
      <w:bookmarkStart w:id="294" w:name="_Toc265829244"/>
      <w:bookmarkStart w:id="295" w:name="_Toc296323170"/>
      <w:r w:rsidRPr="00C94BAB">
        <w:t>Data Verification</w:t>
      </w:r>
      <w:bookmarkEnd w:id="293"/>
      <w:bookmarkEnd w:id="294"/>
      <w:bookmarkEnd w:id="295"/>
    </w:p>
    <w:p w:rsidR="00604B3A" w:rsidRDefault="00604B3A" w:rsidP="003718CD">
      <w:r w:rsidRPr="0091087F">
        <w:t>Analyses performed to detect ecological trends or patterns require data that are recorded properly and have acceptable precision and minimal bias. Poor quality data can limit detection of subtle changes in ecosystem patterns and processes and may lead to incorrect conclusions. Quality assurance/quality control (QA/QC) procedures applied to ecological data include</w:t>
      </w:r>
      <w:r w:rsidR="00A01132">
        <w:t>s</w:t>
      </w:r>
      <w:r w:rsidRPr="0091087F">
        <w:t xml:space="preserve"> four procedural areas (or activities), ranging from simple to sophisticated and inexpensive to costly:</w:t>
      </w:r>
    </w:p>
    <w:p w:rsidR="00604B3A" w:rsidRDefault="00604B3A" w:rsidP="003718CD"/>
    <w:p w:rsidR="00604B3A" w:rsidRDefault="00604B3A" w:rsidP="003718CD">
      <w:pPr>
        <w:pStyle w:val="ListBullet"/>
      </w:pPr>
      <w:r w:rsidRPr="0091087F">
        <w:t>defining and enforcing standards for electronic formats, locally defined codes, measurement units, and metadata</w:t>
      </w:r>
    </w:p>
    <w:p w:rsidR="00604B3A" w:rsidRDefault="00604B3A" w:rsidP="003718CD">
      <w:pPr>
        <w:pStyle w:val="ListBullet"/>
      </w:pPr>
      <w:r>
        <w:t>checking for unusual or unreasonable patterns in data</w:t>
      </w:r>
    </w:p>
    <w:p w:rsidR="00604B3A" w:rsidRDefault="00604B3A" w:rsidP="003718CD">
      <w:pPr>
        <w:pStyle w:val="ListBullet"/>
      </w:pPr>
      <w:r>
        <w:t>checking for comparability of values between data sets</w:t>
      </w:r>
    </w:p>
    <w:p w:rsidR="00604B3A" w:rsidRDefault="00604B3A" w:rsidP="003718CD">
      <w:pPr>
        <w:pStyle w:val="ListBullet"/>
      </w:pPr>
      <w:r>
        <w:t>assessing overall data quality</w:t>
      </w:r>
    </w:p>
    <w:p w:rsidR="00604B3A" w:rsidRDefault="00604B3A" w:rsidP="003718CD">
      <w:pPr>
        <w:pStyle w:val="ListBullet"/>
        <w:numPr>
          <w:ilvl w:val="0"/>
          <w:numId w:val="0"/>
        </w:numPr>
      </w:pPr>
    </w:p>
    <w:p w:rsidR="00604B3A" w:rsidRPr="002A6A2C" w:rsidRDefault="00604B3A" w:rsidP="003718CD">
      <w:pPr>
        <w:pStyle w:val="ListBullet"/>
        <w:numPr>
          <w:ilvl w:val="0"/>
          <w:numId w:val="0"/>
        </w:numPr>
      </w:pPr>
      <w:r w:rsidRPr="0075342C">
        <w:t xml:space="preserve">To the greatest extent possible, the </w:t>
      </w:r>
      <w:r>
        <w:t>Focal Terrestrial Plant Communities</w:t>
      </w:r>
      <w:r w:rsidRPr="0075342C">
        <w:t xml:space="preserve"> </w:t>
      </w:r>
      <w:r w:rsidR="00A01132">
        <w:t>Monitoring D</w:t>
      </w:r>
      <w:r w:rsidRPr="0075342C">
        <w:t>atabase application incorporate</w:t>
      </w:r>
      <w:r>
        <w:t>s</w:t>
      </w:r>
      <w:r w:rsidRPr="0075342C">
        <w:t xml:space="preserve"> QA/QC strategies involving the first activity (defining and enforcing standards). The database design and the allowable value ranges assigned to individual fields </w:t>
      </w:r>
      <w:r w:rsidRPr="0075342C">
        <w:lastRenderedPageBreak/>
        <w:t>within the data tables help to minimize the potential for data entry errors and/or the transcription of erroneously recorded data</w:t>
      </w:r>
      <w:r>
        <w:t>. The other activities are integrated in the validation phase. For more details see the section entitled “</w:t>
      </w:r>
      <w:r w:rsidRPr="002A6A2C">
        <w:t>Data Quality Review</w:t>
      </w:r>
      <w:r>
        <w:t xml:space="preserve">” and </w:t>
      </w:r>
      <w:r w:rsidRPr="002A6A2C">
        <w:t xml:space="preserve">SOP #16 “Data Quality Review and Certification”. </w:t>
      </w:r>
    </w:p>
    <w:p w:rsidR="00604B3A" w:rsidRDefault="00604B3A" w:rsidP="003718CD">
      <w:pPr>
        <w:pStyle w:val="ListBullet"/>
        <w:numPr>
          <w:ilvl w:val="0"/>
          <w:numId w:val="0"/>
        </w:numPr>
      </w:pPr>
    </w:p>
    <w:p w:rsidR="00604B3A" w:rsidRDefault="00604B3A" w:rsidP="003718CD">
      <w:r>
        <w:t xml:space="preserve">Additionally, as data are being entered, the person doing the data entry will visually review them to make sure that the data on screen match the field forms. This should be done for each record prior to moving to the next form for data entry. At regular intervals and at the end of the field season the </w:t>
      </w:r>
      <w:r w:rsidR="00561520">
        <w:t xml:space="preserve">field leader </w:t>
      </w:r>
      <w:r>
        <w:t xml:space="preserve">should inspect the data being entered to check for completeness and perhaps catch avoidable errors. The </w:t>
      </w:r>
      <w:r w:rsidR="00561520">
        <w:t xml:space="preserve">field leader </w:t>
      </w:r>
      <w:r>
        <w:t xml:space="preserve">may also periodically run the Quality Assurance Tools that are built into the front-end working database application to check for logical inconsistencies and data outliers (this step is described in greater detail in the section “Data Quality Review” and also in </w:t>
      </w:r>
      <w:r w:rsidRPr="002A6A2C">
        <w:t>SOP #16</w:t>
      </w:r>
      <w:r w:rsidR="002B7A7A">
        <w:t>)</w:t>
      </w:r>
      <w:r w:rsidRPr="002A6A2C">
        <w:t>.</w:t>
      </w:r>
    </w:p>
    <w:p w:rsidR="00604B3A" w:rsidRPr="007F072A" w:rsidRDefault="00604B3A" w:rsidP="007F072A">
      <w:bookmarkStart w:id="296" w:name="_Toc175561917"/>
    </w:p>
    <w:p w:rsidR="00604B3A" w:rsidRPr="002A6A2C" w:rsidRDefault="00604B3A" w:rsidP="0040297C">
      <w:pPr>
        <w:pStyle w:val="Heading2"/>
      </w:pPr>
      <w:bookmarkStart w:id="297" w:name="_Toc265829245"/>
      <w:r>
        <w:t>Field Form Handling P</w:t>
      </w:r>
      <w:r w:rsidRPr="002A6A2C">
        <w:t>rocedures</w:t>
      </w:r>
      <w:bookmarkEnd w:id="296"/>
      <w:bookmarkEnd w:id="297"/>
    </w:p>
    <w:p w:rsidR="00604B3A" w:rsidRDefault="00604B3A" w:rsidP="003718CD">
      <w:r>
        <w:t xml:space="preserve">As the field data forms are part of the permanent record for project data, they should be handled in a way that preserves their future interpretability and information content. </w:t>
      </w:r>
      <w:r w:rsidRPr="00E936C4">
        <w:t>To minimize the possibility of data loss, hardcopy data forms</w:t>
      </w:r>
      <w:r>
        <w:t xml:space="preserve"> and </w:t>
      </w:r>
      <w:r w:rsidRPr="00E936C4">
        <w:t xml:space="preserve">field notebooks should be stored in a well organized fashion in a secure location, with photocopies or duplicates stored in a separate location (e.g., on the PACN </w:t>
      </w:r>
      <w:r w:rsidR="00517A03" w:rsidRPr="00E936C4">
        <w:t>data server</w:t>
      </w:r>
      <w:r w:rsidRPr="00E936C4">
        <w:t>).</w:t>
      </w:r>
      <w:r w:rsidRPr="0091087F">
        <w:t xml:space="preserve"> </w:t>
      </w:r>
      <w:r>
        <w:t xml:space="preserve">Refer to </w:t>
      </w:r>
      <w:r w:rsidRPr="00854EEA">
        <w:t>SOP #13 “Field Form Handling Procedures”</w:t>
      </w:r>
      <w:r w:rsidRPr="00854EEA">
        <w:rPr>
          <w:b/>
        </w:rPr>
        <w:t xml:space="preserve"> </w:t>
      </w:r>
      <w:r w:rsidRPr="00854EEA">
        <w:t>for more details.</w:t>
      </w:r>
      <w:r>
        <w:t xml:space="preserve"> </w:t>
      </w:r>
    </w:p>
    <w:p w:rsidR="00604B3A" w:rsidRDefault="00604B3A" w:rsidP="003718CD"/>
    <w:p w:rsidR="00604B3A" w:rsidRDefault="00604B3A" w:rsidP="001E34B7">
      <w:r>
        <w:t>If data loggers or PDAs are used to collect data, then the field crew should back up data in the field at least once a day on an extra memory card. Data files should then be uploaded to a computer and backed up as soon as practical after leaving the field. A hard-copy of the PDA dataset should be printed and stored following the procedures developed for field data sheets.</w:t>
      </w:r>
    </w:p>
    <w:p w:rsidR="00604B3A" w:rsidRPr="007F072A" w:rsidRDefault="00604B3A" w:rsidP="007F072A">
      <w:bookmarkStart w:id="298" w:name="_Toc175561918"/>
    </w:p>
    <w:p w:rsidR="00604B3A" w:rsidRPr="00C94BAB" w:rsidRDefault="00604B3A" w:rsidP="007F072A">
      <w:pPr>
        <w:pStyle w:val="NTR-2ndOrder"/>
      </w:pPr>
      <w:bookmarkStart w:id="299" w:name="_Toc265829246"/>
      <w:bookmarkStart w:id="300" w:name="_Toc296323171"/>
      <w:r w:rsidRPr="00C94BAB">
        <w:t>Image Handling Procedures</w:t>
      </w:r>
      <w:bookmarkEnd w:id="298"/>
      <w:bookmarkEnd w:id="299"/>
      <w:bookmarkEnd w:id="300"/>
    </w:p>
    <w:p w:rsidR="00604B3A" w:rsidRDefault="00604B3A" w:rsidP="003718CD">
      <w:r>
        <w:t xml:space="preserve">Photographic images should also be handled and processed with care. Refer to </w:t>
      </w:r>
      <w:r w:rsidRPr="00854EEA">
        <w:t>SOP #14 “Managing Photographic Images”</w:t>
      </w:r>
      <w:r>
        <w:t xml:space="preserve"> for details on how to handle and manage these files.</w:t>
      </w:r>
    </w:p>
    <w:p w:rsidR="00604B3A" w:rsidRPr="007F072A" w:rsidRDefault="00604B3A" w:rsidP="007F072A">
      <w:bookmarkStart w:id="301" w:name="_Toc175561919"/>
    </w:p>
    <w:p w:rsidR="00604B3A" w:rsidRPr="00C94BAB" w:rsidRDefault="00604B3A" w:rsidP="007F072A">
      <w:pPr>
        <w:pStyle w:val="NTR-2ndOrder"/>
      </w:pPr>
      <w:bookmarkStart w:id="302" w:name="_Toc265829247"/>
      <w:bookmarkStart w:id="303" w:name="_Toc296323172"/>
      <w:r w:rsidRPr="00C94BAB">
        <w:t>GPS Data Procedures</w:t>
      </w:r>
      <w:bookmarkEnd w:id="301"/>
      <w:bookmarkEnd w:id="302"/>
      <w:bookmarkEnd w:id="303"/>
    </w:p>
    <w:p w:rsidR="00604B3A" w:rsidRPr="008E1565" w:rsidRDefault="00604B3A" w:rsidP="003718CD">
      <w:r>
        <w:t xml:space="preserve">The following general procedures should be followed for GPS data as described in </w:t>
      </w:r>
      <w:r w:rsidRPr="008E1565">
        <w:t xml:space="preserve">SOP #6 “Using GPS to Navigate and Mark Waypoints” and Appendix </w:t>
      </w:r>
      <w:r>
        <w:t>G</w:t>
      </w:r>
      <w:r w:rsidRPr="008E1565">
        <w:t xml:space="preserve"> “Yearly Project Task List”:</w:t>
      </w:r>
    </w:p>
    <w:p w:rsidR="00604B3A" w:rsidRDefault="00604B3A" w:rsidP="003718CD"/>
    <w:p w:rsidR="00604B3A" w:rsidRPr="008E1565" w:rsidRDefault="00604B3A" w:rsidP="005C54D0">
      <w:pPr>
        <w:numPr>
          <w:ilvl w:val="0"/>
          <w:numId w:val="5"/>
        </w:numPr>
      </w:pPr>
      <w:r>
        <w:t xml:space="preserve">GPS data should be downloaded by the field crew from the units at the end of each field trip (or daily if possible) and stored in the project workspace </w:t>
      </w:r>
      <w:r w:rsidRPr="008E1565">
        <w:t>(see SOP #12, “Workspace Setup and Project Records Management”).</w:t>
      </w:r>
    </w:p>
    <w:p w:rsidR="00604B3A" w:rsidRDefault="00604B3A" w:rsidP="005C54D0">
      <w:pPr>
        <w:numPr>
          <w:ilvl w:val="0"/>
          <w:numId w:val="5"/>
        </w:numPr>
      </w:pPr>
      <w:r>
        <w:t xml:space="preserve">Raw files should be sent to the </w:t>
      </w:r>
      <w:r w:rsidR="0064786C">
        <w:t>GIS specialist</w:t>
      </w:r>
      <w:r>
        <w:t xml:space="preserve"> for processing </w:t>
      </w:r>
      <w:r w:rsidR="00A01132">
        <w:t xml:space="preserve">(e.g., creating shape files for plot data points, access routes, opportunistic plant sightings) </w:t>
      </w:r>
      <w:r>
        <w:t xml:space="preserve">and differential correction </w:t>
      </w:r>
      <w:r w:rsidR="00A01132">
        <w:t>if applicable (e.g., Trimble)</w:t>
      </w:r>
      <w:r>
        <w:t>.</w:t>
      </w:r>
    </w:p>
    <w:p w:rsidR="00604B3A" w:rsidRDefault="00604B3A" w:rsidP="005C54D0">
      <w:pPr>
        <w:numPr>
          <w:ilvl w:val="0"/>
          <w:numId w:val="5"/>
        </w:numPr>
      </w:pPr>
      <w:r>
        <w:t xml:space="preserve">The </w:t>
      </w:r>
      <w:r w:rsidR="0064786C">
        <w:t>GIS specialist</w:t>
      </w:r>
      <w:r>
        <w:t xml:space="preserve"> will process the raw GPS data and store the processed data in the project workspace.</w:t>
      </w:r>
    </w:p>
    <w:p w:rsidR="00604B3A" w:rsidRDefault="00604B3A" w:rsidP="005C54D0">
      <w:pPr>
        <w:numPr>
          <w:ilvl w:val="0"/>
          <w:numId w:val="5"/>
        </w:numPr>
      </w:pPr>
      <w:r>
        <w:t xml:space="preserve">The </w:t>
      </w:r>
      <w:r w:rsidR="0064786C">
        <w:t>GIS specialist</w:t>
      </w:r>
      <w:r>
        <w:t xml:space="preserve"> will upload corrected coordinate information into the database and create any GIS data sets.</w:t>
      </w:r>
    </w:p>
    <w:p w:rsidR="00604B3A" w:rsidRDefault="00604B3A" w:rsidP="003718CD"/>
    <w:p w:rsidR="00604B3A" w:rsidRDefault="00604B3A" w:rsidP="003718CD">
      <w:r>
        <w:lastRenderedPageBreak/>
        <w:t xml:space="preserve">The </w:t>
      </w:r>
      <w:r w:rsidR="00561520">
        <w:t xml:space="preserve">field leader </w:t>
      </w:r>
      <w:r>
        <w:t>should periodically review the processed GPS data to make sure that any problems are identified early on.</w:t>
      </w:r>
    </w:p>
    <w:p w:rsidR="006B52F0" w:rsidRPr="00B856B4" w:rsidRDefault="006B52F0" w:rsidP="003718CD"/>
    <w:p w:rsidR="00604B3A" w:rsidRDefault="00604B3A" w:rsidP="007F072A">
      <w:pPr>
        <w:pStyle w:val="NTR-2ndOrder"/>
      </w:pPr>
      <w:bookmarkStart w:id="304" w:name="_Toc175561920"/>
      <w:bookmarkStart w:id="305" w:name="_Toc265829248"/>
      <w:bookmarkStart w:id="306" w:name="_Toc296323173"/>
      <w:r>
        <w:t>Data Quality Review</w:t>
      </w:r>
      <w:bookmarkEnd w:id="304"/>
      <w:bookmarkEnd w:id="305"/>
      <w:bookmarkEnd w:id="306"/>
    </w:p>
    <w:p w:rsidR="00604B3A" w:rsidRDefault="00604B3A" w:rsidP="003718CD">
      <w:r>
        <w:t xml:space="preserve">After the data have been entered and processed, they need to be reviewed by the </w:t>
      </w:r>
      <w:r w:rsidR="008D6A51">
        <w:t>project lead</w:t>
      </w:r>
      <w:r>
        <w:t xml:space="preserve"> for quality, completeness, and logical consistency. The working database application facilitates this process by showing the results of pre-built queries that check for data integrity, data outliers, missing values, and illogical values. The user may then fix these problems and document the fixes. Not all errors and inconsistencies can be fixed, in which case a description of the resulting errors and why edits were not made is then documented and included in the metadata and certification report (see Metadata Procedures and Data Certification and Delivery, and </w:t>
      </w:r>
      <w:r w:rsidRPr="00056AFE">
        <w:t xml:space="preserve">SOP #16: </w:t>
      </w:r>
      <w:r>
        <w:t>“</w:t>
      </w:r>
      <w:r w:rsidRPr="00056AFE">
        <w:t>Data Quality Review and Certification</w:t>
      </w:r>
      <w:r>
        <w:t>”</w:t>
      </w:r>
      <w:r w:rsidRPr="00056AFE">
        <w:t>).</w:t>
      </w:r>
    </w:p>
    <w:p w:rsidR="00604B3A" w:rsidRPr="007F072A" w:rsidRDefault="00604B3A" w:rsidP="007F072A">
      <w:bookmarkStart w:id="307" w:name="_Toc175561921"/>
    </w:p>
    <w:p w:rsidR="00604B3A" w:rsidRPr="0035637B" w:rsidRDefault="00604B3A" w:rsidP="007F072A">
      <w:pPr>
        <w:pStyle w:val="NTR-2ndOrder"/>
      </w:pPr>
      <w:bookmarkStart w:id="308" w:name="_Toc265829249"/>
      <w:bookmarkStart w:id="309" w:name="_Toc296323174"/>
      <w:r w:rsidRPr="0035637B">
        <w:t>Data edits after certification</w:t>
      </w:r>
      <w:bookmarkEnd w:id="307"/>
      <w:bookmarkEnd w:id="308"/>
      <w:bookmarkEnd w:id="309"/>
    </w:p>
    <w:p w:rsidR="00604B3A" w:rsidRDefault="00604B3A" w:rsidP="003718CD">
      <w:r>
        <w:t xml:space="preserve">Due to the high volume of data changes and/or corrections during data entry, it is not efficient to log all changes until after data are certified and uploaded into the master database. Prior to certification, daily backups of the working database provide a crude means of restoring data to the previous day’s state. After certification, </w:t>
      </w:r>
      <w:r w:rsidRPr="008E2A08">
        <w:t>all data edits in the master database are tracked in an edit log</w:t>
      </w:r>
      <w:r>
        <w:t xml:space="preserve"> (refer to </w:t>
      </w:r>
      <w:r w:rsidRPr="00056AFE">
        <w:t xml:space="preserve">Appendix </w:t>
      </w:r>
      <w:r>
        <w:t>F</w:t>
      </w:r>
      <w:r w:rsidRPr="00056AFE">
        <w:t xml:space="preserve"> </w:t>
      </w:r>
      <w:r>
        <w:t>“</w:t>
      </w:r>
      <w:r w:rsidRPr="00056AFE">
        <w:t>Database Documentation</w:t>
      </w:r>
      <w:r>
        <w:t>”</w:t>
      </w:r>
      <w:r w:rsidRPr="00056AFE">
        <w:t>)</w:t>
      </w:r>
      <w:r>
        <w:t xml:space="preserve"> so that future data users will be aware of changes made after certification. In case future users need to restore data to the certified version, a separate, read-only copy of the original, certified data for each year is also retained in the PACN Digital Library (refer to </w:t>
      </w:r>
      <w:r w:rsidRPr="00056AFE">
        <w:t xml:space="preserve">SOP </w:t>
      </w:r>
      <w:r>
        <w:t>#</w:t>
      </w:r>
      <w:r w:rsidRPr="00056AFE">
        <w:t>19</w:t>
      </w:r>
      <w:r>
        <w:t>:</w:t>
      </w:r>
      <w:r w:rsidRPr="00056AFE">
        <w:t xml:space="preserve"> </w:t>
      </w:r>
      <w:r>
        <w:t>“</w:t>
      </w:r>
      <w:r w:rsidRPr="00056AFE">
        <w:t>Product Delivery Specifications</w:t>
      </w:r>
      <w:r>
        <w:t xml:space="preserve"> and Schedule”</w:t>
      </w:r>
      <w:r w:rsidRPr="00056AFE">
        <w:t>).</w:t>
      </w:r>
    </w:p>
    <w:p w:rsidR="00604B3A" w:rsidRPr="007F072A" w:rsidRDefault="00604B3A" w:rsidP="007F072A">
      <w:bookmarkStart w:id="310" w:name="_Toc175561922"/>
    </w:p>
    <w:p w:rsidR="00604B3A" w:rsidRPr="0035637B" w:rsidRDefault="00604B3A" w:rsidP="007F072A">
      <w:pPr>
        <w:pStyle w:val="NTR-2ndOrder"/>
      </w:pPr>
      <w:bookmarkStart w:id="311" w:name="_Toc265829250"/>
      <w:bookmarkStart w:id="312" w:name="_Toc296323175"/>
      <w:r w:rsidRPr="0035637B">
        <w:t>Geospatial data</w:t>
      </w:r>
      <w:bookmarkEnd w:id="310"/>
      <w:bookmarkEnd w:id="311"/>
      <w:bookmarkEnd w:id="312"/>
    </w:p>
    <w:p w:rsidR="00604B3A" w:rsidRDefault="00604B3A" w:rsidP="003718CD">
      <w:r>
        <w:t xml:space="preserve">The </w:t>
      </w:r>
      <w:r w:rsidR="008D6A51">
        <w:t>project lead</w:t>
      </w:r>
      <w:r>
        <w:t xml:space="preserve"> and </w:t>
      </w:r>
      <w:r w:rsidR="0064786C">
        <w:t>GIS specialist</w:t>
      </w:r>
      <w:r>
        <w:t xml:space="preserve"> may work together to review the surveyed coordinates and other geospatial data for accuracy. The purpose of this joint review is to make sure that geospatial data are complete and reasonably accurate and also to determine which coordinates will be used for subsequent mapping and field work.</w:t>
      </w:r>
    </w:p>
    <w:p w:rsidR="00604B3A" w:rsidRDefault="00604B3A" w:rsidP="003718CD"/>
    <w:p w:rsidR="00604B3A" w:rsidRDefault="00604B3A" w:rsidP="007F072A">
      <w:pPr>
        <w:pStyle w:val="NTR-2ndOrder"/>
      </w:pPr>
      <w:bookmarkStart w:id="313" w:name="_Toc175561923"/>
      <w:bookmarkStart w:id="314" w:name="_Toc265829251"/>
      <w:bookmarkStart w:id="315" w:name="_Toc296323176"/>
      <w:r w:rsidRPr="00C94BAB">
        <w:t>Metadata Documentation Procedures</w:t>
      </w:r>
      <w:bookmarkEnd w:id="313"/>
      <w:bookmarkEnd w:id="314"/>
      <w:bookmarkEnd w:id="315"/>
    </w:p>
    <w:p w:rsidR="00604B3A" w:rsidRDefault="00604B3A" w:rsidP="003718CD">
      <w:r>
        <w:t>Data documentation is a critical step toward ensuring that data sets are usable for their intended purposes well into the future. This involves the development of metadata, which can be defined as structured information about the content, quality, condition, and other characteristics of a given data set, both tabular and spatial. Additionally, metadata provide the means to catalog and search among data sets, thus making them available to a broad range of potential data users. Metadata for all PACN monitoring data will conform to Federal Geographic Data Committee (FGDC) guidelines and will contain all components of supporting information such that the data may be confidently manipulated, analyzed, and synthesized. In terms of spatial data the ArcCatalog application along with NPS Metadata Tools &amp; Editor should be used for metadata management.</w:t>
      </w:r>
    </w:p>
    <w:p w:rsidR="00604B3A" w:rsidRDefault="00604B3A" w:rsidP="003718CD"/>
    <w:p w:rsidR="00604B3A" w:rsidRDefault="00604B3A" w:rsidP="003718CD">
      <w:r>
        <w:t xml:space="preserve">At the conclusion of the field season (according to the schedule in </w:t>
      </w:r>
      <w:r w:rsidRPr="002815EC">
        <w:t xml:space="preserve">Appendix </w:t>
      </w:r>
      <w:r>
        <w:t>G</w:t>
      </w:r>
      <w:r w:rsidRPr="002815EC">
        <w:t xml:space="preserve"> </w:t>
      </w:r>
      <w:r>
        <w:t>“</w:t>
      </w:r>
      <w:r w:rsidRPr="002815EC">
        <w:t>Yearly Project Task List</w:t>
      </w:r>
      <w:r>
        <w:t xml:space="preserve">”), the </w:t>
      </w:r>
      <w:r w:rsidR="008D6A51">
        <w:t>project lead</w:t>
      </w:r>
      <w:r>
        <w:t xml:space="preserve"> will be responsible for providing a completed, up-to-date metadata interview form to the </w:t>
      </w:r>
      <w:r w:rsidR="0064786C">
        <w:t>data manager</w:t>
      </w:r>
      <w:r>
        <w:t xml:space="preserve">. The </w:t>
      </w:r>
      <w:r w:rsidR="0064786C">
        <w:t>data manager</w:t>
      </w:r>
      <w:r>
        <w:t xml:space="preserve"> and </w:t>
      </w:r>
      <w:r w:rsidR="0064786C">
        <w:t>GIS specialist</w:t>
      </w:r>
      <w:r>
        <w:t xml:space="preserve"> will facilitate metadata development by consulting on the use of the metadata interview form, by creating and parsing metadata records from the information in the interview form and by posting such </w:t>
      </w:r>
      <w:r w:rsidRPr="002815EC">
        <w:t xml:space="preserve">records to </w:t>
      </w:r>
      <w:r w:rsidRPr="002815EC">
        <w:lastRenderedPageBreak/>
        <w:t>national clearinghouses</w:t>
      </w:r>
      <w:r>
        <w:t xml:space="preserve">. </w:t>
      </w:r>
      <w:r w:rsidRPr="002815EC">
        <w:t>Refer to SOP #17</w:t>
      </w:r>
      <w:r>
        <w:t xml:space="preserve"> “</w:t>
      </w:r>
      <w:r w:rsidRPr="002815EC">
        <w:t>Metadata Development</w:t>
      </w:r>
      <w:r>
        <w:t>”</w:t>
      </w:r>
      <w:r w:rsidRPr="002815EC">
        <w:t xml:space="preserve"> for</w:t>
      </w:r>
      <w:r>
        <w:t xml:space="preserve"> </w:t>
      </w:r>
      <w:r w:rsidR="00B93828">
        <w:t xml:space="preserve">location of the interview forms and </w:t>
      </w:r>
      <w:r>
        <w:t>specific instructions.</w:t>
      </w:r>
    </w:p>
    <w:p w:rsidR="00604B3A" w:rsidRDefault="00604B3A" w:rsidP="003718CD"/>
    <w:p w:rsidR="00604B3A" w:rsidRDefault="00604B3A" w:rsidP="007F072A">
      <w:pPr>
        <w:pStyle w:val="NTR-2ndOrder"/>
      </w:pPr>
      <w:bookmarkStart w:id="316" w:name="_Toc175561924"/>
      <w:bookmarkStart w:id="317" w:name="_Toc265829252"/>
      <w:bookmarkStart w:id="318" w:name="_Toc296323177"/>
      <w:r>
        <w:t>Data Certification and Delivery</w:t>
      </w:r>
      <w:bookmarkEnd w:id="316"/>
      <w:bookmarkEnd w:id="317"/>
      <w:bookmarkEnd w:id="318"/>
    </w:p>
    <w:p w:rsidR="00604B3A" w:rsidRDefault="00604B3A" w:rsidP="00A46756">
      <w:r>
        <w:t>Data certification is a benchmark in the project information management process that indicates that: 1) the data are complete for the period of record; 2) they have undergone and passed the quality assurance checks (Quality Review); and 3) that they are appropriately documented and in a condition for archiving, posting and distribution as appropriate. Certification is not intended to imply that the data are completely free of errors or inconsistencies which may or may not have been detected during quality assurance reviews.</w:t>
      </w:r>
    </w:p>
    <w:p w:rsidR="00604B3A" w:rsidRDefault="00604B3A" w:rsidP="00A46756"/>
    <w:p w:rsidR="00604B3A" w:rsidRDefault="00604B3A" w:rsidP="00577158">
      <w:pPr>
        <w:autoSpaceDE w:val="0"/>
        <w:autoSpaceDN w:val="0"/>
        <w:adjustRightInd w:val="0"/>
      </w:pPr>
      <w:r>
        <w:t xml:space="preserve">To ensure that only quality data are included in reports and other project deliverables, the data certification step is an annual requirement for all tabular and spatial data. The </w:t>
      </w:r>
      <w:r w:rsidR="008D6A51">
        <w:t>project lead</w:t>
      </w:r>
      <w:r>
        <w:t xml:space="preserve"> is primarily responsible for completing a PACN Project Data Certification Form, available </w:t>
      </w:r>
      <w:r w:rsidRPr="00577158">
        <w:t xml:space="preserve">from the </w:t>
      </w:r>
      <w:r w:rsidR="0064786C">
        <w:t>data manager</w:t>
      </w:r>
      <w:r w:rsidRPr="00577158">
        <w:t xml:space="preserve"> or</w:t>
      </w:r>
      <w:r>
        <w:t xml:space="preserve"> on the PACN website. This brief form should be submitted with the certified data according to the timeline in </w:t>
      </w:r>
      <w:r w:rsidRPr="00A46756">
        <w:rPr>
          <w:bCs/>
        </w:rPr>
        <w:t xml:space="preserve">Appendix </w:t>
      </w:r>
      <w:r>
        <w:rPr>
          <w:bCs/>
        </w:rPr>
        <w:t>G</w:t>
      </w:r>
      <w:r w:rsidRPr="00A46756">
        <w:rPr>
          <w:bCs/>
        </w:rPr>
        <w:t xml:space="preserve"> “Yearly Project Task List”</w:t>
      </w:r>
      <w:r>
        <w:t xml:space="preserve">. Refer to </w:t>
      </w:r>
      <w:r w:rsidRPr="00A46756">
        <w:rPr>
          <w:bCs/>
        </w:rPr>
        <w:t>SOP #16 “Data Quality Review and Certification”</w:t>
      </w:r>
      <w:r>
        <w:t xml:space="preserve"> and </w:t>
      </w:r>
      <w:r w:rsidRPr="00A46756">
        <w:rPr>
          <w:bCs/>
        </w:rPr>
        <w:t>SOP #19 “Product Delivery Specifications</w:t>
      </w:r>
      <w:r>
        <w:rPr>
          <w:bCs/>
        </w:rPr>
        <w:t xml:space="preserve"> and Schedule</w:t>
      </w:r>
      <w:r w:rsidRPr="00A46756">
        <w:rPr>
          <w:bCs/>
        </w:rPr>
        <w:t>”</w:t>
      </w:r>
      <w:r>
        <w:t xml:space="preserve"> for specific instructions.</w:t>
      </w:r>
    </w:p>
    <w:p w:rsidR="00604B3A" w:rsidRPr="007F072A" w:rsidRDefault="00604B3A" w:rsidP="007F072A"/>
    <w:p w:rsidR="00604B3A" w:rsidRPr="00C94BAB" w:rsidRDefault="00604B3A" w:rsidP="007F072A">
      <w:pPr>
        <w:pStyle w:val="NTR-2ndOrder"/>
      </w:pPr>
      <w:bookmarkStart w:id="319" w:name="_Toc175561925"/>
      <w:bookmarkStart w:id="320" w:name="_Toc265829253"/>
      <w:bookmarkStart w:id="321" w:name="_Toc296323178"/>
      <w:r w:rsidRPr="00C94BAB">
        <w:t>Data Analysis</w:t>
      </w:r>
      <w:bookmarkEnd w:id="319"/>
      <w:bookmarkEnd w:id="320"/>
      <w:bookmarkEnd w:id="321"/>
    </w:p>
    <w:p w:rsidR="00604B3A" w:rsidRDefault="00604B3A" w:rsidP="003718CD">
      <w:r>
        <w:t xml:space="preserve">Refer to </w:t>
      </w:r>
      <w:r w:rsidRPr="002815EC">
        <w:t xml:space="preserve">Appendix </w:t>
      </w:r>
      <w:r>
        <w:t>G</w:t>
      </w:r>
      <w:r w:rsidRPr="002815EC">
        <w:t xml:space="preserve"> “Yearly Project Task List” for</w:t>
      </w:r>
      <w:r>
        <w:t xml:space="preserve"> the specific analysis tasks and their timing, and to </w:t>
      </w:r>
      <w:r w:rsidRPr="002815EC">
        <w:t>SOP #21 “Data Analysis”</w:t>
      </w:r>
      <w:r>
        <w:rPr>
          <w:b/>
        </w:rPr>
        <w:t xml:space="preserve"> </w:t>
      </w:r>
      <w:r w:rsidRPr="002815EC">
        <w:t>for</w:t>
      </w:r>
      <w:r>
        <w:t xml:space="preserve"> a more detailed description of analytical procedures.</w:t>
      </w:r>
    </w:p>
    <w:p w:rsidR="00604B3A" w:rsidRDefault="00604B3A" w:rsidP="002815EC"/>
    <w:p w:rsidR="00604B3A" w:rsidRDefault="00604B3A" w:rsidP="00AA0684">
      <w:r>
        <w:t xml:space="preserve">As part of the overall database design, the </w:t>
      </w:r>
      <w:r w:rsidR="008D6A51">
        <w:t>project lead</w:t>
      </w:r>
      <w:r>
        <w:t xml:space="preserve"> and </w:t>
      </w:r>
      <w:r w:rsidR="0064786C">
        <w:t>data manager</w:t>
      </w:r>
      <w:r>
        <w:t xml:space="preserve"> will work together to develop a series of summary queries and tools designed to prepare the data for analysis and reporting. Some of these tools will produce summarized information that goes directly into reports, while other tools will provide data in the proper format for analysis. For instance, prior to running an analysis on percent cover for a given understory species the point-intercept data needs to be converted from the number of hits along three transects into a percent value. Database queries will handle this type of conversion and tabulation, while statistical software such as SAS or SPlus will be used for more advanced analyses.</w:t>
      </w:r>
    </w:p>
    <w:p w:rsidR="00604B3A" w:rsidRDefault="00604B3A" w:rsidP="002815EC"/>
    <w:p w:rsidR="00604B3A" w:rsidRDefault="00604B3A" w:rsidP="002815EC">
      <w:r>
        <w:t xml:space="preserve">Using the raw certified data as well as database query results, the </w:t>
      </w:r>
      <w:r w:rsidR="008D6A51">
        <w:t>project lead</w:t>
      </w:r>
      <w:r>
        <w:t xml:space="preserve"> will perform two general types of analysis at the end of the field season: summary statistics and trend analysis. Chapter 5 outlines</w:t>
      </w:r>
      <w:r w:rsidR="007B2533">
        <w:t xml:space="preserve"> the roles of the </w:t>
      </w:r>
      <w:r w:rsidR="008D6A51">
        <w:t>project lead</w:t>
      </w:r>
      <w:r w:rsidR="007B2533">
        <w:t xml:space="preserve"> and the </w:t>
      </w:r>
      <w:r w:rsidR="0064786C">
        <w:t>data manager</w:t>
      </w:r>
      <w:r w:rsidR="007B2533">
        <w:t xml:space="preserve">. </w:t>
      </w:r>
      <w:r>
        <w:t xml:space="preserve">In short, the </w:t>
      </w:r>
      <w:r w:rsidR="0064786C">
        <w:t>data manager</w:t>
      </w:r>
      <w:r>
        <w:t xml:space="preserve"> is responsible for query design and writing database routines, while the </w:t>
      </w:r>
      <w:r w:rsidR="008D6A51">
        <w:t>project lead</w:t>
      </w:r>
      <w:r>
        <w:t xml:space="preserve"> will use the extracted data to run analyses</w:t>
      </w:r>
      <w:r w:rsidR="007B2533">
        <w:t xml:space="preserve">. </w:t>
      </w:r>
      <w:r>
        <w:t xml:space="preserve">As outlined in SOP #21 the </w:t>
      </w:r>
      <w:r w:rsidR="008D6A51">
        <w:t>project lead</w:t>
      </w:r>
      <w:r>
        <w:t xml:space="preserve"> will compute summary statistics (means, variances, confidence intervals, etc.) for each of the </w:t>
      </w:r>
      <w:r w:rsidR="007B2533">
        <w:t xml:space="preserve">vegetation attributes </w:t>
      </w:r>
      <w:r>
        <w:t xml:space="preserve">measured. Depending on the attribute, these statistics are aggregated across all species or grouped by life form (i.e., tree, shrub, fern, herbaceous), native, nonnative, and/or individual species. In some instances the summary statistics are broken down by percent (e.g., for large trees, the percent of trees with and without damage is computed). </w:t>
      </w:r>
    </w:p>
    <w:p w:rsidR="00604B3A" w:rsidRDefault="00604B3A" w:rsidP="002815EC"/>
    <w:p w:rsidR="00604B3A" w:rsidRDefault="00604B3A" w:rsidP="002815EC">
      <w:r>
        <w:t xml:space="preserve">In terms of detecting change, two distinct types of analysis will be pursued. For presence/absence data, changes over time in the presence/absence values for a specific species will be evaluated using a chi-square test or McNemar’s test of symmetry. </w:t>
      </w:r>
      <w:r w:rsidR="007B2533">
        <w:t xml:space="preserve">For the other </w:t>
      </w:r>
      <w:r w:rsidR="00672634">
        <w:t xml:space="preserve">vegetation </w:t>
      </w:r>
      <w:r w:rsidR="007B2533">
        <w:t xml:space="preserve">data collected, </w:t>
      </w:r>
      <w:r w:rsidR="007B2533">
        <w:lastRenderedPageBreak/>
        <w:t>changes over time will be evaluated using a paired t-test, repeated measures ANOVA, or a generalized linear model</w:t>
      </w:r>
      <w:r w:rsidR="00672634">
        <w:t xml:space="preserve"> </w:t>
      </w:r>
      <w:r w:rsidR="007B2533">
        <w:t xml:space="preserve">following the methodology described by Schneider </w:t>
      </w:r>
      <w:r w:rsidR="00246D6B">
        <w:fldChar w:fldCharType="begin"/>
      </w:r>
      <w:r w:rsidR="00055DE6">
        <w:instrText xml:space="preserve"> ADDIN EN.CITE &lt;EndNote&gt;&lt;Cite ExcludeAuth="1"&gt;&lt;Author&gt;Schneider&lt;/Author&gt;&lt;Year&gt;2007&lt;/Year&gt;&lt;RecNum&gt;335&lt;/RecNum&gt;&lt;DisplayText&gt;(2007)&lt;/DisplayText&gt;&lt;record&gt;&lt;rec-number&gt;335&lt;/rec-number&gt;&lt;foreign-keys&gt;&lt;key app="EN" db-id="29wd9fdxkttawpevre3ptatrsdx2se0wz5da"&gt;335&lt;/key&gt;&lt;/foreign-keys&gt;&lt;ref-type name="Report"&gt;27&lt;/ref-type&gt;&lt;contributors&gt;&lt;authors&gt;&lt;author&gt;Schneider, David&lt;/author&gt;&lt;/authors&gt;&lt;/contributors&gt;&lt;titles&gt;&lt;title&gt;Example of Generalized Model (GzLM) Using Splus&lt;/title&gt;&lt;/titles&gt;&lt;dates&gt;&lt;year&gt;2007&lt;/year&gt;&lt;/dates&gt;&lt;pub-location&gt;Hawaii National Park, HI&lt;/pub-location&gt;&lt;publisher&gt;Unpublished Report. Prepared for National Park Service, Pacific Island Network&lt;/publisher&gt;&lt;urls&gt;&lt;/urls&gt;&lt;/record&gt;&lt;/Cite&gt;&lt;/EndNote&gt;</w:instrText>
      </w:r>
      <w:r w:rsidR="00246D6B">
        <w:fldChar w:fldCharType="separate"/>
      </w:r>
      <w:r w:rsidR="00AD2E61">
        <w:rPr>
          <w:noProof/>
        </w:rPr>
        <w:t>(2007)</w:t>
      </w:r>
      <w:r w:rsidR="00246D6B">
        <w:fldChar w:fldCharType="end"/>
      </w:r>
      <w:r w:rsidR="007B2533">
        <w:t xml:space="preserve">. </w:t>
      </w:r>
      <w:r>
        <w:t xml:space="preserve">SOP #21 provides further details </w:t>
      </w:r>
      <w:r w:rsidR="003835B6">
        <w:t xml:space="preserve">including summary statistics and trend analysis procedures for each measured </w:t>
      </w:r>
      <w:r>
        <w:t>vegetation attribute.</w:t>
      </w:r>
    </w:p>
    <w:p w:rsidR="00604B3A" w:rsidRDefault="00604B3A" w:rsidP="00E71169">
      <w:pPr>
        <w:pStyle w:val="TableCaptionBold"/>
      </w:pPr>
    </w:p>
    <w:p w:rsidR="00604B3A" w:rsidRPr="00C94BAB" w:rsidRDefault="00604B3A" w:rsidP="007F072A">
      <w:pPr>
        <w:pStyle w:val="NTR-2ndOrder"/>
      </w:pPr>
      <w:bookmarkStart w:id="322" w:name="_Toc175561926"/>
      <w:bookmarkStart w:id="323" w:name="_Toc265829254"/>
      <w:bookmarkStart w:id="324" w:name="_Toc296323179"/>
      <w:r w:rsidRPr="00C94BAB">
        <w:t>Reporting and Product Development</w:t>
      </w:r>
      <w:bookmarkEnd w:id="322"/>
      <w:bookmarkEnd w:id="323"/>
      <w:bookmarkEnd w:id="324"/>
    </w:p>
    <w:p w:rsidR="00604B3A" w:rsidRDefault="00604B3A" w:rsidP="003718CD">
      <w:r w:rsidRPr="004475A4">
        <w:t xml:space="preserve">Refer to Appendix </w:t>
      </w:r>
      <w:r>
        <w:t>G</w:t>
      </w:r>
      <w:r w:rsidRPr="004475A4">
        <w:t xml:space="preserve"> “Yearly Project Task List” and SOP #</w:t>
      </w:r>
      <w:r>
        <w:t>19</w:t>
      </w:r>
      <w:r w:rsidRPr="004475A4">
        <w:t xml:space="preserve"> “Product Delivery Specifications</w:t>
      </w:r>
      <w:r>
        <w:t xml:space="preserve"> and Schedule</w:t>
      </w:r>
      <w:r w:rsidRPr="004475A4">
        <w:t>”</w:t>
      </w:r>
      <w:r>
        <w:t xml:space="preserve"> for the complete schedule for project reports and other deliverables and the people responsible for them. Detailed reporting guidelines and table structures are provided </w:t>
      </w:r>
      <w:r w:rsidRPr="00171BD2">
        <w:t>in SOP #22 “Reporting</w:t>
      </w:r>
      <w:r w:rsidR="0069551B">
        <w:t>.</w:t>
      </w:r>
      <w:r w:rsidRPr="00171BD2">
        <w:t>”</w:t>
      </w:r>
    </w:p>
    <w:p w:rsidR="00604B3A" w:rsidRPr="007F072A" w:rsidRDefault="00604B3A" w:rsidP="007F072A">
      <w:bookmarkStart w:id="325" w:name="_Toc175561927"/>
    </w:p>
    <w:p w:rsidR="00604B3A" w:rsidRPr="00C94BAB" w:rsidRDefault="00604B3A" w:rsidP="007F072A">
      <w:pPr>
        <w:pStyle w:val="NTR-3rdOrder"/>
      </w:pPr>
      <w:bookmarkStart w:id="326" w:name="_Toc265829255"/>
      <w:bookmarkStart w:id="327" w:name="_Toc296323180"/>
      <w:r w:rsidRPr="00C94BAB">
        <w:t>Report content</w:t>
      </w:r>
      <w:bookmarkEnd w:id="325"/>
      <w:bookmarkEnd w:id="326"/>
      <w:bookmarkEnd w:id="327"/>
    </w:p>
    <w:p w:rsidR="00604B3A" w:rsidRDefault="00604B3A" w:rsidP="003718CD">
      <w:r>
        <w:t>A summary report will be produced annually, with a more detailed report produced every five years. The annual report focuses on the current year’s monitoring effort and results, while the five-year report brings together five years of results at the close of each complete monitoring cycle. The annual report should:</w:t>
      </w:r>
    </w:p>
    <w:p w:rsidR="00604B3A" w:rsidRDefault="00604B3A" w:rsidP="003718CD"/>
    <w:p w:rsidR="00604B3A" w:rsidRDefault="00604B3A" w:rsidP="005C54D0">
      <w:pPr>
        <w:numPr>
          <w:ilvl w:val="0"/>
          <w:numId w:val="6"/>
        </w:numPr>
      </w:pPr>
      <w:r>
        <w:t>List project personnel and their roles.</w:t>
      </w:r>
    </w:p>
    <w:p w:rsidR="00604B3A" w:rsidRDefault="00604B3A" w:rsidP="005C54D0">
      <w:pPr>
        <w:numPr>
          <w:ilvl w:val="0"/>
          <w:numId w:val="6"/>
        </w:numPr>
      </w:pPr>
      <w:r>
        <w:t>List sampling frames and plots completed during the current year.</w:t>
      </w:r>
    </w:p>
    <w:p w:rsidR="00604B3A" w:rsidRDefault="00604B3A" w:rsidP="005C54D0">
      <w:pPr>
        <w:numPr>
          <w:ilvl w:val="0"/>
          <w:numId w:val="6"/>
        </w:numPr>
      </w:pPr>
      <w:r>
        <w:t>Provide a map (one per sampling frame) and brief discussion of the plots sampled during the current year.</w:t>
      </w:r>
    </w:p>
    <w:p w:rsidR="00604B3A" w:rsidRDefault="00604B3A" w:rsidP="005C54D0">
      <w:pPr>
        <w:numPr>
          <w:ilvl w:val="0"/>
          <w:numId w:val="6"/>
        </w:numPr>
      </w:pPr>
      <w:r>
        <w:t>Present summary statistics for all vegetation parameters outlined in SOP #21</w:t>
      </w:r>
    </w:p>
    <w:p w:rsidR="00604B3A" w:rsidRDefault="00604B3A" w:rsidP="005C54D0">
      <w:pPr>
        <w:numPr>
          <w:ilvl w:val="0"/>
          <w:numId w:val="6"/>
        </w:numPr>
      </w:pPr>
      <w:r>
        <w:t xml:space="preserve">Provide trend analysis results </w:t>
      </w:r>
      <w:r w:rsidR="00765268">
        <w:t xml:space="preserve">including when management trigger points were exceeded </w:t>
      </w:r>
      <w:r>
        <w:t>for parameters with multiple years of data for communities sampled during the current year.</w:t>
      </w:r>
    </w:p>
    <w:p w:rsidR="00604B3A" w:rsidRDefault="00604B3A" w:rsidP="005C54D0">
      <w:pPr>
        <w:numPr>
          <w:ilvl w:val="0"/>
          <w:numId w:val="6"/>
        </w:numPr>
      </w:pPr>
      <w:r>
        <w:t>Identify any data quality concerns and/or deviations from protocols that affect data quality and interpretability.</w:t>
      </w:r>
    </w:p>
    <w:p w:rsidR="00604B3A" w:rsidRDefault="00604B3A" w:rsidP="003718CD"/>
    <w:p w:rsidR="00604B3A" w:rsidRDefault="00604B3A" w:rsidP="003718CD">
      <w:r>
        <w:t xml:space="preserve">A more comprehensive analysis and report </w:t>
      </w:r>
      <w:r w:rsidR="00A01132">
        <w:t xml:space="preserve">will </w:t>
      </w:r>
      <w:r>
        <w:t xml:space="preserve">be produced every five years after each round of cycling (i.e., after each selected park and community is sampled). </w:t>
      </w:r>
      <w:r w:rsidRPr="000E63AD">
        <w:t>In addition to the above, the five-year report should also</w:t>
      </w:r>
      <w:r>
        <w:t>:</w:t>
      </w:r>
    </w:p>
    <w:p w:rsidR="00604B3A" w:rsidRDefault="00604B3A" w:rsidP="003718CD"/>
    <w:p w:rsidR="00604B3A" w:rsidRDefault="00604B3A" w:rsidP="005C54D0">
      <w:pPr>
        <w:numPr>
          <w:ilvl w:val="0"/>
          <w:numId w:val="7"/>
        </w:numPr>
      </w:pPr>
      <w:r>
        <w:t xml:space="preserve">Summarize the annual results by plant community and park, allowing for comparisons between the communities and parks (e.g., how do wet forest vegetation attributes vary from one park to the next and how do various vegetation parameters vary from one community to another). </w:t>
      </w:r>
    </w:p>
    <w:p w:rsidR="00604B3A" w:rsidRDefault="00604B3A" w:rsidP="005C54D0">
      <w:pPr>
        <w:numPr>
          <w:ilvl w:val="0"/>
          <w:numId w:val="7"/>
        </w:numPr>
      </w:pPr>
      <w:r>
        <w:t xml:space="preserve">Assess spatial patterns in the density, percent cover and presence/absence data. </w:t>
      </w:r>
      <w:r w:rsidR="00000746">
        <w:t>Where applicable these analyses will be correlated to park management and include pertinent recommendations.</w:t>
      </w:r>
    </w:p>
    <w:p w:rsidR="00604B3A" w:rsidRDefault="007B2533" w:rsidP="005C54D0">
      <w:pPr>
        <w:numPr>
          <w:ilvl w:val="0"/>
          <w:numId w:val="7"/>
        </w:numPr>
      </w:pPr>
      <w:r>
        <w:t xml:space="preserve">Identify any possible species </w:t>
      </w:r>
      <w:r w:rsidR="00604B3A">
        <w:t>distributional changes within the parks (applicable after the second and subsequent rounds of sampling in each community).</w:t>
      </w:r>
    </w:p>
    <w:p w:rsidR="00604B3A" w:rsidRDefault="00604B3A" w:rsidP="005C54D0">
      <w:pPr>
        <w:numPr>
          <w:ilvl w:val="0"/>
          <w:numId w:val="7"/>
        </w:numPr>
      </w:pPr>
      <w:r>
        <w:t xml:space="preserve">Place network results within the larger context of focal plant population changes throughout the Pacific. </w:t>
      </w:r>
    </w:p>
    <w:p w:rsidR="00604B3A" w:rsidRDefault="00604B3A" w:rsidP="005C54D0">
      <w:pPr>
        <w:numPr>
          <w:ilvl w:val="0"/>
          <w:numId w:val="7"/>
        </w:numPr>
      </w:pPr>
      <w:r>
        <w:t xml:space="preserve">Evaluate operational aspects of the monitoring program, such as whether any sampling locations need to be eliminated or moved (e.g., due to access problems), changes that </w:t>
      </w:r>
      <w:r>
        <w:lastRenderedPageBreak/>
        <w:t xml:space="preserve">may be needed to sampling methods or design, or whether the sampling period remains appropriate (the optimal sampling season could conceivably change over time in response to climate change), etc. </w:t>
      </w:r>
    </w:p>
    <w:p w:rsidR="00604B3A" w:rsidRPr="007F072A" w:rsidRDefault="00604B3A" w:rsidP="007F072A">
      <w:bookmarkStart w:id="328" w:name="_Toc175561928"/>
    </w:p>
    <w:p w:rsidR="00604B3A" w:rsidRPr="00C94BAB" w:rsidRDefault="00604B3A" w:rsidP="007F072A">
      <w:pPr>
        <w:pStyle w:val="NTR-3rdOrder"/>
      </w:pPr>
      <w:bookmarkStart w:id="329" w:name="_Toc265829256"/>
      <w:bookmarkStart w:id="330" w:name="_Toc296323181"/>
      <w:r w:rsidRPr="00C94BAB">
        <w:t>Standard report format</w:t>
      </w:r>
      <w:bookmarkEnd w:id="328"/>
      <w:bookmarkEnd w:id="329"/>
      <w:bookmarkEnd w:id="330"/>
    </w:p>
    <w:p w:rsidR="00AD2E61" w:rsidRDefault="00604B3A" w:rsidP="003718CD">
      <w:r>
        <w:t xml:space="preserve">Annual reports and trend analysis reports will use the </w:t>
      </w:r>
      <w:r w:rsidRPr="005A0B44">
        <w:rPr>
          <w:szCs w:val="20"/>
        </w:rPr>
        <w:t>NPS Natural Resource Publications</w:t>
      </w:r>
      <w:r w:rsidR="002B7A7A">
        <w:rPr>
          <w:szCs w:val="20"/>
        </w:rPr>
        <w:t xml:space="preserve"> T</w:t>
      </w:r>
      <w:r>
        <w:rPr>
          <w:szCs w:val="20"/>
        </w:rPr>
        <w:t>emplate</w:t>
      </w:r>
      <w:r w:rsidR="002B7A7A">
        <w:rPr>
          <w:szCs w:val="20"/>
        </w:rPr>
        <w:t xml:space="preserve"> </w:t>
      </w:r>
      <w:r w:rsidR="00246D6B">
        <w:rPr>
          <w:szCs w:val="20"/>
        </w:rPr>
        <w:fldChar w:fldCharType="begin"/>
      </w:r>
      <w:r w:rsidR="00752B42">
        <w:rPr>
          <w:szCs w:val="20"/>
        </w:rPr>
        <w:instrText xml:space="preserve"> ADDIN EN.CITE &lt;EndNote&gt;&lt;Cite ExcludeAuth="1"&gt;&lt;Author&gt;National Park Service (NPS)&lt;/Author&gt;&lt;Year&gt;2007&lt;/Year&gt;&lt;RecNum&gt;348&lt;/RecNum&gt;&lt;Prefix&gt;NPS &lt;/Prefix&gt;&lt;DisplayText&gt;(NPS 2007a)&lt;/DisplayText&gt;&lt;record&gt;&lt;rec-number&gt;348&lt;/rec-number&gt;&lt;foreign-keys&gt;&lt;key app="EN" db-id="29wd9fdxkttawpevre3ptatrsdx2se0wz5da"&gt;348&lt;/key&gt;&lt;/foreign-keys&gt;&lt;ref-type name="Web Page"&gt;12&lt;/ref-type&gt;&lt;contributors&gt;&lt;authors&gt;&lt;author&gt;National Park Service (NPS),&lt;/author&gt;&lt;/authors&gt;&lt;/contributors&gt;&lt;titles&gt;&lt;title&gt;Nature and Science: The Natural Resource Database Template&lt;/title&gt;&lt;/titles&gt;&lt;dates&gt;&lt;year&gt;2007&lt;/year&gt;&lt;/dates&gt;&lt;publisher&gt;Available at http://science.nature.nps.gov/im/apps/template/index.cfm (accessed on 1 Oct 2007)&lt;/publisher&gt;&lt;urls&gt;&lt;/urls&gt;&lt;/record&gt;&lt;/Cite&gt;&lt;/EndNote&gt;</w:instrText>
      </w:r>
      <w:r w:rsidR="00246D6B">
        <w:rPr>
          <w:szCs w:val="20"/>
        </w:rPr>
        <w:fldChar w:fldCharType="separate"/>
      </w:r>
      <w:r w:rsidR="002B7A7A">
        <w:rPr>
          <w:noProof/>
          <w:szCs w:val="20"/>
        </w:rPr>
        <w:t>(NPS 2007a)</w:t>
      </w:r>
      <w:r w:rsidR="00246D6B">
        <w:rPr>
          <w:szCs w:val="20"/>
        </w:rPr>
        <w:fldChar w:fldCharType="end"/>
      </w:r>
      <w:r>
        <w:t xml:space="preserve">, a pre-formatted Microsoft Word template document based on current NPS formatting standards. Annual reports will use the </w:t>
      </w:r>
      <w:r w:rsidRPr="006B08DC">
        <w:rPr>
          <w:color w:val="000000"/>
          <w:szCs w:val="20"/>
        </w:rPr>
        <w:t>Natural Resource Report</w:t>
      </w:r>
      <w:r>
        <w:t xml:space="preserve"> template</w:t>
      </w:r>
      <w:r w:rsidR="00AD2E61">
        <w:t xml:space="preserve"> (NRR template)</w:t>
      </w:r>
      <w:r>
        <w:t xml:space="preserve">, and trend analysis and other peer-reviewed technical reports will use the </w:t>
      </w:r>
      <w:r w:rsidRPr="006B08DC">
        <w:rPr>
          <w:color w:val="000000"/>
          <w:szCs w:val="20"/>
        </w:rPr>
        <w:t xml:space="preserve">Natural Resource </w:t>
      </w:r>
      <w:del w:id="331" w:author="Ainsworth, Alison" w:date="2014-11-18T13:59:00Z">
        <w:r w:rsidRPr="006B08DC" w:rsidDel="0059422A">
          <w:rPr>
            <w:color w:val="000000"/>
            <w:szCs w:val="20"/>
          </w:rPr>
          <w:delText xml:space="preserve">Technical </w:delText>
        </w:r>
      </w:del>
      <w:r w:rsidRPr="006B08DC">
        <w:rPr>
          <w:color w:val="000000"/>
          <w:szCs w:val="20"/>
        </w:rPr>
        <w:t>Report</w:t>
      </w:r>
      <w:r>
        <w:t xml:space="preserve"> template</w:t>
      </w:r>
      <w:r w:rsidR="00AD2E61">
        <w:t xml:space="preserve"> (NR</w:t>
      </w:r>
      <w:del w:id="332" w:author="Ainsworth, Alison" w:date="2014-11-18T13:59:00Z">
        <w:r w:rsidR="00AD2E61" w:rsidDel="0059422A">
          <w:delText>T</w:delText>
        </w:r>
      </w:del>
      <w:r w:rsidR="00AD2E61">
        <w:t>R template).</w:t>
      </w:r>
      <w:r>
        <w:t xml:space="preserve"> </w:t>
      </w:r>
      <w:r w:rsidR="0069551B">
        <w:t>Reports will include standard vegetation community summary tables and figures</w:t>
      </w:r>
      <w:r w:rsidR="00B74FE3">
        <w:t xml:space="preserve"> for all results previously identified in table 2.2</w:t>
      </w:r>
      <w:r w:rsidR="0069551B">
        <w:t>.</w:t>
      </w:r>
    </w:p>
    <w:p w:rsidR="00604B3A" w:rsidRPr="007F072A" w:rsidRDefault="00604B3A" w:rsidP="007F072A">
      <w:bookmarkStart w:id="333" w:name="_Toc175561929"/>
    </w:p>
    <w:p w:rsidR="00604B3A" w:rsidRPr="00FA25C0" w:rsidRDefault="00604B3A" w:rsidP="007F072A">
      <w:pPr>
        <w:pStyle w:val="NTR-3rdOrder"/>
      </w:pPr>
      <w:bookmarkStart w:id="334" w:name="_Toc265829257"/>
      <w:bookmarkStart w:id="335" w:name="_Toc296323182"/>
      <w:r w:rsidRPr="00FA25C0">
        <w:t>Review products for sensitive information</w:t>
      </w:r>
      <w:bookmarkEnd w:id="333"/>
      <w:bookmarkEnd w:id="334"/>
      <w:bookmarkEnd w:id="335"/>
    </w:p>
    <w:p w:rsidR="00604B3A" w:rsidRDefault="00604B3A" w:rsidP="003718CD">
      <w:r>
        <w:t xml:space="preserve">Certain project information related to the specific locations of rare or threatened taxa or cultural resources may meet criteria for protection and, as such, should not be shared outside NPS except where a written confidentiality agreement is in place prior to distribution. Before preparing data in any format for sharing outside NPS – including presentations, reports, and publications – the </w:t>
      </w:r>
      <w:r w:rsidR="008D6A51">
        <w:t>project lead</w:t>
      </w:r>
      <w:r>
        <w:t xml:space="preserve"> should refer to the guidance in </w:t>
      </w:r>
      <w:r w:rsidRPr="00126F20">
        <w:t>SOP #18 “Sensitive Information Procedures”</w:t>
      </w:r>
      <w:r>
        <w:t xml:space="preserve"> and discuss the matter with the </w:t>
      </w:r>
      <w:r w:rsidR="0064786C">
        <w:t>data manager</w:t>
      </w:r>
      <w:r>
        <w:t>. Certain information that may convey specific locations of sensitive resources may need to be screened or redacted from public versions of products prior to release.</w:t>
      </w:r>
    </w:p>
    <w:p w:rsidR="00604B3A" w:rsidRDefault="00604B3A" w:rsidP="003718CD"/>
    <w:p w:rsidR="00604B3A" w:rsidRPr="00FA25C0" w:rsidRDefault="00604B3A" w:rsidP="007F072A">
      <w:pPr>
        <w:pStyle w:val="NTR-2ndOrder"/>
      </w:pPr>
      <w:bookmarkStart w:id="336" w:name="_Toc175561930"/>
      <w:bookmarkStart w:id="337" w:name="_Toc265829258"/>
      <w:bookmarkStart w:id="338" w:name="_Toc296323183"/>
      <w:r w:rsidRPr="00FA25C0">
        <w:t>Product Delivery, Posting and Distribution</w:t>
      </w:r>
      <w:bookmarkEnd w:id="336"/>
      <w:bookmarkEnd w:id="337"/>
      <w:bookmarkEnd w:id="338"/>
    </w:p>
    <w:p w:rsidR="00604B3A" w:rsidRDefault="00604B3A" w:rsidP="003718CD">
      <w:r>
        <w:rPr>
          <w:color w:val="000000"/>
        </w:rPr>
        <w:t xml:space="preserve">Refer to </w:t>
      </w:r>
      <w:r>
        <w:rPr>
          <w:bCs/>
          <w:color w:val="000000"/>
        </w:rPr>
        <w:t>SOP #19</w:t>
      </w:r>
      <w:r w:rsidRPr="00BE13C4">
        <w:rPr>
          <w:bCs/>
          <w:color w:val="000000"/>
        </w:rPr>
        <w:t xml:space="preserve"> “</w:t>
      </w:r>
      <w:r>
        <w:rPr>
          <w:bCs/>
          <w:color w:val="000000"/>
        </w:rPr>
        <w:t>Product Delivery Specifications and Schedule</w:t>
      </w:r>
      <w:r w:rsidRPr="00BE13C4">
        <w:rPr>
          <w:bCs/>
          <w:color w:val="000000"/>
        </w:rPr>
        <w:t>”</w:t>
      </w:r>
      <w:r>
        <w:rPr>
          <w:color w:val="000000"/>
        </w:rPr>
        <w:t xml:space="preserve"> for the complete schedule of project deliverables, the people responsible for them, and detailed instructions on how to deliver the final products. Upon delivery products will be posted to NPS websites and </w:t>
      </w:r>
      <w:r w:rsidR="00A01132">
        <w:rPr>
          <w:color w:val="000000"/>
        </w:rPr>
        <w:t>the Natural Resource Information Portal (NR</w:t>
      </w:r>
      <w:r w:rsidR="00F458EC">
        <w:rPr>
          <w:color w:val="000000"/>
        </w:rPr>
        <w:t xml:space="preserve"> </w:t>
      </w:r>
      <w:r w:rsidR="00A01132">
        <w:rPr>
          <w:color w:val="000000"/>
        </w:rPr>
        <w:t>Info)</w:t>
      </w:r>
      <w:r w:rsidR="00E32A5A">
        <w:rPr>
          <w:color w:val="000000"/>
        </w:rPr>
        <w:t xml:space="preserve"> </w:t>
      </w:r>
      <w:r>
        <w:rPr>
          <w:color w:val="000000"/>
        </w:rPr>
        <w:t>as appropriate</w:t>
      </w:r>
      <w:r w:rsidR="00E32A5A">
        <w:rPr>
          <w:color w:val="000000"/>
        </w:rPr>
        <w:t xml:space="preserve"> (NPS 2011)</w:t>
      </w:r>
      <w:r>
        <w:rPr>
          <w:color w:val="000000"/>
        </w:rPr>
        <w:t xml:space="preserve">. Refer to </w:t>
      </w:r>
      <w:r w:rsidRPr="00126F20">
        <w:rPr>
          <w:bCs/>
          <w:color w:val="000000"/>
        </w:rPr>
        <w:t>SOP #20 “Product Posting and Distribution”</w:t>
      </w:r>
      <w:r>
        <w:rPr>
          <w:b/>
          <w:bCs/>
          <w:color w:val="000000"/>
        </w:rPr>
        <w:t xml:space="preserve"> </w:t>
      </w:r>
      <w:r>
        <w:rPr>
          <w:color w:val="000000"/>
        </w:rPr>
        <w:t>for more information.</w:t>
      </w:r>
    </w:p>
    <w:p w:rsidR="00604B3A" w:rsidRPr="008D7B2F" w:rsidRDefault="00604B3A" w:rsidP="008D7B2F">
      <w:bookmarkStart w:id="339" w:name="_Toc175561931"/>
    </w:p>
    <w:p w:rsidR="00604B3A" w:rsidRPr="00BE13C4" w:rsidRDefault="00604B3A" w:rsidP="00FA25C0">
      <w:pPr>
        <w:pStyle w:val="Heading3"/>
      </w:pPr>
      <w:bookmarkStart w:id="340" w:name="_Toc265829259"/>
      <w:r w:rsidRPr="00BE13C4">
        <w:t>Holding period for project data</w:t>
      </w:r>
      <w:bookmarkEnd w:id="339"/>
      <w:bookmarkEnd w:id="340"/>
    </w:p>
    <w:p w:rsidR="00604B3A" w:rsidRDefault="00604B3A" w:rsidP="003718CD">
      <w:r>
        <w:t>To permit sufficient time for priority in publication, certified project data will be held upon deliv</w:t>
      </w:r>
      <w:r w:rsidR="00AC04F1">
        <w:t>ery for a period not to exceed two</w:t>
      </w:r>
      <w:r>
        <w:t xml:space="preserve"> years after it was o</w:t>
      </w:r>
      <w:r w:rsidR="00AC04F1">
        <w:t>riginally collected. After the two</w:t>
      </w:r>
      <w:r>
        <w:t xml:space="preserve"> year period has elapsed, all certified, non-sensitive data will be posted to </w:t>
      </w:r>
      <w:r w:rsidR="00A01132">
        <w:t>NR</w:t>
      </w:r>
      <w:r w:rsidR="00F458EC">
        <w:t xml:space="preserve"> </w:t>
      </w:r>
      <w:r w:rsidR="00A01132">
        <w:t>Info</w:t>
      </w:r>
      <w:r>
        <w:t>. Note that this hold only applies to raw data and not to metadata, reports, or other products which are posted immediately after being received and processed.</w:t>
      </w:r>
    </w:p>
    <w:p w:rsidR="00604B3A" w:rsidRPr="007F072A" w:rsidRDefault="00604B3A" w:rsidP="007F072A">
      <w:bookmarkStart w:id="341" w:name="_Toc175561932"/>
    </w:p>
    <w:p w:rsidR="00604B3A" w:rsidRPr="00FA25C0" w:rsidRDefault="00604B3A" w:rsidP="007F072A">
      <w:pPr>
        <w:pStyle w:val="NTR-3rdOrder"/>
      </w:pPr>
      <w:bookmarkStart w:id="342" w:name="_Toc265829260"/>
      <w:bookmarkStart w:id="343" w:name="_Toc296323184"/>
      <w:r w:rsidRPr="00FA25C0">
        <w:t>Special procedures for sensitive information</w:t>
      </w:r>
      <w:bookmarkEnd w:id="341"/>
      <w:bookmarkEnd w:id="342"/>
      <w:bookmarkEnd w:id="343"/>
    </w:p>
    <w:p w:rsidR="00604B3A" w:rsidRDefault="00604B3A" w:rsidP="003718CD">
      <w:r>
        <w:t xml:space="preserve">Products that have been identified upon submission by the </w:t>
      </w:r>
      <w:r w:rsidR="008D6A51">
        <w:t>project lead</w:t>
      </w:r>
      <w:r>
        <w:t xml:space="preserve"> as containing sensitive information will either be revised into a form that does not disclose the specific locations of sensitive resources, or withheld from posting and distribution. When requests for distribution of the unedited version of products are initiated by the NPS, by another federal agency, or by another partner organization (e.g., a research scientist at a university), the unedited product (e.g., the full data set that includes protected information) may only be shared after a confidentiality</w:t>
      </w:r>
      <w:r w:rsidRPr="00BE13C4">
        <w:t xml:space="preserve"> agreement is established between NPS and the other organization</w:t>
      </w:r>
      <w:r>
        <w:t xml:space="preserve">. </w:t>
      </w:r>
      <w:r w:rsidRPr="00BE13C4">
        <w:t>Refer to SOP #18 “Sensitive Information Procedures” for more information.</w:t>
      </w:r>
    </w:p>
    <w:p w:rsidR="00604B3A" w:rsidRDefault="00604B3A" w:rsidP="003718CD"/>
    <w:p w:rsidR="00604B3A" w:rsidRDefault="00604B3A" w:rsidP="003718CD">
      <w:r>
        <w:lastRenderedPageBreak/>
        <w:t xml:space="preserve">All official Freedom of Information Act (FOIA) requests will be handled according to NPS policy. The </w:t>
      </w:r>
      <w:r w:rsidR="008D6A51">
        <w:t>project lead</w:t>
      </w:r>
      <w:r>
        <w:t xml:space="preserve"> will work with the </w:t>
      </w:r>
      <w:r w:rsidR="0064786C">
        <w:t>data manager</w:t>
      </w:r>
      <w:r>
        <w:t xml:space="preserve"> and the park FOIA representative(s) of the park(s) for which the request applies.</w:t>
      </w:r>
    </w:p>
    <w:p w:rsidR="00604B3A" w:rsidRDefault="00604B3A" w:rsidP="003718CD"/>
    <w:p w:rsidR="00604B3A" w:rsidRDefault="00604B3A" w:rsidP="007F072A">
      <w:pPr>
        <w:pStyle w:val="NTR-2ndOrder"/>
      </w:pPr>
      <w:bookmarkStart w:id="344" w:name="_Toc175561933"/>
      <w:bookmarkStart w:id="345" w:name="_Toc265829261"/>
      <w:bookmarkStart w:id="346" w:name="_Toc296323185"/>
      <w:r>
        <w:t>Archival and Records Management</w:t>
      </w:r>
      <w:bookmarkEnd w:id="344"/>
      <w:bookmarkEnd w:id="345"/>
      <w:bookmarkEnd w:id="346"/>
    </w:p>
    <w:p w:rsidR="00604B3A" w:rsidRPr="00BE13C4" w:rsidRDefault="00604B3A" w:rsidP="003718CD">
      <w:r>
        <w:t xml:space="preserve">All project files should be reviewed, modified or revised, and organized by the </w:t>
      </w:r>
      <w:r w:rsidR="008D6A51">
        <w:t>project lead</w:t>
      </w:r>
      <w:r>
        <w:t xml:space="preserve"> on a regular basis (e.g., annually in January). Decisions on what to retain and what to discard should be made following guidelines stipulated in </w:t>
      </w:r>
      <w:r w:rsidRPr="002B7A7A">
        <w:rPr>
          <w:szCs w:val="20"/>
        </w:rPr>
        <w:t>NPS Director’s Order 19</w:t>
      </w:r>
      <w:r w:rsidR="002B7A7A">
        <w:t xml:space="preserve"> </w:t>
      </w:r>
      <w:r w:rsidR="00246D6B">
        <w:fldChar w:fldCharType="begin"/>
      </w:r>
      <w:r w:rsidR="00752B42">
        <w:instrText xml:space="preserve"> ADDIN EN.CITE &lt;EndNote&gt;&lt;Cite ExcludeAuth="1"&gt;&lt;Author&gt;National Park Service (NPS)&lt;/Author&gt;&lt;Year&gt;2001&lt;/Year&gt;&lt;RecNum&gt;354&lt;/RecNum&gt;&lt;Prefix&gt;NPS &lt;/Prefix&gt;&lt;DisplayText&gt;(NPS 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Documents&lt;/title&gt;&lt;/titles&gt;&lt;dates&gt;&lt;year&gt;2001&lt;/year&gt;&lt;/dates&gt;&lt;publisher&gt;Available at http://home.nps.gov/applications/npspolicy/DOrders.cfm (accessed 1 Oct 2007)&lt;/publisher&gt;&lt;urls&gt;&lt;/urls&gt;&lt;/record&gt;&lt;/Cite&gt;&lt;/EndNote&gt;</w:instrText>
      </w:r>
      <w:r w:rsidR="00246D6B">
        <w:fldChar w:fldCharType="separate"/>
      </w:r>
      <w:r w:rsidR="002B7A7A">
        <w:rPr>
          <w:noProof/>
        </w:rPr>
        <w:t>(NPS 2001)</w:t>
      </w:r>
      <w:r w:rsidR="00246D6B">
        <w:fldChar w:fldCharType="end"/>
      </w:r>
      <w:r>
        <w:t xml:space="preserve">, which provides a schedule </w:t>
      </w:r>
      <w:r w:rsidRPr="00BE13C4">
        <w:t>indicating the amount of time that the various kinds of records should be retained</w:t>
      </w:r>
      <w:r>
        <w:t xml:space="preserve">. </w:t>
      </w:r>
      <w:r w:rsidRPr="00BE13C4">
        <w:t>Refer to SOP #12 “Workspace Setup and Project Records Management”.</w:t>
      </w:r>
    </w:p>
    <w:p w:rsidR="00604B3A" w:rsidRDefault="00604B3A" w:rsidP="003718CD"/>
    <w:p w:rsidR="00604B3A" w:rsidRPr="00FA25C0" w:rsidRDefault="00604B3A" w:rsidP="007F072A">
      <w:pPr>
        <w:pStyle w:val="NTR-2ndOrder"/>
      </w:pPr>
      <w:bookmarkStart w:id="347" w:name="_Toc175561934"/>
      <w:bookmarkStart w:id="348" w:name="_Toc265829262"/>
      <w:bookmarkStart w:id="349" w:name="_Toc296323186"/>
      <w:r w:rsidRPr="00FA25C0">
        <w:t>Season Close-out</w:t>
      </w:r>
      <w:bookmarkEnd w:id="347"/>
      <w:bookmarkEnd w:id="348"/>
      <w:bookmarkEnd w:id="349"/>
    </w:p>
    <w:p w:rsidR="00604B3A" w:rsidRDefault="00604B3A" w:rsidP="001E6374">
      <w:r>
        <w:t xml:space="preserve">After the conclusion of the field season, the </w:t>
      </w:r>
      <w:r w:rsidR="008D6A51">
        <w:t>project lead</w:t>
      </w:r>
      <w:r>
        <w:t xml:space="preserve">, </w:t>
      </w:r>
      <w:r w:rsidR="0064786C">
        <w:t>data manager</w:t>
      </w:r>
      <w:r>
        <w:t xml:space="preserve">, and </w:t>
      </w:r>
      <w:r w:rsidR="0064786C">
        <w:t>GIS specialist</w:t>
      </w:r>
      <w:r>
        <w:t xml:space="preserve"> should meet to discuss the recent field season and to document any needed changes to the field sampling protocols, the working database application, or to any of the SOPs associated with the protocol. </w:t>
      </w:r>
      <w:r w:rsidRPr="00C0661C">
        <w:t>Refer to Section Data Entry and Verification for additional close-out procedures not specifically related to project information management</w:t>
      </w:r>
      <w:r>
        <w:t>.</w:t>
      </w:r>
    </w:p>
    <w:p w:rsidR="00604B3A" w:rsidRDefault="00604B3A" w:rsidP="001E6374"/>
    <w:p w:rsidR="00604B3A" w:rsidRDefault="00604B3A" w:rsidP="001E6374"/>
    <w:p w:rsidR="00D851D0" w:rsidRDefault="00604B3A" w:rsidP="00D851D0">
      <w:bookmarkStart w:id="350" w:name="_Toc215990428"/>
      <w:bookmarkStart w:id="351" w:name="_Toc175561935"/>
      <w:r>
        <w:br w:type="page"/>
      </w:r>
      <w:bookmarkStart w:id="352" w:name="_Toc265829263"/>
    </w:p>
    <w:p w:rsidR="00604B3A" w:rsidRDefault="00604B3A" w:rsidP="008A0BD4">
      <w:pPr>
        <w:pStyle w:val="NTR-1stOrder"/>
      </w:pPr>
      <w:bookmarkStart w:id="353" w:name="_Toc296323187"/>
      <w:r w:rsidRPr="00FA25C0">
        <w:lastRenderedPageBreak/>
        <w:t>Chapter 5: Personnel Requirements and Training</w:t>
      </w:r>
      <w:bookmarkEnd w:id="350"/>
      <w:bookmarkEnd w:id="352"/>
      <w:bookmarkEnd w:id="353"/>
    </w:p>
    <w:p w:rsidR="00604B3A" w:rsidRDefault="00604B3A" w:rsidP="008A0BD4">
      <w:pPr>
        <w:pStyle w:val="NTR-2ndOrder"/>
      </w:pPr>
      <w:bookmarkStart w:id="354" w:name="_Toc215990429"/>
      <w:bookmarkStart w:id="355" w:name="_Toc265829264"/>
      <w:bookmarkStart w:id="356" w:name="_Toc296323188"/>
      <w:r>
        <w:t>Roles and Responsibilities</w:t>
      </w:r>
      <w:bookmarkEnd w:id="354"/>
      <w:bookmarkEnd w:id="355"/>
      <w:bookmarkEnd w:id="356"/>
    </w:p>
    <w:p w:rsidR="00604B3A" w:rsidRDefault="00604B3A" w:rsidP="00D35EE1">
      <w:r>
        <w:t xml:space="preserve">Implementation of this protocol requires using a combination of park staff and PACN I&amp;M staff. Required PACN staff include a </w:t>
      </w:r>
      <w:r w:rsidR="008D6A51">
        <w:t>project lead</w:t>
      </w:r>
      <w:r>
        <w:t xml:space="preserve"> (GS-11), a </w:t>
      </w:r>
      <w:r w:rsidR="00561520">
        <w:t>field leader</w:t>
      </w:r>
      <w:r>
        <w:t xml:space="preserve"> (GS-07), and three </w:t>
      </w:r>
      <w:r w:rsidR="00CE3F1E">
        <w:t xml:space="preserve">field </w:t>
      </w:r>
      <w:r w:rsidR="0064786C">
        <w:t>tech</w:t>
      </w:r>
      <w:r>
        <w:t xml:space="preserve">nicians (GS-05), as well as assistance from the </w:t>
      </w:r>
      <w:r w:rsidR="0064786C">
        <w:t>data manager</w:t>
      </w:r>
      <w:r>
        <w:t xml:space="preserve"> (GS-11), </w:t>
      </w:r>
      <w:r w:rsidR="0064786C">
        <w:t>GIS specialist</w:t>
      </w:r>
      <w:r>
        <w:t xml:space="preserve"> (GS-11), and </w:t>
      </w:r>
      <w:r w:rsidR="0064786C">
        <w:t>program manager</w:t>
      </w:r>
      <w:r>
        <w:t xml:space="preserve"> (GS-13). Table 5.1 summarizes these roles and responsibilities. </w:t>
      </w:r>
      <w:r w:rsidR="003D03A0">
        <w:t xml:space="preserve">All positions </w:t>
      </w:r>
      <w:r w:rsidR="00F025CF">
        <w:t xml:space="preserve">have responsibilities beyond this protocol and </w:t>
      </w:r>
      <w:r w:rsidR="003D03A0">
        <w:t xml:space="preserve">are full time </w:t>
      </w:r>
      <w:r w:rsidR="00F025CF">
        <w:t xml:space="preserve">though </w:t>
      </w:r>
      <w:r w:rsidR="003D03A0">
        <w:t xml:space="preserve">the three </w:t>
      </w:r>
      <w:r w:rsidR="00CE3F1E">
        <w:t>field</w:t>
      </w:r>
      <w:r w:rsidR="003D03A0">
        <w:t xml:space="preserve"> technicians are seasonal hires. </w:t>
      </w:r>
      <w:r>
        <w:t xml:space="preserve">The </w:t>
      </w:r>
      <w:r w:rsidR="008D6A51">
        <w:t>project lead</w:t>
      </w:r>
      <w:r>
        <w:t xml:space="preserve"> is responsible for project administration, implementation, facilitating communication between NPS and cooperators, overseeing data collection and entry, quality assurance/quality control, data verification and validation, data summary, analysis, and reporting. </w:t>
      </w:r>
      <w:ins w:id="357" w:author="Ainsworth, Alison" w:date="2012-07-27T14:06:00Z">
        <w:r w:rsidR="00A82E3E">
          <w:t xml:space="preserve">The project lead’s safety responsibilities include ensuring that all safety training and certifications are completed by the field leader and crew and that all safety policies and procedures are clearly communicated  and followed.  This includes ensuring the project staff read this Protocol narrative, SOP’s, and the PACN Safety Plan.  </w:t>
        </w:r>
      </w:ins>
      <w:r>
        <w:t xml:space="preserve">The </w:t>
      </w:r>
      <w:r w:rsidR="008D6A51">
        <w:t>project lead</w:t>
      </w:r>
      <w:r>
        <w:t xml:space="preserve"> supervises the </w:t>
      </w:r>
      <w:r w:rsidR="00561520">
        <w:t>field leader</w:t>
      </w:r>
      <w:r>
        <w:t xml:space="preserve">, who is responsible for pre- and post- field season preparations. The </w:t>
      </w:r>
      <w:r w:rsidR="00561520">
        <w:t>field leader</w:t>
      </w:r>
      <w:ins w:id="358" w:author="Ainsworth, Alison" w:date="2012-07-27T14:06:00Z">
        <w:r w:rsidR="00A82E3E">
          <w:t xml:space="preserve"> is the point of contact for field operations,</w:t>
        </w:r>
      </w:ins>
      <w:r>
        <w:t xml:space="preserve"> provides direction for the three </w:t>
      </w:r>
      <w:r w:rsidR="00CE3F1E">
        <w:t xml:space="preserve">field </w:t>
      </w:r>
      <w:r w:rsidR="0064786C">
        <w:t>tech</w:t>
      </w:r>
      <w:r>
        <w:t>nicians</w:t>
      </w:r>
      <w:ins w:id="359" w:author="Ainsworth, Alison" w:date="2012-07-27T14:06:00Z">
        <w:r w:rsidR="00A82E3E">
          <w:t>, and ensures their safety in the field on a daily basis.</w:t>
        </w:r>
      </w:ins>
      <w:r>
        <w:t xml:space="preserve"> </w:t>
      </w:r>
      <w:del w:id="360" w:author="Ainsworth, Alison" w:date="2012-07-27T14:07:00Z">
        <w:r w:rsidDel="00A82E3E">
          <w:delText xml:space="preserve">although the </w:delText>
        </w:r>
        <w:r w:rsidR="0064786C" w:rsidDel="00A82E3E">
          <w:delText>program manager</w:delText>
        </w:r>
        <w:r w:rsidDel="00A82E3E">
          <w:delText xml:space="preserve"> is the direct supervisor for the </w:delText>
        </w:r>
        <w:r w:rsidR="00CE3F1E" w:rsidDel="00A82E3E">
          <w:delText xml:space="preserve">field </w:delText>
        </w:r>
        <w:r w:rsidR="0064786C" w:rsidDel="00A82E3E">
          <w:delText>tech</w:delText>
        </w:r>
        <w:r w:rsidDel="00A82E3E">
          <w:delText xml:space="preserve">nicians. </w:delText>
        </w:r>
      </w:del>
      <w:r>
        <w:t xml:space="preserve">The </w:t>
      </w:r>
      <w:r w:rsidR="00561520">
        <w:t>field leader</w:t>
      </w:r>
      <w:r>
        <w:t xml:space="preserve"> and </w:t>
      </w:r>
      <w:r w:rsidR="00CE3F1E">
        <w:t xml:space="preserve">field </w:t>
      </w:r>
      <w:r w:rsidR="0064786C">
        <w:t>tech</w:t>
      </w:r>
      <w:r>
        <w:t xml:space="preserve">nicians are responsible for conducting the field data collection, data entry, data management, and equipment management. </w:t>
      </w:r>
      <w:ins w:id="361" w:author="Ainsworth, Alison" w:date="2012-07-27T14:07:00Z">
        <w:r w:rsidR="0081640E">
          <w:t xml:space="preserve">If the field leader is not present in the field, they must assign an “acting” field leader who serves as the point of contact. </w:t>
        </w:r>
      </w:ins>
      <w:r>
        <w:t xml:space="preserve">The </w:t>
      </w:r>
      <w:r w:rsidR="00561520">
        <w:t>field leader</w:t>
      </w:r>
      <w:r>
        <w:t xml:space="preserve"> conducts some data analyses for annual reporting and participates in the preparation of preliminary reports. The </w:t>
      </w:r>
      <w:r w:rsidR="008D6A51">
        <w:t>project lead</w:t>
      </w:r>
      <w:r>
        <w:t xml:space="preserve">, </w:t>
      </w:r>
      <w:r w:rsidR="00561520">
        <w:t>field leader</w:t>
      </w:r>
      <w:r>
        <w:t xml:space="preserve">, and </w:t>
      </w:r>
      <w:r w:rsidR="00CE3F1E">
        <w:t xml:space="preserve">field </w:t>
      </w:r>
      <w:r w:rsidR="0064786C">
        <w:t>tech</w:t>
      </w:r>
      <w:r>
        <w:t xml:space="preserve">nicians should be skilled botanists and field </w:t>
      </w:r>
      <w:r w:rsidR="00CE3F1E">
        <w:t xml:space="preserve">researchers </w:t>
      </w:r>
      <w:r>
        <w:t>capable of performing any of the required vegetation monitoring tasks, including plant species identification.</w:t>
      </w:r>
    </w:p>
    <w:p w:rsidR="00604B3A" w:rsidRDefault="00604B3A" w:rsidP="00D35EE1"/>
    <w:p w:rsidR="00604B3A" w:rsidRDefault="00604B3A" w:rsidP="00D35EE1">
      <w:r>
        <w:t xml:space="preserve">The </w:t>
      </w:r>
      <w:r w:rsidR="008D6A51">
        <w:t>project lead</w:t>
      </w:r>
      <w:r>
        <w:t xml:space="preserve"> will oversee the hiring and training of </w:t>
      </w:r>
      <w:r w:rsidR="00CE3F1E">
        <w:t xml:space="preserve">the </w:t>
      </w:r>
      <w:r>
        <w:t xml:space="preserve">field technicians </w:t>
      </w:r>
      <w:r w:rsidR="00CE3F1E">
        <w:t xml:space="preserve">and </w:t>
      </w:r>
      <w:r>
        <w:t xml:space="preserve">the </w:t>
      </w:r>
      <w:r w:rsidR="00561520">
        <w:t>field leader</w:t>
      </w:r>
      <w:r>
        <w:t xml:space="preserve">. In addition, the </w:t>
      </w:r>
      <w:r w:rsidR="008D6A51">
        <w:t>project lead</w:t>
      </w:r>
      <w:r>
        <w:t xml:space="preserve"> should directly participate in at least some of the field monitoring in order to ensure consistency of this effort. Field crew members must be proficient at: (1) identifying native and nonnative plants and making voucher collections as needed, (2) using field equipment (such as GPS units, clinometers, etc.), and (3) data entry using Microsoft (MS) Access. In addition to possessing these skills, the </w:t>
      </w:r>
      <w:r w:rsidR="008D6A51">
        <w:t>project lead</w:t>
      </w:r>
      <w:r>
        <w:t xml:space="preserve"> needs to be proficient at data analysis and report generation. The data management aspect of the monitoring effort is the shared responsibility of the </w:t>
      </w:r>
      <w:r w:rsidR="008D6A51">
        <w:t>project lead</w:t>
      </w:r>
      <w:r>
        <w:t xml:space="preserve"> and the </w:t>
      </w:r>
      <w:r w:rsidR="0064786C">
        <w:t>data manager</w:t>
      </w:r>
      <w:r>
        <w:t xml:space="preserve">. The </w:t>
      </w:r>
      <w:r w:rsidR="0064786C">
        <w:t>data manager</w:t>
      </w:r>
      <w:r>
        <w:t xml:space="preserve"> is responsible for database design, facilitating quality assurance/ quality control procedures, provisions for data archiving, data security, metadata production, web-posting of protocol data products (datasets, data analysis products, and metadata), and dissemination of data, while the </w:t>
      </w:r>
      <w:r w:rsidR="008D6A51">
        <w:t>project lead</w:t>
      </w:r>
      <w:r>
        <w:t xml:space="preserve"> is responsible for database use (overseeing data entry, data certification, archiving, running queries, data analyses, and generating reports). The </w:t>
      </w:r>
      <w:r w:rsidR="0064786C">
        <w:t>data manager</w:t>
      </w:r>
      <w:r>
        <w:t xml:space="preserve"> is ultimately responsible for ensuring that appropriate data handling procedures are followed. The analysis aspect of monitoring is primarily the responsibility of the </w:t>
      </w:r>
      <w:r w:rsidR="008D6A51">
        <w:t>project lead</w:t>
      </w:r>
      <w:r>
        <w:t xml:space="preserve">. The </w:t>
      </w:r>
      <w:r w:rsidR="0064786C">
        <w:t>GIS specialist</w:t>
      </w:r>
      <w:r>
        <w:t xml:space="preserve"> assists with plot selection techniques, GPS use, map generation and metadata development. The PACN </w:t>
      </w:r>
      <w:r w:rsidR="0064786C">
        <w:t>program manager</w:t>
      </w:r>
      <w:r>
        <w:t xml:space="preserve"> is responsible for general vegetation program oversight and supervision of the </w:t>
      </w:r>
      <w:r w:rsidR="008D6A51">
        <w:t>project lead</w:t>
      </w:r>
      <w:r>
        <w:t xml:space="preserve">. This includes periodic reviews of reports, decisions regarding appropriations of I&amp;M budget to the </w:t>
      </w:r>
      <w:r>
        <w:lastRenderedPageBreak/>
        <w:t xml:space="preserve">PACN vegetation monitoring program, and the overall quality and performance of the </w:t>
      </w:r>
      <w:r w:rsidR="008D6A51">
        <w:t>project lead</w:t>
      </w:r>
      <w:r>
        <w:t xml:space="preserve"> in relation the PACN vegetation program</w:t>
      </w:r>
      <w:r w:rsidR="00A027E2">
        <w:t xml:space="preserve">. </w:t>
      </w:r>
    </w:p>
    <w:p w:rsidR="00604B3A" w:rsidRDefault="00604B3A" w:rsidP="00D35EE1"/>
    <w:p w:rsidR="00526F25" w:rsidRDefault="00604B3A" w:rsidP="00526F25">
      <w:r>
        <w:br w:type="page"/>
      </w:r>
      <w:r w:rsidR="00246D6B">
        <w:fldChar w:fldCharType="begin"/>
      </w:r>
      <w:r>
        <w:instrText>tc "</w:instrText>
      </w:r>
      <w:bookmarkStart w:id="362" w:name="_Toc296008244"/>
      <w:r>
        <w:rPr>
          <w:snapToGrid w:val="0"/>
        </w:rPr>
        <w:instrText>Table 5.1.</w:instrText>
      </w:r>
      <w:r>
        <w:rPr>
          <w:snapToGrid w:val="0"/>
        </w:rPr>
        <w:tab/>
        <w:instrText>Roles and responsibilities for terrestrial plant communities monitoring</w:instrText>
      </w:r>
      <w:bookmarkEnd w:id="362"/>
      <w:r>
        <w:instrText>" \f D \l 1</w:instrText>
      </w:r>
      <w:r w:rsidR="00246D6B">
        <w:fldChar w:fldCharType="end"/>
      </w:r>
    </w:p>
    <w:p w:rsidR="00AF6914" w:rsidRPr="00277D81" w:rsidRDefault="00604B3A" w:rsidP="00A237FB">
      <w:pPr>
        <w:pStyle w:val="NTR-Figure"/>
        <w:spacing w:after="120"/>
      </w:pPr>
      <w:r w:rsidRPr="00AF6914">
        <w:rPr>
          <w:b/>
        </w:rPr>
        <w:lastRenderedPageBreak/>
        <w:t>Table 5.1</w:t>
      </w:r>
      <w:r>
        <w:t xml:space="preserve">. </w:t>
      </w:r>
      <w:r w:rsidRPr="00AF6914">
        <w:t>Roles and responsibilities for focal terrestrial plant communities monitoring.</w:t>
      </w:r>
      <w:r>
        <w:t xml:space="preserve"> </w:t>
      </w:r>
    </w:p>
    <w:tbl>
      <w:tblPr>
        <w:tblW w:w="9548" w:type="dxa"/>
        <w:tblLook w:val="01E0" w:firstRow="1" w:lastRow="1" w:firstColumn="1" w:lastColumn="1" w:noHBand="0" w:noVBand="0"/>
      </w:tblPr>
      <w:tblGrid>
        <w:gridCol w:w="1538"/>
        <w:gridCol w:w="5590"/>
        <w:gridCol w:w="2420"/>
      </w:tblGrid>
      <w:tr w:rsidR="00AF6914" w:rsidRPr="006129F5" w:rsidTr="0035233B">
        <w:tc>
          <w:tcPr>
            <w:tcW w:w="1538" w:type="dxa"/>
            <w:tcBorders>
              <w:top w:val="single" w:sz="4" w:space="0" w:color="auto"/>
              <w:bottom w:val="single" w:sz="12" w:space="0" w:color="auto"/>
            </w:tcBorders>
            <w:shd w:val="clear" w:color="auto" w:fill="auto"/>
            <w:vAlign w:val="bottom"/>
          </w:tcPr>
          <w:p w:rsidR="00AF6914" w:rsidRPr="006129F5" w:rsidRDefault="00AF6914" w:rsidP="0035233B">
            <w:pPr>
              <w:jc w:val="center"/>
              <w:rPr>
                <w:rFonts w:ascii="Arial" w:hAnsi="Arial" w:cs="Arial"/>
                <w:b/>
                <w:sz w:val="20"/>
                <w:szCs w:val="20"/>
              </w:rPr>
            </w:pPr>
            <w:r w:rsidRPr="006129F5">
              <w:rPr>
                <w:rFonts w:ascii="Arial" w:hAnsi="Arial" w:cs="Arial"/>
                <w:b/>
                <w:sz w:val="20"/>
                <w:szCs w:val="20"/>
              </w:rPr>
              <w:t>Role</w:t>
            </w:r>
          </w:p>
        </w:tc>
        <w:tc>
          <w:tcPr>
            <w:tcW w:w="5590" w:type="dxa"/>
            <w:tcBorders>
              <w:top w:val="single" w:sz="4" w:space="0" w:color="auto"/>
              <w:bottom w:val="single" w:sz="12" w:space="0" w:color="auto"/>
            </w:tcBorders>
            <w:shd w:val="clear" w:color="auto" w:fill="auto"/>
            <w:vAlign w:val="bottom"/>
          </w:tcPr>
          <w:p w:rsidR="00AF6914" w:rsidRPr="006129F5" w:rsidRDefault="00AF6914" w:rsidP="0035233B">
            <w:pPr>
              <w:jc w:val="center"/>
              <w:rPr>
                <w:rFonts w:ascii="Arial" w:hAnsi="Arial" w:cs="Arial"/>
                <w:b/>
                <w:sz w:val="20"/>
                <w:szCs w:val="20"/>
              </w:rPr>
            </w:pPr>
            <w:r w:rsidRPr="006129F5">
              <w:rPr>
                <w:rFonts w:ascii="Arial" w:hAnsi="Arial" w:cs="Arial"/>
                <w:b/>
                <w:sz w:val="20"/>
                <w:szCs w:val="20"/>
              </w:rPr>
              <w:t>Responsibilities</w:t>
            </w:r>
          </w:p>
        </w:tc>
        <w:tc>
          <w:tcPr>
            <w:tcW w:w="2420" w:type="dxa"/>
            <w:tcBorders>
              <w:top w:val="single" w:sz="4" w:space="0" w:color="auto"/>
              <w:bottom w:val="single" w:sz="12" w:space="0" w:color="auto"/>
            </w:tcBorders>
            <w:shd w:val="clear" w:color="auto" w:fill="auto"/>
          </w:tcPr>
          <w:p w:rsidR="00AF6914" w:rsidRPr="006129F5" w:rsidRDefault="00AF6914" w:rsidP="0035233B">
            <w:pPr>
              <w:jc w:val="center"/>
              <w:rPr>
                <w:rFonts w:ascii="Arial" w:hAnsi="Arial" w:cs="Arial"/>
                <w:b/>
                <w:sz w:val="20"/>
                <w:szCs w:val="20"/>
              </w:rPr>
            </w:pPr>
            <w:r w:rsidRPr="006129F5">
              <w:rPr>
                <w:rFonts w:ascii="Arial" w:hAnsi="Arial" w:cs="Arial"/>
                <w:b/>
                <w:sz w:val="20"/>
                <w:szCs w:val="20"/>
              </w:rPr>
              <w:t>Position</w:t>
            </w:r>
          </w:p>
        </w:tc>
      </w:tr>
      <w:tr w:rsidR="00AF6914" w:rsidRPr="006129F5" w:rsidTr="0035233B">
        <w:tc>
          <w:tcPr>
            <w:tcW w:w="1538" w:type="dxa"/>
            <w:tcBorders>
              <w:top w:val="single" w:sz="12"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Project Lead</w:t>
            </w:r>
          </w:p>
        </w:tc>
        <w:tc>
          <w:tcPr>
            <w:tcW w:w="5590" w:type="dxa"/>
            <w:tcBorders>
              <w:top w:val="single" w:sz="12" w:space="0" w:color="auto"/>
              <w:bottom w:val="single" w:sz="4" w:space="0" w:color="auto"/>
            </w:tcBorders>
          </w:tcPr>
          <w:p w:rsidR="00AF6914" w:rsidRPr="006129F5" w:rsidRDefault="00AF6914" w:rsidP="00AF6914">
            <w:pPr>
              <w:numPr>
                <w:ilvl w:val="0"/>
                <w:numId w:val="9"/>
              </w:numPr>
              <w:tabs>
                <w:tab w:val="clear" w:pos="360"/>
                <w:tab w:val="num" w:pos="172"/>
              </w:tabs>
              <w:ind w:left="352" w:hanging="352"/>
              <w:rPr>
                <w:rFonts w:ascii="Arial" w:hAnsi="Arial" w:cs="Arial"/>
                <w:sz w:val="20"/>
                <w:szCs w:val="20"/>
              </w:rPr>
            </w:pPr>
            <w:r w:rsidRPr="006129F5">
              <w:rPr>
                <w:rFonts w:ascii="Arial" w:hAnsi="Arial" w:cs="Arial"/>
                <w:sz w:val="20"/>
                <w:szCs w:val="20"/>
              </w:rPr>
              <w:t>Project administration, operations, and implementation</w:t>
            </w:r>
          </w:p>
          <w:p w:rsidR="00AF6914" w:rsidRPr="006129F5" w:rsidRDefault="00AF6914" w:rsidP="00AF6914">
            <w:pPr>
              <w:numPr>
                <w:ilvl w:val="0"/>
                <w:numId w:val="9"/>
              </w:numPr>
              <w:tabs>
                <w:tab w:val="clear" w:pos="360"/>
                <w:tab w:val="num" w:pos="172"/>
              </w:tabs>
              <w:ind w:left="352" w:hanging="352"/>
              <w:rPr>
                <w:rFonts w:ascii="Arial" w:hAnsi="Arial" w:cs="Arial"/>
                <w:sz w:val="20"/>
                <w:szCs w:val="20"/>
              </w:rPr>
            </w:pPr>
            <w:r w:rsidRPr="006129F5">
              <w:rPr>
                <w:rFonts w:ascii="Arial" w:hAnsi="Arial" w:cs="Arial"/>
                <w:sz w:val="20"/>
                <w:szCs w:val="20"/>
              </w:rPr>
              <w:t>Track project objectives, budget, and requirements</w:t>
            </w:r>
          </w:p>
          <w:p w:rsidR="00AF6914" w:rsidRPr="006129F5" w:rsidRDefault="00AF6914" w:rsidP="00AF6914">
            <w:pPr>
              <w:numPr>
                <w:ilvl w:val="0"/>
                <w:numId w:val="9"/>
              </w:numPr>
              <w:tabs>
                <w:tab w:val="clear" w:pos="360"/>
                <w:tab w:val="num" w:pos="172"/>
              </w:tabs>
              <w:ind w:left="352" w:hanging="352"/>
              <w:rPr>
                <w:rFonts w:ascii="Arial" w:hAnsi="Arial" w:cs="Arial"/>
                <w:sz w:val="20"/>
                <w:szCs w:val="20"/>
              </w:rPr>
            </w:pPr>
            <w:r w:rsidRPr="006129F5">
              <w:rPr>
                <w:rFonts w:ascii="Arial" w:hAnsi="Arial" w:cs="Arial"/>
                <w:sz w:val="20"/>
                <w:szCs w:val="20"/>
              </w:rPr>
              <w:t>Coordinate and ratify changes to protocol</w:t>
            </w:r>
          </w:p>
          <w:p w:rsidR="00AF6914" w:rsidRDefault="00AF6914" w:rsidP="00AF6914">
            <w:pPr>
              <w:numPr>
                <w:ilvl w:val="0"/>
                <w:numId w:val="9"/>
              </w:numPr>
              <w:tabs>
                <w:tab w:val="clear" w:pos="360"/>
                <w:tab w:val="num" w:pos="172"/>
              </w:tabs>
              <w:ind w:left="352" w:hanging="352"/>
              <w:rPr>
                <w:ins w:id="363" w:author="Ainsworth, Alison" w:date="2012-07-27T14:08:00Z"/>
                <w:rFonts w:ascii="Arial" w:hAnsi="Arial" w:cs="Arial"/>
                <w:sz w:val="20"/>
                <w:szCs w:val="20"/>
              </w:rPr>
            </w:pPr>
            <w:r w:rsidRPr="006129F5">
              <w:rPr>
                <w:rFonts w:ascii="Arial" w:hAnsi="Arial" w:cs="Arial"/>
                <w:sz w:val="20"/>
                <w:szCs w:val="20"/>
              </w:rPr>
              <w:t>Lead training of field crew</w:t>
            </w:r>
          </w:p>
          <w:p w:rsidR="0081640E" w:rsidRDefault="0081640E" w:rsidP="00AF6914">
            <w:pPr>
              <w:numPr>
                <w:ilvl w:val="0"/>
                <w:numId w:val="9"/>
              </w:numPr>
              <w:tabs>
                <w:tab w:val="clear" w:pos="360"/>
                <w:tab w:val="num" w:pos="172"/>
              </w:tabs>
              <w:ind w:left="352" w:hanging="352"/>
              <w:rPr>
                <w:rFonts w:ascii="Arial" w:hAnsi="Arial" w:cs="Arial"/>
                <w:sz w:val="20"/>
                <w:szCs w:val="20"/>
              </w:rPr>
            </w:pPr>
            <w:ins w:id="364" w:author="Ainsworth, Alison" w:date="2012-07-27T14:08:00Z">
              <w:r>
                <w:rPr>
                  <w:rFonts w:ascii="Arial" w:hAnsi="Arial" w:cs="Arial"/>
                  <w:sz w:val="20"/>
                  <w:szCs w:val="20"/>
                </w:rPr>
                <w:t>Ensures field leader and crew are adequately trained in safety procedures</w:t>
              </w:r>
            </w:ins>
          </w:p>
          <w:p w:rsidR="00AF6914" w:rsidRPr="006129F5" w:rsidRDefault="00AF6914" w:rsidP="00AF6914">
            <w:pPr>
              <w:numPr>
                <w:ilvl w:val="0"/>
                <w:numId w:val="9"/>
              </w:numPr>
              <w:tabs>
                <w:tab w:val="clear" w:pos="360"/>
                <w:tab w:val="num" w:pos="172"/>
              </w:tabs>
              <w:ind w:left="352" w:hanging="352"/>
              <w:rPr>
                <w:rFonts w:ascii="Arial" w:hAnsi="Arial" w:cs="Arial"/>
                <w:sz w:val="20"/>
                <w:szCs w:val="20"/>
              </w:rPr>
            </w:pPr>
            <w:r>
              <w:rPr>
                <w:rFonts w:ascii="Arial" w:hAnsi="Arial" w:cs="Arial"/>
                <w:sz w:val="20"/>
                <w:szCs w:val="20"/>
              </w:rPr>
              <w:t>Acquire field equipment</w:t>
            </w:r>
          </w:p>
          <w:p w:rsidR="00AF6914" w:rsidRPr="006129F5" w:rsidRDefault="00AF6914" w:rsidP="00AF6914">
            <w:pPr>
              <w:numPr>
                <w:ilvl w:val="0"/>
                <w:numId w:val="13"/>
              </w:numPr>
              <w:tabs>
                <w:tab w:val="clear" w:pos="360"/>
                <w:tab w:val="num" w:pos="172"/>
              </w:tabs>
              <w:ind w:left="352" w:hanging="352"/>
              <w:rPr>
                <w:rFonts w:ascii="Arial" w:hAnsi="Arial" w:cs="Arial"/>
                <w:sz w:val="20"/>
                <w:szCs w:val="20"/>
              </w:rPr>
            </w:pPr>
            <w:r w:rsidRPr="006129F5">
              <w:rPr>
                <w:rFonts w:ascii="Arial" w:hAnsi="Arial" w:cs="Arial"/>
                <w:sz w:val="20"/>
                <w:szCs w:val="20"/>
              </w:rPr>
              <w:t>Certify each season’s data for quality and completeness</w:t>
            </w:r>
          </w:p>
          <w:p w:rsidR="00AF6914" w:rsidRPr="006129F5" w:rsidRDefault="00AF6914" w:rsidP="00AF6914">
            <w:pPr>
              <w:numPr>
                <w:ilvl w:val="0"/>
                <w:numId w:val="9"/>
              </w:numPr>
              <w:tabs>
                <w:tab w:val="clear" w:pos="360"/>
                <w:tab w:val="num" w:pos="172"/>
              </w:tabs>
              <w:ind w:left="352" w:hanging="352"/>
              <w:rPr>
                <w:rFonts w:ascii="Arial" w:hAnsi="Arial" w:cs="Arial"/>
                <w:sz w:val="20"/>
                <w:szCs w:val="20"/>
              </w:rPr>
            </w:pPr>
            <w:r>
              <w:rPr>
                <w:rFonts w:ascii="Arial" w:hAnsi="Arial" w:cs="Arial"/>
                <w:sz w:val="20"/>
                <w:szCs w:val="20"/>
              </w:rPr>
              <w:t>Oversee c</w:t>
            </w:r>
            <w:r w:rsidRPr="006129F5">
              <w:rPr>
                <w:rFonts w:ascii="Arial" w:hAnsi="Arial" w:cs="Arial"/>
                <w:sz w:val="20"/>
                <w:szCs w:val="20"/>
              </w:rPr>
              <w:t>omplet</w:t>
            </w:r>
            <w:r>
              <w:rPr>
                <w:rFonts w:ascii="Arial" w:hAnsi="Arial" w:cs="Arial"/>
                <w:sz w:val="20"/>
                <w:szCs w:val="20"/>
              </w:rPr>
              <w:t>ion of</w:t>
            </w:r>
            <w:r w:rsidRPr="006129F5">
              <w:rPr>
                <w:rFonts w:ascii="Arial" w:hAnsi="Arial" w:cs="Arial"/>
                <w:sz w:val="20"/>
                <w:szCs w:val="20"/>
              </w:rPr>
              <w:t xml:space="preserve"> reports, data summaries and analysis, metadata, and other products according to schedule</w:t>
            </w:r>
          </w:p>
          <w:p w:rsidR="00AF6914" w:rsidRPr="006129F5" w:rsidRDefault="00AF6914" w:rsidP="00AF6914">
            <w:pPr>
              <w:numPr>
                <w:ilvl w:val="0"/>
                <w:numId w:val="9"/>
              </w:numPr>
              <w:tabs>
                <w:tab w:val="clear" w:pos="360"/>
                <w:tab w:val="num" w:pos="172"/>
              </w:tabs>
              <w:ind w:left="352" w:hanging="352"/>
              <w:rPr>
                <w:rFonts w:ascii="Arial" w:hAnsi="Arial" w:cs="Arial"/>
                <w:sz w:val="20"/>
                <w:szCs w:val="20"/>
              </w:rPr>
            </w:pPr>
            <w:r w:rsidRPr="006129F5">
              <w:rPr>
                <w:rFonts w:ascii="Arial" w:hAnsi="Arial" w:cs="Arial"/>
                <w:sz w:val="20"/>
                <w:szCs w:val="20"/>
              </w:rPr>
              <w:t>Maintain and archive project records</w:t>
            </w:r>
          </w:p>
          <w:p w:rsidR="000568F8" w:rsidRDefault="00AF6914">
            <w:pPr>
              <w:numPr>
                <w:ilvl w:val="0"/>
                <w:numId w:val="9"/>
              </w:numPr>
              <w:tabs>
                <w:tab w:val="clear" w:pos="360"/>
                <w:tab w:val="num" w:pos="172"/>
              </w:tabs>
              <w:ind w:left="352" w:hanging="352"/>
              <w:rPr>
                <w:rFonts w:ascii="Arial" w:hAnsi="Arial" w:cs="Arial"/>
                <w:sz w:val="20"/>
                <w:szCs w:val="20"/>
              </w:rPr>
            </w:pPr>
            <w:r w:rsidRPr="006129F5">
              <w:rPr>
                <w:rFonts w:ascii="Arial" w:hAnsi="Arial" w:cs="Arial"/>
                <w:sz w:val="20"/>
                <w:szCs w:val="20"/>
              </w:rPr>
              <w:t xml:space="preserve">Facilitate communications between </w:t>
            </w:r>
            <w:r w:rsidR="00B95DEE">
              <w:rPr>
                <w:rFonts w:ascii="Arial" w:hAnsi="Arial" w:cs="Arial"/>
                <w:sz w:val="20"/>
                <w:szCs w:val="20"/>
              </w:rPr>
              <w:t xml:space="preserve">I&amp;M and </w:t>
            </w:r>
            <w:r w:rsidRPr="006129F5">
              <w:rPr>
                <w:rFonts w:ascii="Arial" w:hAnsi="Arial" w:cs="Arial"/>
                <w:sz w:val="20"/>
                <w:szCs w:val="20"/>
              </w:rPr>
              <w:t xml:space="preserve">NPS </w:t>
            </w:r>
            <w:r w:rsidR="00B95DEE">
              <w:rPr>
                <w:rFonts w:ascii="Arial" w:hAnsi="Arial" w:cs="Arial"/>
                <w:sz w:val="20"/>
                <w:szCs w:val="20"/>
              </w:rPr>
              <w:t>parks</w:t>
            </w:r>
          </w:p>
        </w:tc>
        <w:tc>
          <w:tcPr>
            <w:tcW w:w="2420" w:type="dxa"/>
            <w:tcBorders>
              <w:top w:val="single" w:sz="12"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Botanist</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NPS Lead</w:t>
            </w:r>
          </w:p>
        </w:tc>
        <w:tc>
          <w:tcPr>
            <w:tcW w:w="5590" w:type="dxa"/>
            <w:tcBorders>
              <w:top w:val="single" w:sz="4" w:space="0" w:color="auto"/>
              <w:bottom w:val="single" w:sz="4" w:space="0" w:color="auto"/>
            </w:tcBorders>
          </w:tcPr>
          <w:p w:rsidR="00AF6914" w:rsidRPr="006129F5" w:rsidRDefault="00AF6914" w:rsidP="00AF6914">
            <w:pPr>
              <w:numPr>
                <w:ilvl w:val="0"/>
                <w:numId w:val="14"/>
              </w:numPr>
              <w:tabs>
                <w:tab w:val="clear" w:pos="360"/>
                <w:tab w:val="num" w:pos="172"/>
              </w:tabs>
              <w:ind w:left="352" w:hanging="352"/>
              <w:rPr>
                <w:rFonts w:ascii="Arial" w:hAnsi="Arial" w:cs="Arial"/>
                <w:sz w:val="20"/>
                <w:szCs w:val="20"/>
              </w:rPr>
            </w:pPr>
            <w:r w:rsidRPr="006129F5">
              <w:rPr>
                <w:rFonts w:ascii="Arial" w:hAnsi="Arial" w:cs="Arial"/>
                <w:sz w:val="20"/>
                <w:szCs w:val="20"/>
              </w:rPr>
              <w:t>The project lead is the NPS Lead for this protocol</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N/A</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Park Ecologists / Botanists</w:t>
            </w:r>
          </w:p>
        </w:tc>
        <w:tc>
          <w:tcPr>
            <w:tcW w:w="5590" w:type="dxa"/>
            <w:tcBorders>
              <w:top w:val="single" w:sz="4" w:space="0" w:color="auto"/>
              <w:bottom w:val="single" w:sz="4" w:space="0" w:color="auto"/>
            </w:tcBorders>
          </w:tcPr>
          <w:p w:rsidR="00AF6914" w:rsidRPr="006129F5" w:rsidRDefault="00AF6914" w:rsidP="00AF6914">
            <w:pPr>
              <w:numPr>
                <w:ilvl w:val="0"/>
                <w:numId w:val="16"/>
              </w:numPr>
              <w:tabs>
                <w:tab w:val="clear" w:pos="360"/>
                <w:tab w:val="num" w:pos="172"/>
              </w:tabs>
              <w:ind w:left="352" w:hanging="352"/>
              <w:rPr>
                <w:rFonts w:ascii="Arial" w:hAnsi="Arial" w:cs="Arial"/>
                <w:sz w:val="20"/>
                <w:szCs w:val="20"/>
              </w:rPr>
            </w:pPr>
            <w:r w:rsidRPr="006129F5">
              <w:rPr>
                <w:rFonts w:ascii="Arial" w:hAnsi="Arial" w:cs="Arial"/>
                <w:sz w:val="20"/>
                <w:szCs w:val="20"/>
              </w:rPr>
              <w:t>Assist with l</w:t>
            </w:r>
            <w:r w:rsidRPr="006129F5">
              <w:rPr>
                <w:rFonts w:ascii="Arial" w:hAnsi="Arial" w:cs="Arial"/>
                <w:color w:val="000000"/>
                <w:sz w:val="20"/>
                <w:szCs w:val="20"/>
              </w:rPr>
              <w:t>ogistics</w:t>
            </w:r>
            <w:r>
              <w:rPr>
                <w:rFonts w:ascii="Arial" w:hAnsi="Arial" w:cs="Arial"/>
                <w:color w:val="000000"/>
                <w:sz w:val="20"/>
                <w:szCs w:val="20"/>
              </w:rPr>
              <w:t>,</w:t>
            </w:r>
            <w:r w:rsidRPr="006129F5">
              <w:rPr>
                <w:rFonts w:ascii="Arial" w:hAnsi="Arial" w:cs="Arial"/>
                <w:color w:val="000000"/>
                <w:sz w:val="20"/>
                <w:szCs w:val="20"/>
              </w:rPr>
              <w:t xml:space="preserve"> planning</w:t>
            </w:r>
            <w:r>
              <w:rPr>
                <w:rFonts w:ascii="Arial" w:hAnsi="Arial" w:cs="Arial"/>
                <w:color w:val="000000"/>
                <w:sz w:val="20"/>
                <w:szCs w:val="20"/>
              </w:rPr>
              <w:t>,</w:t>
            </w:r>
            <w:r w:rsidRPr="006129F5">
              <w:rPr>
                <w:rFonts w:ascii="Arial" w:hAnsi="Arial" w:cs="Arial"/>
                <w:color w:val="000000"/>
                <w:sz w:val="20"/>
                <w:szCs w:val="20"/>
              </w:rPr>
              <w:t xml:space="preserve"> and coordination</w:t>
            </w:r>
          </w:p>
          <w:p w:rsidR="00AF6914" w:rsidRPr="006129F5" w:rsidRDefault="00AF6914" w:rsidP="00AF6914">
            <w:pPr>
              <w:numPr>
                <w:ilvl w:val="0"/>
                <w:numId w:val="16"/>
              </w:numPr>
              <w:tabs>
                <w:tab w:val="clear" w:pos="360"/>
                <w:tab w:val="num" w:pos="172"/>
              </w:tabs>
              <w:ind w:left="352" w:hanging="352"/>
              <w:rPr>
                <w:rFonts w:ascii="Arial" w:hAnsi="Arial" w:cs="Arial"/>
                <w:sz w:val="20"/>
                <w:szCs w:val="20"/>
              </w:rPr>
            </w:pPr>
            <w:r w:rsidRPr="006129F5">
              <w:rPr>
                <w:rFonts w:ascii="Arial" w:hAnsi="Arial" w:cs="Arial"/>
                <w:color w:val="000000"/>
                <w:sz w:val="20"/>
                <w:szCs w:val="20"/>
              </w:rPr>
              <w:t>Review reports, data</w:t>
            </w:r>
            <w:r>
              <w:rPr>
                <w:rFonts w:ascii="Arial" w:hAnsi="Arial" w:cs="Arial"/>
                <w:color w:val="000000"/>
                <w:sz w:val="20"/>
                <w:szCs w:val="20"/>
              </w:rPr>
              <w:t>,</w:t>
            </w:r>
            <w:r w:rsidRPr="006129F5">
              <w:rPr>
                <w:rFonts w:ascii="Arial" w:hAnsi="Arial" w:cs="Arial"/>
                <w:color w:val="000000"/>
                <w:sz w:val="20"/>
                <w:szCs w:val="20"/>
              </w:rPr>
              <w:t xml:space="preserve"> and other project deliverables</w:t>
            </w:r>
            <w:r w:rsidRPr="006129F5">
              <w:rPr>
                <w:rFonts w:ascii="Arial" w:hAnsi="Arial" w:cs="Arial"/>
                <w:sz w:val="20"/>
                <w:szCs w:val="20"/>
              </w:rPr>
              <w:t xml:space="preserve"> </w:t>
            </w:r>
          </w:p>
          <w:p w:rsidR="00AF6914" w:rsidRPr="006129F5" w:rsidRDefault="00AF6914" w:rsidP="00AF6914">
            <w:pPr>
              <w:numPr>
                <w:ilvl w:val="0"/>
                <w:numId w:val="16"/>
              </w:numPr>
              <w:tabs>
                <w:tab w:val="clear" w:pos="360"/>
                <w:tab w:val="num" w:pos="172"/>
              </w:tabs>
              <w:ind w:left="352" w:hanging="352"/>
              <w:rPr>
                <w:rFonts w:ascii="Arial" w:hAnsi="Arial" w:cs="Arial"/>
                <w:sz w:val="20"/>
                <w:szCs w:val="20"/>
              </w:rPr>
            </w:pPr>
            <w:r w:rsidRPr="006129F5">
              <w:rPr>
                <w:rFonts w:ascii="Arial" w:hAnsi="Arial" w:cs="Arial"/>
                <w:sz w:val="20"/>
                <w:szCs w:val="20"/>
              </w:rPr>
              <w:t>Assist in training of field crew members</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p>
          <w:p w:rsidR="00AF6914" w:rsidRPr="006129F5" w:rsidRDefault="00AF6914" w:rsidP="0035233B">
            <w:pPr>
              <w:jc w:val="center"/>
              <w:rPr>
                <w:rFonts w:ascii="Arial" w:hAnsi="Arial" w:cs="Arial"/>
                <w:sz w:val="20"/>
                <w:szCs w:val="20"/>
              </w:rPr>
            </w:pP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Field Leader</w:t>
            </w:r>
          </w:p>
        </w:tc>
        <w:tc>
          <w:tcPr>
            <w:tcW w:w="5590" w:type="dxa"/>
            <w:tcBorders>
              <w:top w:val="single" w:sz="4" w:space="0" w:color="auto"/>
              <w:bottom w:val="single" w:sz="4" w:space="0" w:color="auto"/>
            </w:tcBorders>
          </w:tcPr>
          <w:p w:rsidR="00AF6914" w:rsidRDefault="00AF6914" w:rsidP="00AF6914">
            <w:pPr>
              <w:numPr>
                <w:ilvl w:val="0"/>
                <w:numId w:val="12"/>
              </w:numPr>
              <w:tabs>
                <w:tab w:val="clear" w:pos="360"/>
                <w:tab w:val="num" w:pos="172"/>
              </w:tabs>
              <w:ind w:left="352" w:hanging="352"/>
              <w:rPr>
                <w:ins w:id="365" w:author="Ainsworth, Alison" w:date="2012-07-27T14:08:00Z"/>
                <w:rFonts w:ascii="Arial" w:hAnsi="Arial" w:cs="Arial"/>
                <w:sz w:val="20"/>
                <w:szCs w:val="20"/>
              </w:rPr>
            </w:pPr>
            <w:r w:rsidRPr="006129F5">
              <w:rPr>
                <w:rFonts w:ascii="Arial" w:hAnsi="Arial" w:cs="Arial"/>
                <w:sz w:val="20"/>
                <w:szCs w:val="20"/>
              </w:rPr>
              <w:t>Assist in training and ensuring safety of field technician</w:t>
            </w:r>
            <w:r>
              <w:rPr>
                <w:rFonts w:ascii="Arial" w:hAnsi="Arial" w:cs="Arial"/>
                <w:sz w:val="20"/>
                <w:szCs w:val="20"/>
              </w:rPr>
              <w:t>s</w:t>
            </w:r>
          </w:p>
          <w:p w:rsidR="0081640E" w:rsidRPr="006129F5" w:rsidRDefault="0081640E" w:rsidP="00AF6914">
            <w:pPr>
              <w:numPr>
                <w:ilvl w:val="0"/>
                <w:numId w:val="12"/>
              </w:numPr>
              <w:tabs>
                <w:tab w:val="clear" w:pos="360"/>
                <w:tab w:val="num" w:pos="172"/>
              </w:tabs>
              <w:ind w:left="352" w:hanging="352"/>
              <w:rPr>
                <w:rFonts w:ascii="Arial" w:hAnsi="Arial" w:cs="Arial"/>
                <w:sz w:val="20"/>
                <w:szCs w:val="20"/>
              </w:rPr>
            </w:pPr>
            <w:ins w:id="366" w:author="Ainsworth, Alison" w:date="2012-07-27T14:08:00Z">
              <w:r>
                <w:rPr>
                  <w:rFonts w:ascii="Arial" w:hAnsi="Arial" w:cs="Arial"/>
                  <w:sz w:val="20"/>
                  <w:szCs w:val="20"/>
                </w:rPr>
                <w:t>Serves as point of contact for field operations</w:t>
              </w:r>
            </w:ins>
          </w:p>
          <w:p w:rsidR="00AF6914" w:rsidRPr="006129F5" w:rsidRDefault="00AF6914" w:rsidP="00AF6914">
            <w:pPr>
              <w:numPr>
                <w:ilvl w:val="0"/>
                <w:numId w:val="12"/>
              </w:numPr>
              <w:tabs>
                <w:tab w:val="clear" w:pos="360"/>
                <w:tab w:val="num" w:pos="172"/>
              </w:tabs>
              <w:ind w:left="352" w:hanging="352"/>
              <w:rPr>
                <w:rFonts w:ascii="Arial" w:hAnsi="Arial" w:cs="Arial"/>
                <w:sz w:val="20"/>
                <w:szCs w:val="20"/>
              </w:rPr>
            </w:pPr>
            <w:r w:rsidRPr="006129F5">
              <w:rPr>
                <w:rFonts w:ascii="Arial" w:hAnsi="Arial" w:cs="Arial"/>
                <w:sz w:val="20"/>
                <w:szCs w:val="20"/>
              </w:rPr>
              <w:t>Plan and execute field visits</w:t>
            </w:r>
          </w:p>
          <w:p w:rsidR="00AF6914" w:rsidRPr="006129F5" w:rsidRDefault="00AF6914" w:rsidP="00AF6914">
            <w:pPr>
              <w:numPr>
                <w:ilvl w:val="0"/>
                <w:numId w:val="12"/>
              </w:numPr>
              <w:tabs>
                <w:tab w:val="clear" w:pos="360"/>
                <w:tab w:val="num" w:pos="172"/>
              </w:tabs>
              <w:ind w:left="352" w:hanging="352"/>
              <w:rPr>
                <w:rFonts w:ascii="Arial" w:hAnsi="Arial" w:cs="Arial"/>
                <w:sz w:val="20"/>
                <w:szCs w:val="20"/>
              </w:rPr>
            </w:pPr>
            <w:r>
              <w:rPr>
                <w:rFonts w:ascii="Arial" w:hAnsi="Arial" w:cs="Arial"/>
                <w:sz w:val="20"/>
                <w:szCs w:val="20"/>
              </w:rPr>
              <w:t>M</w:t>
            </w:r>
            <w:r w:rsidRPr="006129F5">
              <w:rPr>
                <w:rFonts w:ascii="Arial" w:hAnsi="Arial" w:cs="Arial"/>
                <w:sz w:val="20"/>
                <w:szCs w:val="20"/>
              </w:rPr>
              <w:t>aintain field equipment</w:t>
            </w:r>
          </w:p>
          <w:p w:rsidR="00AF6914" w:rsidRPr="006129F5" w:rsidRDefault="00AF6914" w:rsidP="00AF6914">
            <w:pPr>
              <w:numPr>
                <w:ilvl w:val="0"/>
                <w:numId w:val="12"/>
              </w:numPr>
              <w:tabs>
                <w:tab w:val="clear" w:pos="360"/>
                <w:tab w:val="num" w:pos="172"/>
              </w:tabs>
              <w:ind w:left="352" w:hanging="352"/>
              <w:rPr>
                <w:rFonts w:ascii="Arial" w:hAnsi="Arial" w:cs="Arial"/>
                <w:sz w:val="20"/>
                <w:szCs w:val="20"/>
              </w:rPr>
            </w:pPr>
            <w:r w:rsidRPr="006129F5">
              <w:rPr>
                <w:rFonts w:ascii="Arial" w:hAnsi="Arial" w:cs="Arial"/>
                <w:sz w:val="20"/>
                <w:szCs w:val="20"/>
              </w:rPr>
              <w:t>Oversee data collection and entry, verify accurate data transcription into database</w:t>
            </w:r>
          </w:p>
          <w:p w:rsidR="00AF6914" w:rsidRPr="006129F5" w:rsidRDefault="00AF6914" w:rsidP="00AF6914">
            <w:pPr>
              <w:numPr>
                <w:ilvl w:val="0"/>
                <w:numId w:val="12"/>
              </w:numPr>
              <w:tabs>
                <w:tab w:val="clear" w:pos="360"/>
                <w:tab w:val="num" w:pos="172"/>
              </w:tabs>
              <w:ind w:left="352" w:hanging="352"/>
              <w:rPr>
                <w:rFonts w:ascii="Arial" w:hAnsi="Arial" w:cs="Arial"/>
                <w:sz w:val="20"/>
                <w:szCs w:val="20"/>
              </w:rPr>
            </w:pPr>
            <w:r w:rsidRPr="006129F5">
              <w:rPr>
                <w:rFonts w:ascii="Arial" w:hAnsi="Arial" w:cs="Arial"/>
                <w:sz w:val="20"/>
                <w:szCs w:val="20"/>
              </w:rPr>
              <w:t>Complete a field season report</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Biological Science Technician</w:t>
            </w:r>
          </w:p>
        </w:tc>
      </w:tr>
      <w:tr w:rsidR="00AF6914" w:rsidRPr="006129F5" w:rsidTr="0035233B">
        <w:tc>
          <w:tcPr>
            <w:tcW w:w="1538" w:type="dxa"/>
            <w:tcBorders>
              <w:top w:val="single" w:sz="4" w:space="0" w:color="auto"/>
              <w:bottom w:val="single" w:sz="4" w:space="0" w:color="auto"/>
            </w:tcBorders>
          </w:tcPr>
          <w:p w:rsidR="00AF6914" w:rsidRPr="006129F5" w:rsidRDefault="00AF6914" w:rsidP="00CE3F1E">
            <w:pPr>
              <w:rPr>
                <w:rFonts w:ascii="Arial" w:hAnsi="Arial" w:cs="Arial"/>
                <w:sz w:val="20"/>
                <w:szCs w:val="20"/>
              </w:rPr>
            </w:pPr>
            <w:r w:rsidRPr="006129F5">
              <w:rPr>
                <w:rFonts w:ascii="Arial" w:hAnsi="Arial" w:cs="Arial"/>
                <w:sz w:val="20"/>
                <w:szCs w:val="20"/>
              </w:rPr>
              <w:t xml:space="preserve">Field </w:t>
            </w:r>
            <w:r w:rsidR="00CE3F1E">
              <w:rPr>
                <w:rFonts w:ascii="Arial" w:hAnsi="Arial" w:cs="Arial"/>
                <w:sz w:val="20"/>
                <w:szCs w:val="20"/>
              </w:rPr>
              <w:t xml:space="preserve">Technicians </w:t>
            </w:r>
            <w:r>
              <w:rPr>
                <w:rFonts w:ascii="Arial" w:hAnsi="Arial" w:cs="Arial"/>
                <w:sz w:val="20"/>
                <w:szCs w:val="20"/>
              </w:rPr>
              <w:t>(3)</w:t>
            </w:r>
          </w:p>
        </w:tc>
        <w:tc>
          <w:tcPr>
            <w:tcW w:w="5590" w:type="dxa"/>
            <w:tcBorders>
              <w:top w:val="single" w:sz="4" w:space="0" w:color="auto"/>
              <w:bottom w:val="single" w:sz="4" w:space="0" w:color="auto"/>
            </w:tcBorders>
          </w:tcPr>
          <w:p w:rsidR="00AF6914" w:rsidRPr="006129F5" w:rsidRDefault="00AF6914" w:rsidP="00AF6914">
            <w:pPr>
              <w:numPr>
                <w:ilvl w:val="0"/>
                <w:numId w:val="15"/>
              </w:numPr>
              <w:tabs>
                <w:tab w:val="clear" w:pos="360"/>
                <w:tab w:val="num" w:pos="172"/>
              </w:tabs>
              <w:ind w:left="352" w:hanging="352"/>
              <w:rPr>
                <w:rFonts w:ascii="Arial" w:hAnsi="Arial" w:cs="Arial"/>
                <w:sz w:val="20"/>
                <w:szCs w:val="20"/>
              </w:rPr>
            </w:pPr>
            <w:bookmarkStart w:id="367" w:name="_Toc88364918"/>
            <w:bookmarkStart w:id="368" w:name="_Toc88368459"/>
            <w:r w:rsidRPr="006129F5">
              <w:rPr>
                <w:rFonts w:ascii="Arial" w:hAnsi="Arial" w:cs="Arial"/>
                <w:sz w:val="20"/>
                <w:szCs w:val="20"/>
              </w:rPr>
              <w:t>Collect, record, enter and verify data</w:t>
            </w:r>
            <w:bookmarkEnd w:id="367"/>
            <w:bookmarkEnd w:id="368"/>
          </w:p>
          <w:p w:rsidR="00AF6914" w:rsidRPr="006129F5" w:rsidRDefault="00AF6914" w:rsidP="00AF6914">
            <w:pPr>
              <w:numPr>
                <w:ilvl w:val="0"/>
                <w:numId w:val="15"/>
              </w:numPr>
              <w:tabs>
                <w:tab w:val="clear" w:pos="360"/>
                <w:tab w:val="num" w:pos="172"/>
              </w:tabs>
              <w:ind w:left="352" w:hanging="352"/>
              <w:rPr>
                <w:rFonts w:ascii="Arial" w:hAnsi="Arial" w:cs="Arial"/>
                <w:sz w:val="20"/>
                <w:szCs w:val="20"/>
              </w:rPr>
            </w:pPr>
            <w:r w:rsidRPr="006129F5">
              <w:rPr>
                <w:rFonts w:ascii="Arial" w:hAnsi="Arial" w:cs="Arial"/>
                <w:sz w:val="20"/>
                <w:szCs w:val="20"/>
              </w:rPr>
              <w:t>Prepare plant voucher specimens, as needed</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 xml:space="preserve">Biological </w:t>
            </w:r>
            <w:r w:rsidR="00CE3F1E">
              <w:rPr>
                <w:rFonts w:ascii="Arial" w:hAnsi="Arial" w:cs="Arial"/>
                <w:sz w:val="20"/>
                <w:szCs w:val="20"/>
              </w:rPr>
              <w:t xml:space="preserve">Science </w:t>
            </w:r>
            <w:r w:rsidRPr="006129F5">
              <w:rPr>
                <w:rFonts w:ascii="Arial" w:hAnsi="Arial" w:cs="Arial"/>
                <w:sz w:val="20"/>
                <w:szCs w:val="20"/>
              </w:rPr>
              <w:t>Technician</w:t>
            </w:r>
            <w:r>
              <w:rPr>
                <w:rFonts w:ascii="Arial" w:hAnsi="Arial" w:cs="Arial"/>
                <w:sz w:val="20"/>
                <w:szCs w:val="20"/>
              </w:rPr>
              <w:t>s (3)</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Data Manager</w:t>
            </w:r>
          </w:p>
        </w:tc>
        <w:tc>
          <w:tcPr>
            <w:tcW w:w="5590" w:type="dxa"/>
            <w:tcBorders>
              <w:top w:val="single" w:sz="4" w:space="0" w:color="auto"/>
              <w:bottom w:val="single" w:sz="4" w:space="0" w:color="auto"/>
            </w:tcBorders>
          </w:tcPr>
          <w:p w:rsidR="00AF6914" w:rsidRPr="006129F5" w:rsidRDefault="00AF6914" w:rsidP="00AF6914">
            <w:pPr>
              <w:numPr>
                <w:ilvl w:val="0"/>
                <w:numId w:val="11"/>
              </w:numPr>
              <w:tabs>
                <w:tab w:val="clear" w:pos="360"/>
                <w:tab w:val="num" w:pos="172"/>
              </w:tabs>
              <w:ind w:left="352" w:hanging="352"/>
              <w:rPr>
                <w:rFonts w:ascii="Arial" w:hAnsi="Arial" w:cs="Arial"/>
                <w:sz w:val="20"/>
                <w:szCs w:val="20"/>
              </w:rPr>
            </w:pPr>
            <w:r w:rsidRPr="006129F5">
              <w:rPr>
                <w:rFonts w:ascii="Arial" w:hAnsi="Arial" w:cs="Arial"/>
                <w:sz w:val="20"/>
                <w:szCs w:val="20"/>
              </w:rPr>
              <w:t>Consultant on data management activities</w:t>
            </w:r>
          </w:p>
          <w:p w:rsidR="00AF6914" w:rsidRPr="006129F5" w:rsidRDefault="00AF6914" w:rsidP="00AF6914">
            <w:pPr>
              <w:numPr>
                <w:ilvl w:val="0"/>
                <w:numId w:val="11"/>
              </w:numPr>
              <w:tabs>
                <w:tab w:val="clear" w:pos="360"/>
                <w:tab w:val="num" w:pos="172"/>
              </w:tabs>
              <w:ind w:left="352" w:hanging="352"/>
              <w:rPr>
                <w:rFonts w:ascii="Arial" w:hAnsi="Arial" w:cs="Arial"/>
                <w:sz w:val="20"/>
                <w:szCs w:val="20"/>
              </w:rPr>
            </w:pPr>
            <w:r w:rsidRPr="006129F5">
              <w:rPr>
                <w:rFonts w:ascii="Arial" w:hAnsi="Arial" w:cs="Arial"/>
                <w:sz w:val="20"/>
                <w:szCs w:val="20"/>
              </w:rPr>
              <w:t>Facilitate check-in, review and posting of data, metadata, reports, and other products to national databases and clearinghouses according to schedule</w:t>
            </w:r>
          </w:p>
          <w:p w:rsidR="00AF6914" w:rsidRPr="006129F5" w:rsidRDefault="00AF6914" w:rsidP="00AF6914">
            <w:pPr>
              <w:numPr>
                <w:ilvl w:val="0"/>
                <w:numId w:val="11"/>
              </w:numPr>
              <w:tabs>
                <w:tab w:val="clear" w:pos="360"/>
                <w:tab w:val="num" w:pos="172"/>
              </w:tabs>
              <w:ind w:left="352" w:hanging="352"/>
              <w:rPr>
                <w:rFonts w:ascii="Arial" w:hAnsi="Arial" w:cs="Arial"/>
                <w:sz w:val="20"/>
                <w:szCs w:val="20"/>
              </w:rPr>
            </w:pPr>
            <w:r w:rsidRPr="006129F5">
              <w:rPr>
                <w:rFonts w:ascii="Arial" w:hAnsi="Arial" w:cs="Arial"/>
                <w:sz w:val="20"/>
                <w:szCs w:val="20"/>
              </w:rPr>
              <w:t>Maintain and update database application</w:t>
            </w:r>
          </w:p>
          <w:p w:rsidR="00AF6914" w:rsidRPr="006129F5" w:rsidRDefault="00AF6914" w:rsidP="00AF6914">
            <w:pPr>
              <w:numPr>
                <w:ilvl w:val="0"/>
                <w:numId w:val="11"/>
              </w:numPr>
              <w:tabs>
                <w:tab w:val="clear" w:pos="360"/>
                <w:tab w:val="num" w:pos="172"/>
              </w:tabs>
              <w:ind w:left="352" w:hanging="352"/>
              <w:rPr>
                <w:rFonts w:ascii="Arial" w:hAnsi="Arial" w:cs="Arial"/>
                <w:sz w:val="20"/>
                <w:szCs w:val="20"/>
              </w:rPr>
            </w:pPr>
            <w:r w:rsidRPr="006129F5">
              <w:rPr>
                <w:rFonts w:ascii="Arial" w:hAnsi="Arial" w:cs="Arial"/>
                <w:sz w:val="20"/>
                <w:szCs w:val="20"/>
              </w:rPr>
              <w:t>Provide database training as needed</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Data Manager</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Statistician</w:t>
            </w:r>
          </w:p>
        </w:tc>
        <w:tc>
          <w:tcPr>
            <w:tcW w:w="5590" w:type="dxa"/>
            <w:tcBorders>
              <w:top w:val="single" w:sz="4" w:space="0" w:color="auto"/>
              <w:bottom w:val="single" w:sz="4" w:space="0" w:color="auto"/>
            </w:tcBorders>
          </w:tcPr>
          <w:p w:rsidR="00AF6914" w:rsidRPr="006129F5" w:rsidRDefault="00AF6914" w:rsidP="00AF6914">
            <w:pPr>
              <w:numPr>
                <w:ilvl w:val="0"/>
                <w:numId w:val="10"/>
              </w:numPr>
              <w:tabs>
                <w:tab w:val="clear" w:pos="360"/>
                <w:tab w:val="num" w:pos="172"/>
              </w:tabs>
              <w:ind w:left="352" w:hanging="352"/>
              <w:rPr>
                <w:rFonts w:ascii="Arial" w:hAnsi="Arial" w:cs="Arial"/>
                <w:sz w:val="20"/>
                <w:szCs w:val="20"/>
              </w:rPr>
            </w:pPr>
            <w:r w:rsidRPr="006129F5">
              <w:rPr>
                <w:rFonts w:ascii="Arial" w:hAnsi="Arial" w:cs="Arial"/>
                <w:sz w:val="20"/>
                <w:szCs w:val="20"/>
              </w:rPr>
              <w:t xml:space="preserve">Consultant on statistical design, analysis and programming </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May be hired, Statistician</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GIS Specialist</w:t>
            </w:r>
          </w:p>
        </w:tc>
        <w:tc>
          <w:tcPr>
            <w:tcW w:w="5590" w:type="dxa"/>
            <w:tcBorders>
              <w:top w:val="single" w:sz="4" w:space="0" w:color="auto"/>
              <w:bottom w:val="single" w:sz="4" w:space="0" w:color="auto"/>
            </w:tcBorders>
          </w:tcPr>
          <w:p w:rsidR="00AF6914" w:rsidRPr="006129F5" w:rsidRDefault="00AF6914" w:rsidP="00AF6914">
            <w:pPr>
              <w:numPr>
                <w:ilvl w:val="0"/>
                <w:numId w:val="10"/>
              </w:numPr>
              <w:tabs>
                <w:tab w:val="clear" w:pos="360"/>
                <w:tab w:val="num" w:pos="172"/>
              </w:tabs>
              <w:ind w:left="352" w:hanging="352"/>
              <w:rPr>
                <w:rFonts w:ascii="Arial" w:hAnsi="Arial" w:cs="Arial"/>
                <w:sz w:val="20"/>
                <w:szCs w:val="20"/>
              </w:rPr>
            </w:pPr>
            <w:r w:rsidRPr="006129F5">
              <w:rPr>
                <w:rFonts w:ascii="Arial" w:hAnsi="Arial" w:cs="Arial"/>
                <w:sz w:val="20"/>
                <w:szCs w:val="20"/>
              </w:rPr>
              <w:t>Consultant on spatial data collection, GPS use, and spatial analysis techniques</w:t>
            </w:r>
          </w:p>
          <w:p w:rsidR="00AF6914" w:rsidRPr="006129F5" w:rsidRDefault="00AF6914" w:rsidP="00AF6914">
            <w:pPr>
              <w:numPr>
                <w:ilvl w:val="0"/>
                <w:numId w:val="10"/>
              </w:numPr>
              <w:tabs>
                <w:tab w:val="clear" w:pos="360"/>
                <w:tab w:val="num" w:pos="172"/>
              </w:tabs>
              <w:ind w:left="352" w:hanging="352"/>
              <w:rPr>
                <w:rFonts w:ascii="Arial" w:hAnsi="Arial" w:cs="Arial"/>
                <w:sz w:val="20"/>
                <w:szCs w:val="20"/>
              </w:rPr>
            </w:pPr>
            <w:r w:rsidRPr="006129F5">
              <w:rPr>
                <w:rFonts w:ascii="Arial" w:hAnsi="Arial" w:cs="Arial"/>
                <w:sz w:val="20"/>
                <w:szCs w:val="20"/>
              </w:rPr>
              <w:t>Facilitate spatial data development and map generation</w:t>
            </w:r>
          </w:p>
          <w:p w:rsidR="00AF6914" w:rsidRPr="006129F5" w:rsidRDefault="00AF6914" w:rsidP="00AF6914">
            <w:pPr>
              <w:numPr>
                <w:ilvl w:val="0"/>
                <w:numId w:val="10"/>
              </w:numPr>
              <w:tabs>
                <w:tab w:val="clear" w:pos="360"/>
                <w:tab w:val="num" w:pos="172"/>
              </w:tabs>
              <w:ind w:left="352" w:hanging="352"/>
              <w:rPr>
                <w:rFonts w:ascii="Arial" w:hAnsi="Arial" w:cs="Arial"/>
                <w:sz w:val="20"/>
                <w:szCs w:val="20"/>
              </w:rPr>
            </w:pPr>
            <w:r w:rsidRPr="006129F5">
              <w:rPr>
                <w:rFonts w:ascii="Arial" w:hAnsi="Arial" w:cs="Arial"/>
                <w:sz w:val="20"/>
                <w:szCs w:val="20"/>
              </w:rPr>
              <w:t>Work with project lead to analyze spatial data and develop metadata for spatial data products</w:t>
            </w:r>
          </w:p>
          <w:p w:rsidR="00AF6914" w:rsidRPr="006129F5" w:rsidRDefault="00AF6914" w:rsidP="00AF6914">
            <w:pPr>
              <w:numPr>
                <w:ilvl w:val="0"/>
                <w:numId w:val="10"/>
              </w:numPr>
              <w:tabs>
                <w:tab w:val="clear" w:pos="360"/>
                <w:tab w:val="num" w:pos="172"/>
              </w:tabs>
              <w:ind w:left="352" w:hanging="352"/>
              <w:rPr>
                <w:rFonts w:ascii="Arial" w:hAnsi="Arial" w:cs="Arial"/>
                <w:sz w:val="20"/>
                <w:szCs w:val="20"/>
              </w:rPr>
            </w:pPr>
            <w:r w:rsidRPr="006129F5">
              <w:rPr>
                <w:rFonts w:ascii="Arial" w:hAnsi="Arial" w:cs="Arial"/>
                <w:sz w:val="20"/>
                <w:szCs w:val="20"/>
              </w:rPr>
              <w:t>Primary steward of GIS data and products</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GIS Specialist</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Network Coordinator</w:t>
            </w:r>
          </w:p>
        </w:tc>
        <w:tc>
          <w:tcPr>
            <w:tcW w:w="5590" w:type="dxa"/>
            <w:tcBorders>
              <w:top w:val="single" w:sz="4" w:space="0" w:color="auto"/>
              <w:bottom w:val="single" w:sz="4" w:space="0" w:color="auto"/>
            </w:tcBorders>
          </w:tcPr>
          <w:p w:rsidR="00AF6914" w:rsidRPr="006129F5" w:rsidRDefault="00AF6914" w:rsidP="00AF6914">
            <w:pPr>
              <w:numPr>
                <w:ilvl w:val="0"/>
                <w:numId w:val="16"/>
              </w:numPr>
              <w:tabs>
                <w:tab w:val="clear" w:pos="360"/>
                <w:tab w:val="num" w:pos="172"/>
              </w:tabs>
              <w:ind w:left="352" w:hanging="352"/>
              <w:rPr>
                <w:rFonts w:ascii="Arial" w:hAnsi="Arial" w:cs="Arial"/>
                <w:sz w:val="20"/>
                <w:szCs w:val="20"/>
              </w:rPr>
            </w:pPr>
            <w:r w:rsidRPr="006129F5">
              <w:rPr>
                <w:rFonts w:ascii="Arial" w:hAnsi="Arial" w:cs="Arial"/>
                <w:sz w:val="20"/>
                <w:szCs w:val="20"/>
              </w:rPr>
              <w:t>Review annual reports for completeness and compliance with I&amp;M standards and expectations</w:t>
            </w:r>
          </w:p>
        </w:tc>
        <w:tc>
          <w:tcPr>
            <w:tcW w:w="2420" w:type="dxa"/>
            <w:tcBorders>
              <w:top w:val="single" w:sz="4" w:space="0" w:color="auto"/>
              <w:bottom w:val="single" w:sz="4" w:space="0" w:color="auto"/>
            </w:tcBorders>
          </w:tcPr>
          <w:p w:rsidR="00EC009A" w:rsidRDefault="00AF6914" w:rsidP="00EC009A">
            <w:pPr>
              <w:jc w:val="center"/>
              <w:rPr>
                <w:rFonts w:ascii="Arial" w:hAnsi="Arial" w:cs="Arial"/>
                <w:sz w:val="20"/>
                <w:szCs w:val="20"/>
              </w:rPr>
            </w:pPr>
            <w:r w:rsidRPr="006129F5">
              <w:rPr>
                <w:rFonts w:ascii="Arial" w:hAnsi="Arial" w:cs="Arial"/>
                <w:sz w:val="20"/>
                <w:szCs w:val="20"/>
              </w:rPr>
              <w:t xml:space="preserve">PACN Network </w:t>
            </w:r>
          </w:p>
          <w:p w:rsidR="00AF6914" w:rsidRPr="006129F5" w:rsidRDefault="00EC009A" w:rsidP="00EC009A">
            <w:pPr>
              <w:jc w:val="center"/>
              <w:rPr>
                <w:rFonts w:ascii="Arial" w:hAnsi="Arial" w:cs="Arial"/>
                <w:sz w:val="20"/>
                <w:szCs w:val="20"/>
              </w:rPr>
            </w:pPr>
            <w:r>
              <w:rPr>
                <w:rFonts w:ascii="Arial" w:hAnsi="Arial" w:cs="Arial"/>
                <w:sz w:val="20"/>
                <w:szCs w:val="20"/>
              </w:rPr>
              <w:t>Program Manager</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Park Curator</w:t>
            </w:r>
          </w:p>
        </w:tc>
        <w:tc>
          <w:tcPr>
            <w:tcW w:w="5590" w:type="dxa"/>
            <w:tcBorders>
              <w:top w:val="single" w:sz="4" w:space="0" w:color="auto"/>
              <w:bottom w:val="single" w:sz="4" w:space="0" w:color="auto"/>
            </w:tcBorders>
          </w:tcPr>
          <w:p w:rsidR="00AF6914" w:rsidRPr="006129F5" w:rsidRDefault="00AF6914" w:rsidP="00AF6914">
            <w:pPr>
              <w:numPr>
                <w:ilvl w:val="0"/>
                <w:numId w:val="10"/>
              </w:numPr>
              <w:tabs>
                <w:tab w:val="clear" w:pos="360"/>
                <w:tab w:val="num" w:pos="172"/>
              </w:tabs>
              <w:ind w:left="352" w:hanging="352"/>
              <w:rPr>
                <w:rFonts w:ascii="Arial" w:hAnsi="Arial" w:cs="Arial"/>
                <w:sz w:val="20"/>
                <w:szCs w:val="20"/>
              </w:rPr>
            </w:pPr>
            <w:r w:rsidRPr="006129F5">
              <w:rPr>
                <w:rFonts w:ascii="Arial" w:hAnsi="Arial" w:cs="Arial"/>
                <w:sz w:val="20"/>
                <w:szCs w:val="20"/>
              </w:rPr>
              <w:t>Receive and catalogue voucher specimens</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Park Curator, or other designated staff</w:t>
            </w:r>
          </w:p>
        </w:tc>
      </w:tr>
      <w:tr w:rsidR="00AF6914" w:rsidRPr="006129F5" w:rsidTr="0035233B">
        <w:tc>
          <w:tcPr>
            <w:tcW w:w="1538" w:type="dxa"/>
            <w:tcBorders>
              <w:top w:val="single" w:sz="4" w:space="0" w:color="auto"/>
              <w:bottom w:val="single" w:sz="4" w:space="0" w:color="auto"/>
            </w:tcBorders>
          </w:tcPr>
          <w:p w:rsidR="00AF6914" w:rsidRPr="006129F5" w:rsidRDefault="00AF6914" w:rsidP="0035233B">
            <w:pPr>
              <w:rPr>
                <w:rFonts w:ascii="Arial" w:hAnsi="Arial" w:cs="Arial"/>
                <w:sz w:val="20"/>
                <w:szCs w:val="20"/>
              </w:rPr>
            </w:pPr>
            <w:r w:rsidRPr="006129F5">
              <w:rPr>
                <w:rFonts w:ascii="Arial" w:hAnsi="Arial" w:cs="Arial"/>
                <w:sz w:val="20"/>
                <w:szCs w:val="20"/>
              </w:rPr>
              <w:t>USGS Liaison</w:t>
            </w:r>
          </w:p>
        </w:tc>
        <w:tc>
          <w:tcPr>
            <w:tcW w:w="5590" w:type="dxa"/>
            <w:tcBorders>
              <w:top w:val="single" w:sz="4" w:space="0" w:color="auto"/>
              <w:bottom w:val="single" w:sz="4" w:space="0" w:color="auto"/>
            </w:tcBorders>
          </w:tcPr>
          <w:p w:rsidR="00AF6914" w:rsidRPr="006129F5" w:rsidRDefault="00AF6914" w:rsidP="00AF6914">
            <w:pPr>
              <w:numPr>
                <w:ilvl w:val="0"/>
                <w:numId w:val="16"/>
              </w:numPr>
              <w:tabs>
                <w:tab w:val="clear" w:pos="360"/>
                <w:tab w:val="num" w:pos="172"/>
              </w:tabs>
              <w:ind w:left="352" w:hanging="352"/>
              <w:rPr>
                <w:rFonts w:ascii="Arial" w:hAnsi="Arial" w:cs="Arial"/>
                <w:sz w:val="20"/>
                <w:szCs w:val="20"/>
              </w:rPr>
            </w:pPr>
            <w:r w:rsidRPr="006129F5">
              <w:rPr>
                <w:rFonts w:ascii="Arial" w:hAnsi="Arial" w:cs="Arial"/>
                <w:sz w:val="20"/>
                <w:szCs w:val="20"/>
              </w:rPr>
              <w:t>Consultant on technical issues related to project sampling design, statistical analyses, or other issues related to changes in protocol and SOPs</w:t>
            </w:r>
          </w:p>
        </w:tc>
        <w:tc>
          <w:tcPr>
            <w:tcW w:w="2420" w:type="dxa"/>
            <w:tcBorders>
              <w:top w:val="single" w:sz="4" w:space="0" w:color="auto"/>
              <w:bottom w:val="single" w:sz="4" w:space="0" w:color="auto"/>
            </w:tcBorders>
          </w:tcPr>
          <w:p w:rsidR="00AF6914" w:rsidRPr="006129F5" w:rsidRDefault="00AF6914" w:rsidP="0035233B">
            <w:pPr>
              <w:jc w:val="center"/>
              <w:rPr>
                <w:rFonts w:ascii="Arial" w:hAnsi="Arial" w:cs="Arial"/>
                <w:sz w:val="20"/>
                <w:szCs w:val="20"/>
              </w:rPr>
            </w:pPr>
            <w:r w:rsidRPr="006129F5">
              <w:rPr>
                <w:rFonts w:ascii="Arial" w:hAnsi="Arial" w:cs="Arial"/>
                <w:sz w:val="20"/>
                <w:szCs w:val="20"/>
              </w:rPr>
              <w:t>Botanist, USGS-</w:t>
            </w:r>
            <w:r w:rsidRPr="006129F5">
              <w:rPr>
                <w:rFonts w:ascii="Arial" w:hAnsi="Arial" w:cs="Arial"/>
                <w:sz w:val="20"/>
              </w:rPr>
              <w:t>Pacific Island Ecosystems Research Center</w:t>
            </w:r>
          </w:p>
        </w:tc>
      </w:tr>
    </w:tbl>
    <w:p w:rsidR="00FE451C" w:rsidRPr="008A0BD4" w:rsidRDefault="00FE451C" w:rsidP="008A0BD4"/>
    <w:p w:rsidR="00604B3A" w:rsidRDefault="00604B3A" w:rsidP="00D35EE1"/>
    <w:p w:rsidR="00604B3A" w:rsidRPr="00FA25C0" w:rsidRDefault="00604B3A" w:rsidP="008A0BD4">
      <w:pPr>
        <w:pStyle w:val="NTR-2ndOrder"/>
      </w:pPr>
      <w:bookmarkStart w:id="369" w:name="_Toc215990430"/>
      <w:bookmarkStart w:id="370" w:name="_Toc265829265"/>
      <w:bookmarkStart w:id="371" w:name="_Toc296323189"/>
      <w:r w:rsidRPr="00FA25C0">
        <w:lastRenderedPageBreak/>
        <w:t>Qualifications and Training</w:t>
      </w:r>
      <w:bookmarkEnd w:id="369"/>
      <w:bookmarkEnd w:id="370"/>
      <w:bookmarkEnd w:id="371"/>
    </w:p>
    <w:p w:rsidR="00604B3A" w:rsidRDefault="00604B3A" w:rsidP="00D35EE1">
      <w:r>
        <w:t xml:space="preserve">All technical field staff will be trained and responsible for familiarity with the information contained with the protocol narrative, SOP’s, </w:t>
      </w:r>
      <w:del w:id="372" w:author="Ainsworth, Alison" w:date="2012-07-27T14:08:00Z">
        <w:r w:rsidDel="0081640E">
          <w:delText xml:space="preserve">and </w:delText>
        </w:r>
      </w:del>
      <w:r>
        <w:t>the protocol database</w:t>
      </w:r>
      <w:ins w:id="373" w:author="Ainsworth, Alison" w:date="2012-07-27T14:08:00Z">
        <w:r w:rsidR="0081640E">
          <w:t>, and the PACN Safety Plan</w:t>
        </w:r>
      </w:ins>
      <w:r>
        <w:t xml:space="preserve">. </w:t>
      </w:r>
      <w:ins w:id="374" w:author="Ainsworth, Alison" w:date="2012-07-27T14:09:00Z">
        <w:r w:rsidR="0081640E">
          <w:t xml:space="preserve">All field </w:t>
        </w:r>
      </w:ins>
      <w:ins w:id="375" w:author="Ainsworth, Alison" w:date="2015-01-22T11:28:00Z">
        <w:r w:rsidR="00317DDB">
          <w:t>leaders should</w:t>
        </w:r>
      </w:ins>
      <w:ins w:id="376" w:author="Ainsworth, Alison" w:date="2012-07-27T14:09:00Z">
        <w:r w:rsidR="0081640E">
          <w:t xml:space="preserve"> have also taken Operational Leadership Training. </w:t>
        </w:r>
      </w:ins>
      <w:r>
        <w:t xml:space="preserve">SOP #2 “Training Field Crew Members” provides details on hiring and training all personnel associated with the PACN Focal Plant Communities Protocol. The </w:t>
      </w:r>
      <w:r w:rsidR="008D6A51">
        <w:t>project lead</w:t>
      </w:r>
      <w:r>
        <w:t xml:space="preserve"> position requires a graduate degree or equivalent experience in related disciplines (e.g., botany, ecology, forestry, or other applicable biological/ natural science field), experience in field data collection, statistics, data management, and reporting. </w:t>
      </w:r>
    </w:p>
    <w:p w:rsidR="00604B3A" w:rsidRDefault="00604B3A" w:rsidP="00D35EE1"/>
    <w:p w:rsidR="00604B3A" w:rsidRDefault="00604B3A" w:rsidP="00D35EE1">
      <w:r>
        <w:t xml:space="preserve">The </w:t>
      </w:r>
      <w:r w:rsidR="00561520">
        <w:t>field leader</w:t>
      </w:r>
      <w:r>
        <w:t xml:space="preserve"> requires at minimum a bachelor’s degree or equivalent experience in related botanical disciplines, experience in leading vegetation field crews under strenuous field conditions, data collection, data management, post processing, basic data analysis, and equipment maintenance. One of the most important components in collecting credible, high-quality data on plant communities is a competent field staff. The quality of the data collected will be directly related to the quality of the field team. The field crew</w:t>
      </w:r>
      <w:r w:rsidR="00CE3F1E">
        <w:t>,</w:t>
      </w:r>
      <w:r>
        <w:t xml:space="preserve"> composed of </w:t>
      </w:r>
      <w:r w:rsidR="00CE3F1E">
        <w:t xml:space="preserve">the field leader and field </w:t>
      </w:r>
      <w:r w:rsidR="0064786C">
        <w:t>tech</w:t>
      </w:r>
      <w:r>
        <w:t>nicians</w:t>
      </w:r>
      <w:r w:rsidR="00CE3F1E">
        <w:t>,</w:t>
      </w:r>
      <w:r>
        <w:t xml:space="preserve"> </w:t>
      </w:r>
      <w:r w:rsidR="00CE3F1E">
        <w:t xml:space="preserve">is </w:t>
      </w:r>
      <w:r>
        <w:t xml:space="preserve">required to have some botanical experience (i.e., able to recognize major plant groups in the field, know how to key out plants, etc.), as well as be able to conduct field work and help with data entry and management tasks. </w:t>
      </w:r>
    </w:p>
    <w:p w:rsidR="00604B3A" w:rsidRDefault="00604B3A" w:rsidP="00D35EE1"/>
    <w:p w:rsidR="0081640E" w:rsidRDefault="00604B3A" w:rsidP="0081640E">
      <w:pPr>
        <w:rPr>
          <w:ins w:id="377" w:author="Ainsworth, Alison" w:date="2012-07-27T14:10:00Z"/>
        </w:rPr>
      </w:pPr>
      <w:r>
        <w:t xml:space="preserve">Field </w:t>
      </w:r>
      <w:r w:rsidR="00CE3F1E">
        <w:t xml:space="preserve">crew </w:t>
      </w:r>
      <w:r>
        <w:t xml:space="preserve">members should strive to improve their ability to identify plants in all forms and stages of maturity. All crew members will be required to participate in training before the field season (see SOP #2 for details). Training will occur over a sufficient period of time to ensure accuracy and consistency in plant identification. In general, training will consist of two phases: (1) an office component in which team members read and review the protocol, equipment lists, species lists, plant images, and herbarium specimens; and (2) a field component emphasizing methodology and data recording, as well as a major emphasis on field identification of plants. The field component will include selected site visits to locations where team members will encounter most if not all plants on the species list. Field training will culminate in the group doing plots together, as a means of developing consistency in species identification, collection of specimens, plot establishment, monitoring methods, and data recording on </w:t>
      </w:r>
      <w:r w:rsidR="00AD2E61">
        <w:t>field forms</w:t>
      </w:r>
      <w:r>
        <w:t xml:space="preserve">. Approximately five days of </w:t>
      </w:r>
      <w:ins w:id="378" w:author="Ainsworth, Alison" w:date="2012-07-27T14:10:00Z">
        <w:r w:rsidR="0081640E">
          <w:t xml:space="preserve">technical </w:t>
        </w:r>
      </w:ins>
      <w:r>
        <w:t xml:space="preserve">training are anticipated prior to the start of sampling, four of </w:t>
      </w:r>
      <w:r w:rsidRPr="0081640E">
        <w:t xml:space="preserve">which will be in the field. The </w:t>
      </w:r>
      <w:r w:rsidR="008D6A51" w:rsidRPr="0081640E">
        <w:t>project lead</w:t>
      </w:r>
      <w:r w:rsidRPr="00331028">
        <w:t xml:space="preserve"> will work with PACN specialists familiar with the local flora to coordinate the training of all crew members. </w:t>
      </w:r>
      <w:ins w:id="379" w:author="Ainsworth, Alison" w:date="2012-07-27T14:10:00Z">
        <w:r w:rsidR="0081640E" w:rsidRPr="0081640E">
          <w:rPr>
            <w:rPrChange w:id="380" w:author="Ainsworth, Alison" w:date="2012-07-27T14:10:00Z">
              <w:rPr>
                <w:highlight w:val="yellow"/>
              </w:rPr>
            </w:rPrChange>
          </w:rPr>
          <w:t>Field crews will also receive approximately five days of safety training prior to conducting field work. Safety training will include formal group courses as necessary (e.g., Helicopter safety, First Aid/CPR) and self guided online training (e.g., IT Security, Defensive Driver).</w:t>
        </w:r>
      </w:ins>
    </w:p>
    <w:p w:rsidR="00604B3A" w:rsidRDefault="00604B3A" w:rsidP="00D35EE1"/>
    <w:p w:rsidR="00604B3A" w:rsidDel="0081640E" w:rsidRDefault="00604B3A" w:rsidP="00D35EE1">
      <w:pPr>
        <w:rPr>
          <w:del w:id="381" w:author="Ainsworth, Alison" w:date="2012-07-27T14:11:00Z"/>
        </w:rPr>
      </w:pPr>
    </w:p>
    <w:p w:rsidR="00604B3A" w:rsidRDefault="00604B3A" w:rsidP="00D35EE1">
      <w:r>
        <w:t xml:space="preserve">The </w:t>
      </w:r>
      <w:r w:rsidR="0064786C">
        <w:t>data manager</w:t>
      </w:r>
      <w:r>
        <w:t xml:space="preserve"> and </w:t>
      </w:r>
      <w:r w:rsidR="0064786C">
        <w:t>GIS specialist</w:t>
      </w:r>
      <w:r>
        <w:t xml:space="preserve"> require bachelor degrees in computer science or related concentration, or other equivalent experience. The </w:t>
      </w:r>
      <w:r w:rsidR="0064786C">
        <w:t>data manager</w:t>
      </w:r>
      <w:r>
        <w:t xml:space="preserve"> must have experience in database management, records certification, SQL programming, and archiving. The </w:t>
      </w:r>
      <w:r w:rsidR="0064786C">
        <w:t>GIS specialist</w:t>
      </w:r>
      <w:r>
        <w:t xml:space="preserve"> requires specific experience with GIS analysis, ArcGIS base software and extensions, spatial database design, and GPS use. </w:t>
      </w:r>
    </w:p>
    <w:p w:rsidR="00604B3A" w:rsidRDefault="00604B3A" w:rsidP="00D35EE1"/>
    <w:p w:rsidR="00D851D0" w:rsidRDefault="00604B3A" w:rsidP="00D851D0">
      <w:bookmarkStart w:id="382" w:name="_Toc215990431"/>
      <w:r>
        <w:br w:type="page"/>
      </w:r>
      <w:r w:rsidR="00CE0595">
        <w:rPr>
          <w:noProof/>
        </w:rPr>
        <w:lastRenderedPageBreak/>
        <mc:AlternateContent>
          <mc:Choice Requires="wps">
            <w:drawing>
              <wp:anchor distT="0" distB="0" distL="114300" distR="114300" simplePos="0" relativeHeight="251667968" behindDoc="0" locked="0" layoutInCell="1" allowOverlap="1" wp14:anchorId="1003791A" wp14:editId="70498381">
                <wp:simplePos x="0" y="0"/>
                <wp:positionH relativeFrom="column">
                  <wp:posOffset>2704465</wp:posOffset>
                </wp:positionH>
                <wp:positionV relativeFrom="paragraph">
                  <wp:posOffset>7665085</wp:posOffset>
                </wp:positionV>
                <wp:extent cx="641985" cy="1089660"/>
                <wp:effectExtent l="0" t="0" r="0" b="0"/>
                <wp:wrapNone/>
                <wp:docPr id="63" name="Rectangle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985" cy="1089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8" o:spid="_x0000_s1026" style="position:absolute;margin-left:212.95pt;margin-top:603.55pt;width:50.55pt;height:8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" stroked="f"/>
            </w:pict>
          </mc:Fallback>
        </mc:AlternateContent>
      </w:r>
      <w:r w:rsidR="00A112F5">
        <w:br w:type="page"/>
      </w:r>
      <w:bookmarkStart w:id="383" w:name="_Toc265829266"/>
    </w:p>
    <w:p w:rsidR="00604B3A" w:rsidRDefault="00604B3A" w:rsidP="008A0BD4">
      <w:pPr>
        <w:pStyle w:val="NTR-1stOrder"/>
      </w:pPr>
      <w:bookmarkStart w:id="384" w:name="_Toc296323190"/>
      <w:r w:rsidRPr="00FA25C0">
        <w:lastRenderedPageBreak/>
        <w:t>Chapter 6: Operational Requirements</w:t>
      </w:r>
      <w:bookmarkEnd w:id="382"/>
      <w:bookmarkEnd w:id="383"/>
      <w:bookmarkEnd w:id="384"/>
    </w:p>
    <w:p w:rsidR="008A0BD4" w:rsidRPr="008A0BD4" w:rsidRDefault="008A0BD4" w:rsidP="008A0BD4"/>
    <w:p w:rsidR="00604B3A" w:rsidRPr="00FA25C0" w:rsidRDefault="00604B3A" w:rsidP="008A0BD4">
      <w:pPr>
        <w:pStyle w:val="NTR-2ndOrder"/>
      </w:pPr>
      <w:bookmarkStart w:id="385" w:name="_Toc215990432"/>
      <w:bookmarkStart w:id="386" w:name="_Toc265829267"/>
      <w:bookmarkStart w:id="387" w:name="_Toc296323191"/>
      <w:r w:rsidRPr="00FA25C0">
        <w:t>Annual Workload and Field Requirements</w:t>
      </w:r>
      <w:bookmarkEnd w:id="385"/>
      <w:bookmarkEnd w:id="386"/>
      <w:bookmarkEnd w:id="387"/>
    </w:p>
    <w:p w:rsidR="00604B3A" w:rsidRDefault="00604B3A" w:rsidP="00D35EE1">
      <w:r>
        <w:t>Field sampling will be conducted in five community types in seven PACN parks. Table 6.1 lists the parks visited each year, the communities monitored, and the time required to monitor these communities. The protocol is designed to allow for exclusion of select PACN communities or units if required due to future unforeseen fiscal constraints. For exa</w:t>
      </w:r>
      <w:r w:rsidR="00237323">
        <w:t>mple, the wet forest of Tau in y</w:t>
      </w:r>
      <w:r>
        <w:t xml:space="preserve">ear </w:t>
      </w:r>
      <w:r w:rsidR="00237323">
        <w:t>4</w:t>
      </w:r>
      <w:r>
        <w:t xml:space="preserve"> may be omitted resulting in only three months of field work at NPSA. </w:t>
      </w:r>
      <w:r w:rsidRPr="0009420B">
        <w:t xml:space="preserve">Note that </w:t>
      </w:r>
      <w:r>
        <w:t xml:space="preserve">in year </w:t>
      </w:r>
      <w:r w:rsidR="00237323">
        <w:t>3</w:t>
      </w:r>
      <w:r>
        <w:t xml:space="preserve"> KALA park staff will work with the </w:t>
      </w:r>
      <w:r w:rsidR="008D6A51">
        <w:t>project lead</w:t>
      </w:r>
      <w:r>
        <w:t xml:space="preserve"> to complete the coastal sampling effort, while the PACN </w:t>
      </w:r>
      <w:r w:rsidR="00561520">
        <w:t>field leader</w:t>
      </w:r>
      <w:r>
        <w:t xml:space="preserve"> and </w:t>
      </w:r>
      <w:r w:rsidR="00CE3F1E">
        <w:t xml:space="preserve">field </w:t>
      </w:r>
      <w:r w:rsidR="0064786C">
        <w:t>tech</w:t>
      </w:r>
      <w:r>
        <w:t>nicians monitor the wet forest community thereby reducing the total time in the field from 6.5 to 5.5 months. Y</w:t>
      </w:r>
      <w:r w:rsidRPr="0009420B">
        <w:t>ear 5 requires the least amount of time but the most travel</w:t>
      </w:r>
      <w:r w:rsidR="00A027E2">
        <w:t xml:space="preserve">. </w:t>
      </w:r>
    </w:p>
    <w:p w:rsidR="00F55109" w:rsidRPr="00A27E80" w:rsidRDefault="00F55109" w:rsidP="00D35EE1">
      <w:pPr>
        <w:pStyle w:val="TableCaptionBold"/>
      </w:pPr>
    </w:p>
    <w:p w:rsidR="00604B3A" w:rsidRDefault="00604B3A" w:rsidP="00D35EE1">
      <w:r>
        <w:t xml:space="preserve">The field season typically begins each year on 1 April and ends between mid-September and mid-October, depending upon the park, community, and sample frame. The schedule consists of a 5-year rotating cycle, with field crews visiting 1-2 parks each year and revisiting each area every 5 years. The </w:t>
      </w:r>
      <w:r w:rsidR="008D6A51">
        <w:t>project lead</w:t>
      </w:r>
      <w:r>
        <w:t xml:space="preserve"> and </w:t>
      </w:r>
      <w:r w:rsidR="00561520">
        <w:t>field leader</w:t>
      </w:r>
      <w:r>
        <w:t xml:space="preserve"> will plan to visit specific parks at approximately the same time of year every sampling period in order to minimize seasonal differences from one sampling event to the next. </w:t>
      </w:r>
    </w:p>
    <w:p w:rsidR="00604B3A" w:rsidRDefault="00604B3A" w:rsidP="00D35EE1"/>
    <w:p w:rsidR="00604B3A" w:rsidRDefault="00604B3A" w:rsidP="00D35EE1">
      <w:r>
        <w:t xml:space="preserve">Before the beginning of the field season on 1 April, </w:t>
      </w:r>
      <w:r w:rsidR="00CE3F1E">
        <w:t xml:space="preserve">the </w:t>
      </w:r>
      <w:r>
        <w:t>field crew need</w:t>
      </w:r>
      <w:r w:rsidR="00BB3BCB">
        <w:t>s</w:t>
      </w:r>
      <w:r>
        <w:t xml:space="preserve"> to spend an appropriate amount of time on training (sampling methodology, plant identification) and field skills (e.g., navigation, marking plots, use of field equipment). The amount of time will vary by year, park and field crew. SOP #2 “Training Field Crew Members” </w:t>
      </w:r>
      <w:ins w:id="388" w:author="Ainsworth, Alison" w:date="2012-07-27T14:11:00Z">
        <w:r w:rsidR="0081640E">
          <w:t xml:space="preserve">and SOP#3 “Safety” </w:t>
        </w:r>
      </w:ins>
      <w:r>
        <w:t>discuss</w:t>
      </w:r>
      <w:del w:id="389" w:author="Ainsworth, Alison" w:date="2012-07-27T14:11:00Z">
        <w:r w:rsidDel="0081640E">
          <w:delText>es the</w:delText>
        </w:r>
      </w:del>
      <w:r>
        <w:t xml:space="preserve"> training requirements in </w:t>
      </w:r>
    </w:p>
    <w:p w:rsidR="00604B3A" w:rsidRDefault="00604B3A" w:rsidP="00D35EE1"/>
    <w:p w:rsidR="0027589E" w:rsidRDefault="00246D6B" w:rsidP="0027589E">
      <w:r w:rsidRPr="00F55109">
        <w:fldChar w:fldCharType="begin"/>
      </w:r>
      <w:r w:rsidR="0027589E" w:rsidRPr="00F55109">
        <w:instrText>tc "</w:instrText>
      </w:r>
      <w:bookmarkStart w:id="390" w:name="_Toc296008245"/>
      <w:r w:rsidR="0027589E" w:rsidRPr="00F55109">
        <w:instrText>Table 6.1.</w:instrText>
      </w:r>
      <w:r w:rsidR="0027589E" w:rsidRPr="00F55109">
        <w:tab/>
      </w:r>
      <w:r w:rsidR="0027589E">
        <w:instrText>Estimated n</w:instrText>
      </w:r>
      <w:r w:rsidR="0027589E" w:rsidRPr="00F55109">
        <w:instrText>umber of months required for focal plant communities monitoring</w:instrText>
      </w:r>
      <w:r w:rsidR="0027589E">
        <w:instrText xml:space="preserve"> </w:instrText>
      </w:r>
      <w:r w:rsidR="0027589E" w:rsidRPr="00F55109">
        <w:instrText>for each year and park</w:instrText>
      </w:r>
      <w:bookmarkEnd w:id="390"/>
      <w:r w:rsidR="0027589E" w:rsidRPr="00F55109">
        <w:instrText xml:space="preserve"> " \f D \l 1</w:instrText>
      </w:r>
      <w:r w:rsidRPr="00F55109">
        <w:fldChar w:fldCharType="end"/>
      </w:r>
    </w:p>
    <w:p w:rsidR="0027589E" w:rsidRPr="008A0BD4" w:rsidRDefault="0027589E" w:rsidP="00A237FB">
      <w:pPr>
        <w:pStyle w:val="NRRTable"/>
        <w:spacing w:after="120"/>
      </w:pPr>
      <w:r w:rsidRPr="00F55109">
        <w:t xml:space="preserve">Table 6.1. </w:t>
      </w:r>
      <w:r>
        <w:rPr>
          <w:b w:val="0"/>
        </w:rPr>
        <w:t>Estimated n</w:t>
      </w:r>
      <w:r w:rsidRPr="00F55109">
        <w:rPr>
          <w:b w:val="0"/>
        </w:rPr>
        <w:t xml:space="preserve">umber of months to conduct focal plant communities monitoring for each year and park. </w:t>
      </w:r>
    </w:p>
    <w:tbl>
      <w:tblPr>
        <w:tblW w:w="9009" w:type="dxa"/>
        <w:tblInd w:w="99" w:type="dxa"/>
        <w:tblLayout w:type="fixed"/>
        <w:tblLook w:val="00A0" w:firstRow="1" w:lastRow="0" w:firstColumn="1" w:lastColumn="0" w:noHBand="0" w:noVBand="0"/>
      </w:tblPr>
      <w:tblGrid>
        <w:gridCol w:w="761"/>
        <w:gridCol w:w="928"/>
        <w:gridCol w:w="2462"/>
        <w:gridCol w:w="2118"/>
        <w:gridCol w:w="1390"/>
        <w:gridCol w:w="1350"/>
      </w:tblGrid>
      <w:tr w:rsidR="0027589E" w:rsidRPr="008A0BD4" w:rsidTr="0027589E">
        <w:trPr>
          <w:trHeight w:val="566"/>
        </w:trPr>
        <w:tc>
          <w:tcPr>
            <w:tcW w:w="761" w:type="dxa"/>
            <w:tcBorders>
              <w:top w:val="single" w:sz="4" w:space="0" w:color="auto"/>
              <w:left w:val="nil"/>
              <w:bottom w:val="single" w:sz="12" w:space="0" w:color="auto"/>
              <w:right w:val="nil"/>
            </w:tcBorders>
            <w:shd w:val="clear" w:color="000000" w:fill="FFFFFF"/>
            <w:noWrap/>
            <w:vAlign w:val="center"/>
          </w:tcPr>
          <w:p w:rsidR="0027589E" w:rsidRPr="008A0BD4" w:rsidRDefault="0027589E" w:rsidP="0027589E">
            <w:pPr>
              <w:jc w:val="center"/>
              <w:rPr>
                <w:rFonts w:ascii="Arial" w:hAnsi="Arial" w:cs="Arial"/>
                <w:b/>
                <w:bCs/>
                <w:sz w:val="20"/>
                <w:szCs w:val="20"/>
              </w:rPr>
            </w:pPr>
            <w:r w:rsidRPr="008A0BD4">
              <w:rPr>
                <w:rFonts w:ascii="Arial" w:hAnsi="Arial" w:cs="Arial"/>
                <w:b/>
                <w:bCs/>
                <w:sz w:val="20"/>
                <w:szCs w:val="20"/>
              </w:rPr>
              <w:t>Year</w:t>
            </w:r>
          </w:p>
        </w:tc>
        <w:tc>
          <w:tcPr>
            <w:tcW w:w="928" w:type="dxa"/>
            <w:tcBorders>
              <w:top w:val="single" w:sz="4" w:space="0" w:color="auto"/>
              <w:left w:val="nil"/>
              <w:bottom w:val="single" w:sz="12" w:space="0" w:color="auto"/>
              <w:right w:val="nil"/>
            </w:tcBorders>
            <w:shd w:val="clear" w:color="000000" w:fill="FFFFFF"/>
            <w:noWrap/>
            <w:vAlign w:val="center"/>
          </w:tcPr>
          <w:p w:rsidR="0027589E" w:rsidRPr="008A0BD4" w:rsidRDefault="0027589E" w:rsidP="0027589E">
            <w:pPr>
              <w:jc w:val="center"/>
              <w:rPr>
                <w:rFonts w:ascii="Arial" w:hAnsi="Arial" w:cs="Arial"/>
                <w:b/>
                <w:bCs/>
                <w:sz w:val="20"/>
                <w:szCs w:val="20"/>
              </w:rPr>
            </w:pPr>
            <w:r w:rsidRPr="008A0BD4">
              <w:rPr>
                <w:rFonts w:ascii="Arial" w:hAnsi="Arial" w:cs="Arial"/>
                <w:b/>
                <w:bCs/>
                <w:sz w:val="20"/>
                <w:szCs w:val="20"/>
              </w:rPr>
              <w:t>Park</w:t>
            </w:r>
          </w:p>
        </w:tc>
        <w:tc>
          <w:tcPr>
            <w:tcW w:w="2462" w:type="dxa"/>
            <w:tcBorders>
              <w:top w:val="single" w:sz="4" w:space="0" w:color="auto"/>
              <w:left w:val="nil"/>
              <w:bottom w:val="single" w:sz="12" w:space="0" w:color="auto"/>
              <w:right w:val="nil"/>
            </w:tcBorders>
            <w:shd w:val="clear" w:color="000000" w:fill="FFFFFF"/>
            <w:noWrap/>
            <w:vAlign w:val="center"/>
          </w:tcPr>
          <w:p w:rsidR="0027589E" w:rsidRPr="008A0BD4" w:rsidRDefault="0027589E" w:rsidP="0027589E">
            <w:pPr>
              <w:rPr>
                <w:rFonts w:ascii="Arial" w:hAnsi="Arial" w:cs="Arial"/>
                <w:b/>
                <w:bCs/>
                <w:sz w:val="20"/>
                <w:szCs w:val="20"/>
              </w:rPr>
            </w:pPr>
            <w:r>
              <w:rPr>
                <w:rFonts w:ascii="Arial" w:hAnsi="Arial" w:cs="Arial"/>
                <w:b/>
                <w:bCs/>
                <w:sz w:val="20"/>
                <w:szCs w:val="20"/>
              </w:rPr>
              <w:t>Sample Frame</w:t>
            </w:r>
          </w:p>
        </w:tc>
        <w:tc>
          <w:tcPr>
            <w:tcW w:w="2118" w:type="dxa"/>
            <w:tcBorders>
              <w:top w:val="single" w:sz="4" w:space="0" w:color="auto"/>
              <w:left w:val="nil"/>
              <w:bottom w:val="single" w:sz="12" w:space="0" w:color="auto"/>
              <w:right w:val="nil"/>
            </w:tcBorders>
            <w:shd w:val="clear" w:color="000000" w:fill="FFFFFF"/>
            <w:vAlign w:val="center"/>
          </w:tcPr>
          <w:p w:rsidR="0027589E" w:rsidRPr="008A0BD4" w:rsidRDefault="0027589E" w:rsidP="0027589E">
            <w:pPr>
              <w:rPr>
                <w:rFonts w:ascii="Arial" w:hAnsi="Arial" w:cs="Arial"/>
                <w:b/>
                <w:bCs/>
                <w:sz w:val="20"/>
                <w:szCs w:val="20"/>
              </w:rPr>
            </w:pPr>
            <w:r w:rsidRPr="008A0BD4">
              <w:rPr>
                <w:rFonts w:ascii="Arial" w:hAnsi="Arial" w:cs="Arial"/>
                <w:b/>
                <w:bCs/>
                <w:sz w:val="20"/>
                <w:szCs w:val="20"/>
              </w:rPr>
              <w:t>Community</w:t>
            </w:r>
          </w:p>
        </w:tc>
        <w:tc>
          <w:tcPr>
            <w:tcW w:w="1390" w:type="dxa"/>
            <w:tcBorders>
              <w:top w:val="single" w:sz="4" w:space="0" w:color="auto"/>
              <w:left w:val="nil"/>
              <w:bottom w:val="single" w:sz="12" w:space="0" w:color="auto"/>
              <w:right w:val="nil"/>
            </w:tcBorders>
            <w:shd w:val="clear" w:color="000000" w:fill="FFFFFF"/>
            <w:vAlign w:val="center"/>
          </w:tcPr>
          <w:p w:rsidR="0027589E" w:rsidRPr="008A0BD4" w:rsidRDefault="0027589E" w:rsidP="0027589E">
            <w:pPr>
              <w:jc w:val="center"/>
              <w:rPr>
                <w:rFonts w:ascii="Arial" w:hAnsi="Arial" w:cs="Arial"/>
                <w:b/>
                <w:bCs/>
                <w:sz w:val="20"/>
                <w:szCs w:val="20"/>
              </w:rPr>
            </w:pPr>
            <w:r w:rsidRPr="008A0BD4">
              <w:rPr>
                <w:rFonts w:ascii="Arial" w:hAnsi="Arial" w:cs="Arial"/>
                <w:b/>
                <w:bCs/>
                <w:sz w:val="20"/>
                <w:szCs w:val="20"/>
              </w:rPr>
              <w:t>Community (mos.)</w:t>
            </w:r>
          </w:p>
        </w:tc>
        <w:tc>
          <w:tcPr>
            <w:tcW w:w="1350" w:type="dxa"/>
            <w:tcBorders>
              <w:top w:val="single" w:sz="4" w:space="0" w:color="auto"/>
              <w:left w:val="nil"/>
              <w:bottom w:val="single" w:sz="12" w:space="0" w:color="auto"/>
              <w:right w:val="nil"/>
            </w:tcBorders>
            <w:shd w:val="clear" w:color="000000" w:fill="FFFFFF"/>
            <w:vAlign w:val="center"/>
          </w:tcPr>
          <w:p w:rsidR="0027589E" w:rsidRPr="008A0BD4" w:rsidRDefault="0027589E" w:rsidP="0027589E">
            <w:pPr>
              <w:jc w:val="center"/>
              <w:rPr>
                <w:rFonts w:ascii="Arial" w:hAnsi="Arial" w:cs="Arial"/>
                <w:b/>
                <w:bCs/>
                <w:sz w:val="20"/>
                <w:szCs w:val="20"/>
              </w:rPr>
            </w:pPr>
            <w:r w:rsidRPr="008A0BD4">
              <w:rPr>
                <w:rFonts w:ascii="Arial" w:hAnsi="Arial" w:cs="Arial"/>
                <w:b/>
                <w:bCs/>
                <w:sz w:val="20"/>
                <w:szCs w:val="20"/>
              </w:rPr>
              <w:t>Annual Total (mos.)</w:t>
            </w:r>
          </w:p>
        </w:tc>
      </w:tr>
      <w:tr w:rsidR="0027589E" w:rsidRPr="008A0BD4" w:rsidTr="0027589E">
        <w:trPr>
          <w:trHeight w:val="435"/>
        </w:trPr>
        <w:tc>
          <w:tcPr>
            <w:tcW w:w="761" w:type="dxa"/>
            <w:tcBorders>
              <w:top w:val="single" w:sz="12" w:space="0" w:color="auto"/>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1</w:t>
            </w:r>
          </w:p>
        </w:tc>
        <w:tc>
          <w:tcPr>
            <w:tcW w:w="928" w:type="dxa"/>
            <w:tcBorders>
              <w:top w:val="single" w:sz="12" w:space="0" w:color="auto"/>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HAVO</w:t>
            </w:r>
          </w:p>
        </w:tc>
        <w:tc>
          <w:tcPr>
            <w:tcW w:w="2462" w:type="dxa"/>
            <w:tcBorders>
              <w:top w:val="single" w:sz="12" w:space="0" w:color="auto"/>
              <w:left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‘Ōla‘a, Thurston/East Rift</w:t>
            </w:r>
          </w:p>
        </w:tc>
        <w:tc>
          <w:tcPr>
            <w:tcW w:w="2118" w:type="dxa"/>
            <w:tcBorders>
              <w:top w:val="single" w:sz="12" w:space="0" w:color="auto"/>
              <w:left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wet forest</w:t>
            </w:r>
          </w:p>
        </w:tc>
        <w:tc>
          <w:tcPr>
            <w:tcW w:w="1390" w:type="dxa"/>
            <w:tcBorders>
              <w:top w:val="single" w:sz="12" w:space="0" w:color="auto"/>
              <w:left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4</w:t>
            </w:r>
          </w:p>
        </w:tc>
        <w:tc>
          <w:tcPr>
            <w:tcW w:w="1350" w:type="dxa"/>
            <w:tcBorders>
              <w:top w:val="single" w:sz="12" w:space="0" w:color="auto"/>
              <w:left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4.0</w:t>
            </w:r>
          </w:p>
        </w:tc>
      </w:tr>
      <w:tr w:rsidR="0027589E" w:rsidRPr="008A0BD4" w:rsidTr="0027589E">
        <w:trPr>
          <w:trHeight w:val="233"/>
        </w:trPr>
        <w:tc>
          <w:tcPr>
            <w:tcW w:w="761"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Pr>
                <w:rFonts w:ascii="Arial" w:hAnsi="Arial" w:cs="Arial"/>
                <w:sz w:val="20"/>
                <w:szCs w:val="20"/>
              </w:rPr>
              <w:t>2</w:t>
            </w: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HAVO</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 xml:space="preserve">Kahuku </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wet forest</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2</w:t>
            </w:r>
          </w:p>
        </w:tc>
        <w:tc>
          <w:tcPr>
            <w:tcW w:w="1350"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4.25</w:t>
            </w:r>
          </w:p>
        </w:tc>
      </w:tr>
      <w:tr w:rsidR="0027589E" w:rsidRPr="008A0BD4" w:rsidTr="0027589E">
        <w:trPr>
          <w:trHeight w:val="270"/>
        </w:trPr>
        <w:tc>
          <w:tcPr>
            <w:tcW w:w="761"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HAVO</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Subalpine Shrubland</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s</w:t>
            </w:r>
            <w:r w:rsidRPr="008A0BD4">
              <w:rPr>
                <w:rFonts w:ascii="Arial" w:hAnsi="Arial" w:cs="Arial"/>
                <w:sz w:val="20"/>
                <w:szCs w:val="20"/>
              </w:rPr>
              <w:t>ubalpine</w:t>
            </w:r>
            <w:r>
              <w:rPr>
                <w:rFonts w:ascii="Arial" w:hAnsi="Arial" w:cs="Arial"/>
                <w:sz w:val="20"/>
                <w:szCs w:val="20"/>
              </w:rPr>
              <w:t xml:space="preserve"> shrubland</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1.5</w:t>
            </w:r>
          </w:p>
        </w:tc>
        <w:tc>
          <w:tcPr>
            <w:tcW w:w="1350"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r>
      <w:tr w:rsidR="0027589E" w:rsidRPr="008A0BD4" w:rsidTr="0027589E">
        <w:trPr>
          <w:trHeight w:val="423"/>
        </w:trPr>
        <w:tc>
          <w:tcPr>
            <w:tcW w:w="761"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c>
          <w:tcPr>
            <w:tcW w:w="928" w:type="dxa"/>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KAHO</w:t>
            </w:r>
          </w:p>
        </w:tc>
        <w:tc>
          <w:tcPr>
            <w:tcW w:w="2462" w:type="dxa"/>
            <w:tcBorders>
              <w:top w:val="nil"/>
              <w:left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Coastal Strand</w:t>
            </w:r>
          </w:p>
        </w:tc>
        <w:tc>
          <w:tcPr>
            <w:tcW w:w="2118" w:type="dxa"/>
            <w:tcBorders>
              <w:top w:val="nil"/>
              <w:left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c</w:t>
            </w:r>
            <w:r w:rsidRPr="008A0BD4">
              <w:rPr>
                <w:rFonts w:ascii="Arial" w:hAnsi="Arial" w:cs="Arial"/>
                <w:sz w:val="20"/>
                <w:szCs w:val="20"/>
              </w:rPr>
              <w:t>oastal</w:t>
            </w:r>
            <w:r>
              <w:rPr>
                <w:rFonts w:ascii="Arial" w:hAnsi="Arial" w:cs="Arial"/>
                <w:sz w:val="20"/>
                <w:szCs w:val="20"/>
              </w:rPr>
              <w:t xml:space="preserve"> strand</w:t>
            </w:r>
          </w:p>
        </w:tc>
        <w:tc>
          <w:tcPr>
            <w:tcW w:w="1390" w:type="dxa"/>
            <w:tcBorders>
              <w:top w:val="nil"/>
              <w:left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0.75</w:t>
            </w:r>
          </w:p>
        </w:tc>
        <w:tc>
          <w:tcPr>
            <w:tcW w:w="1350"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r>
      <w:tr w:rsidR="0027589E" w:rsidRPr="008A0BD4" w:rsidTr="0027589E">
        <w:trPr>
          <w:trHeight w:val="269"/>
        </w:trPr>
        <w:tc>
          <w:tcPr>
            <w:tcW w:w="761"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Pr>
                <w:rFonts w:ascii="Arial" w:hAnsi="Arial" w:cs="Arial"/>
                <w:sz w:val="20"/>
                <w:szCs w:val="20"/>
              </w:rPr>
              <w:t>3</w:t>
            </w: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HALE</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Wet Forest</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wet forest</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2</w:t>
            </w:r>
          </w:p>
        </w:tc>
        <w:tc>
          <w:tcPr>
            <w:tcW w:w="1350"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6.5</w:t>
            </w:r>
          </w:p>
        </w:tc>
      </w:tr>
      <w:tr w:rsidR="0027589E" w:rsidRPr="008A0BD4" w:rsidTr="0027589E">
        <w:trPr>
          <w:trHeight w:val="297"/>
        </w:trPr>
        <w:tc>
          <w:tcPr>
            <w:tcW w:w="761"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HALE</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Subalpine Shrubland</w:t>
            </w:r>
            <w:r w:rsidRPr="008A0BD4">
              <w:rPr>
                <w:rFonts w:ascii="Arial" w:hAnsi="Arial" w:cs="Arial"/>
                <w:sz w:val="20"/>
                <w:szCs w:val="20"/>
              </w:rPr>
              <w:t> </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subalpine</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1.5</w:t>
            </w:r>
          </w:p>
        </w:tc>
        <w:tc>
          <w:tcPr>
            <w:tcW w:w="1350"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r>
      <w:tr w:rsidR="0027589E" w:rsidRPr="008A0BD4" w:rsidTr="0027589E">
        <w:trPr>
          <w:trHeight w:val="252"/>
        </w:trPr>
        <w:tc>
          <w:tcPr>
            <w:tcW w:w="761"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KALA</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Wet Forest</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wet forest</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2</w:t>
            </w:r>
          </w:p>
        </w:tc>
        <w:tc>
          <w:tcPr>
            <w:tcW w:w="1350"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r>
      <w:tr w:rsidR="0027589E" w:rsidRPr="008A0BD4" w:rsidTr="0027589E">
        <w:trPr>
          <w:trHeight w:val="435"/>
        </w:trPr>
        <w:tc>
          <w:tcPr>
            <w:tcW w:w="761"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c>
          <w:tcPr>
            <w:tcW w:w="928" w:type="dxa"/>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KALA</w:t>
            </w:r>
          </w:p>
        </w:tc>
        <w:tc>
          <w:tcPr>
            <w:tcW w:w="2462" w:type="dxa"/>
            <w:tcBorders>
              <w:top w:val="nil"/>
              <w:left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Coastal Strand</w:t>
            </w:r>
          </w:p>
        </w:tc>
        <w:tc>
          <w:tcPr>
            <w:tcW w:w="2118" w:type="dxa"/>
            <w:tcBorders>
              <w:top w:val="nil"/>
              <w:left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c</w:t>
            </w:r>
            <w:r w:rsidRPr="008A0BD4">
              <w:rPr>
                <w:rFonts w:ascii="Arial" w:hAnsi="Arial" w:cs="Arial"/>
                <w:sz w:val="20"/>
                <w:szCs w:val="20"/>
              </w:rPr>
              <w:t>oastal</w:t>
            </w:r>
            <w:r>
              <w:rPr>
                <w:rFonts w:ascii="Arial" w:hAnsi="Arial" w:cs="Arial"/>
                <w:sz w:val="20"/>
                <w:szCs w:val="20"/>
              </w:rPr>
              <w:t xml:space="preserve"> strand</w:t>
            </w:r>
          </w:p>
        </w:tc>
        <w:tc>
          <w:tcPr>
            <w:tcW w:w="1390" w:type="dxa"/>
            <w:tcBorders>
              <w:top w:val="nil"/>
              <w:left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1</w:t>
            </w:r>
          </w:p>
        </w:tc>
        <w:tc>
          <w:tcPr>
            <w:tcW w:w="1350" w:type="dxa"/>
            <w:vMerge/>
            <w:tcBorders>
              <w:left w:val="nil"/>
              <w:right w:val="nil"/>
            </w:tcBorders>
            <w:shd w:val="clear" w:color="000000" w:fill="FFFFFF"/>
            <w:noWrap/>
          </w:tcPr>
          <w:p w:rsidR="0027589E" w:rsidRPr="008A0BD4" w:rsidRDefault="0027589E" w:rsidP="0027589E">
            <w:pPr>
              <w:jc w:val="center"/>
              <w:rPr>
                <w:rFonts w:ascii="Arial" w:hAnsi="Arial" w:cs="Arial"/>
                <w:sz w:val="20"/>
                <w:szCs w:val="20"/>
              </w:rPr>
            </w:pPr>
          </w:p>
        </w:tc>
      </w:tr>
      <w:tr w:rsidR="0027589E" w:rsidRPr="008A0BD4" w:rsidTr="0027589E">
        <w:trPr>
          <w:trHeight w:val="260"/>
        </w:trPr>
        <w:tc>
          <w:tcPr>
            <w:tcW w:w="761"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Pr>
                <w:rFonts w:ascii="Arial" w:hAnsi="Arial" w:cs="Arial"/>
                <w:sz w:val="20"/>
                <w:szCs w:val="20"/>
              </w:rPr>
              <w:t>4</w:t>
            </w: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NPSA</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Tutuila</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wet forest</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3</w:t>
            </w:r>
          </w:p>
        </w:tc>
        <w:tc>
          <w:tcPr>
            <w:tcW w:w="1350"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5.0</w:t>
            </w:r>
          </w:p>
        </w:tc>
      </w:tr>
      <w:tr w:rsidR="0027589E" w:rsidRPr="008A0BD4" w:rsidTr="0027589E">
        <w:trPr>
          <w:trHeight w:val="450"/>
        </w:trPr>
        <w:tc>
          <w:tcPr>
            <w:tcW w:w="761" w:type="dxa"/>
            <w:vMerge/>
            <w:tcBorders>
              <w:left w:val="nil"/>
              <w:right w:val="nil"/>
            </w:tcBorders>
            <w:shd w:val="clear" w:color="000000" w:fill="FFFFFF"/>
          </w:tcPr>
          <w:p w:rsidR="0027589E" w:rsidRPr="008A0BD4" w:rsidRDefault="0027589E" w:rsidP="0027589E">
            <w:pPr>
              <w:jc w:val="center"/>
              <w:rPr>
                <w:rFonts w:ascii="Arial" w:hAnsi="Arial" w:cs="Arial"/>
                <w:sz w:val="20"/>
                <w:szCs w:val="20"/>
              </w:rPr>
            </w:pPr>
          </w:p>
        </w:tc>
        <w:tc>
          <w:tcPr>
            <w:tcW w:w="928" w:type="dxa"/>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NPSA</w:t>
            </w:r>
          </w:p>
        </w:tc>
        <w:tc>
          <w:tcPr>
            <w:tcW w:w="2462" w:type="dxa"/>
            <w:tcBorders>
              <w:top w:val="nil"/>
              <w:left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Tau (optional)</w:t>
            </w:r>
          </w:p>
        </w:tc>
        <w:tc>
          <w:tcPr>
            <w:tcW w:w="2118" w:type="dxa"/>
            <w:tcBorders>
              <w:top w:val="nil"/>
              <w:left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wet forest</w:t>
            </w:r>
          </w:p>
        </w:tc>
        <w:tc>
          <w:tcPr>
            <w:tcW w:w="1390" w:type="dxa"/>
            <w:tcBorders>
              <w:top w:val="nil"/>
              <w:left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2</w:t>
            </w:r>
          </w:p>
        </w:tc>
        <w:tc>
          <w:tcPr>
            <w:tcW w:w="1350" w:type="dxa"/>
            <w:vMerge/>
            <w:tcBorders>
              <w:left w:val="nil"/>
              <w:right w:val="nil"/>
            </w:tcBorders>
            <w:shd w:val="clear" w:color="000000" w:fill="FFFFFF"/>
            <w:noWrap/>
          </w:tcPr>
          <w:p w:rsidR="0027589E" w:rsidRPr="008A0BD4" w:rsidRDefault="0027589E" w:rsidP="0027589E">
            <w:pPr>
              <w:jc w:val="center"/>
              <w:rPr>
                <w:rFonts w:ascii="Arial" w:hAnsi="Arial" w:cs="Arial"/>
                <w:sz w:val="20"/>
                <w:szCs w:val="20"/>
              </w:rPr>
            </w:pPr>
          </w:p>
        </w:tc>
      </w:tr>
      <w:tr w:rsidR="0027589E" w:rsidRPr="008A0BD4" w:rsidTr="0027589E">
        <w:trPr>
          <w:trHeight w:val="251"/>
        </w:trPr>
        <w:tc>
          <w:tcPr>
            <w:tcW w:w="761"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Pr>
                <w:rFonts w:ascii="Arial" w:hAnsi="Arial" w:cs="Arial"/>
                <w:sz w:val="20"/>
                <w:szCs w:val="20"/>
              </w:rPr>
              <w:t>5</w:t>
            </w:r>
          </w:p>
        </w:tc>
        <w:tc>
          <w:tcPr>
            <w:tcW w:w="928" w:type="dxa"/>
            <w:tcBorders>
              <w:top w:val="nil"/>
              <w:left w:val="nil"/>
              <w:bottom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WAPA</w:t>
            </w:r>
          </w:p>
        </w:tc>
        <w:tc>
          <w:tcPr>
            <w:tcW w:w="2462"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Limestone Forest</w:t>
            </w:r>
          </w:p>
        </w:tc>
        <w:tc>
          <w:tcPr>
            <w:tcW w:w="2118" w:type="dxa"/>
            <w:tcBorders>
              <w:top w:val="nil"/>
              <w:left w:val="nil"/>
              <w:bottom w:val="nil"/>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 xml:space="preserve">limestone </w:t>
            </w:r>
            <w:r>
              <w:rPr>
                <w:rFonts w:ascii="Arial" w:hAnsi="Arial" w:cs="Arial"/>
                <w:sz w:val="20"/>
                <w:szCs w:val="20"/>
              </w:rPr>
              <w:t>forest</w:t>
            </w:r>
          </w:p>
        </w:tc>
        <w:tc>
          <w:tcPr>
            <w:tcW w:w="1390" w:type="dxa"/>
            <w:tcBorders>
              <w:top w:val="nil"/>
              <w:left w:val="nil"/>
              <w:bottom w:val="nil"/>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1.5</w:t>
            </w:r>
          </w:p>
        </w:tc>
        <w:tc>
          <w:tcPr>
            <w:tcW w:w="1350" w:type="dxa"/>
            <w:vMerge w:val="restart"/>
            <w:tcBorders>
              <w:top w:val="nil"/>
              <w:left w:val="nil"/>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3.0</w:t>
            </w:r>
          </w:p>
        </w:tc>
      </w:tr>
      <w:tr w:rsidR="0027589E" w:rsidRPr="008A0BD4" w:rsidTr="0027589E">
        <w:trPr>
          <w:trHeight w:val="435"/>
        </w:trPr>
        <w:tc>
          <w:tcPr>
            <w:tcW w:w="761" w:type="dxa"/>
            <w:vMerge/>
            <w:tcBorders>
              <w:left w:val="nil"/>
              <w:bottom w:val="single" w:sz="4" w:space="0" w:color="auto"/>
              <w:right w:val="nil"/>
            </w:tcBorders>
            <w:shd w:val="clear" w:color="000000" w:fill="FFFFFF"/>
          </w:tcPr>
          <w:p w:rsidR="0027589E" w:rsidRPr="008A0BD4" w:rsidRDefault="0027589E" w:rsidP="0027589E">
            <w:pPr>
              <w:rPr>
                <w:rFonts w:ascii="Arial" w:hAnsi="Arial" w:cs="Arial"/>
                <w:sz w:val="20"/>
                <w:szCs w:val="20"/>
              </w:rPr>
            </w:pPr>
          </w:p>
        </w:tc>
        <w:tc>
          <w:tcPr>
            <w:tcW w:w="928" w:type="dxa"/>
            <w:tcBorders>
              <w:top w:val="nil"/>
              <w:left w:val="nil"/>
              <w:bottom w:val="single" w:sz="4" w:space="0" w:color="auto"/>
              <w:right w:val="nil"/>
            </w:tcBorders>
            <w:shd w:val="clear" w:color="000000" w:fill="FFFFFF"/>
          </w:tcPr>
          <w:p w:rsidR="0027589E" w:rsidRPr="008A0BD4" w:rsidRDefault="0027589E" w:rsidP="0027589E">
            <w:pPr>
              <w:jc w:val="center"/>
              <w:rPr>
                <w:rFonts w:ascii="Arial" w:hAnsi="Arial" w:cs="Arial"/>
                <w:sz w:val="20"/>
                <w:szCs w:val="20"/>
              </w:rPr>
            </w:pPr>
            <w:r w:rsidRPr="008A0BD4">
              <w:rPr>
                <w:rFonts w:ascii="Arial" w:hAnsi="Arial" w:cs="Arial"/>
                <w:sz w:val="20"/>
                <w:szCs w:val="20"/>
              </w:rPr>
              <w:t>AMME</w:t>
            </w:r>
          </w:p>
        </w:tc>
        <w:tc>
          <w:tcPr>
            <w:tcW w:w="2462" w:type="dxa"/>
            <w:tcBorders>
              <w:top w:val="nil"/>
              <w:left w:val="nil"/>
              <w:bottom w:val="single" w:sz="4" w:space="0" w:color="auto"/>
              <w:right w:val="nil"/>
            </w:tcBorders>
            <w:shd w:val="clear" w:color="000000" w:fill="FFFFFF"/>
          </w:tcPr>
          <w:p w:rsidR="0027589E" w:rsidRPr="008A0BD4" w:rsidRDefault="0027589E" w:rsidP="0027589E">
            <w:pPr>
              <w:ind w:left="156" w:hanging="156"/>
              <w:rPr>
                <w:rFonts w:ascii="Arial" w:hAnsi="Arial" w:cs="Arial"/>
                <w:sz w:val="20"/>
                <w:szCs w:val="20"/>
              </w:rPr>
            </w:pPr>
            <w:r>
              <w:rPr>
                <w:rFonts w:ascii="Arial" w:hAnsi="Arial" w:cs="Arial"/>
                <w:sz w:val="20"/>
                <w:szCs w:val="20"/>
              </w:rPr>
              <w:t>Mangrove</w:t>
            </w:r>
          </w:p>
        </w:tc>
        <w:tc>
          <w:tcPr>
            <w:tcW w:w="2118" w:type="dxa"/>
            <w:tcBorders>
              <w:top w:val="nil"/>
              <w:left w:val="nil"/>
              <w:bottom w:val="single" w:sz="4" w:space="0" w:color="auto"/>
              <w:right w:val="nil"/>
            </w:tcBorders>
            <w:shd w:val="clear" w:color="000000" w:fill="FFFFFF"/>
          </w:tcPr>
          <w:p w:rsidR="0027589E" w:rsidRPr="008A0BD4" w:rsidRDefault="0027589E" w:rsidP="0027589E">
            <w:pPr>
              <w:ind w:left="156" w:hanging="156"/>
              <w:rPr>
                <w:rFonts w:ascii="Arial" w:hAnsi="Arial" w:cs="Arial"/>
                <w:sz w:val="20"/>
                <w:szCs w:val="20"/>
              </w:rPr>
            </w:pPr>
            <w:r w:rsidRPr="008A0BD4">
              <w:rPr>
                <w:rFonts w:ascii="Arial" w:hAnsi="Arial" w:cs="Arial"/>
                <w:sz w:val="20"/>
                <w:szCs w:val="20"/>
              </w:rPr>
              <w:t xml:space="preserve">mangrove </w:t>
            </w:r>
          </w:p>
        </w:tc>
        <w:tc>
          <w:tcPr>
            <w:tcW w:w="1390" w:type="dxa"/>
            <w:tcBorders>
              <w:top w:val="nil"/>
              <w:left w:val="nil"/>
              <w:bottom w:val="single" w:sz="4" w:space="0" w:color="auto"/>
              <w:right w:val="nil"/>
            </w:tcBorders>
            <w:shd w:val="clear" w:color="000000" w:fill="FFFFFF"/>
            <w:noWrap/>
          </w:tcPr>
          <w:p w:rsidR="0027589E" w:rsidRPr="008A0BD4" w:rsidRDefault="0027589E" w:rsidP="0027589E">
            <w:pPr>
              <w:jc w:val="center"/>
              <w:rPr>
                <w:rFonts w:ascii="Arial" w:hAnsi="Arial" w:cs="Arial"/>
                <w:sz w:val="20"/>
                <w:szCs w:val="20"/>
              </w:rPr>
            </w:pPr>
            <w:r w:rsidRPr="008A0BD4">
              <w:rPr>
                <w:rFonts w:ascii="Arial" w:hAnsi="Arial" w:cs="Arial"/>
                <w:sz w:val="20"/>
                <w:szCs w:val="20"/>
              </w:rPr>
              <w:t>1.5</w:t>
            </w:r>
          </w:p>
        </w:tc>
        <w:tc>
          <w:tcPr>
            <w:tcW w:w="1350" w:type="dxa"/>
            <w:vMerge/>
            <w:tcBorders>
              <w:left w:val="nil"/>
              <w:bottom w:val="single" w:sz="4" w:space="0" w:color="auto"/>
              <w:right w:val="nil"/>
            </w:tcBorders>
            <w:shd w:val="clear" w:color="000000" w:fill="FFFFFF"/>
            <w:noWrap/>
          </w:tcPr>
          <w:p w:rsidR="0027589E" w:rsidRPr="008A0BD4" w:rsidRDefault="0027589E" w:rsidP="0027589E">
            <w:pPr>
              <w:jc w:val="center"/>
              <w:rPr>
                <w:rFonts w:ascii="Arial" w:hAnsi="Arial" w:cs="Arial"/>
                <w:sz w:val="20"/>
                <w:szCs w:val="20"/>
              </w:rPr>
            </w:pPr>
          </w:p>
        </w:tc>
      </w:tr>
    </w:tbl>
    <w:p w:rsidR="0027589E" w:rsidRDefault="0027589E" w:rsidP="0027589E">
      <w:r>
        <w:t>more detail. Also before each field season, the project lead,</w:t>
      </w:r>
      <w:r w:rsidRPr="007D3613">
        <w:t xml:space="preserve"> </w:t>
      </w:r>
      <w:r>
        <w:t>field leader, and GIS specialist</w:t>
      </w:r>
      <w:r w:rsidRPr="007D3613">
        <w:t xml:space="preserve"> will need to generate a list of temporary plots to be used in the rotational panel for each</w:t>
      </w:r>
      <w:r>
        <w:t xml:space="preserve"> sampling frame (see SOP #5 “</w:t>
      </w:r>
      <w:r w:rsidRPr="00757B92">
        <w:t xml:space="preserve">Generating Sampling Point Locations </w:t>
      </w:r>
      <w:r>
        <w:t>with</w:t>
      </w:r>
      <w:r w:rsidRPr="00757B92">
        <w:t xml:space="preserve"> GIS</w:t>
      </w:r>
      <w:r>
        <w:t>”). Note that for the first cycle in each park both the fixed and rotational plots have been generated already.</w:t>
      </w:r>
    </w:p>
    <w:p w:rsidR="0027589E" w:rsidRDefault="0027589E" w:rsidP="00D35EE1"/>
    <w:p w:rsidR="00604B3A" w:rsidRDefault="00604B3A" w:rsidP="003970A7">
      <w:pPr>
        <w:pStyle w:val="NTR-2ndOrder"/>
      </w:pPr>
      <w:bookmarkStart w:id="391" w:name="_Toc215990433"/>
      <w:bookmarkStart w:id="392" w:name="_Toc265829268"/>
      <w:bookmarkStart w:id="393" w:name="_Toc296323192"/>
      <w:r>
        <w:t>Facility and Equipment Needs</w:t>
      </w:r>
      <w:bookmarkEnd w:id="391"/>
      <w:bookmarkEnd w:id="392"/>
      <w:bookmarkEnd w:id="393"/>
    </w:p>
    <w:p w:rsidR="00604B3A" w:rsidRDefault="00604B3A" w:rsidP="00D35EE1">
      <w:r>
        <w:t>The nature of terrestrial plant survey and monitoring work does not require special facilities beyond normal office space, a data management workstation, herbarium space, and a storage place for field equipment. SOP #1 “Before the Field Season” contains a list of equipment needed in the field to perform the required monitoring.</w:t>
      </w:r>
    </w:p>
    <w:p w:rsidR="00604B3A" w:rsidRDefault="00604B3A" w:rsidP="00D35EE1"/>
    <w:p w:rsidR="00604B3A" w:rsidRPr="00FA25C0" w:rsidRDefault="00604B3A" w:rsidP="003970A7">
      <w:pPr>
        <w:pStyle w:val="NTR-2ndOrder"/>
      </w:pPr>
      <w:bookmarkStart w:id="394" w:name="_Toc215990434"/>
      <w:bookmarkStart w:id="395" w:name="_Toc265829269"/>
      <w:bookmarkStart w:id="396" w:name="_Toc296323193"/>
      <w:r w:rsidRPr="00FA25C0">
        <w:t>Startup Costs and Budget Considerations</w:t>
      </w:r>
      <w:bookmarkEnd w:id="394"/>
      <w:bookmarkEnd w:id="395"/>
      <w:bookmarkEnd w:id="396"/>
    </w:p>
    <w:p w:rsidR="00604B3A" w:rsidRDefault="00604B3A" w:rsidP="00D35EE1">
      <w:r>
        <w:t>Table 6.2 summariz</w:t>
      </w:r>
      <w:r w:rsidR="00F27B19">
        <w:t>es the budget for the Focal Plant Communities Monitoring P</w:t>
      </w:r>
      <w:r>
        <w:t xml:space="preserve">rotocol by park and year, breaking down the costs into personnel salary, travel, equipment, and supplies. Personnel salaries are based on the 2010 pay schedule with 18% COLA and 25% benefits. Salary costs are expected to increase with step increases if initial hires remain in their positions. The </w:t>
      </w:r>
      <w:r w:rsidR="003D03A0">
        <w:t xml:space="preserve">project lead </w:t>
      </w:r>
      <w:r>
        <w:t xml:space="preserve">will supervise the </w:t>
      </w:r>
      <w:r w:rsidR="00561520">
        <w:t>field leader</w:t>
      </w:r>
      <w:r>
        <w:t xml:space="preserve">, oversee field operations and analyze and report annual findings (25%). Most of the </w:t>
      </w:r>
      <w:r w:rsidR="00561520">
        <w:t>field leader</w:t>
      </w:r>
      <w:r>
        <w:t>’s time (75%) will be spent implementing this vital sign</w:t>
      </w:r>
      <w:r w:rsidR="003D03A0">
        <w:t>.</w:t>
      </w:r>
      <w:r>
        <w:t xml:space="preserve"> Primary duties include: preparing for the field season, leading field operations, entering and summarizing data, and reporting. Three </w:t>
      </w:r>
      <w:r w:rsidR="00CE3F1E">
        <w:t xml:space="preserve">field </w:t>
      </w:r>
      <w:r w:rsidR="0064786C">
        <w:t>tech</w:t>
      </w:r>
      <w:r>
        <w:t xml:space="preserve">nicians will conduct field work during the four month field season (35%). The </w:t>
      </w:r>
      <w:r w:rsidR="0064786C">
        <w:t>program manager</w:t>
      </w:r>
      <w:r>
        <w:t xml:space="preserve"> will assist by reviewing reports (4%), and the </w:t>
      </w:r>
      <w:r w:rsidR="0064786C">
        <w:t>data manager</w:t>
      </w:r>
      <w:r>
        <w:t xml:space="preserve"> and </w:t>
      </w:r>
      <w:r w:rsidR="0064786C">
        <w:t>GIS specialist</w:t>
      </w:r>
      <w:r>
        <w:t xml:space="preserve"> will aid in pre- and post-field season data management (8%). </w:t>
      </w:r>
      <w:r w:rsidR="00CE3F1E">
        <w:t xml:space="preserve">All positions </w:t>
      </w:r>
      <w:r w:rsidR="00C46ECC">
        <w:t xml:space="preserve">have responsibilities and funding beyond this protocol and </w:t>
      </w:r>
      <w:r w:rsidR="00CE3F1E">
        <w:t xml:space="preserve">are full time </w:t>
      </w:r>
      <w:r w:rsidR="00C46ECC">
        <w:t xml:space="preserve">though </w:t>
      </w:r>
      <w:r w:rsidR="00CE3F1E">
        <w:t>the three field technicians are seasonal hires.</w:t>
      </w:r>
    </w:p>
    <w:p w:rsidR="00604B3A" w:rsidRDefault="00604B3A" w:rsidP="00D35EE1"/>
    <w:p w:rsidR="00604B3A" w:rsidRDefault="00604B3A" w:rsidP="00D35EE1">
      <w:r>
        <w:t xml:space="preserve">Travel estimates include airfare, lodging, per diem, and required helicopter time to access remote field sites. Estimates vary across the network due to the great distances among parks and the necessity of airline travel. Values are based on the </w:t>
      </w:r>
      <w:r w:rsidR="00BC249C">
        <w:t xml:space="preserve">2010 </w:t>
      </w:r>
      <w:r>
        <w:t xml:space="preserve">lodging and per diem schedule and the estimated amount of time required per park (Table 6.1). The </w:t>
      </w:r>
      <w:r w:rsidR="00561520">
        <w:t>field leader</w:t>
      </w:r>
      <w:r>
        <w:t xml:space="preserve"> </w:t>
      </w:r>
      <w:r w:rsidRPr="00521C74">
        <w:t>will be duty-stationed</w:t>
      </w:r>
      <w:r>
        <w:t xml:space="preserve"> in each park (except KAHO and AMME) during extended field sampling. When possible </w:t>
      </w:r>
      <w:r w:rsidR="00CE3F1E">
        <w:t xml:space="preserve">field </w:t>
      </w:r>
      <w:r w:rsidR="0064786C">
        <w:t>tech</w:t>
      </w:r>
      <w:r>
        <w:t>nicians will be hired from the community to maximize local plant knowledge and reduce travel costs (e.g., NPSA, HALE, WAPA). Lodging ranges from $0 (camping) to $180 (KAHO) per day and meal per diem ranges from $25 (camping) to $86 (KAHO). Travel estimates for AMME are highest because current lodging ($121/ day) and meal ($79/day) estimates are relatively high, and the four person field crew will travel from WAPA for the entire 1.5 month field season. HALE travel estimates are also high, but this is due to the fact that most of the field sites are only accessible by helicopter (~ 10 hours of helicopter time at $800/ hour) and require extensive back country camping. Similarly, an estimated six hours of helicopter time are required to access remote wet forest sites in HAVO</w:t>
      </w:r>
      <w:r w:rsidR="00A00DCB">
        <w:t xml:space="preserve"> and KALA.</w:t>
      </w:r>
    </w:p>
    <w:p w:rsidR="00604B3A" w:rsidRDefault="00604B3A" w:rsidP="00D35EE1"/>
    <w:p w:rsidR="00604B3A" w:rsidRDefault="00604B3A" w:rsidP="00D35EE1">
      <w:r>
        <w:t>Equipment and supplies required for implementation of the F</w:t>
      </w:r>
      <w:r w:rsidR="00135676">
        <w:t>ocal Terrestrial Plant Communities Monitoring P</w:t>
      </w:r>
      <w:r>
        <w:t>rotocol include standard field monitoring gear (e.g., cameras, field packs, measuring tapes, flagging, etc) and larger items such as vehicle rental (estimated at $500/month). Note that no vehicle rental money is allotted for sampling on Tutuila</w:t>
      </w:r>
      <w:r w:rsidR="00AC04F1">
        <w:t xml:space="preserve"> at NPSA (Year 4</w:t>
      </w:r>
      <w:r>
        <w:t>) because I&amp;M purchase</w:t>
      </w:r>
      <w:r w:rsidR="00CC3B36">
        <w:t>d</w:t>
      </w:r>
      <w:r>
        <w:t xml:space="preserve"> a vehicle for use on this island.</w:t>
      </w:r>
    </w:p>
    <w:p w:rsidR="00604B3A" w:rsidRDefault="00604B3A" w:rsidP="00D35EE1"/>
    <w:p w:rsidR="00604B3A" w:rsidRDefault="00604B3A" w:rsidP="00D35EE1">
      <w:r>
        <w:t>The annual cost estimate averaged across the five years required to complete one ro</w:t>
      </w:r>
      <w:r w:rsidR="00F27B19">
        <w:t>und of monitoring of the focal terrestrial p</w:t>
      </w:r>
      <w:r>
        <w:t xml:space="preserve">lant </w:t>
      </w:r>
      <w:r w:rsidR="00F27B19">
        <w:t xml:space="preserve">communities </w:t>
      </w:r>
      <w:r>
        <w:t xml:space="preserve">is approximately $146,000 per year in FY10 dollars (computed by averaging the last line of Table 6.2). </w:t>
      </w:r>
      <w:r w:rsidR="00EC009A">
        <w:t xml:space="preserve">Thirty percent of the total budget is allocated to analyses and reporting through data entry, verification and editing (~15%), analyses and generating field and technical reports ( ~15%). </w:t>
      </w:r>
      <w:r>
        <w:t xml:space="preserve">Additional partnerships and collaboration with </w:t>
      </w:r>
      <w:r w:rsidR="008219C9">
        <w:t>park</w:t>
      </w:r>
      <w:r>
        <w:t xml:space="preserve"> staff will be pursued and may aid in reducing implementation costs or increasing the sampling effort (e.g., more frequent sampling and/or additional communities). However, what is presented in this protocol should be able to be accomplished regardless of collaborative efforts.</w:t>
      </w:r>
      <w:r w:rsidRPr="008001BB">
        <w:t xml:space="preserve"> </w:t>
      </w:r>
    </w:p>
    <w:p w:rsidR="004D474C" w:rsidRDefault="00246D6B" w:rsidP="00526F25">
      <w:r>
        <w:fldChar w:fldCharType="begin"/>
      </w:r>
      <w:r w:rsidR="00604B3A">
        <w:instrText>tc "</w:instrText>
      </w:r>
      <w:bookmarkStart w:id="397" w:name="_Toc296008246"/>
      <w:r w:rsidR="00604B3A" w:rsidRPr="009249B2">
        <w:rPr>
          <w:snapToGrid w:val="0"/>
        </w:rPr>
        <w:instrText>Table 6.</w:instrText>
      </w:r>
      <w:r w:rsidR="009249B2" w:rsidRPr="009249B2">
        <w:rPr>
          <w:snapToGrid w:val="0"/>
        </w:rPr>
        <w:instrText>2</w:instrText>
      </w:r>
      <w:r w:rsidR="003970A7">
        <w:rPr>
          <w:snapToGrid w:val="0"/>
        </w:rPr>
        <w:instrText xml:space="preserve">. </w:instrText>
      </w:r>
      <w:r w:rsidR="00526F25">
        <w:rPr>
          <w:snapToGrid w:val="0"/>
        </w:rPr>
        <w:tab/>
      </w:r>
      <w:r w:rsidR="0077259E">
        <w:rPr>
          <w:snapToGrid w:val="0"/>
        </w:rPr>
        <w:instrText>Estimated a</w:instrText>
      </w:r>
      <w:r w:rsidR="00F27B19">
        <w:rPr>
          <w:snapToGrid w:val="0"/>
        </w:rPr>
        <w:instrText>nnual costs for the F</w:instrText>
      </w:r>
      <w:r w:rsidR="00604B3A" w:rsidRPr="003970A7">
        <w:rPr>
          <w:snapToGrid w:val="0"/>
        </w:rPr>
        <w:instrText xml:space="preserve">ocal </w:instrText>
      </w:r>
      <w:r w:rsidR="00F27B19">
        <w:rPr>
          <w:snapToGrid w:val="0"/>
        </w:rPr>
        <w:instrText>Terrestrial Plant C</w:instrText>
      </w:r>
      <w:r w:rsidR="00604B3A" w:rsidRPr="003970A7">
        <w:rPr>
          <w:snapToGrid w:val="0"/>
        </w:rPr>
        <w:instrText>ommunities</w:instrText>
      </w:r>
      <w:r w:rsidR="00F27B19">
        <w:rPr>
          <w:snapToGrid w:val="0"/>
        </w:rPr>
        <w:instrText xml:space="preserve"> Monitoring P</w:instrText>
      </w:r>
      <w:r w:rsidR="00604B3A" w:rsidRPr="003970A7">
        <w:rPr>
          <w:snapToGrid w:val="0"/>
        </w:rPr>
        <w:instrText>rotocol</w:instrText>
      </w:r>
      <w:bookmarkEnd w:id="397"/>
      <w:r w:rsidR="00604B3A">
        <w:rPr>
          <w:snapToGrid w:val="0"/>
        </w:rPr>
        <w:instrText xml:space="preserve"> </w:instrText>
      </w:r>
      <w:r w:rsidR="00604B3A">
        <w:instrText>" \f D \l 1</w:instrText>
      </w:r>
      <w:r>
        <w:fldChar w:fldCharType="end"/>
      </w:r>
    </w:p>
    <w:p w:rsidR="002B1B5C" w:rsidRDefault="00604B3A" w:rsidP="00A237FB">
      <w:pPr>
        <w:pStyle w:val="NRRTable"/>
        <w:spacing w:after="120"/>
      </w:pPr>
      <w:commentRangeStart w:id="398"/>
      <w:r w:rsidRPr="00561368">
        <w:t>Table 6.</w:t>
      </w:r>
      <w:r>
        <w:t xml:space="preserve">2. </w:t>
      </w:r>
      <w:r w:rsidR="0077259E">
        <w:rPr>
          <w:b w:val="0"/>
        </w:rPr>
        <w:t xml:space="preserve">Estimated </w:t>
      </w:r>
      <w:commentRangeEnd w:id="398"/>
      <w:r w:rsidR="0059422A">
        <w:rPr>
          <w:rStyle w:val="CommentReference"/>
          <w:rFonts w:ascii="Times New Roman" w:hAnsi="Times New Roman"/>
          <w:b w:val="0"/>
        </w:rPr>
        <w:commentReference w:id="398"/>
      </w:r>
      <w:r w:rsidR="0077259E">
        <w:rPr>
          <w:b w:val="0"/>
        </w:rPr>
        <w:t>a</w:t>
      </w:r>
      <w:r w:rsidRPr="003970A7">
        <w:rPr>
          <w:b w:val="0"/>
        </w:rPr>
        <w:t>nnual cos</w:t>
      </w:r>
      <w:r w:rsidR="00F27B19">
        <w:rPr>
          <w:b w:val="0"/>
        </w:rPr>
        <w:t>ts for the F</w:t>
      </w:r>
      <w:r w:rsidR="004D474C">
        <w:rPr>
          <w:b w:val="0"/>
        </w:rPr>
        <w:t xml:space="preserve">ocal </w:t>
      </w:r>
      <w:r w:rsidR="00F27B19">
        <w:rPr>
          <w:b w:val="0"/>
        </w:rPr>
        <w:t>Terrestrial Plant C</w:t>
      </w:r>
      <w:r w:rsidR="004D474C">
        <w:rPr>
          <w:b w:val="0"/>
        </w:rPr>
        <w:t>ommunities</w:t>
      </w:r>
      <w:r w:rsidRPr="003970A7">
        <w:rPr>
          <w:b w:val="0"/>
        </w:rPr>
        <w:t xml:space="preserve"> </w:t>
      </w:r>
      <w:r w:rsidR="00F27B19">
        <w:rPr>
          <w:b w:val="0"/>
        </w:rPr>
        <w:t>Monitoring P</w:t>
      </w:r>
      <w:r w:rsidRPr="003970A7">
        <w:rPr>
          <w:b w:val="0"/>
        </w:rPr>
        <w:t xml:space="preserve">rotocol. </w:t>
      </w:r>
      <w:r w:rsidR="00AC04F1">
        <w:rPr>
          <w:b w:val="0"/>
        </w:rPr>
        <w:t>At HAVO, sampling in y</w:t>
      </w:r>
      <w:r w:rsidR="003970A7" w:rsidRPr="003970A7">
        <w:rPr>
          <w:b w:val="0"/>
        </w:rPr>
        <w:t xml:space="preserve">ear </w:t>
      </w:r>
      <w:r w:rsidR="002A554C">
        <w:rPr>
          <w:b w:val="0"/>
        </w:rPr>
        <w:t>1</w:t>
      </w:r>
      <w:r w:rsidR="003970A7" w:rsidRPr="003970A7">
        <w:rPr>
          <w:b w:val="0"/>
        </w:rPr>
        <w:t xml:space="preserve"> occurs in </w:t>
      </w:r>
      <w:r w:rsidR="00712E27">
        <w:rPr>
          <w:b w:val="0"/>
        </w:rPr>
        <w:t>‘Ōla‘a</w:t>
      </w:r>
      <w:r w:rsidR="003970A7" w:rsidRPr="003970A7">
        <w:rPr>
          <w:b w:val="0"/>
        </w:rPr>
        <w:t xml:space="preserve"> and Thurston/East Rift and in </w:t>
      </w:r>
      <w:r w:rsidR="00AC04F1">
        <w:rPr>
          <w:b w:val="0"/>
        </w:rPr>
        <w:t>y</w:t>
      </w:r>
      <w:r w:rsidR="003970A7" w:rsidRPr="003970A7">
        <w:rPr>
          <w:b w:val="0"/>
        </w:rPr>
        <w:t>ear 2 in Kahuku and subalpine shrubland.</w:t>
      </w:r>
      <w:r w:rsidR="00237323">
        <w:rPr>
          <w:b w:val="0"/>
        </w:rPr>
        <w:t xml:space="preserve"> Year 4 at NPSA is divided between (</w:t>
      </w:r>
      <w:r w:rsidR="00237323" w:rsidRPr="00237323">
        <w:rPr>
          <w:vertAlign w:val="superscript"/>
        </w:rPr>
        <w:t>a</w:t>
      </w:r>
      <w:r w:rsidR="00237323" w:rsidRPr="00237323">
        <w:rPr>
          <w:b w:val="0"/>
        </w:rPr>
        <w:t xml:space="preserve">)Tutuila </w:t>
      </w:r>
      <w:r w:rsidR="00237323">
        <w:rPr>
          <w:b w:val="0"/>
        </w:rPr>
        <w:t>and (</w:t>
      </w:r>
      <w:r w:rsidR="00237323" w:rsidRPr="00237323">
        <w:rPr>
          <w:b w:val="0"/>
          <w:vertAlign w:val="superscript"/>
        </w:rPr>
        <w:t>b</w:t>
      </w:r>
      <w:r w:rsidR="00237323">
        <w:rPr>
          <w:b w:val="0"/>
        </w:rPr>
        <w:t>)Tau, as monitoring Tau is optional.</w:t>
      </w:r>
    </w:p>
    <w:tbl>
      <w:tblPr>
        <w:tblW w:w="8743" w:type="dxa"/>
        <w:tblInd w:w="95" w:type="dxa"/>
        <w:tblLayout w:type="fixed"/>
        <w:tblLook w:val="04A0" w:firstRow="1" w:lastRow="0" w:firstColumn="1" w:lastColumn="0" w:noHBand="0" w:noVBand="1"/>
      </w:tblPr>
      <w:tblGrid>
        <w:gridCol w:w="272"/>
        <w:gridCol w:w="1901"/>
        <w:gridCol w:w="810"/>
        <w:gridCol w:w="720"/>
        <w:gridCol w:w="720"/>
        <w:gridCol w:w="720"/>
        <w:gridCol w:w="720"/>
        <w:gridCol w:w="720"/>
        <w:gridCol w:w="720"/>
        <w:gridCol w:w="720"/>
        <w:gridCol w:w="720"/>
      </w:tblGrid>
      <w:tr w:rsidR="00237323" w:rsidRPr="003970A7" w:rsidTr="003E14DB">
        <w:trPr>
          <w:trHeight w:val="255"/>
        </w:trPr>
        <w:tc>
          <w:tcPr>
            <w:tcW w:w="2173" w:type="dxa"/>
            <w:gridSpan w:val="2"/>
            <w:vMerge w:val="restart"/>
            <w:tcBorders>
              <w:top w:val="single" w:sz="4" w:space="0" w:color="auto"/>
              <w:bottom w:val="single" w:sz="12" w:space="0" w:color="auto"/>
            </w:tcBorders>
            <w:shd w:val="clear" w:color="auto" w:fill="auto"/>
            <w:noWrap/>
            <w:vAlign w:val="center"/>
            <w:hideMark/>
          </w:tcPr>
          <w:p w:rsidR="00237323" w:rsidRPr="003970A7" w:rsidRDefault="00237323" w:rsidP="002A554C">
            <w:pPr>
              <w:jc w:val="center"/>
              <w:rPr>
                <w:rFonts w:ascii="Arial" w:eastAsia="Times New Roman" w:hAnsi="Arial" w:cs="Arial"/>
                <w:b/>
                <w:bCs/>
                <w:sz w:val="18"/>
                <w:szCs w:val="20"/>
              </w:rPr>
            </w:pPr>
            <w:r>
              <w:rPr>
                <w:rFonts w:ascii="Arial" w:eastAsia="Times New Roman" w:hAnsi="Arial" w:cs="Arial"/>
                <w:b/>
                <w:bCs/>
                <w:sz w:val="18"/>
                <w:szCs w:val="20"/>
              </w:rPr>
              <w:t>Budget Item</w:t>
            </w:r>
          </w:p>
        </w:tc>
        <w:tc>
          <w:tcPr>
            <w:tcW w:w="810" w:type="dxa"/>
            <w:tcBorders>
              <w:top w:val="single" w:sz="4" w:space="0" w:color="auto"/>
              <w:left w:val="nil"/>
              <w:right w:val="single" w:sz="4" w:space="0" w:color="auto"/>
            </w:tcBorders>
            <w:shd w:val="clear" w:color="auto" w:fill="auto"/>
            <w:noWrap/>
            <w:vAlign w:val="bottom"/>
            <w:hideMark/>
          </w:tcPr>
          <w:p w:rsidR="00237323" w:rsidRPr="003970A7" w:rsidRDefault="00237323" w:rsidP="003970A7">
            <w:pPr>
              <w:jc w:val="center"/>
              <w:rPr>
                <w:rFonts w:ascii="Arial" w:eastAsia="Times New Roman" w:hAnsi="Arial" w:cs="Arial"/>
                <w:b/>
                <w:sz w:val="18"/>
                <w:szCs w:val="20"/>
              </w:rPr>
            </w:pPr>
            <w:r w:rsidRPr="003970A7">
              <w:rPr>
                <w:rFonts w:ascii="Arial" w:eastAsia="Times New Roman" w:hAnsi="Arial" w:cs="Arial"/>
                <w:b/>
                <w:sz w:val="18"/>
                <w:szCs w:val="20"/>
              </w:rPr>
              <w:t>Year 1</w:t>
            </w:r>
          </w:p>
        </w:tc>
        <w:tc>
          <w:tcPr>
            <w:tcW w:w="1440" w:type="dxa"/>
            <w:gridSpan w:val="2"/>
            <w:tcBorders>
              <w:top w:val="single" w:sz="4" w:space="0" w:color="auto"/>
              <w:left w:val="nil"/>
              <w:right w:val="single" w:sz="4" w:space="0" w:color="000000"/>
            </w:tcBorders>
            <w:shd w:val="clear" w:color="auto" w:fill="auto"/>
            <w:noWrap/>
            <w:vAlign w:val="bottom"/>
            <w:hideMark/>
          </w:tcPr>
          <w:p w:rsidR="00237323" w:rsidRPr="003970A7" w:rsidRDefault="00237323" w:rsidP="003970A7">
            <w:pPr>
              <w:jc w:val="center"/>
              <w:rPr>
                <w:rFonts w:ascii="Arial" w:eastAsia="Times New Roman" w:hAnsi="Arial" w:cs="Arial"/>
                <w:b/>
                <w:sz w:val="18"/>
                <w:szCs w:val="20"/>
              </w:rPr>
            </w:pPr>
            <w:r w:rsidRPr="003970A7">
              <w:rPr>
                <w:rFonts w:ascii="Arial" w:eastAsia="Times New Roman" w:hAnsi="Arial" w:cs="Arial"/>
                <w:b/>
                <w:sz w:val="18"/>
                <w:szCs w:val="20"/>
              </w:rPr>
              <w:t>Year 2</w:t>
            </w:r>
          </w:p>
        </w:tc>
        <w:tc>
          <w:tcPr>
            <w:tcW w:w="1440" w:type="dxa"/>
            <w:gridSpan w:val="2"/>
            <w:tcBorders>
              <w:top w:val="single" w:sz="4" w:space="0" w:color="auto"/>
              <w:left w:val="nil"/>
              <w:right w:val="single" w:sz="4" w:space="0" w:color="000000"/>
            </w:tcBorders>
            <w:shd w:val="clear" w:color="auto" w:fill="auto"/>
            <w:noWrap/>
            <w:vAlign w:val="bottom"/>
            <w:hideMark/>
          </w:tcPr>
          <w:p w:rsidR="00237323" w:rsidRPr="003970A7" w:rsidRDefault="00237323" w:rsidP="003970A7">
            <w:pPr>
              <w:jc w:val="center"/>
              <w:rPr>
                <w:rFonts w:ascii="Arial" w:eastAsia="Times New Roman" w:hAnsi="Arial" w:cs="Arial"/>
                <w:b/>
                <w:sz w:val="18"/>
                <w:szCs w:val="20"/>
              </w:rPr>
            </w:pPr>
            <w:r>
              <w:rPr>
                <w:rFonts w:ascii="Arial" w:eastAsia="Times New Roman" w:hAnsi="Arial" w:cs="Arial"/>
                <w:b/>
                <w:sz w:val="18"/>
                <w:szCs w:val="20"/>
              </w:rPr>
              <w:t>Year 3</w:t>
            </w:r>
          </w:p>
        </w:tc>
        <w:tc>
          <w:tcPr>
            <w:tcW w:w="1440" w:type="dxa"/>
            <w:gridSpan w:val="2"/>
            <w:tcBorders>
              <w:top w:val="single" w:sz="4" w:space="0" w:color="auto"/>
              <w:left w:val="nil"/>
              <w:right w:val="single" w:sz="4" w:space="0" w:color="auto"/>
            </w:tcBorders>
            <w:vAlign w:val="center"/>
          </w:tcPr>
          <w:p w:rsidR="00237323" w:rsidRPr="003970A7" w:rsidRDefault="00237323" w:rsidP="00237323">
            <w:pPr>
              <w:jc w:val="center"/>
              <w:rPr>
                <w:rFonts w:ascii="Arial" w:eastAsia="Times New Roman" w:hAnsi="Arial" w:cs="Arial"/>
                <w:b/>
                <w:sz w:val="18"/>
                <w:szCs w:val="20"/>
              </w:rPr>
            </w:pPr>
            <w:r>
              <w:rPr>
                <w:rFonts w:ascii="Arial" w:eastAsia="Times New Roman" w:hAnsi="Arial" w:cs="Arial"/>
                <w:b/>
                <w:sz w:val="18"/>
                <w:szCs w:val="20"/>
              </w:rPr>
              <w:t>Year 4*</w:t>
            </w:r>
          </w:p>
        </w:tc>
        <w:tc>
          <w:tcPr>
            <w:tcW w:w="1440" w:type="dxa"/>
            <w:gridSpan w:val="2"/>
            <w:tcBorders>
              <w:top w:val="single" w:sz="4" w:space="0" w:color="auto"/>
              <w:left w:val="single" w:sz="4" w:space="0" w:color="auto"/>
            </w:tcBorders>
            <w:shd w:val="clear" w:color="auto" w:fill="auto"/>
            <w:noWrap/>
            <w:vAlign w:val="bottom"/>
            <w:hideMark/>
          </w:tcPr>
          <w:p w:rsidR="00237323" w:rsidRPr="003970A7" w:rsidRDefault="00237323" w:rsidP="003970A7">
            <w:pPr>
              <w:jc w:val="center"/>
              <w:rPr>
                <w:rFonts w:ascii="Arial" w:eastAsia="Times New Roman" w:hAnsi="Arial" w:cs="Arial"/>
                <w:b/>
                <w:sz w:val="18"/>
                <w:szCs w:val="20"/>
              </w:rPr>
            </w:pPr>
            <w:r w:rsidRPr="003970A7">
              <w:rPr>
                <w:rFonts w:ascii="Arial" w:eastAsia="Times New Roman" w:hAnsi="Arial" w:cs="Arial"/>
                <w:b/>
                <w:sz w:val="18"/>
                <w:szCs w:val="20"/>
              </w:rPr>
              <w:t>Year 5</w:t>
            </w:r>
            <w:r w:rsidRPr="003970A7">
              <w:rPr>
                <w:rFonts w:ascii="Arial" w:eastAsia="Times New Roman" w:hAnsi="Arial" w:cs="Arial"/>
                <w:sz w:val="18"/>
                <w:szCs w:val="20"/>
              </w:rPr>
              <w:t>**</w:t>
            </w:r>
          </w:p>
        </w:tc>
      </w:tr>
      <w:tr w:rsidR="003E14DB" w:rsidRPr="003970A7" w:rsidTr="003E14DB">
        <w:trPr>
          <w:trHeight w:val="255"/>
        </w:trPr>
        <w:tc>
          <w:tcPr>
            <w:tcW w:w="2173" w:type="dxa"/>
            <w:gridSpan w:val="2"/>
            <w:vMerge/>
            <w:tcBorders>
              <w:bottom w:val="single" w:sz="12" w:space="0" w:color="auto"/>
            </w:tcBorders>
            <w:shd w:val="clear" w:color="auto" w:fill="auto"/>
            <w:noWrap/>
            <w:vAlign w:val="bottom"/>
            <w:hideMark/>
          </w:tcPr>
          <w:p w:rsidR="00237323" w:rsidRPr="003970A7" w:rsidRDefault="00237323" w:rsidP="003970A7">
            <w:pPr>
              <w:rPr>
                <w:rFonts w:ascii="Arial" w:eastAsia="Times New Roman" w:hAnsi="Arial" w:cs="Arial"/>
                <w:sz w:val="18"/>
                <w:szCs w:val="20"/>
              </w:rPr>
            </w:pPr>
          </w:p>
        </w:tc>
        <w:tc>
          <w:tcPr>
            <w:tcW w:w="810" w:type="dxa"/>
            <w:tcBorders>
              <w:top w:val="nil"/>
              <w:left w:val="nil"/>
              <w:bottom w:val="single" w:sz="12" w:space="0" w:color="auto"/>
              <w:right w:val="single" w:sz="4" w:space="0" w:color="auto"/>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HAVO</w:t>
            </w:r>
          </w:p>
        </w:tc>
        <w:tc>
          <w:tcPr>
            <w:tcW w:w="720" w:type="dxa"/>
            <w:tcBorders>
              <w:top w:val="nil"/>
              <w:left w:val="nil"/>
              <w:bottom w:val="single" w:sz="12" w:space="0" w:color="auto"/>
              <w:right w:val="nil"/>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HAVO</w:t>
            </w:r>
          </w:p>
        </w:tc>
        <w:tc>
          <w:tcPr>
            <w:tcW w:w="720" w:type="dxa"/>
            <w:tcBorders>
              <w:top w:val="nil"/>
              <w:left w:val="nil"/>
              <w:bottom w:val="single" w:sz="12" w:space="0" w:color="auto"/>
              <w:right w:val="single" w:sz="4" w:space="0" w:color="auto"/>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KAHO</w:t>
            </w:r>
          </w:p>
        </w:tc>
        <w:tc>
          <w:tcPr>
            <w:tcW w:w="720" w:type="dxa"/>
            <w:tcBorders>
              <w:top w:val="nil"/>
              <w:left w:val="nil"/>
              <w:bottom w:val="single" w:sz="12" w:space="0" w:color="auto"/>
              <w:right w:val="nil"/>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HALE</w:t>
            </w:r>
          </w:p>
        </w:tc>
        <w:tc>
          <w:tcPr>
            <w:tcW w:w="720" w:type="dxa"/>
            <w:tcBorders>
              <w:top w:val="nil"/>
              <w:left w:val="nil"/>
              <w:bottom w:val="single" w:sz="12" w:space="0" w:color="auto"/>
              <w:right w:val="single" w:sz="4" w:space="0" w:color="auto"/>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KALA</w:t>
            </w:r>
          </w:p>
        </w:tc>
        <w:tc>
          <w:tcPr>
            <w:tcW w:w="720" w:type="dxa"/>
            <w:tcBorders>
              <w:top w:val="nil"/>
              <w:left w:val="nil"/>
              <w:bottom w:val="single" w:sz="12" w:space="0" w:color="auto"/>
              <w:right w:val="nil"/>
            </w:tcBorders>
            <w:vAlign w:val="bottom"/>
          </w:tcPr>
          <w:p w:rsidR="00237323" w:rsidRPr="003E14DB" w:rsidRDefault="00237323" w:rsidP="00237323">
            <w:pPr>
              <w:jc w:val="center"/>
              <w:rPr>
                <w:rFonts w:ascii="Arial" w:eastAsia="Times New Roman" w:hAnsi="Arial" w:cs="Arial"/>
                <w:sz w:val="16"/>
                <w:szCs w:val="20"/>
              </w:rPr>
            </w:pPr>
            <w:r w:rsidRPr="003E14DB">
              <w:rPr>
                <w:rFonts w:ascii="Arial" w:eastAsia="Times New Roman" w:hAnsi="Arial" w:cs="Arial"/>
                <w:sz w:val="16"/>
                <w:szCs w:val="20"/>
              </w:rPr>
              <w:t>NPSA</w:t>
            </w:r>
            <w:r w:rsidRPr="003E14DB">
              <w:rPr>
                <w:rFonts w:ascii="Arial" w:eastAsia="Times New Roman" w:hAnsi="Arial" w:cs="Arial"/>
                <w:sz w:val="16"/>
                <w:szCs w:val="20"/>
                <w:vertAlign w:val="superscript"/>
              </w:rPr>
              <w:t>a</w:t>
            </w:r>
          </w:p>
        </w:tc>
        <w:tc>
          <w:tcPr>
            <w:tcW w:w="720" w:type="dxa"/>
            <w:tcBorders>
              <w:top w:val="nil"/>
              <w:left w:val="nil"/>
              <w:bottom w:val="single" w:sz="12" w:space="0" w:color="auto"/>
              <w:right w:val="single" w:sz="4" w:space="0" w:color="auto"/>
            </w:tcBorders>
            <w:vAlign w:val="bottom"/>
          </w:tcPr>
          <w:p w:rsidR="00237323" w:rsidRPr="003E14DB" w:rsidRDefault="00237323" w:rsidP="00237323">
            <w:pPr>
              <w:jc w:val="center"/>
              <w:rPr>
                <w:rFonts w:ascii="Arial" w:eastAsia="Times New Roman" w:hAnsi="Arial" w:cs="Arial"/>
                <w:sz w:val="16"/>
                <w:szCs w:val="20"/>
              </w:rPr>
            </w:pPr>
            <w:r w:rsidRPr="003E14DB">
              <w:rPr>
                <w:rFonts w:ascii="Arial" w:eastAsia="Times New Roman" w:hAnsi="Arial" w:cs="Arial"/>
                <w:sz w:val="16"/>
                <w:szCs w:val="20"/>
              </w:rPr>
              <w:t>NPSA</w:t>
            </w:r>
            <w:r w:rsidRPr="003E14DB">
              <w:rPr>
                <w:rFonts w:ascii="Arial" w:eastAsia="Times New Roman" w:hAnsi="Arial" w:cs="Arial"/>
                <w:sz w:val="16"/>
                <w:szCs w:val="20"/>
                <w:vertAlign w:val="superscript"/>
              </w:rPr>
              <w:t>b</w:t>
            </w:r>
          </w:p>
        </w:tc>
        <w:tc>
          <w:tcPr>
            <w:tcW w:w="720" w:type="dxa"/>
            <w:tcBorders>
              <w:top w:val="nil"/>
              <w:left w:val="single" w:sz="4" w:space="0" w:color="auto"/>
              <w:bottom w:val="single" w:sz="12" w:space="0" w:color="auto"/>
              <w:right w:val="nil"/>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WAPA</w:t>
            </w:r>
          </w:p>
        </w:tc>
        <w:tc>
          <w:tcPr>
            <w:tcW w:w="720" w:type="dxa"/>
            <w:tcBorders>
              <w:top w:val="nil"/>
              <w:left w:val="nil"/>
              <w:bottom w:val="single" w:sz="12" w:space="0" w:color="auto"/>
            </w:tcBorders>
            <w:shd w:val="clear" w:color="auto" w:fill="auto"/>
            <w:noWrap/>
            <w:vAlign w:val="bottom"/>
            <w:hideMark/>
          </w:tcPr>
          <w:p w:rsidR="00237323" w:rsidRPr="003E14DB" w:rsidRDefault="00237323" w:rsidP="003970A7">
            <w:pPr>
              <w:jc w:val="center"/>
              <w:rPr>
                <w:rFonts w:ascii="Arial" w:eastAsia="Times New Roman" w:hAnsi="Arial" w:cs="Arial"/>
                <w:sz w:val="16"/>
                <w:szCs w:val="20"/>
              </w:rPr>
            </w:pPr>
            <w:r w:rsidRPr="003E14DB">
              <w:rPr>
                <w:rFonts w:ascii="Arial" w:eastAsia="Times New Roman" w:hAnsi="Arial" w:cs="Arial"/>
                <w:sz w:val="16"/>
                <w:szCs w:val="20"/>
              </w:rPr>
              <w:t>AMME</w:t>
            </w:r>
          </w:p>
        </w:tc>
      </w:tr>
      <w:tr w:rsidR="003E14DB" w:rsidRPr="003970A7" w:rsidTr="003E14DB">
        <w:trPr>
          <w:trHeight w:val="255"/>
        </w:trPr>
        <w:tc>
          <w:tcPr>
            <w:tcW w:w="2173" w:type="dxa"/>
            <w:gridSpan w:val="2"/>
            <w:tcBorders>
              <w:top w:val="single" w:sz="12" w:space="0" w:color="auto"/>
            </w:tcBorders>
            <w:shd w:val="clear" w:color="auto" w:fill="auto"/>
            <w:noWrap/>
            <w:vAlign w:val="bottom"/>
            <w:hideMark/>
          </w:tcPr>
          <w:p w:rsidR="00237323" w:rsidRPr="003970A7" w:rsidRDefault="00237323" w:rsidP="003970A7">
            <w:pPr>
              <w:rPr>
                <w:rFonts w:ascii="Arial" w:eastAsia="Times New Roman" w:hAnsi="Arial" w:cs="Arial"/>
                <w:i/>
                <w:sz w:val="18"/>
                <w:szCs w:val="20"/>
              </w:rPr>
            </w:pPr>
            <w:r w:rsidRPr="003970A7">
              <w:rPr>
                <w:rFonts w:ascii="Arial" w:eastAsia="Times New Roman" w:hAnsi="Arial" w:cs="Arial"/>
                <w:i/>
                <w:sz w:val="18"/>
                <w:szCs w:val="20"/>
              </w:rPr>
              <w:t>Personnel</w:t>
            </w:r>
          </w:p>
        </w:tc>
        <w:tc>
          <w:tcPr>
            <w:tcW w:w="810" w:type="dxa"/>
            <w:tcBorders>
              <w:top w:val="single" w:sz="12" w:space="0" w:color="auto"/>
              <w:left w:val="nil"/>
              <w:bottom w:val="nil"/>
              <w:right w:val="single" w:sz="4" w:space="0" w:color="auto"/>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c>
          <w:tcPr>
            <w:tcW w:w="720" w:type="dxa"/>
            <w:tcBorders>
              <w:top w:val="single" w:sz="12" w:space="0" w:color="auto"/>
              <w:left w:val="nil"/>
              <w:bottom w:val="nil"/>
              <w:right w:val="nil"/>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c>
          <w:tcPr>
            <w:tcW w:w="720" w:type="dxa"/>
            <w:tcBorders>
              <w:top w:val="single" w:sz="12" w:space="0" w:color="auto"/>
              <w:left w:val="nil"/>
              <w:bottom w:val="nil"/>
              <w:right w:val="single" w:sz="4" w:space="0" w:color="auto"/>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c>
          <w:tcPr>
            <w:tcW w:w="720" w:type="dxa"/>
            <w:tcBorders>
              <w:top w:val="single" w:sz="12" w:space="0" w:color="auto"/>
              <w:left w:val="single" w:sz="4" w:space="0" w:color="auto"/>
              <w:bottom w:val="nil"/>
              <w:right w:val="nil"/>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c>
          <w:tcPr>
            <w:tcW w:w="720" w:type="dxa"/>
            <w:tcBorders>
              <w:top w:val="single" w:sz="12" w:space="0" w:color="auto"/>
              <w:left w:val="nil"/>
              <w:bottom w:val="nil"/>
              <w:right w:val="single" w:sz="4" w:space="0" w:color="auto"/>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c>
          <w:tcPr>
            <w:tcW w:w="720" w:type="dxa"/>
            <w:tcBorders>
              <w:top w:val="single" w:sz="12" w:space="0" w:color="auto"/>
              <w:left w:val="nil"/>
              <w:bottom w:val="nil"/>
              <w:right w:val="nil"/>
            </w:tcBorders>
          </w:tcPr>
          <w:p w:rsidR="00237323" w:rsidRPr="003E14DB" w:rsidRDefault="00237323" w:rsidP="003970A7">
            <w:pPr>
              <w:rPr>
                <w:rFonts w:ascii="Arial" w:eastAsia="Times New Roman" w:hAnsi="Arial" w:cs="Arial"/>
                <w:sz w:val="16"/>
                <w:szCs w:val="20"/>
              </w:rPr>
            </w:pPr>
          </w:p>
        </w:tc>
        <w:tc>
          <w:tcPr>
            <w:tcW w:w="720" w:type="dxa"/>
            <w:tcBorders>
              <w:top w:val="single" w:sz="12" w:space="0" w:color="auto"/>
              <w:left w:val="nil"/>
              <w:bottom w:val="nil"/>
              <w:right w:val="single" w:sz="4" w:space="0" w:color="auto"/>
            </w:tcBorders>
          </w:tcPr>
          <w:p w:rsidR="00237323" w:rsidRPr="003E14DB" w:rsidRDefault="00237323" w:rsidP="003970A7">
            <w:pPr>
              <w:rPr>
                <w:rFonts w:ascii="Arial" w:eastAsia="Times New Roman" w:hAnsi="Arial" w:cs="Arial"/>
                <w:sz w:val="16"/>
                <w:szCs w:val="20"/>
              </w:rPr>
            </w:pPr>
          </w:p>
        </w:tc>
        <w:tc>
          <w:tcPr>
            <w:tcW w:w="720" w:type="dxa"/>
            <w:tcBorders>
              <w:top w:val="single" w:sz="12" w:space="0" w:color="auto"/>
              <w:left w:val="single" w:sz="4" w:space="0" w:color="auto"/>
              <w:bottom w:val="nil"/>
              <w:right w:val="nil"/>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c>
          <w:tcPr>
            <w:tcW w:w="720" w:type="dxa"/>
            <w:tcBorders>
              <w:top w:val="single" w:sz="12" w:space="0" w:color="auto"/>
              <w:left w:val="nil"/>
              <w:bottom w:val="nil"/>
            </w:tcBorders>
            <w:shd w:val="clear" w:color="auto" w:fill="auto"/>
            <w:noWrap/>
            <w:vAlign w:val="bottom"/>
            <w:hideMark/>
          </w:tcPr>
          <w:p w:rsidR="00237323" w:rsidRPr="003E14DB" w:rsidRDefault="00237323" w:rsidP="003970A7">
            <w:pPr>
              <w:rPr>
                <w:rFonts w:ascii="Arial" w:eastAsia="Times New Roman" w:hAnsi="Arial" w:cs="Arial"/>
                <w:sz w:val="16"/>
                <w:szCs w:val="20"/>
              </w:rPr>
            </w:pPr>
            <w:r w:rsidRPr="003E14DB">
              <w:rPr>
                <w:rFonts w:ascii="Arial" w:eastAsia="Times New Roman" w:hAnsi="Arial" w:cs="Arial"/>
                <w:sz w:val="16"/>
                <w:szCs w:val="20"/>
              </w:rPr>
              <w:t> </w:t>
            </w:r>
          </w:p>
        </w:tc>
      </w:tr>
      <w:tr w:rsidR="003E14DB" w:rsidRPr="003970A7" w:rsidTr="003E14DB">
        <w:trPr>
          <w:trHeight w:val="255"/>
        </w:trPr>
        <w:tc>
          <w:tcPr>
            <w:tcW w:w="272" w:type="dxa"/>
            <w:tcBorders>
              <w:top w:val="nil"/>
              <w:bottom w:val="nil"/>
              <w:right w:val="nil"/>
            </w:tcBorders>
            <w:shd w:val="clear" w:color="auto" w:fill="auto"/>
            <w:noWrap/>
            <w:vAlign w:val="bottom"/>
            <w:hideMark/>
          </w:tcPr>
          <w:p w:rsidR="00237323" w:rsidRPr="003970A7" w:rsidRDefault="00237323" w:rsidP="003970A7">
            <w:pPr>
              <w:rPr>
                <w:rFonts w:ascii="Arial" w:eastAsia="Times New Roman" w:hAnsi="Arial" w:cs="Arial"/>
                <w:sz w:val="18"/>
                <w:szCs w:val="20"/>
              </w:rPr>
            </w:pPr>
            <w:r w:rsidRPr="003970A7">
              <w:rPr>
                <w:rFonts w:ascii="Arial" w:eastAsia="Times New Roman" w:hAnsi="Arial" w:cs="Arial"/>
                <w:sz w:val="18"/>
                <w:szCs w:val="20"/>
              </w:rPr>
              <w:t> </w:t>
            </w:r>
          </w:p>
        </w:tc>
        <w:tc>
          <w:tcPr>
            <w:tcW w:w="1901" w:type="dxa"/>
            <w:tcBorders>
              <w:top w:val="nil"/>
              <w:left w:val="nil"/>
              <w:bottom w:val="nil"/>
            </w:tcBorders>
            <w:shd w:val="clear" w:color="auto" w:fill="auto"/>
            <w:noWrap/>
            <w:vAlign w:val="bottom"/>
            <w:hideMark/>
          </w:tcPr>
          <w:p w:rsidR="00237323" w:rsidRPr="003970A7" w:rsidRDefault="003D03A0" w:rsidP="003970A7">
            <w:pPr>
              <w:ind w:left="173" w:hanging="173"/>
              <w:rPr>
                <w:rFonts w:ascii="Arial" w:eastAsia="Times New Roman" w:hAnsi="Arial" w:cs="Arial"/>
                <w:sz w:val="18"/>
                <w:szCs w:val="20"/>
              </w:rPr>
            </w:pPr>
            <w:r>
              <w:rPr>
                <w:rFonts w:ascii="Arial" w:eastAsia="Times New Roman" w:hAnsi="Arial" w:cs="Arial"/>
                <w:sz w:val="18"/>
                <w:szCs w:val="20"/>
              </w:rPr>
              <w:t>Project Lead</w:t>
            </w:r>
            <w:r w:rsidRPr="003970A7">
              <w:rPr>
                <w:rFonts w:ascii="Arial" w:eastAsia="Times New Roman" w:hAnsi="Arial" w:cs="Arial"/>
                <w:sz w:val="18"/>
                <w:szCs w:val="20"/>
              </w:rPr>
              <w:t xml:space="preserve"> </w:t>
            </w:r>
            <w:r w:rsidR="00237323" w:rsidRPr="003970A7">
              <w:rPr>
                <w:rFonts w:ascii="Arial" w:eastAsia="Times New Roman" w:hAnsi="Arial" w:cs="Arial"/>
                <w:sz w:val="18"/>
                <w:szCs w:val="20"/>
              </w:rPr>
              <w:br/>
              <w:t>(GS11.1; 25%)</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18,066</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13,550</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4,517</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9,033</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9,033</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9,033</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9,033</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9,033</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9,033</w:t>
            </w:r>
          </w:p>
        </w:tc>
      </w:tr>
      <w:tr w:rsidR="003E14DB" w:rsidRPr="003970A7" w:rsidTr="003E14DB">
        <w:trPr>
          <w:trHeight w:val="315"/>
        </w:trPr>
        <w:tc>
          <w:tcPr>
            <w:tcW w:w="272" w:type="dxa"/>
            <w:tcBorders>
              <w:top w:val="nil"/>
              <w:bottom w:val="nil"/>
              <w:right w:val="nil"/>
            </w:tcBorders>
            <w:shd w:val="clear" w:color="auto" w:fill="auto"/>
            <w:noWrap/>
            <w:vAlign w:val="bottom"/>
            <w:hideMark/>
          </w:tcPr>
          <w:p w:rsidR="00237323" w:rsidRPr="003970A7" w:rsidRDefault="00237323" w:rsidP="003970A7">
            <w:pPr>
              <w:rPr>
                <w:rFonts w:ascii="Arial" w:eastAsia="Times New Roman" w:hAnsi="Arial" w:cs="Arial"/>
                <w:sz w:val="18"/>
                <w:szCs w:val="20"/>
              </w:rPr>
            </w:pPr>
            <w:r w:rsidRPr="003970A7">
              <w:rPr>
                <w:rFonts w:ascii="Arial" w:eastAsia="Times New Roman" w:hAnsi="Arial" w:cs="Arial"/>
                <w:sz w:val="18"/>
                <w:szCs w:val="20"/>
              </w:rPr>
              <w:t> </w:t>
            </w:r>
          </w:p>
        </w:tc>
        <w:tc>
          <w:tcPr>
            <w:tcW w:w="1901" w:type="dxa"/>
            <w:tcBorders>
              <w:top w:val="nil"/>
              <w:left w:val="nil"/>
              <w:bottom w:val="nil"/>
            </w:tcBorders>
            <w:shd w:val="clear" w:color="auto" w:fill="auto"/>
            <w:noWrap/>
            <w:vAlign w:val="bottom"/>
            <w:hideMark/>
          </w:tcPr>
          <w:p w:rsidR="00237323" w:rsidRPr="003970A7" w:rsidRDefault="00237323" w:rsidP="003970A7">
            <w:pPr>
              <w:ind w:left="173" w:hanging="173"/>
              <w:rPr>
                <w:rFonts w:ascii="Arial" w:eastAsia="Times New Roman" w:hAnsi="Arial" w:cs="Arial"/>
                <w:sz w:val="18"/>
                <w:szCs w:val="20"/>
              </w:rPr>
            </w:pPr>
            <w:r w:rsidRPr="003970A7">
              <w:rPr>
                <w:rFonts w:ascii="Arial" w:eastAsia="Times New Roman" w:hAnsi="Arial" w:cs="Arial"/>
                <w:sz w:val="18"/>
                <w:szCs w:val="20"/>
              </w:rPr>
              <w:t xml:space="preserve">Field Leader </w:t>
            </w:r>
            <w:r w:rsidRPr="003970A7">
              <w:rPr>
                <w:rFonts w:ascii="Arial" w:eastAsia="Times New Roman" w:hAnsi="Arial" w:cs="Arial"/>
                <w:sz w:val="18"/>
                <w:szCs w:val="20"/>
              </w:rPr>
              <w:br/>
              <w:t>(GS7.1; 75%)</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36,623</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27,467</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9,156</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18,311</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18,311</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26,857</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26,857</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18,311</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18,311</w:t>
            </w:r>
          </w:p>
        </w:tc>
      </w:tr>
      <w:tr w:rsidR="003E14DB" w:rsidRPr="003970A7" w:rsidTr="003E14DB">
        <w:trPr>
          <w:trHeight w:val="255"/>
        </w:trPr>
        <w:tc>
          <w:tcPr>
            <w:tcW w:w="272" w:type="dxa"/>
            <w:tcBorders>
              <w:top w:val="nil"/>
              <w:bottom w:val="nil"/>
              <w:right w:val="nil"/>
            </w:tcBorders>
            <w:shd w:val="clear" w:color="auto" w:fill="auto"/>
            <w:noWrap/>
            <w:vAlign w:val="bottom"/>
            <w:hideMark/>
          </w:tcPr>
          <w:p w:rsidR="00237323" w:rsidRPr="003970A7" w:rsidRDefault="00237323" w:rsidP="003970A7">
            <w:pPr>
              <w:rPr>
                <w:rFonts w:ascii="Arial" w:eastAsia="Times New Roman" w:hAnsi="Arial" w:cs="Arial"/>
                <w:sz w:val="18"/>
                <w:szCs w:val="20"/>
              </w:rPr>
            </w:pPr>
            <w:r w:rsidRPr="003970A7">
              <w:rPr>
                <w:rFonts w:ascii="Arial" w:eastAsia="Times New Roman" w:hAnsi="Arial" w:cs="Arial"/>
                <w:sz w:val="18"/>
                <w:szCs w:val="20"/>
              </w:rPr>
              <w:t> </w:t>
            </w:r>
          </w:p>
        </w:tc>
        <w:tc>
          <w:tcPr>
            <w:tcW w:w="1901" w:type="dxa"/>
            <w:tcBorders>
              <w:top w:val="nil"/>
              <w:left w:val="nil"/>
              <w:bottom w:val="nil"/>
            </w:tcBorders>
            <w:shd w:val="clear" w:color="auto" w:fill="auto"/>
            <w:noWrap/>
            <w:vAlign w:val="bottom"/>
            <w:hideMark/>
          </w:tcPr>
          <w:p w:rsidR="00237323" w:rsidRPr="003970A7" w:rsidRDefault="00237323" w:rsidP="00CE3F1E">
            <w:pPr>
              <w:ind w:left="173" w:hanging="173"/>
              <w:rPr>
                <w:rFonts w:ascii="Arial" w:eastAsia="Times New Roman" w:hAnsi="Arial" w:cs="Arial"/>
                <w:sz w:val="18"/>
                <w:szCs w:val="20"/>
              </w:rPr>
            </w:pPr>
            <w:r w:rsidRPr="003970A7">
              <w:rPr>
                <w:rFonts w:ascii="Arial" w:eastAsia="Times New Roman" w:hAnsi="Arial" w:cs="Arial"/>
                <w:sz w:val="18"/>
                <w:szCs w:val="20"/>
              </w:rPr>
              <w:t xml:space="preserve">Field </w:t>
            </w:r>
            <w:r w:rsidR="00CE3F1E">
              <w:rPr>
                <w:rFonts w:ascii="Arial" w:eastAsia="Times New Roman" w:hAnsi="Arial" w:cs="Arial"/>
                <w:sz w:val="18"/>
                <w:szCs w:val="20"/>
              </w:rPr>
              <w:t>Technicians</w:t>
            </w:r>
            <w:r w:rsidR="00CE3F1E" w:rsidRPr="003970A7">
              <w:rPr>
                <w:rFonts w:ascii="Arial" w:eastAsia="Times New Roman" w:hAnsi="Arial" w:cs="Arial"/>
                <w:sz w:val="18"/>
                <w:szCs w:val="20"/>
              </w:rPr>
              <w:t xml:space="preserve"> </w:t>
            </w:r>
            <w:r w:rsidRPr="003970A7">
              <w:rPr>
                <w:rFonts w:ascii="Arial" w:eastAsia="Times New Roman" w:hAnsi="Arial" w:cs="Arial"/>
                <w:sz w:val="18"/>
                <w:szCs w:val="20"/>
              </w:rPr>
              <w:br/>
              <w:t>(3 x GS5.1; 35%)</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41,391</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31,043</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10,348</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20,696</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20,696</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13,797</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13,797</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14,783</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14,783</w:t>
            </w:r>
          </w:p>
        </w:tc>
      </w:tr>
      <w:tr w:rsidR="003E14DB" w:rsidRPr="003970A7" w:rsidTr="003E14DB">
        <w:trPr>
          <w:trHeight w:val="255"/>
        </w:trPr>
        <w:tc>
          <w:tcPr>
            <w:tcW w:w="272" w:type="dxa"/>
            <w:tcBorders>
              <w:top w:val="nil"/>
              <w:bottom w:val="nil"/>
              <w:right w:val="nil"/>
            </w:tcBorders>
            <w:shd w:val="clear" w:color="auto" w:fill="auto"/>
            <w:noWrap/>
            <w:vAlign w:val="bottom"/>
            <w:hideMark/>
          </w:tcPr>
          <w:p w:rsidR="00237323" w:rsidRPr="003970A7" w:rsidRDefault="00237323" w:rsidP="003970A7">
            <w:pPr>
              <w:rPr>
                <w:rFonts w:ascii="Arial" w:eastAsia="Times New Roman" w:hAnsi="Arial" w:cs="Arial"/>
                <w:sz w:val="18"/>
                <w:szCs w:val="20"/>
              </w:rPr>
            </w:pPr>
            <w:r w:rsidRPr="003970A7">
              <w:rPr>
                <w:rFonts w:ascii="Arial" w:eastAsia="Times New Roman" w:hAnsi="Arial" w:cs="Arial"/>
                <w:sz w:val="18"/>
                <w:szCs w:val="20"/>
              </w:rPr>
              <w:t> </w:t>
            </w:r>
          </w:p>
        </w:tc>
        <w:tc>
          <w:tcPr>
            <w:tcW w:w="1901" w:type="dxa"/>
            <w:tcBorders>
              <w:top w:val="nil"/>
              <w:left w:val="nil"/>
              <w:bottom w:val="nil"/>
            </w:tcBorders>
            <w:shd w:val="clear" w:color="auto" w:fill="auto"/>
            <w:noWrap/>
            <w:vAlign w:val="bottom"/>
            <w:hideMark/>
          </w:tcPr>
          <w:p w:rsidR="00237323" w:rsidRPr="003970A7" w:rsidRDefault="00237323" w:rsidP="003970A7">
            <w:pPr>
              <w:ind w:left="173" w:hanging="173"/>
              <w:rPr>
                <w:rFonts w:ascii="Arial" w:eastAsia="Times New Roman" w:hAnsi="Arial" w:cs="Arial"/>
                <w:sz w:val="18"/>
                <w:szCs w:val="20"/>
              </w:rPr>
            </w:pPr>
            <w:r w:rsidRPr="003970A7">
              <w:rPr>
                <w:rFonts w:ascii="Arial" w:eastAsia="Times New Roman" w:hAnsi="Arial" w:cs="Arial"/>
                <w:sz w:val="18"/>
                <w:szCs w:val="20"/>
              </w:rPr>
              <w:t>Program Manager (GS13.2; 4%)</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4,257</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3,193</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1,064</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2,129</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2,129</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2,129</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2,129</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2,129</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2,129</w:t>
            </w:r>
          </w:p>
        </w:tc>
      </w:tr>
      <w:tr w:rsidR="003E14DB" w:rsidRPr="003970A7" w:rsidTr="003E14DB">
        <w:trPr>
          <w:trHeight w:val="255"/>
        </w:trPr>
        <w:tc>
          <w:tcPr>
            <w:tcW w:w="272" w:type="dxa"/>
            <w:tcBorders>
              <w:top w:val="nil"/>
              <w:bottom w:val="nil"/>
              <w:right w:val="nil"/>
            </w:tcBorders>
            <w:shd w:val="clear" w:color="auto" w:fill="auto"/>
            <w:noWrap/>
            <w:vAlign w:val="bottom"/>
            <w:hideMark/>
          </w:tcPr>
          <w:p w:rsidR="00237323" w:rsidRPr="003970A7" w:rsidRDefault="00237323" w:rsidP="003970A7">
            <w:pPr>
              <w:rPr>
                <w:rFonts w:ascii="Arial" w:eastAsia="Times New Roman" w:hAnsi="Arial" w:cs="Arial"/>
                <w:sz w:val="18"/>
                <w:szCs w:val="20"/>
              </w:rPr>
            </w:pPr>
            <w:r w:rsidRPr="003970A7">
              <w:rPr>
                <w:rFonts w:ascii="Arial" w:eastAsia="Times New Roman" w:hAnsi="Arial" w:cs="Arial"/>
                <w:sz w:val="18"/>
                <w:szCs w:val="20"/>
              </w:rPr>
              <w:t> </w:t>
            </w:r>
          </w:p>
        </w:tc>
        <w:tc>
          <w:tcPr>
            <w:tcW w:w="1901" w:type="dxa"/>
            <w:tcBorders>
              <w:top w:val="nil"/>
              <w:left w:val="nil"/>
              <w:bottom w:val="nil"/>
            </w:tcBorders>
            <w:shd w:val="clear" w:color="auto" w:fill="auto"/>
            <w:noWrap/>
            <w:vAlign w:val="bottom"/>
            <w:hideMark/>
          </w:tcPr>
          <w:p w:rsidR="00237323" w:rsidRPr="003970A7" w:rsidRDefault="00237323" w:rsidP="003970A7">
            <w:pPr>
              <w:ind w:left="173" w:hanging="173"/>
              <w:rPr>
                <w:rFonts w:ascii="Arial" w:eastAsia="Times New Roman" w:hAnsi="Arial" w:cs="Arial"/>
                <w:sz w:val="18"/>
                <w:szCs w:val="20"/>
              </w:rPr>
            </w:pPr>
            <w:r w:rsidRPr="003970A7">
              <w:rPr>
                <w:rFonts w:ascii="Arial" w:eastAsia="Times New Roman" w:hAnsi="Arial" w:cs="Arial"/>
                <w:sz w:val="18"/>
                <w:szCs w:val="20"/>
              </w:rPr>
              <w:t>Data Manager (GS11.3; 8%)</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6,166</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4,625</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1,542</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3,083</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3,083</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3,083</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3,083</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3,083</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3,083</w:t>
            </w:r>
          </w:p>
        </w:tc>
      </w:tr>
      <w:tr w:rsidR="003E14DB" w:rsidRPr="003970A7" w:rsidTr="003E14DB">
        <w:trPr>
          <w:trHeight w:val="255"/>
        </w:trPr>
        <w:tc>
          <w:tcPr>
            <w:tcW w:w="272" w:type="dxa"/>
            <w:tcBorders>
              <w:top w:val="nil"/>
              <w:bottom w:val="nil"/>
              <w:right w:val="nil"/>
            </w:tcBorders>
            <w:shd w:val="clear" w:color="auto" w:fill="auto"/>
            <w:noWrap/>
            <w:vAlign w:val="bottom"/>
            <w:hideMark/>
          </w:tcPr>
          <w:p w:rsidR="00237323" w:rsidRPr="003970A7" w:rsidRDefault="00237323" w:rsidP="003970A7">
            <w:pPr>
              <w:rPr>
                <w:rFonts w:ascii="Arial" w:eastAsia="Times New Roman" w:hAnsi="Arial" w:cs="Arial"/>
                <w:sz w:val="18"/>
                <w:szCs w:val="20"/>
              </w:rPr>
            </w:pPr>
            <w:r w:rsidRPr="003970A7">
              <w:rPr>
                <w:rFonts w:ascii="Arial" w:eastAsia="Times New Roman" w:hAnsi="Arial" w:cs="Arial"/>
                <w:sz w:val="18"/>
                <w:szCs w:val="20"/>
              </w:rPr>
              <w:t> </w:t>
            </w:r>
          </w:p>
        </w:tc>
        <w:tc>
          <w:tcPr>
            <w:tcW w:w="1901" w:type="dxa"/>
            <w:tcBorders>
              <w:top w:val="nil"/>
              <w:left w:val="nil"/>
              <w:bottom w:val="nil"/>
            </w:tcBorders>
            <w:shd w:val="clear" w:color="auto" w:fill="auto"/>
            <w:noWrap/>
            <w:vAlign w:val="bottom"/>
            <w:hideMark/>
          </w:tcPr>
          <w:p w:rsidR="00237323" w:rsidRPr="003970A7" w:rsidRDefault="00237323" w:rsidP="003970A7">
            <w:pPr>
              <w:ind w:left="173" w:hanging="173"/>
              <w:rPr>
                <w:rFonts w:ascii="Arial" w:eastAsia="Times New Roman" w:hAnsi="Arial" w:cs="Arial"/>
                <w:sz w:val="18"/>
                <w:szCs w:val="20"/>
              </w:rPr>
            </w:pPr>
            <w:r w:rsidRPr="003970A7">
              <w:rPr>
                <w:rFonts w:ascii="Arial" w:eastAsia="Times New Roman" w:hAnsi="Arial" w:cs="Arial"/>
                <w:sz w:val="18"/>
                <w:szCs w:val="20"/>
              </w:rPr>
              <w:t>GIS Specialist (GS11.1; 8%)</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5,781</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4,336</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1,445</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2,891</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2,891</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2,891</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2,891</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2,891</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2,891</w:t>
            </w:r>
          </w:p>
        </w:tc>
      </w:tr>
      <w:tr w:rsidR="003E14DB" w:rsidRPr="003970A7" w:rsidTr="003E14DB">
        <w:trPr>
          <w:trHeight w:val="255"/>
        </w:trPr>
        <w:tc>
          <w:tcPr>
            <w:tcW w:w="2173" w:type="dxa"/>
            <w:gridSpan w:val="2"/>
            <w:tcBorders>
              <w:top w:val="nil"/>
              <w:bottom w:val="nil"/>
            </w:tcBorders>
            <w:shd w:val="clear" w:color="auto" w:fill="auto"/>
            <w:noWrap/>
            <w:vAlign w:val="bottom"/>
            <w:hideMark/>
          </w:tcPr>
          <w:p w:rsidR="00237323" w:rsidRPr="003970A7" w:rsidRDefault="00237323" w:rsidP="003970A7">
            <w:pPr>
              <w:rPr>
                <w:rFonts w:ascii="Arial" w:eastAsia="Times New Roman" w:hAnsi="Arial" w:cs="Arial"/>
                <w:i/>
                <w:sz w:val="18"/>
                <w:szCs w:val="20"/>
              </w:rPr>
            </w:pPr>
            <w:r w:rsidRPr="003970A7">
              <w:rPr>
                <w:rFonts w:ascii="Arial" w:eastAsia="Times New Roman" w:hAnsi="Arial" w:cs="Arial"/>
                <w:i/>
                <w:sz w:val="18"/>
                <w:szCs w:val="20"/>
              </w:rPr>
              <w:t>Travel (with per diem)</w:t>
            </w:r>
          </w:p>
        </w:tc>
        <w:tc>
          <w:tcPr>
            <w:tcW w:w="81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7,200</w:t>
            </w:r>
          </w:p>
        </w:tc>
        <w:tc>
          <w:tcPr>
            <w:tcW w:w="720" w:type="dxa"/>
            <w:tcBorders>
              <w:top w:val="nil"/>
              <w:left w:val="nil"/>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11,088</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4,702</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23,511</w:t>
            </w:r>
          </w:p>
        </w:tc>
        <w:tc>
          <w:tcPr>
            <w:tcW w:w="720" w:type="dxa"/>
            <w:tcBorders>
              <w:top w:val="nil"/>
              <w:left w:val="nil"/>
              <w:bottom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16,275</w:t>
            </w:r>
          </w:p>
        </w:tc>
        <w:tc>
          <w:tcPr>
            <w:tcW w:w="720" w:type="dxa"/>
            <w:tcBorders>
              <w:top w:val="nil"/>
              <w:left w:val="nil"/>
              <w:bottom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11,340</w:t>
            </w:r>
          </w:p>
        </w:tc>
        <w:tc>
          <w:tcPr>
            <w:tcW w:w="720" w:type="dxa"/>
            <w:tcBorders>
              <w:top w:val="nil"/>
              <w:left w:val="nil"/>
              <w:bottom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10,880</w:t>
            </w:r>
          </w:p>
        </w:tc>
        <w:tc>
          <w:tcPr>
            <w:tcW w:w="720" w:type="dxa"/>
            <w:tcBorders>
              <w:top w:val="nil"/>
              <w:left w:val="single" w:sz="4" w:space="0" w:color="auto"/>
              <w:bottom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15,747</w:t>
            </w:r>
          </w:p>
        </w:tc>
        <w:tc>
          <w:tcPr>
            <w:tcW w:w="720" w:type="dxa"/>
            <w:tcBorders>
              <w:top w:val="nil"/>
              <w:left w:val="nil"/>
              <w:bottom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41,125</w:t>
            </w:r>
          </w:p>
        </w:tc>
      </w:tr>
      <w:tr w:rsidR="003E14DB" w:rsidRPr="003970A7" w:rsidTr="003E14DB">
        <w:trPr>
          <w:trHeight w:val="255"/>
        </w:trPr>
        <w:tc>
          <w:tcPr>
            <w:tcW w:w="2173" w:type="dxa"/>
            <w:gridSpan w:val="2"/>
            <w:tcBorders>
              <w:top w:val="nil"/>
            </w:tcBorders>
            <w:shd w:val="clear" w:color="auto" w:fill="auto"/>
            <w:noWrap/>
            <w:vAlign w:val="bottom"/>
            <w:hideMark/>
          </w:tcPr>
          <w:p w:rsidR="00237323" w:rsidRPr="003970A7" w:rsidRDefault="00237323" w:rsidP="003970A7">
            <w:pPr>
              <w:rPr>
                <w:rFonts w:ascii="Arial" w:eastAsia="Times New Roman" w:hAnsi="Arial" w:cs="Arial"/>
                <w:i/>
                <w:sz w:val="18"/>
                <w:szCs w:val="20"/>
              </w:rPr>
            </w:pPr>
            <w:r w:rsidRPr="003970A7">
              <w:rPr>
                <w:rFonts w:ascii="Arial" w:eastAsia="Times New Roman" w:hAnsi="Arial" w:cs="Arial"/>
                <w:i/>
                <w:sz w:val="18"/>
                <w:szCs w:val="20"/>
              </w:rPr>
              <w:t>Equipment and Supplies</w:t>
            </w:r>
          </w:p>
        </w:tc>
        <w:tc>
          <w:tcPr>
            <w:tcW w:w="810" w:type="dxa"/>
            <w:tcBorders>
              <w:top w:val="nil"/>
              <w:left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4,000</w:t>
            </w:r>
          </w:p>
        </w:tc>
        <w:tc>
          <w:tcPr>
            <w:tcW w:w="720" w:type="dxa"/>
            <w:tcBorders>
              <w:top w:val="nil"/>
              <w:left w:val="nil"/>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3,500</w:t>
            </w:r>
          </w:p>
        </w:tc>
        <w:tc>
          <w:tcPr>
            <w:tcW w:w="720" w:type="dxa"/>
            <w:tcBorders>
              <w:top w:val="nil"/>
              <w:left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1,000</w:t>
            </w:r>
          </w:p>
        </w:tc>
        <w:tc>
          <w:tcPr>
            <w:tcW w:w="720" w:type="dxa"/>
            <w:tcBorders>
              <w:top w:val="nil"/>
              <w:left w:val="single" w:sz="4" w:space="0" w:color="auto"/>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10,500</w:t>
            </w:r>
          </w:p>
        </w:tc>
        <w:tc>
          <w:tcPr>
            <w:tcW w:w="720" w:type="dxa"/>
            <w:tcBorders>
              <w:top w:val="nil"/>
              <w:left w:val="nil"/>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4,000</w:t>
            </w:r>
          </w:p>
        </w:tc>
        <w:tc>
          <w:tcPr>
            <w:tcW w:w="720" w:type="dxa"/>
            <w:tcBorders>
              <w:top w:val="nil"/>
              <w:left w:val="nil"/>
              <w:right w:val="nil"/>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1,000</w:t>
            </w:r>
          </w:p>
        </w:tc>
        <w:tc>
          <w:tcPr>
            <w:tcW w:w="720" w:type="dxa"/>
            <w:tcBorders>
              <w:top w:val="nil"/>
              <w:left w:val="nil"/>
              <w:right w:val="single" w:sz="4" w:space="0" w:color="auto"/>
            </w:tcBorders>
            <w:vAlign w:val="bottom"/>
          </w:tcPr>
          <w:p w:rsidR="00237323" w:rsidRPr="003E14DB" w:rsidRDefault="00237323" w:rsidP="00237323">
            <w:pPr>
              <w:jc w:val="right"/>
              <w:rPr>
                <w:rFonts w:ascii="Arial" w:eastAsia="Times New Roman" w:hAnsi="Arial" w:cs="Arial"/>
                <w:sz w:val="16"/>
                <w:szCs w:val="20"/>
              </w:rPr>
            </w:pPr>
            <w:r w:rsidRPr="003E14DB">
              <w:rPr>
                <w:rFonts w:ascii="Arial" w:eastAsia="Times New Roman" w:hAnsi="Arial" w:cs="Arial"/>
                <w:sz w:val="16"/>
                <w:szCs w:val="20"/>
              </w:rPr>
              <w:t>5,500</w:t>
            </w:r>
          </w:p>
        </w:tc>
        <w:tc>
          <w:tcPr>
            <w:tcW w:w="720" w:type="dxa"/>
            <w:tcBorders>
              <w:top w:val="nil"/>
              <w:left w:val="single" w:sz="4" w:space="0" w:color="auto"/>
              <w:righ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3,250</w:t>
            </w:r>
          </w:p>
        </w:tc>
        <w:tc>
          <w:tcPr>
            <w:tcW w:w="720" w:type="dxa"/>
            <w:tcBorders>
              <w:top w:val="nil"/>
              <w:left w:val="nil"/>
            </w:tcBorders>
            <w:shd w:val="clear" w:color="auto" w:fill="auto"/>
            <w:noWrap/>
            <w:vAlign w:val="bottom"/>
            <w:hideMark/>
          </w:tcPr>
          <w:p w:rsidR="00237323" w:rsidRPr="003E14DB" w:rsidRDefault="00237323" w:rsidP="003970A7">
            <w:pPr>
              <w:jc w:val="right"/>
              <w:rPr>
                <w:rFonts w:ascii="Arial" w:eastAsia="Times New Roman" w:hAnsi="Arial" w:cs="Arial"/>
                <w:sz w:val="16"/>
                <w:szCs w:val="20"/>
              </w:rPr>
            </w:pPr>
            <w:r w:rsidRPr="003E14DB">
              <w:rPr>
                <w:rFonts w:ascii="Arial" w:eastAsia="Times New Roman" w:hAnsi="Arial" w:cs="Arial"/>
                <w:sz w:val="16"/>
                <w:szCs w:val="20"/>
              </w:rPr>
              <w:t>3,250</w:t>
            </w:r>
          </w:p>
        </w:tc>
      </w:tr>
      <w:tr w:rsidR="003E14DB" w:rsidRPr="002A554C" w:rsidTr="003E14DB">
        <w:trPr>
          <w:trHeight w:val="255"/>
        </w:trPr>
        <w:tc>
          <w:tcPr>
            <w:tcW w:w="2173" w:type="dxa"/>
            <w:gridSpan w:val="2"/>
            <w:tcBorders>
              <w:bottom w:val="single" w:sz="4" w:space="0" w:color="auto"/>
            </w:tcBorders>
            <w:shd w:val="clear" w:color="auto" w:fill="auto"/>
            <w:noWrap/>
            <w:vAlign w:val="bottom"/>
            <w:hideMark/>
          </w:tcPr>
          <w:p w:rsidR="00237323" w:rsidRPr="002A554C" w:rsidRDefault="00237323" w:rsidP="003970A7">
            <w:pPr>
              <w:rPr>
                <w:rFonts w:ascii="Arial" w:eastAsia="Times New Roman" w:hAnsi="Arial" w:cs="Arial"/>
                <w:i/>
                <w:sz w:val="18"/>
                <w:szCs w:val="20"/>
              </w:rPr>
            </w:pPr>
            <w:r w:rsidRPr="002A554C">
              <w:rPr>
                <w:rFonts w:ascii="Arial" w:eastAsia="Times New Roman" w:hAnsi="Arial" w:cs="Arial"/>
                <w:i/>
                <w:sz w:val="18"/>
                <w:szCs w:val="20"/>
              </w:rPr>
              <w:t>Total Cost</w:t>
            </w:r>
          </w:p>
        </w:tc>
        <w:tc>
          <w:tcPr>
            <w:tcW w:w="810" w:type="dxa"/>
            <w:tcBorders>
              <w:left w:val="nil"/>
              <w:bottom w:val="single" w:sz="4" w:space="0" w:color="auto"/>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123,485</w:t>
            </w:r>
          </w:p>
        </w:tc>
        <w:tc>
          <w:tcPr>
            <w:tcW w:w="720" w:type="dxa"/>
            <w:tcBorders>
              <w:left w:val="nil"/>
              <w:bottom w:val="single" w:sz="4" w:space="0" w:color="auto"/>
              <w:right w:val="nil"/>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98,801</w:t>
            </w:r>
          </w:p>
        </w:tc>
        <w:tc>
          <w:tcPr>
            <w:tcW w:w="720" w:type="dxa"/>
            <w:tcBorders>
              <w:left w:val="nil"/>
              <w:bottom w:val="single" w:sz="4" w:space="0" w:color="auto"/>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33,773</w:t>
            </w:r>
          </w:p>
        </w:tc>
        <w:tc>
          <w:tcPr>
            <w:tcW w:w="720" w:type="dxa"/>
            <w:tcBorders>
              <w:left w:val="single" w:sz="4" w:space="0" w:color="auto"/>
              <w:bottom w:val="single" w:sz="4" w:space="0" w:color="auto"/>
              <w:right w:val="nil"/>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90,153</w:t>
            </w:r>
          </w:p>
        </w:tc>
        <w:tc>
          <w:tcPr>
            <w:tcW w:w="720" w:type="dxa"/>
            <w:tcBorders>
              <w:left w:val="nil"/>
              <w:bottom w:val="single" w:sz="4" w:space="0" w:color="auto"/>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76,417</w:t>
            </w:r>
          </w:p>
        </w:tc>
        <w:tc>
          <w:tcPr>
            <w:tcW w:w="720" w:type="dxa"/>
            <w:tcBorders>
              <w:left w:val="nil"/>
              <w:bottom w:val="single" w:sz="4" w:space="0" w:color="auto"/>
              <w:right w:val="nil"/>
            </w:tcBorders>
            <w:vAlign w:val="bottom"/>
          </w:tcPr>
          <w:p w:rsidR="00237323" w:rsidRPr="003E14DB" w:rsidRDefault="00237323" w:rsidP="00237323">
            <w:pPr>
              <w:jc w:val="right"/>
              <w:rPr>
                <w:rFonts w:ascii="Arial" w:eastAsia="Times New Roman" w:hAnsi="Arial" w:cs="Arial"/>
                <w:i/>
                <w:sz w:val="16"/>
                <w:szCs w:val="20"/>
              </w:rPr>
            </w:pPr>
            <w:r w:rsidRPr="003E14DB">
              <w:rPr>
                <w:rFonts w:ascii="Arial" w:eastAsia="Times New Roman" w:hAnsi="Arial" w:cs="Arial"/>
                <w:i/>
                <w:sz w:val="16"/>
                <w:szCs w:val="20"/>
              </w:rPr>
              <w:t>70,129</w:t>
            </w:r>
          </w:p>
        </w:tc>
        <w:tc>
          <w:tcPr>
            <w:tcW w:w="720" w:type="dxa"/>
            <w:tcBorders>
              <w:left w:val="nil"/>
              <w:bottom w:val="single" w:sz="4" w:space="0" w:color="auto"/>
              <w:right w:val="single" w:sz="4" w:space="0" w:color="auto"/>
            </w:tcBorders>
            <w:vAlign w:val="bottom"/>
          </w:tcPr>
          <w:p w:rsidR="00237323" w:rsidRPr="003E14DB" w:rsidRDefault="00237323" w:rsidP="00237323">
            <w:pPr>
              <w:jc w:val="right"/>
              <w:rPr>
                <w:rFonts w:ascii="Arial" w:eastAsia="Times New Roman" w:hAnsi="Arial" w:cs="Arial"/>
                <w:i/>
                <w:sz w:val="16"/>
                <w:szCs w:val="20"/>
              </w:rPr>
            </w:pPr>
            <w:r w:rsidRPr="003E14DB">
              <w:rPr>
                <w:rFonts w:ascii="Arial" w:eastAsia="Times New Roman" w:hAnsi="Arial" w:cs="Arial"/>
                <w:i/>
                <w:sz w:val="16"/>
                <w:szCs w:val="20"/>
              </w:rPr>
              <w:t>74,169</w:t>
            </w:r>
          </w:p>
        </w:tc>
        <w:tc>
          <w:tcPr>
            <w:tcW w:w="720" w:type="dxa"/>
            <w:tcBorders>
              <w:left w:val="single" w:sz="4" w:space="0" w:color="auto"/>
              <w:bottom w:val="single" w:sz="4" w:space="0" w:color="auto"/>
              <w:right w:val="nil"/>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69,226</w:t>
            </w:r>
          </w:p>
        </w:tc>
        <w:tc>
          <w:tcPr>
            <w:tcW w:w="720" w:type="dxa"/>
            <w:tcBorders>
              <w:left w:val="nil"/>
              <w:bottom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i/>
                <w:sz w:val="16"/>
                <w:szCs w:val="20"/>
              </w:rPr>
            </w:pPr>
            <w:r w:rsidRPr="003E14DB">
              <w:rPr>
                <w:rFonts w:ascii="Arial" w:eastAsia="Times New Roman" w:hAnsi="Arial" w:cs="Arial"/>
                <w:i/>
                <w:sz w:val="16"/>
                <w:szCs w:val="20"/>
              </w:rPr>
              <w:t>94,604</w:t>
            </w:r>
          </w:p>
        </w:tc>
      </w:tr>
      <w:tr w:rsidR="00237323" w:rsidRPr="003970A7" w:rsidTr="003E14DB">
        <w:trPr>
          <w:trHeight w:val="255"/>
        </w:trPr>
        <w:tc>
          <w:tcPr>
            <w:tcW w:w="2173" w:type="dxa"/>
            <w:gridSpan w:val="2"/>
            <w:tcBorders>
              <w:top w:val="single" w:sz="4" w:space="0" w:color="auto"/>
              <w:bottom w:val="single" w:sz="4" w:space="0" w:color="auto"/>
            </w:tcBorders>
            <w:shd w:val="clear" w:color="auto" w:fill="auto"/>
            <w:noWrap/>
            <w:vAlign w:val="bottom"/>
            <w:hideMark/>
          </w:tcPr>
          <w:p w:rsidR="00237323" w:rsidRPr="002A554C" w:rsidRDefault="00237323" w:rsidP="003970A7">
            <w:pPr>
              <w:rPr>
                <w:rFonts w:ascii="Arial" w:eastAsia="Times New Roman" w:hAnsi="Arial" w:cs="Arial"/>
                <w:b/>
                <w:bCs/>
                <w:i/>
                <w:sz w:val="18"/>
                <w:szCs w:val="20"/>
              </w:rPr>
            </w:pPr>
            <w:r w:rsidRPr="002A554C">
              <w:rPr>
                <w:rFonts w:ascii="Arial" w:eastAsia="Times New Roman" w:hAnsi="Arial" w:cs="Arial"/>
                <w:b/>
                <w:bCs/>
                <w:i/>
                <w:sz w:val="18"/>
                <w:szCs w:val="20"/>
              </w:rPr>
              <w:t>Annual Cost</w:t>
            </w:r>
          </w:p>
        </w:tc>
        <w:tc>
          <w:tcPr>
            <w:tcW w:w="810" w:type="dxa"/>
            <w:tcBorders>
              <w:top w:val="nil"/>
              <w:left w:val="nil"/>
              <w:bottom w:val="single" w:sz="4" w:space="0" w:color="auto"/>
              <w:right w:val="single" w:sz="4" w:space="0" w:color="auto"/>
            </w:tcBorders>
            <w:shd w:val="clear" w:color="auto" w:fill="auto"/>
            <w:noWrap/>
            <w:vAlign w:val="bottom"/>
            <w:hideMark/>
          </w:tcPr>
          <w:p w:rsidR="00237323" w:rsidRPr="003E14DB" w:rsidRDefault="00237323" w:rsidP="003970A7">
            <w:pPr>
              <w:jc w:val="right"/>
              <w:rPr>
                <w:rFonts w:ascii="Arial" w:eastAsia="Times New Roman" w:hAnsi="Arial" w:cs="Arial"/>
                <w:b/>
                <w:bCs/>
                <w:sz w:val="16"/>
                <w:szCs w:val="20"/>
              </w:rPr>
            </w:pPr>
            <w:r w:rsidRPr="003E14DB">
              <w:rPr>
                <w:rFonts w:ascii="Arial" w:eastAsia="Times New Roman" w:hAnsi="Arial" w:cs="Arial"/>
                <w:b/>
                <w:bCs/>
                <w:sz w:val="16"/>
                <w:szCs w:val="20"/>
              </w:rPr>
              <w:t>123,485</w:t>
            </w:r>
          </w:p>
        </w:tc>
        <w:tc>
          <w:tcPr>
            <w:tcW w:w="1440" w:type="dxa"/>
            <w:gridSpan w:val="2"/>
            <w:tcBorders>
              <w:top w:val="nil"/>
              <w:left w:val="nil"/>
              <w:bottom w:val="single" w:sz="4" w:space="0" w:color="auto"/>
              <w:right w:val="single" w:sz="4" w:space="0" w:color="000000"/>
            </w:tcBorders>
            <w:shd w:val="clear" w:color="auto" w:fill="auto"/>
            <w:noWrap/>
            <w:vAlign w:val="bottom"/>
            <w:hideMark/>
          </w:tcPr>
          <w:p w:rsidR="00237323" w:rsidRPr="003E14DB" w:rsidRDefault="00237323" w:rsidP="003970A7">
            <w:pPr>
              <w:jc w:val="center"/>
              <w:rPr>
                <w:rFonts w:ascii="Arial" w:eastAsia="Times New Roman" w:hAnsi="Arial" w:cs="Arial"/>
                <w:b/>
                <w:bCs/>
                <w:sz w:val="16"/>
                <w:szCs w:val="20"/>
              </w:rPr>
            </w:pPr>
            <w:r w:rsidRPr="003E14DB">
              <w:rPr>
                <w:rFonts w:ascii="Arial" w:eastAsia="Times New Roman" w:hAnsi="Arial" w:cs="Arial"/>
                <w:b/>
                <w:bCs/>
                <w:sz w:val="16"/>
                <w:szCs w:val="20"/>
              </w:rPr>
              <w:t>132,574</w:t>
            </w:r>
          </w:p>
        </w:tc>
        <w:tc>
          <w:tcPr>
            <w:tcW w:w="1440" w:type="dxa"/>
            <w:gridSpan w:val="2"/>
            <w:tcBorders>
              <w:top w:val="nil"/>
              <w:left w:val="nil"/>
              <w:bottom w:val="single" w:sz="4" w:space="0" w:color="auto"/>
              <w:right w:val="single" w:sz="4" w:space="0" w:color="000000"/>
            </w:tcBorders>
            <w:shd w:val="clear" w:color="auto" w:fill="auto"/>
            <w:noWrap/>
            <w:vAlign w:val="bottom"/>
            <w:hideMark/>
          </w:tcPr>
          <w:p w:rsidR="00237323" w:rsidRPr="003E14DB" w:rsidRDefault="00237323" w:rsidP="003970A7">
            <w:pPr>
              <w:jc w:val="center"/>
              <w:rPr>
                <w:rFonts w:ascii="Arial" w:eastAsia="Times New Roman" w:hAnsi="Arial" w:cs="Arial"/>
                <w:b/>
                <w:bCs/>
                <w:sz w:val="16"/>
                <w:szCs w:val="20"/>
              </w:rPr>
            </w:pPr>
            <w:r w:rsidRPr="003E14DB">
              <w:rPr>
                <w:rFonts w:ascii="Arial" w:eastAsia="Times New Roman" w:hAnsi="Arial" w:cs="Arial"/>
                <w:b/>
                <w:bCs/>
                <w:sz w:val="16"/>
                <w:szCs w:val="20"/>
              </w:rPr>
              <w:t>166,570</w:t>
            </w:r>
          </w:p>
        </w:tc>
        <w:tc>
          <w:tcPr>
            <w:tcW w:w="1440" w:type="dxa"/>
            <w:gridSpan w:val="2"/>
            <w:tcBorders>
              <w:top w:val="nil"/>
              <w:left w:val="nil"/>
              <w:bottom w:val="single" w:sz="4" w:space="0" w:color="auto"/>
              <w:right w:val="single" w:sz="4" w:space="0" w:color="auto"/>
            </w:tcBorders>
            <w:vAlign w:val="bottom"/>
          </w:tcPr>
          <w:p w:rsidR="00237323" w:rsidRPr="003E14DB" w:rsidRDefault="00237323" w:rsidP="00237323">
            <w:pPr>
              <w:jc w:val="center"/>
              <w:rPr>
                <w:rFonts w:ascii="Arial" w:eastAsia="Times New Roman" w:hAnsi="Arial" w:cs="Arial"/>
                <w:b/>
                <w:bCs/>
                <w:sz w:val="16"/>
                <w:szCs w:val="20"/>
              </w:rPr>
            </w:pPr>
            <w:r w:rsidRPr="003E14DB">
              <w:rPr>
                <w:rFonts w:ascii="Arial" w:eastAsia="Times New Roman" w:hAnsi="Arial" w:cs="Arial"/>
                <w:b/>
                <w:bCs/>
                <w:sz w:val="16"/>
                <w:szCs w:val="20"/>
              </w:rPr>
              <w:t>144,298</w:t>
            </w:r>
          </w:p>
        </w:tc>
        <w:tc>
          <w:tcPr>
            <w:tcW w:w="1440" w:type="dxa"/>
            <w:gridSpan w:val="2"/>
            <w:tcBorders>
              <w:top w:val="nil"/>
              <w:left w:val="single" w:sz="4" w:space="0" w:color="auto"/>
              <w:bottom w:val="single" w:sz="4" w:space="0" w:color="auto"/>
            </w:tcBorders>
            <w:shd w:val="clear" w:color="auto" w:fill="auto"/>
            <w:noWrap/>
            <w:vAlign w:val="bottom"/>
            <w:hideMark/>
          </w:tcPr>
          <w:p w:rsidR="00237323" w:rsidRPr="003E14DB" w:rsidRDefault="00237323" w:rsidP="003970A7">
            <w:pPr>
              <w:jc w:val="center"/>
              <w:rPr>
                <w:rFonts w:ascii="Arial" w:eastAsia="Times New Roman" w:hAnsi="Arial" w:cs="Arial"/>
                <w:b/>
                <w:bCs/>
                <w:sz w:val="16"/>
                <w:szCs w:val="20"/>
              </w:rPr>
            </w:pPr>
            <w:r w:rsidRPr="003E14DB">
              <w:rPr>
                <w:rFonts w:ascii="Arial" w:eastAsia="Times New Roman" w:hAnsi="Arial" w:cs="Arial"/>
                <w:b/>
                <w:bCs/>
                <w:sz w:val="16"/>
                <w:szCs w:val="20"/>
              </w:rPr>
              <w:t>163,830</w:t>
            </w:r>
          </w:p>
        </w:tc>
      </w:tr>
      <w:tr w:rsidR="002A554C" w:rsidRPr="003970A7" w:rsidTr="003E14DB">
        <w:trPr>
          <w:trHeight w:val="224"/>
        </w:trPr>
        <w:tc>
          <w:tcPr>
            <w:tcW w:w="8743" w:type="dxa"/>
            <w:gridSpan w:val="11"/>
            <w:tcBorders>
              <w:top w:val="nil"/>
              <w:left w:val="nil"/>
              <w:bottom w:val="nil"/>
              <w:right w:val="nil"/>
            </w:tcBorders>
            <w:shd w:val="clear" w:color="auto" w:fill="auto"/>
            <w:noWrap/>
            <w:vAlign w:val="bottom"/>
            <w:hideMark/>
          </w:tcPr>
          <w:p w:rsidR="002A554C" w:rsidRPr="002A554C" w:rsidRDefault="00AC04F1" w:rsidP="006C05E2">
            <w:pPr>
              <w:rPr>
                <w:rFonts w:ascii="Arial" w:eastAsia="Times New Roman" w:hAnsi="Arial" w:cs="Arial"/>
                <w:sz w:val="16"/>
                <w:szCs w:val="20"/>
              </w:rPr>
            </w:pPr>
            <w:r>
              <w:rPr>
                <w:rFonts w:ascii="Arial" w:eastAsia="Times New Roman" w:hAnsi="Arial" w:cs="Arial"/>
                <w:sz w:val="16"/>
                <w:szCs w:val="20"/>
              </w:rPr>
              <w:t>* Year 4</w:t>
            </w:r>
            <w:r w:rsidR="002A554C" w:rsidRPr="002A554C">
              <w:rPr>
                <w:rFonts w:ascii="Arial" w:eastAsia="Times New Roman" w:hAnsi="Arial" w:cs="Arial"/>
                <w:sz w:val="16"/>
                <w:szCs w:val="20"/>
              </w:rPr>
              <w:t xml:space="preserve"> will </w:t>
            </w:r>
            <w:r w:rsidR="006C05E2">
              <w:rPr>
                <w:rFonts w:ascii="Arial" w:eastAsia="Times New Roman" w:hAnsi="Arial" w:cs="Arial"/>
                <w:sz w:val="16"/>
                <w:szCs w:val="20"/>
              </w:rPr>
              <w:t>employ</w:t>
            </w:r>
            <w:r w:rsidR="006C05E2" w:rsidRPr="002A554C">
              <w:rPr>
                <w:rFonts w:ascii="Arial" w:eastAsia="Times New Roman" w:hAnsi="Arial" w:cs="Arial"/>
                <w:sz w:val="16"/>
                <w:szCs w:val="20"/>
              </w:rPr>
              <w:t xml:space="preserve"> </w:t>
            </w:r>
            <w:r w:rsidR="002A554C" w:rsidRPr="002A554C">
              <w:rPr>
                <w:rFonts w:ascii="Arial" w:eastAsia="Times New Roman" w:hAnsi="Arial" w:cs="Arial"/>
                <w:sz w:val="16"/>
                <w:szCs w:val="20"/>
              </w:rPr>
              <w:t>two GS7's (</w:t>
            </w:r>
            <w:r w:rsidR="00561520">
              <w:rPr>
                <w:rFonts w:ascii="Arial" w:eastAsia="Times New Roman" w:hAnsi="Arial" w:cs="Arial"/>
                <w:sz w:val="16"/>
                <w:szCs w:val="20"/>
              </w:rPr>
              <w:t>field leader</w:t>
            </w:r>
            <w:r w:rsidR="002A554C" w:rsidRPr="002A554C">
              <w:rPr>
                <w:rFonts w:ascii="Arial" w:eastAsia="Times New Roman" w:hAnsi="Arial" w:cs="Arial"/>
                <w:sz w:val="16"/>
                <w:szCs w:val="20"/>
              </w:rPr>
              <w:t xml:space="preserve"> and I&amp;M </w:t>
            </w:r>
            <w:r w:rsidR="0064786C">
              <w:rPr>
                <w:rFonts w:ascii="Arial" w:eastAsia="Times New Roman" w:hAnsi="Arial" w:cs="Arial"/>
                <w:sz w:val="16"/>
                <w:szCs w:val="20"/>
              </w:rPr>
              <w:t>biological tech</w:t>
            </w:r>
            <w:r w:rsidR="002A554C" w:rsidRPr="002A554C">
              <w:rPr>
                <w:rFonts w:ascii="Arial" w:eastAsia="Times New Roman" w:hAnsi="Arial" w:cs="Arial"/>
                <w:sz w:val="16"/>
                <w:szCs w:val="20"/>
              </w:rPr>
              <w:t xml:space="preserve">nician stationed in </w:t>
            </w:r>
            <w:r w:rsidR="006C05E2">
              <w:rPr>
                <w:rFonts w:ascii="Arial" w:eastAsia="Times New Roman" w:hAnsi="Arial" w:cs="Arial"/>
                <w:sz w:val="16"/>
                <w:szCs w:val="20"/>
              </w:rPr>
              <w:t>NPSA</w:t>
            </w:r>
            <w:r w:rsidR="002A554C" w:rsidRPr="002A554C">
              <w:rPr>
                <w:rFonts w:ascii="Arial" w:eastAsia="Times New Roman" w:hAnsi="Arial" w:cs="Arial"/>
                <w:sz w:val="16"/>
                <w:szCs w:val="20"/>
              </w:rPr>
              <w:t>) and only two GS5's</w:t>
            </w:r>
          </w:p>
        </w:tc>
      </w:tr>
      <w:tr w:rsidR="002A554C" w:rsidRPr="003970A7" w:rsidTr="003E14DB">
        <w:trPr>
          <w:trHeight w:val="99"/>
        </w:trPr>
        <w:tc>
          <w:tcPr>
            <w:tcW w:w="8743" w:type="dxa"/>
            <w:gridSpan w:val="11"/>
            <w:tcBorders>
              <w:top w:val="nil"/>
              <w:left w:val="nil"/>
              <w:bottom w:val="nil"/>
              <w:right w:val="nil"/>
            </w:tcBorders>
            <w:shd w:val="clear" w:color="auto" w:fill="auto"/>
            <w:noWrap/>
            <w:vAlign w:val="bottom"/>
            <w:hideMark/>
          </w:tcPr>
          <w:p w:rsidR="002A554C" w:rsidRPr="002A554C" w:rsidRDefault="006C05E2" w:rsidP="002A554C">
            <w:pPr>
              <w:rPr>
                <w:rFonts w:ascii="Arial" w:eastAsia="Times New Roman" w:hAnsi="Arial" w:cs="Arial"/>
                <w:sz w:val="16"/>
                <w:szCs w:val="20"/>
              </w:rPr>
            </w:pPr>
            <w:r>
              <w:rPr>
                <w:rFonts w:ascii="Arial" w:eastAsia="Times New Roman" w:hAnsi="Arial" w:cs="Arial"/>
                <w:sz w:val="16"/>
                <w:szCs w:val="20"/>
              </w:rPr>
              <w:t>** Year 5 will employ</w:t>
            </w:r>
            <w:r w:rsidR="002A554C" w:rsidRPr="002A554C">
              <w:rPr>
                <w:rFonts w:ascii="Arial" w:eastAsia="Times New Roman" w:hAnsi="Arial" w:cs="Arial"/>
                <w:sz w:val="16"/>
                <w:szCs w:val="20"/>
              </w:rPr>
              <w:t xml:space="preserve"> three GS5's at only 25% FTE due to the shorter field season</w:t>
            </w:r>
          </w:p>
        </w:tc>
      </w:tr>
    </w:tbl>
    <w:p w:rsidR="00604B3A" w:rsidRPr="002A554C" w:rsidRDefault="00604B3A" w:rsidP="002A554C"/>
    <w:p w:rsidR="00604B3A" w:rsidRPr="002A554C" w:rsidRDefault="00604B3A" w:rsidP="002A554C"/>
    <w:p w:rsidR="00604B3A" w:rsidRDefault="00604B3A" w:rsidP="002A554C">
      <w:pPr>
        <w:pStyle w:val="NTR-2ndOrder"/>
      </w:pPr>
      <w:bookmarkStart w:id="399" w:name="_Toc215990435"/>
      <w:bookmarkStart w:id="400" w:name="_Toc265829270"/>
      <w:bookmarkStart w:id="401" w:name="_Toc296323194"/>
      <w:r>
        <w:t>Permits, Permissions and Cooperative Agreements</w:t>
      </w:r>
      <w:bookmarkEnd w:id="399"/>
      <w:bookmarkEnd w:id="400"/>
      <w:bookmarkEnd w:id="401"/>
    </w:p>
    <w:p w:rsidR="00604B3A" w:rsidRDefault="00604B3A" w:rsidP="00D35EE1">
      <w:r>
        <w:t xml:space="preserve">Various research permits and compliance procedures are required to implement this monitoring. As this protocol is implemented, the </w:t>
      </w:r>
      <w:r w:rsidR="008D6A51">
        <w:t>project lead</w:t>
      </w:r>
      <w:r>
        <w:t xml:space="preserve"> or PACN staff designee, in cooperation with NPS point of contacts, will proceed through project compliance as appropriate for each park according to federal, state, commonwealth, and territory guidelines, or any other permitting processes that need to be completed. The </w:t>
      </w:r>
      <w:r w:rsidR="008D6A51">
        <w:t>project lead</w:t>
      </w:r>
      <w:r>
        <w:t xml:space="preserve">, in cooperation with the PACN staff designee, will ensure full compliance with all existing and future regulations. All permitting will be reviewed by a </w:t>
      </w:r>
      <w:r w:rsidR="008219C9">
        <w:t>park</w:t>
      </w:r>
      <w:r>
        <w:t xml:space="preserve"> designee (e.g., </w:t>
      </w:r>
      <w:r w:rsidR="008219C9">
        <w:t>p</w:t>
      </w:r>
      <w:r>
        <w:t xml:space="preserve">ark </w:t>
      </w:r>
      <w:r w:rsidR="008219C9">
        <w:t>point of c</w:t>
      </w:r>
      <w:r>
        <w:t xml:space="preserve">ontact) responsible for </w:t>
      </w:r>
      <w:r w:rsidR="00F75E58">
        <w:t xml:space="preserve">National Environmental Policy Act </w:t>
      </w:r>
      <w:r w:rsidR="00246D6B">
        <w:fldChar w:fldCharType="begin"/>
      </w:r>
      <w:r w:rsidR="00752B42">
        <w:instrText xml:space="preserve"> ADDIN EN.CITE &lt;EndNote&gt;&lt;Cite&gt;&lt;Year&gt;1970&lt;/Year&gt;&lt;RecNum&gt;489&lt;/RecNum&gt;&lt;DisplayText&gt;(1970)&lt;/DisplayText&gt;&lt;record&gt;&lt;rec-number&gt;489&lt;/rec-number&gt;&lt;foreign-keys&gt;&lt;key app="EN" db-id="29wd9fdxkttawpevre3ptatrsdx2se0wz5da"&gt;489&lt;/key&gt;&lt;/foreign-keys&gt;&lt;ref-type name="Statute"&gt;31&lt;/ref-type&gt;&lt;contributors&gt;&lt;/contributors&gt;&lt;titles&gt;&lt;title&gt;National Environmental Policy Act.&lt;/title&gt;&lt;/titles&gt;&lt;dates&gt;&lt;year&gt;1970&lt;/year&gt;&lt;/dates&gt;&lt;publisher&gt;42 U.S.C. 4321 et seq.&lt;/publisher&gt;&lt;urls&gt;&lt;/urls&gt;&lt;/record&gt;&lt;/Cite&gt;&lt;/EndNote&gt;</w:instrText>
      </w:r>
      <w:r w:rsidR="00246D6B">
        <w:fldChar w:fldCharType="separate"/>
      </w:r>
      <w:r w:rsidR="00F75E58">
        <w:rPr>
          <w:noProof/>
        </w:rPr>
        <w:t>(1970)</w:t>
      </w:r>
      <w:r w:rsidR="00246D6B">
        <w:fldChar w:fldCharType="end"/>
      </w:r>
      <w:r>
        <w:t>, Section 106 of the National Historic Preservation Act</w:t>
      </w:r>
      <w:r w:rsidR="00F75E58">
        <w:t xml:space="preserve"> </w:t>
      </w:r>
      <w:r w:rsidR="00246D6B">
        <w:fldChar w:fldCharType="begin"/>
      </w:r>
      <w:r w:rsidR="000F00EC">
        <w:instrText xml:space="preserve"> ADDIN EN.CITE &lt;EndNote&gt;&lt;Cite&gt;&lt;Year&gt;1966&lt;/Year&gt;&lt;RecNum&gt;488&lt;/RecNum&gt;&lt;DisplayText&gt;(1966)&lt;/DisplayText&gt;&lt;record&gt;&lt;rec-number&gt;488&lt;/rec-number&gt;&lt;foreign-keys&gt;&lt;key app="EN" db-id="29wd9fdxkttawpevre3ptatrsdx2se0wz5da"&gt;488&lt;/key&gt;&lt;/foreign-keys&gt;&lt;ref-type name="Statute"&gt;31&lt;/ref-type&gt;&lt;contributors&gt;&lt;/contributors&gt;&lt;titles&gt;&lt;title&gt;National Historic Preservation Act&lt;/title&gt;&lt;/titles&gt;&lt;dates&gt;&lt;year&gt;1966&lt;/year&gt;&lt;/dates&gt;&lt;publisher&gt;16 U.S.C. 470a et seq.&lt;/publisher&gt;&lt;urls&gt;&lt;/urls&gt;&lt;/record&gt;&lt;/Cite&gt;&lt;/EndNote&gt;</w:instrText>
      </w:r>
      <w:r w:rsidR="00246D6B">
        <w:fldChar w:fldCharType="separate"/>
      </w:r>
      <w:r w:rsidR="00F75E58">
        <w:rPr>
          <w:noProof/>
        </w:rPr>
        <w:t>(1966)</w:t>
      </w:r>
      <w:r w:rsidR="00246D6B">
        <w:fldChar w:fldCharType="end"/>
      </w:r>
      <w:r>
        <w:t>, Section 7 of the Endangered Species Act</w:t>
      </w:r>
      <w:r w:rsidR="00F75E58">
        <w:t xml:space="preserve"> </w:t>
      </w:r>
      <w:r w:rsidR="00246D6B">
        <w:fldChar w:fldCharType="begin"/>
      </w:r>
      <w:r w:rsidR="00F75E58">
        <w:instrText xml:space="preserve"> ADDIN EN.CITE &lt;EndNote&gt;&lt;Cite&gt;&lt;Year&gt;1973&lt;/Year&gt;&lt;RecNum&gt;490&lt;/RecNum&gt;&lt;DisplayText&gt;(1973)&lt;/DisplayText&gt;&lt;record&gt;&lt;rec-number&gt;490&lt;/rec-number&gt;&lt;foreign-keys&gt;&lt;key app="EN" db-id="29wd9fdxkttawpevre3ptatrsdx2se0wz5da"&gt;490&lt;/key&gt;&lt;/foreign-keys&gt;&lt;ref-type name="Statute"&gt;31&lt;/ref-type&gt;&lt;contributors&gt;&lt;/contributors&gt;&lt;titles&gt;&lt;title&gt;Endangered Species Act&lt;/title&gt;&lt;/titles&gt;&lt;dates&gt;&lt;year&gt;1973&lt;/year&gt;&lt;/dates&gt;&lt;publisher&gt;16 U.S.C. 1531 et seq. &lt;/publisher&gt;&lt;urls&gt;&lt;/urls&gt;&lt;/record&gt;&lt;/Cite&gt;&lt;/EndNote&gt;</w:instrText>
      </w:r>
      <w:r w:rsidR="00246D6B">
        <w:fldChar w:fldCharType="separate"/>
      </w:r>
      <w:r w:rsidR="00F75E58">
        <w:rPr>
          <w:noProof/>
        </w:rPr>
        <w:t>(1973)</w:t>
      </w:r>
      <w:r w:rsidR="00246D6B">
        <w:fldChar w:fldCharType="end"/>
      </w:r>
      <w:r>
        <w:t xml:space="preserve">, </w:t>
      </w:r>
      <w:r w:rsidR="008219C9">
        <w:t>park</w:t>
      </w:r>
      <w:r>
        <w:t xml:space="preserve"> research permits and approved by the compliance specialists. The </w:t>
      </w:r>
      <w:r w:rsidR="008D6A51">
        <w:t>project lead</w:t>
      </w:r>
      <w:r>
        <w:t xml:space="preserve"> or PACN staff designee will be responsible for ensuring appropriate park permitting contacts are notified. Some specific permits already known to be required for this protocol are described in the following sections. The </w:t>
      </w:r>
      <w:r w:rsidR="008D6A51">
        <w:t>project lead</w:t>
      </w:r>
      <w:r>
        <w:t xml:space="preserve"> is responsible for following all stipulations identified through the compliance process.</w:t>
      </w:r>
    </w:p>
    <w:p w:rsidR="00604B3A" w:rsidRPr="008D7B2F" w:rsidRDefault="00604B3A" w:rsidP="008D7B2F">
      <w:bookmarkStart w:id="402" w:name="_Toc215990436"/>
    </w:p>
    <w:p w:rsidR="002A554C" w:rsidRDefault="00604B3A" w:rsidP="002A554C">
      <w:pPr>
        <w:pStyle w:val="NTR-3rdOrder"/>
      </w:pPr>
      <w:bookmarkStart w:id="403" w:name="_Toc296323195"/>
      <w:bookmarkEnd w:id="402"/>
      <w:r w:rsidRPr="00FA25C0">
        <w:t>National Park Service</w:t>
      </w:r>
      <w:bookmarkEnd w:id="403"/>
    </w:p>
    <w:p w:rsidR="00604B3A" w:rsidRPr="009B2FAF" w:rsidRDefault="00604B3A" w:rsidP="002A554C">
      <w:r>
        <w:t xml:space="preserve">National Park Service research permits will be obtained, in advance of any field activities, for each park where monitoring occurs. Permits are evaluated on an annual basis, or other time frame as stipulated in the permit itself. The research permit review process also includes NEPA compliance documentation, as discussed below. The </w:t>
      </w:r>
      <w:r w:rsidR="008D6A51">
        <w:t>project lead</w:t>
      </w:r>
      <w:r>
        <w:t xml:space="preserve"> (or designee) in cooperation with NPS contacts will maintain all appropriate documentation. NPS research permit applications will be submitted </w:t>
      </w:r>
      <w:r w:rsidR="009B2FAF">
        <w:t xml:space="preserve">online </w:t>
      </w:r>
      <w:r w:rsidR="00E238BF">
        <w:t xml:space="preserve">to </w:t>
      </w:r>
      <w:r w:rsidR="00E238BF" w:rsidRPr="00E238BF">
        <w:rPr>
          <w:i/>
        </w:rPr>
        <w:t>NPS</w:t>
      </w:r>
      <w:r w:rsidR="009B2FAF">
        <w:t xml:space="preserve"> </w:t>
      </w:r>
      <w:r w:rsidR="009B2FAF" w:rsidRPr="009B2FAF">
        <w:rPr>
          <w:i/>
        </w:rPr>
        <w:t>Research Permit and Reporting System</w:t>
      </w:r>
      <w:r w:rsidR="009B2FAF">
        <w:rPr>
          <w:i/>
        </w:rPr>
        <w:t xml:space="preserve"> </w:t>
      </w:r>
      <w:r w:rsidR="00246D6B" w:rsidRPr="009B2FAF">
        <w:fldChar w:fldCharType="begin"/>
      </w:r>
      <w:r w:rsidR="00163E5C">
        <w:instrText xml:space="preserve"> ADDIN EN.CITE &lt;EndNote&gt;&lt;Cite ExcludeAuth="1"&gt;&lt;Author&gt;National Park Service&lt;/Author&gt;&lt;Year&gt;2010&lt;/Year&gt;&lt;RecNum&gt;491&lt;/RecNum&gt;&lt;Prefix&gt;NPS &lt;/Prefix&gt;&lt;DisplayText&gt;(NPS 2010)&lt;/DisplayText&gt;&lt;record&gt;&lt;rec-number&gt;491&lt;/rec-number&gt;&lt;foreign-keys&gt;&lt;key app="EN" db-id="29wd9fdxkttawpevre3ptatrsdx2se0wz5da"&gt;491&lt;/key&gt;&lt;/foreign-keys&gt;&lt;ref-type name="Web Page"&gt;12&lt;/ref-type&gt;&lt;contributors&gt;&lt;authors&gt;&lt;author&gt;National Park Service (NPS),&lt;/author&gt;&lt;/authors&gt;&lt;/contributors&gt;&lt;titles&gt;&lt;title&gt;Research Permit and Reporting System&lt;/title&gt;&lt;/titles&gt;&lt;dates&gt;&lt;year&gt;2010&lt;/year&gt;&lt;/dates&gt;&lt;publisher&gt;Available at https://science.nature.nps.gov/research/ac/ResearchIndex (accessed 26 July 2010)&lt;/publisher&gt;&lt;urls&gt;&lt;/urls&gt;&lt;/record&gt;&lt;/Cite&gt;&lt;/EndNote&gt;</w:instrText>
      </w:r>
      <w:r w:rsidR="00246D6B" w:rsidRPr="009B2FAF">
        <w:fldChar w:fldCharType="separate"/>
      </w:r>
      <w:r w:rsidR="00163E5C">
        <w:rPr>
          <w:noProof/>
        </w:rPr>
        <w:t>(NPS 2010)</w:t>
      </w:r>
      <w:r w:rsidR="00246D6B" w:rsidRPr="009B2FAF">
        <w:fldChar w:fldCharType="end"/>
      </w:r>
      <w:r w:rsidR="009B2FAF">
        <w:t>.</w:t>
      </w:r>
      <w:r w:rsidRPr="009B2FAF">
        <w:t xml:space="preserve"> </w:t>
      </w:r>
    </w:p>
    <w:p w:rsidR="00604B3A" w:rsidRDefault="00604B3A" w:rsidP="00D35EE1"/>
    <w:p w:rsidR="002A554C" w:rsidRDefault="002A554C" w:rsidP="002A554C">
      <w:pPr>
        <w:pStyle w:val="NTR-3rdOrder"/>
      </w:pPr>
      <w:bookmarkStart w:id="404" w:name="_Toc264279347"/>
      <w:bookmarkStart w:id="405" w:name="_Toc296323196"/>
      <w:r>
        <w:t>National Environmental Policy Act (NEPA)</w:t>
      </w:r>
      <w:bookmarkEnd w:id="404"/>
      <w:bookmarkEnd w:id="405"/>
    </w:p>
    <w:p w:rsidR="00604B3A" w:rsidRDefault="00604B3A" w:rsidP="002A554C">
      <w:r>
        <w:t>At pr</w:t>
      </w:r>
      <w:r w:rsidR="002A554C">
        <w:t>esent, under</w:t>
      </w:r>
      <w:r>
        <w:t xml:space="preserve"> </w:t>
      </w:r>
      <w:r w:rsidR="002A554C">
        <w:t>NEPA</w:t>
      </w:r>
      <w:r w:rsidR="001F1BBA">
        <w:t xml:space="preserve"> </w:t>
      </w:r>
      <w:r w:rsidR="00246D6B">
        <w:fldChar w:fldCharType="begin"/>
      </w:r>
      <w:r w:rsidR="00752B42">
        <w:instrText xml:space="preserve"> ADDIN EN.CITE &lt;EndNote&gt;&lt;Cite&gt;&lt;Year&gt;1970&lt;/Year&gt;&lt;RecNum&gt;489&lt;/RecNum&gt;&lt;DisplayText&gt;(1970)&lt;/DisplayText&gt;&lt;record&gt;&lt;rec-number&gt;489&lt;/rec-number&gt;&lt;foreign-keys&gt;&lt;key app="EN" db-id="29wd9fdxkttawpevre3ptatrsdx2se0wz5da"&gt;489&lt;/key&gt;&lt;/foreign-keys&gt;&lt;ref-type name="Statute"&gt;31&lt;/ref-type&gt;&lt;contributors&gt;&lt;/contributors&gt;&lt;titles&gt;&lt;title&gt;National Environmental Policy Act.&lt;/title&gt;&lt;/titles&gt;&lt;dates&gt;&lt;year&gt;1970&lt;/year&gt;&lt;/dates&gt;&lt;publisher&gt;42 U.S.C. 4321 et seq.&lt;/publisher&gt;&lt;urls&gt;&lt;/urls&gt;&lt;/record&gt;&lt;/Cite&gt;&lt;/EndNote&gt;</w:instrText>
      </w:r>
      <w:r w:rsidR="00246D6B">
        <w:fldChar w:fldCharType="separate"/>
      </w:r>
      <w:r w:rsidR="00F75E58">
        <w:rPr>
          <w:noProof/>
        </w:rPr>
        <w:t>(1970)</w:t>
      </w:r>
      <w:r w:rsidR="00246D6B">
        <w:fldChar w:fldCharType="end"/>
      </w:r>
      <w:r>
        <w:t>, it is anticipate</w:t>
      </w:r>
      <w:r w:rsidR="002A554C">
        <w:t>d</w:t>
      </w:r>
      <w:r>
        <w:t xml:space="preserve"> that this protocol falls un</w:t>
      </w:r>
      <w:r w:rsidR="0093176E">
        <w:t>der a Categorical Exclusion</w:t>
      </w:r>
      <w:r>
        <w:t>, i.e., “a category of actions which do not individually or cumulatively have a significant effect …and for which, therefore, neither an environmental assessment nor an environmental impact statement is required” (40 CFR 1508.4). Under Directors Order 12</w:t>
      </w:r>
      <w:r w:rsidR="002B7A7A">
        <w:t xml:space="preserve"> </w:t>
      </w:r>
      <w:r w:rsidR="00246D6B">
        <w:fldChar w:fldCharType="begin"/>
      </w:r>
      <w:r w:rsidR="00752B42">
        <w:instrText xml:space="preserve"> ADDIN EN.CITE &lt;EndNote&gt;&lt;Cite ExcludeAuth="1"&gt;&lt;Author&gt;National Park Service (NPS)&lt;/Author&gt;&lt;Year&gt;2001&lt;/Year&gt;&lt;RecNum&gt;354&lt;/RecNum&gt;&lt;Prefix&gt;NPS &lt;/Prefix&gt;&lt;DisplayText&gt;(NPS 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Documents&lt;/title&gt;&lt;/titles&gt;&lt;dates&gt;&lt;year&gt;2001&lt;/year&gt;&lt;/dates&gt;&lt;publisher&gt;Available at http://home.nps.gov/applications/npspolicy/DOrders.cfm (accessed 1 Oct 2007)&lt;/publisher&gt;&lt;urls&gt;&lt;/urls&gt;&lt;/record&gt;&lt;/Cite&gt;&lt;/EndNote&gt;</w:instrText>
      </w:r>
      <w:r w:rsidR="00246D6B">
        <w:fldChar w:fldCharType="separate"/>
      </w:r>
      <w:r w:rsidR="002B7A7A">
        <w:rPr>
          <w:noProof/>
        </w:rPr>
        <w:t>(NPS 2001)</w:t>
      </w:r>
      <w:r w:rsidR="00246D6B">
        <w:fldChar w:fldCharType="end"/>
      </w:r>
      <w:r w:rsidR="002B7A7A">
        <w:t>,</w:t>
      </w:r>
      <w:r>
        <w:t xml:space="preserve"> a </w:t>
      </w:r>
      <w:r w:rsidR="00517A03">
        <w:t>Categorical</w:t>
      </w:r>
      <w:r w:rsidR="0093176E">
        <w:t xml:space="preserve"> Exclusion</w:t>
      </w:r>
      <w:r>
        <w:t xml:space="preserve"> is “an action with no measurable environmental impact which is described in one of the categorical exclusion lists in section 3.3 or 3.4 and for which no exceptional circumstances (section 3.5) exis</w:t>
      </w:r>
      <w:r w:rsidR="002B7A7A">
        <w:t>t.”</w:t>
      </w:r>
      <w:r>
        <w:t xml:space="preserve"> NEPA compliance review and documentation will occur as part of the NPS research permitting process.</w:t>
      </w:r>
    </w:p>
    <w:p w:rsidR="00604B3A" w:rsidRDefault="00604B3A" w:rsidP="00D35EE1"/>
    <w:p w:rsidR="002A554C" w:rsidRDefault="002A554C" w:rsidP="002A554C">
      <w:pPr>
        <w:pStyle w:val="NTR-3rdOrder"/>
      </w:pPr>
      <w:bookmarkStart w:id="406" w:name="_Toc264279348"/>
      <w:bookmarkStart w:id="407" w:name="_Toc296323197"/>
      <w:r>
        <w:t>National Historic Preservation Act (NHPA)</w:t>
      </w:r>
      <w:bookmarkEnd w:id="406"/>
      <w:bookmarkEnd w:id="407"/>
    </w:p>
    <w:p w:rsidR="00604B3A" w:rsidRPr="002E6BD9" w:rsidRDefault="00604B3A" w:rsidP="002A554C">
      <w:r>
        <w:t xml:space="preserve">Compliance with the National Historic Preservation Act </w:t>
      </w:r>
      <w:r w:rsidR="00246D6B">
        <w:fldChar w:fldCharType="begin"/>
      </w:r>
      <w:r w:rsidR="000F00EC">
        <w:instrText xml:space="preserve"> ADDIN EN.CITE &lt;EndNote&gt;&lt;Cite&gt;&lt;Year&gt;1966&lt;/Year&gt;&lt;RecNum&gt;488&lt;/RecNum&gt;&lt;DisplayText&gt;(1966)&lt;/DisplayText&gt;&lt;record&gt;&lt;rec-number&gt;488&lt;/rec-number&gt;&lt;foreign-keys&gt;&lt;key app="EN" db-id="29wd9fdxkttawpevre3ptatrsdx2se0wz5da"&gt;488&lt;/key&gt;&lt;/foreign-keys&gt;&lt;ref-type name="Statute"&gt;31&lt;/ref-type&gt;&lt;contributors&gt;&lt;/contributors&gt;&lt;titles&gt;&lt;title&gt;National Historic Preservation Act&lt;/title&gt;&lt;/titles&gt;&lt;dates&gt;&lt;year&gt;1966&lt;/year&gt;&lt;/dates&gt;&lt;publisher&gt;16 U.S.C. 470a et seq.&lt;/publisher&gt;&lt;urls&gt;&lt;/urls&gt;&lt;/record&gt;&lt;/Cite&gt;&lt;/EndNote&gt;</w:instrText>
      </w:r>
      <w:r w:rsidR="00246D6B">
        <w:fldChar w:fldCharType="separate"/>
      </w:r>
      <w:r w:rsidR="00F75E58">
        <w:rPr>
          <w:noProof/>
        </w:rPr>
        <w:t>(1966)</w:t>
      </w:r>
      <w:r w:rsidR="00246D6B">
        <w:fldChar w:fldCharType="end"/>
      </w:r>
      <w:r w:rsidR="00F75E58">
        <w:t xml:space="preserve"> </w:t>
      </w:r>
      <w:r>
        <w:t xml:space="preserve">must occur prior to monitoring and the establishment of permanent plots which requires burying stainless steel threaded rods as markers. Most likely, digging or burying will be prohibited in areas with valuable cultural resources. The </w:t>
      </w:r>
      <w:r w:rsidR="008D6A51">
        <w:t>project lead</w:t>
      </w:r>
      <w:r>
        <w:t xml:space="preserve"> is responsible for consulting with each park’s Cultural Resources staff prior to conducting field work, ensuring compliance with the NHPA and conducting field work in a manner that does not have any adverse effect</w:t>
      </w:r>
      <w:r w:rsidR="002B7A7A">
        <w:t>s on cultural resources.</w:t>
      </w:r>
    </w:p>
    <w:p w:rsidR="00604B3A" w:rsidRDefault="00604B3A" w:rsidP="008D7B2F">
      <w:bookmarkStart w:id="408" w:name="_Toc215990437"/>
    </w:p>
    <w:p w:rsidR="009A5A82" w:rsidRDefault="009A5A82" w:rsidP="009A5A82">
      <w:pPr>
        <w:pStyle w:val="NTR-3rdOrder"/>
      </w:pPr>
      <w:bookmarkStart w:id="409" w:name="_Toc296323198"/>
      <w:r>
        <w:t>U.S. Fish and Wildlife Service (USFWS)</w:t>
      </w:r>
      <w:bookmarkEnd w:id="409"/>
    </w:p>
    <w:p w:rsidR="009A5A82" w:rsidRDefault="009A5A82" w:rsidP="009A5A82">
      <w:r>
        <w:t xml:space="preserve">In compliance with </w:t>
      </w:r>
      <w:r w:rsidR="0072642F">
        <w:t xml:space="preserve">the Endangered Species Act </w:t>
      </w:r>
      <w:r w:rsidR="00246D6B">
        <w:fldChar w:fldCharType="begin"/>
      </w:r>
      <w:r w:rsidR="000F00EC">
        <w:instrText xml:space="preserve"> ADDIN EN.CITE &lt;EndNote&gt;&lt;Cite&gt;&lt;Year&gt;1973&lt;/Year&gt;&lt;RecNum&gt;490&lt;/RecNum&gt;&lt;DisplayText&gt;(1973)&lt;/DisplayText&gt;&lt;record&gt;&lt;rec-number&gt;490&lt;/rec-number&gt;&lt;foreign-keys&gt;&lt;key app="EN" db-id="29wd9fdxkttawpevre3ptatrsdx2se0wz5da"&gt;490&lt;/key&gt;&lt;/foreign-keys&gt;&lt;ref-type name="Statute"&gt;31&lt;/ref-type&gt;&lt;contributors&gt;&lt;/contributors&gt;&lt;titles&gt;&lt;title&gt;Endangered Species Act&lt;/title&gt;&lt;/titles&gt;&lt;dates&gt;&lt;year&gt;1973&lt;/year&gt;&lt;/dates&gt;&lt;publisher&gt;16 U.S.C. 1531 et seq. &lt;/publisher&gt;&lt;urls&gt;&lt;/urls&gt;&lt;/record&gt;&lt;/Cite&gt;&lt;/EndNote&gt;</w:instrText>
      </w:r>
      <w:r w:rsidR="00246D6B">
        <w:fldChar w:fldCharType="separate"/>
      </w:r>
      <w:r w:rsidR="000F00EC">
        <w:rPr>
          <w:noProof/>
        </w:rPr>
        <w:t>(1973)</w:t>
      </w:r>
      <w:r w:rsidR="00246D6B">
        <w:fldChar w:fldCharType="end"/>
      </w:r>
      <w:r w:rsidR="0072642F">
        <w:t>, appropriate permissions will be secured through the USFWS.</w:t>
      </w:r>
      <w:r>
        <w:t xml:space="preserve"> All wildlife activities conducted under the </w:t>
      </w:r>
      <w:r w:rsidR="0072642F">
        <w:t>USFWS</w:t>
      </w:r>
      <w:r>
        <w:t xml:space="preserve"> permit in Hawai‘i will be coordinated with the </w:t>
      </w:r>
      <w:r w:rsidR="0072642F">
        <w:t xml:space="preserve">Hawai‘i </w:t>
      </w:r>
      <w:r>
        <w:t>Department of Land and Natural Resources, Division of Forestry and Wildlife.</w:t>
      </w:r>
    </w:p>
    <w:p w:rsidR="009A5A82" w:rsidRPr="008D7B2F" w:rsidRDefault="009A5A82" w:rsidP="008D7B2F"/>
    <w:p w:rsidR="002A554C" w:rsidRDefault="002A554C" w:rsidP="002A554C">
      <w:pPr>
        <w:pStyle w:val="NTR-3rdOrder"/>
      </w:pPr>
      <w:bookmarkStart w:id="410" w:name="_Toc296323199"/>
      <w:bookmarkEnd w:id="408"/>
      <w:r>
        <w:t>State of Hawai‘i</w:t>
      </w:r>
      <w:bookmarkEnd w:id="410"/>
    </w:p>
    <w:p w:rsidR="00604B3A" w:rsidRDefault="00604B3A" w:rsidP="002A554C">
      <w:r>
        <w:t xml:space="preserve">No permits are needed from the state of Hawai‘i for work conducted on NPS lands. </w:t>
      </w:r>
    </w:p>
    <w:p w:rsidR="00604B3A" w:rsidRDefault="00604B3A" w:rsidP="00D35EE1"/>
    <w:p w:rsidR="002A554C" w:rsidRDefault="00604B3A" w:rsidP="002A554C">
      <w:pPr>
        <w:pStyle w:val="NTR-3rdOrder"/>
      </w:pPr>
      <w:bookmarkStart w:id="411" w:name="_Toc296323200"/>
      <w:r w:rsidRPr="00BB3A9E">
        <w:t>Territory of American Samoa</w:t>
      </w:r>
      <w:bookmarkEnd w:id="411"/>
    </w:p>
    <w:p w:rsidR="00604B3A" w:rsidRDefault="00604B3A" w:rsidP="002A554C">
      <w:r>
        <w:t>The territory requires that a Scientific Study and Collection Permit be obtained through the Department of Marine and Wildlife Resources, American Samoa Gover</w:t>
      </w:r>
      <w:r w:rsidR="0093176E">
        <w:t>nment</w:t>
      </w:r>
      <w:r>
        <w:t>.</w:t>
      </w:r>
    </w:p>
    <w:p w:rsidR="00604B3A" w:rsidRDefault="00604B3A" w:rsidP="00D35EE1"/>
    <w:p w:rsidR="00604B3A" w:rsidRDefault="00604B3A" w:rsidP="00D35EE1">
      <w:r>
        <w:t>Village permission</w:t>
      </w:r>
      <w:r w:rsidR="0093176E">
        <w:t>: O</w:t>
      </w:r>
      <w:r>
        <w:t xml:space="preserve">n Tutuila and Tau Islands, American Samoa, </w:t>
      </w:r>
      <w:r w:rsidR="0093176E">
        <w:t xml:space="preserve">village permission </w:t>
      </w:r>
      <w:r>
        <w:t xml:space="preserve">should be obtained by personally contacting each mayor of the village near the </w:t>
      </w:r>
      <w:r w:rsidR="008219C9">
        <w:t>park</w:t>
      </w:r>
      <w:r>
        <w:t xml:space="preserve"> unit where monitoring may occur (i.e., Afono, Fagalea, Fitiuta, Luma Tau, and Vatia, villages). Field crew members should describe what the study is about prior to initiating any work, according to park cultural resource staff guidelines. Surveying is typically not allowed in or near villages on Sundays.</w:t>
      </w:r>
    </w:p>
    <w:p w:rsidR="00604B3A" w:rsidRDefault="00604B3A" w:rsidP="00D35EE1"/>
    <w:p w:rsidR="00604B3A" w:rsidRDefault="00604B3A" w:rsidP="00D35EE1">
      <w:r>
        <w:lastRenderedPageBreak/>
        <w:t>Sa, or time for prayer, is observed at dusk (around 18</w:t>
      </w:r>
      <w:r w:rsidR="0093176E">
        <w:t>:</w:t>
      </w:r>
      <w:r>
        <w:t xml:space="preserve">00 hrs), so if entering or traveling through villages via vehicle or on foot at this time, field crew members must stop until Sa is over. Ringing bells in the villages indicate the beginning and ending of Sa. If field crew members are on the main roads of </w:t>
      </w:r>
      <w:smartTag w:uri="urn:schemas-microsoft-com:office:smarttags" w:element="place">
        <w:r>
          <w:t>Tutuila</w:t>
        </w:r>
      </w:smartTag>
      <w:r>
        <w:t>, it is not necessary to stop. On other islands, it is required that all persons be indoors during the time of Sa.</w:t>
      </w:r>
    </w:p>
    <w:p w:rsidR="00604B3A" w:rsidRPr="008D7B2F" w:rsidRDefault="00604B3A" w:rsidP="008D7B2F">
      <w:bookmarkStart w:id="412" w:name="_Toc215990439"/>
    </w:p>
    <w:p w:rsidR="00604B3A" w:rsidRDefault="00604B3A" w:rsidP="00D35EE1">
      <w:bookmarkStart w:id="413" w:name="_Toc265829274"/>
      <w:r w:rsidRPr="00BB3A9E">
        <w:t>Cooperative Agreements</w:t>
      </w:r>
      <w:bookmarkEnd w:id="412"/>
      <w:bookmarkEnd w:id="413"/>
      <w:r w:rsidR="0093176E">
        <w:t xml:space="preserve">: </w:t>
      </w:r>
      <w:r>
        <w:t xml:space="preserve">A cooperative agreement should be developed with the </w:t>
      </w:r>
      <w:r w:rsidR="0093176E">
        <w:t xml:space="preserve">Department of Marine and Wildlife Resources </w:t>
      </w:r>
      <w:r>
        <w:t xml:space="preserve">for conducting and sharing plant community survey data on American Samoa. </w:t>
      </w:r>
    </w:p>
    <w:p w:rsidR="0027589E" w:rsidRDefault="00D851D0">
      <w:bookmarkStart w:id="414" w:name="_Toc175561942"/>
      <w:bookmarkStart w:id="415" w:name="_Toc265829275"/>
      <w:bookmarkEnd w:id="351"/>
      <w:r>
        <w:br w:type="page"/>
      </w:r>
      <w:r w:rsidR="00CE0595">
        <w:rPr>
          <w:noProof/>
        </w:rPr>
        <w:lastRenderedPageBreak/>
        <mc:AlternateContent>
          <mc:Choice Requires="wps">
            <w:drawing>
              <wp:anchor distT="0" distB="0" distL="114300" distR="114300" simplePos="0" relativeHeight="251697664" behindDoc="0" locked="0" layoutInCell="1" allowOverlap="1" wp14:anchorId="4F46DA62" wp14:editId="6C34B871">
                <wp:simplePos x="0" y="0"/>
                <wp:positionH relativeFrom="column">
                  <wp:posOffset>2696845</wp:posOffset>
                </wp:positionH>
                <wp:positionV relativeFrom="paragraph">
                  <wp:posOffset>7971155</wp:posOffset>
                </wp:positionV>
                <wp:extent cx="649605" cy="1020445"/>
                <wp:effectExtent l="10795" t="8255" r="6350" b="9525"/>
                <wp:wrapNone/>
                <wp:docPr id="62" name="Rectangle 9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605" cy="102044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0" o:spid="_x0000_s1026" style="position:absolute;margin-left:212.35pt;margin-top:627.65pt;width:51.15pt;height:80.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" strokecolor="white [3212]"/>
            </w:pict>
          </mc:Fallback>
        </mc:AlternateContent>
      </w:r>
      <w:r w:rsidR="0027589E">
        <w:br w:type="page"/>
      </w:r>
    </w:p>
    <w:p w:rsidR="000568F8" w:rsidRDefault="00604B3A" w:rsidP="00A237FB">
      <w:pPr>
        <w:pStyle w:val="NTR-1stOrder"/>
      </w:pPr>
      <w:bookmarkStart w:id="416" w:name="_Toc296323201"/>
      <w:r w:rsidRPr="00BB3A9E">
        <w:lastRenderedPageBreak/>
        <w:t xml:space="preserve">Chapter 7: </w:t>
      </w:r>
      <w:bookmarkEnd w:id="414"/>
      <w:r w:rsidR="00F07B3B">
        <w:t>Literature Cited</w:t>
      </w:r>
      <w:bookmarkEnd w:id="415"/>
      <w:bookmarkEnd w:id="416"/>
      <w:r w:rsidR="00246D6B">
        <w:fldChar w:fldCharType="begin"/>
      </w:r>
      <w:r w:rsidR="00B41CF8">
        <w:instrText xml:space="preserve"> ADDIN EN.SECTION.REFLIST </w:instrText>
      </w:r>
      <w:r w:rsidR="00246D6B">
        <w:fldChar w:fldCharType="separate"/>
      </w:r>
    </w:p>
    <w:p w:rsidR="000568F8" w:rsidRDefault="00751B7B">
      <w:pPr>
        <w:spacing w:after="240"/>
        <w:ind w:left="720" w:hanging="720"/>
      </w:pPr>
      <w:r>
        <w:t>Ainsworth, A. 2007. Interactive influences of wildfire and nonnative species on plant community succession at Hawaii Volcanoes National Park. Thesis. Oregon State University, Corvallis, OR.</w:t>
      </w:r>
    </w:p>
    <w:p w:rsidR="000568F8" w:rsidRDefault="00A01132">
      <w:pPr>
        <w:spacing w:after="240"/>
        <w:ind w:left="720" w:hanging="720"/>
      </w:pPr>
      <w:r>
        <w:rPr>
          <w:noProof/>
        </w:rPr>
        <w:t xml:space="preserve">Ainsworth, A., J. A. Christian, J. Jacobi, R. K. Loh, S, Harrison, P. Berkowitz, J. M. Yoshioka, F. Starr, K. Starr, and L. Loope. </w:t>
      </w:r>
      <w:r w:rsidRPr="007F2C34">
        <w:rPr>
          <w:i/>
          <w:noProof/>
        </w:rPr>
        <w:t>In Prep</w:t>
      </w:r>
      <w:r>
        <w:rPr>
          <w:noProof/>
        </w:rPr>
        <w:t>. Early detection of invasive plant species vital sign protocol: Pacific Island Network. National Park Service, Fort Collins, Colorado.</w:t>
      </w:r>
    </w:p>
    <w:p w:rsidR="000568F8" w:rsidRDefault="00AF5F80">
      <w:pPr>
        <w:spacing w:after="240"/>
        <w:ind w:left="720" w:hanging="720"/>
      </w:pPr>
      <w:r w:rsidRPr="008101F3">
        <w:t>Camp, R. J., T. K. Pratt, C. Bailey, and D. Hu. 2011. Landbirds vital sign monitoring protocol – Pacific Island Network. Natural Resources Report NPS/PACN/NRR—2011/402. National Park Service, Fort Collins, Colorado.</w:t>
      </w:r>
      <w:r w:rsidR="00751B7B">
        <w:t xml:space="preserve">Corray, R. G. 1974. Stand structure of a montane rain forest on Mauna Loa, Hawaii. </w:t>
      </w:r>
      <w:r w:rsidR="00BF5446" w:rsidRPr="00BF5446">
        <w:rPr>
          <w:i/>
        </w:rPr>
        <w:t xml:space="preserve">in </w:t>
      </w:r>
      <w:r w:rsidR="00751B7B">
        <w:t xml:space="preserve"> US/IBP Island Ecosystems Report No. 44. Hamilton Library, University of Hawaii, Honolulu, Hawaii.</w:t>
      </w:r>
    </w:p>
    <w:p w:rsidR="000568F8" w:rsidRDefault="00751B7B">
      <w:pPr>
        <w:spacing w:after="240"/>
        <w:ind w:left="720" w:hanging="720"/>
      </w:pPr>
      <w:r>
        <w:t>Cuddihy, A. L., S. J. Andersen, C. P. Stone, and C. W. Smith. 1986. A botanical baseline study of forests along the East Rift of Hawaii Volcanoes National Park adjacent to Kahauale. Technical Report 61. Pacific Cooperative Studies Unit.  Honolulu, HI.</w:t>
      </w:r>
    </w:p>
    <w:p w:rsidR="000568F8" w:rsidRDefault="00751B7B">
      <w:pPr>
        <w:spacing w:after="240"/>
        <w:ind w:left="720" w:hanging="720"/>
      </w:pPr>
      <w:r>
        <w:t>Cuddihy, A. L. and C. P. Stone. 1990. Alteration of Native Hawaiian Vegetation: Effects of humans, their activities, and introductions. Cooperative National Park Resources Studies Unit. University of Hawaii Press, Honolulu, HI.</w:t>
      </w:r>
    </w:p>
    <w:p w:rsidR="000568F8" w:rsidRDefault="00751B7B">
      <w:pPr>
        <w:spacing w:after="240"/>
        <w:ind w:left="720" w:hanging="720"/>
      </w:pPr>
      <w:r>
        <w:t>D'Antonio, C. M. and P. M. Vitousek. 1992. Biological invasions by exotic grasses, the grass/fire cycle, and global change. Annual Review of Ecology and Systematics 23:63-87.</w:t>
      </w:r>
    </w:p>
    <w:p w:rsidR="000568F8" w:rsidRDefault="00751B7B">
      <w:pPr>
        <w:spacing w:after="240"/>
        <w:ind w:left="720" w:hanging="720"/>
      </w:pPr>
      <w:r>
        <w:t>Daubenmire, R. F. 1968. Plant Communities: A Textbook of Plant Synecology. Harper and Row, New York, NY.</w:t>
      </w:r>
    </w:p>
    <w:p w:rsidR="000568F8" w:rsidRDefault="00751B7B">
      <w:pPr>
        <w:spacing w:after="240"/>
        <w:ind w:left="720" w:hanging="720"/>
      </w:pPr>
      <w:r>
        <w:t>DeBacker, M. D., C. C. Young, P. Adams, L. Morrison, D. Peitz, G. A. Rowell, M. Williams, and D. Bowles. 2005. Heartland Inventory and Monitoring Network and Prairie Cluster Prototype Monitoring Program Vital Signs Monitoring Plan. National Park Service, Heartland Inventory and Monitoring Network and Prairie Cluster Prototype Monitoring Program, Wilson's Creek National Battlefield, Republic, MO.</w:t>
      </w:r>
    </w:p>
    <w:p w:rsidR="000568F8" w:rsidRDefault="00751B7B">
      <w:pPr>
        <w:spacing w:after="240"/>
        <w:ind w:left="720" w:hanging="720"/>
      </w:pPr>
      <w:r>
        <w:t>Dicus, G. 2006. Draft Data Management Plan for the Pacific Island Network. National Park Service. Available</w:t>
      </w:r>
      <w:r w:rsidRPr="005C7816">
        <w:t xml:space="preserve"> at </w:t>
      </w:r>
      <w:hyperlink r:id="rId36" w:history="1">
        <w:r w:rsidRPr="005C7816">
          <w:rPr>
            <w:rStyle w:val="Hyperlink"/>
            <w:sz w:val="24"/>
            <w:szCs w:val="22"/>
            <w:u w:val="none"/>
          </w:rPr>
          <w:t>http://science.nature.nps.gov/im/units/pacn/data/PACN_data-mgmt-plan.pdf</w:t>
        </w:r>
      </w:hyperlink>
      <w:r w:rsidRPr="005C7816">
        <w:t xml:space="preserve"> (accessed </w:t>
      </w:r>
      <w:r>
        <w:t>on 10 June 2010).</w:t>
      </w:r>
    </w:p>
    <w:p w:rsidR="000568F8" w:rsidRDefault="00751B7B">
      <w:pPr>
        <w:spacing w:after="240"/>
        <w:ind w:left="720" w:hanging="720"/>
      </w:pPr>
      <w:r>
        <w:t>Dunn, P. 1992. Long-Term Biological Resource Monitoring of Hawaiian Natural Areas. Produced from the Hawaii Department of Land and Natural Resources, Division of Forestry and Wildlife by The Nature Conservancy of Hawaii. Honolulu, HI.</w:t>
      </w:r>
    </w:p>
    <w:p w:rsidR="000568F8" w:rsidRDefault="00751B7B">
      <w:pPr>
        <w:spacing w:after="240"/>
        <w:ind w:left="720" w:hanging="720"/>
      </w:pPr>
      <w:r>
        <w:t>Elzinga, C. L., D. W. Salzer, J. W. Willoughby, and J. P. Gibbs. 2001. Monitoring Plant and Animal Populations. Blackwell Science, Malden, MA.</w:t>
      </w:r>
    </w:p>
    <w:p w:rsidR="00BD0D49" w:rsidRDefault="00BD0D49" w:rsidP="00BD0D49">
      <w:pPr>
        <w:spacing w:after="240"/>
        <w:ind w:left="720" w:hanging="720"/>
      </w:pPr>
      <w:r>
        <w:t>Endangered Species Act. 16 U.S.C. 1531 et seq. (1973).</w:t>
      </w:r>
    </w:p>
    <w:p w:rsidR="000568F8" w:rsidRDefault="00751B7B">
      <w:pPr>
        <w:spacing w:after="240"/>
        <w:ind w:left="720" w:hanging="720"/>
      </w:pPr>
      <w:r>
        <w:lastRenderedPageBreak/>
        <w:t>HaySmith, L., F. L. Klasner, S. H. Stephens, and G. H. Dicus. 2006. Pacific Island Network vital signs monitoring plan. Natural Resource Report NPS/PACN/NRR—2006/003. National Park Service, Fort Collins, CO.</w:t>
      </w:r>
    </w:p>
    <w:p w:rsidR="000568F8" w:rsidRDefault="00751B7B">
      <w:pPr>
        <w:spacing w:after="240"/>
        <w:ind w:left="720" w:hanging="720"/>
      </w:pPr>
      <w:r>
        <w:t>Loh, R. K. 1994. Olaa vegetation inside and outside of pig exclosures in the Koa unit. Department of the Interior, National Park Service, Resource Mangement Division, Hawaii Volcanoes National Park, HI. Unpublished data.</w:t>
      </w:r>
    </w:p>
    <w:p w:rsidR="000568F8" w:rsidRDefault="00751B7B">
      <w:pPr>
        <w:spacing w:after="240"/>
        <w:ind w:left="720" w:hanging="720"/>
      </w:pPr>
      <w:r>
        <w:t>Loh, R. K. 1997. Olaa vegetation monitoring in the Puu unit. Department of the Interior, National Park Service, Resource Mangement Division, Hawaii Volcanoes National Park, HI. Unpublished data.</w:t>
      </w:r>
    </w:p>
    <w:p w:rsidR="000568F8" w:rsidRDefault="00751B7B">
      <w:pPr>
        <w:spacing w:after="240"/>
        <w:ind w:left="720" w:hanging="720"/>
      </w:pPr>
      <w:r>
        <w:t>Loh, R. K. 1998. Vegetation Parameters in the Olaa Wet Forest Unit at HAVO. Department of the Interior, National Park Service, Resource Management Division, Hawaii Volcanoes National Park, HI. Unpublished data.</w:t>
      </w:r>
    </w:p>
    <w:p w:rsidR="000568F8" w:rsidRDefault="00751B7B">
      <w:pPr>
        <w:spacing w:after="240"/>
        <w:ind w:left="720" w:hanging="720"/>
      </w:pPr>
      <w:r>
        <w:t>Loh, R. K. and J. T. Tunison. 1999. Vegetation recovery following pig removal in Olaa-Koa rainforest unit, Hawaii Volcanoes National Park. Technical Report 123. Pacific Cooperative Studies Unit, Univeristy of Hawaii at Manoa, Honolulu, HI.</w:t>
      </w:r>
    </w:p>
    <w:p w:rsidR="000568F8" w:rsidRDefault="00751B7B">
      <w:pPr>
        <w:spacing w:after="240"/>
        <w:ind w:left="720" w:hanging="720"/>
      </w:pPr>
      <w:r>
        <w:t>McDonald, T. L. 2003. Review of environmental monitoring methods: Survey designs. Environmental Monitoring and Assessment 85:277-292.</w:t>
      </w:r>
    </w:p>
    <w:p w:rsidR="000568F8" w:rsidRDefault="00751B7B">
      <w:pPr>
        <w:spacing w:after="240"/>
        <w:ind w:left="720" w:hanging="720"/>
      </w:pPr>
      <w:r>
        <w:t>Medeiros, A. C. 1997. Coastal Community Monitoring in and Adjacent to Ungulate Exclosure, Kalaupapa Coastal Community. Department of the Interior, US Geological Survey, Biological Resources Discipline, Haleakala Field Station, Makawao, HI. Unpublished data.</w:t>
      </w:r>
    </w:p>
    <w:p w:rsidR="000568F8" w:rsidRDefault="00751B7B">
      <w:pPr>
        <w:spacing w:after="240"/>
        <w:ind w:left="720" w:hanging="720"/>
      </w:pPr>
      <w:r>
        <w:t>Mueller-Dombois, D. and H. Ellenberg. 1974. Aims and Methods of Vegetation Ecology. John Wiley &amp; Sons, New York, NY.</w:t>
      </w:r>
    </w:p>
    <w:p w:rsidR="00BD0D49" w:rsidRDefault="00BD0D49" w:rsidP="00BD0D49">
      <w:pPr>
        <w:spacing w:after="240"/>
        <w:ind w:left="720" w:hanging="720"/>
      </w:pPr>
      <w:r>
        <w:t>National Environmental Policy Act. 42 U.S.C. 4321 et seq. (1970).</w:t>
      </w:r>
    </w:p>
    <w:p w:rsidR="00BD0D49" w:rsidRDefault="00BD0D49" w:rsidP="00BD0D49">
      <w:pPr>
        <w:spacing w:after="240"/>
        <w:ind w:left="720" w:hanging="720"/>
      </w:pPr>
      <w:r>
        <w:t>National Historic Preservation Act. 16 U.S.C. 470a et seq. (1966).</w:t>
      </w:r>
    </w:p>
    <w:p w:rsidR="000568F8" w:rsidRPr="005C7816" w:rsidRDefault="00751B7B">
      <w:pPr>
        <w:spacing w:after="240"/>
        <w:ind w:left="720" w:hanging="720"/>
      </w:pPr>
      <w:r>
        <w:t>National Pa</w:t>
      </w:r>
      <w:r w:rsidRPr="005C7816">
        <w:t xml:space="preserve">rk Service (NPS). 2001. Director's Orders and Related Documents. Available at </w:t>
      </w:r>
      <w:hyperlink r:id="rId37" w:history="1">
        <w:r w:rsidRPr="005C7816">
          <w:rPr>
            <w:rStyle w:val="Hyperlink"/>
            <w:sz w:val="24"/>
            <w:szCs w:val="22"/>
            <w:u w:val="none"/>
          </w:rPr>
          <w:t>http://home.nps.gov/applications/npspolicy/DOrders.cfm</w:t>
        </w:r>
      </w:hyperlink>
      <w:r w:rsidRPr="005C7816">
        <w:t xml:space="preserve"> (accessed 1 Oct 2007).</w:t>
      </w:r>
    </w:p>
    <w:p w:rsidR="000568F8" w:rsidRPr="005C7816" w:rsidRDefault="00751B7B">
      <w:pPr>
        <w:spacing w:after="240"/>
        <w:ind w:left="720" w:hanging="720"/>
      </w:pPr>
      <w:r w:rsidRPr="005C7816">
        <w:t xml:space="preserve">National Park Service (NPS). 2003. Fire Monitoring Handbook. Fire Management Program Center, National Interagency Fire Center, Boise, ID. Available at </w:t>
      </w:r>
      <w:hyperlink r:id="rId38" w:history="1">
        <w:r w:rsidRPr="005C7816">
          <w:rPr>
            <w:rStyle w:val="Hyperlink"/>
            <w:sz w:val="24"/>
            <w:szCs w:val="22"/>
            <w:u w:val="none"/>
          </w:rPr>
          <w:t>http://www.nps.gov/fire/download/fir_eco_FEMHandbook2003.pdf</w:t>
        </w:r>
      </w:hyperlink>
      <w:r w:rsidRPr="005C7816">
        <w:t xml:space="preserve"> (accessed 22 Sept 2010).</w:t>
      </w:r>
    </w:p>
    <w:p w:rsidR="000568F8" w:rsidRPr="005C7816" w:rsidRDefault="00751B7B">
      <w:pPr>
        <w:spacing w:after="240"/>
        <w:ind w:left="720" w:hanging="720"/>
      </w:pPr>
      <w:r>
        <w:t>National Park Service (NPS). 2007a. Nature and Science: The Natural Resource Database Template. Availab</w:t>
      </w:r>
      <w:r w:rsidRPr="005C7816">
        <w:t xml:space="preserve">le at </w:t>
      </w:r>
      <w:hyperlink r:id="rId39" w:history="1">
        <w:r w:rsidRPr="005C7816">
          <w:rPr>
            <w:rStyle w:val="Hyperlink"/>
            <w:sz w:val="24"/>
            <w:szCs w:val="22"/>
            <w:u w:val="none"/>
          </w:rPr>
          <w:t>http://science.nature.nps.gov/im/apps/template/index.cfm</w:t>
        </w:r>
      </w:hyperlink>
      <w:r w:rsidRPr="005C7816">
        <w:t xml:space="preserve"> (accessed on 1 Oct 2007).</w:t>
      </w:r>
    </w:p>
    <w:p w:rsidR="000568F8" w:rsidRPr="005C7816" w:rsidRDefault="00751B7B">
      <w:pPr>
        <w:spacing w:after="240"/>
        <w:ind w:left="720" w:hanging="720"/>
      </w:pPr>
      <w:r w:rsidRPr="005C7816">
        <w:lastRenderedPageBreak/>
        <w:t xml:space="preserve">National Park Service (NPS). 2007b. Pacific Island Network: Data Management. Available at </w:t>
      </w:r>
      <w:hyperlink r:id="rId40" w:history="1">
        <w:r w:rsidRPr="005C7816">
          <w:rPr>
            <w:rStyle w:val="Hyperlink"/>
            <w:sz w:val="24"/>
            <w:szCs w:val="22"/>
            <w:u w:val="none"/>
          </w:rPr>
          <w:t>http://science.nature.nps.gov/im/units/pacn/data.cfm</w:t>
        </w:r>
      </w:hyperlink>
      <w:r w:rsidRPr="005C7816">
        <w:t xml:space="preserve"> (accessed on 1 Oct 2007).</w:t>
      </w:r>
    </w:p>
    <w:p w:rsidR="000568F8" w:rsidRPr="005C7816" w:rsidRDefault="00751B7B">
      <w:pPr>
        <w:spacing w:after="240"/>
        <w:ind w:left="720" w:hanging="720"/>
      </w:pPr>
      <w:r w:rsidRPr="005C7816">
        <w:t xml:space="preserve">National Park Service (NPS). 2007c. Pacific Island Network: Standard Operating Procedures for Geographic Information Systems. Available at </w:t>
      </w:r>
      <w:hyperlink r:id="rId41" w:history="1">
        <w:r w:rsidRPr="005C7816">
          <w:rPr>
            <w:rStyle w:val="Hyperlink"/>
            <w:sz w:val="24"/>
            <w:szCs w:val="22"/>
            <w:u w:val="none"/>
          </w:rPr>
          <w:t>http://science.nature.nps.gov/im/units/pacn/gis/SOP.cfm</w:t>
        </w:r>
      </w:hyperlink>
      <w:r w:rsidRPr="005C7816">
        <w:t xml:space="preserve"> (accessed on 1 Oct 2007).</w:t>
      </w:r>
    </w:p>
    <w:p w:rsidR="000568F8" w:rsidRDefault="00751B7B">
      <w:pPr>
        <w:spacing w:after="240"/>
        <w:ind w:left="720" w:hanging="720"/>
      </w:pPr>
      <w:r w:rsidRPr="005C7816">
        <w:t>National Park Service (NPS). 201</w:t>
      </w:r>
      <w:r>
        <w:t>0. Research Permit and Reporting System. Available at https://science.nature.nps.gov/research/ac/ResearchIndex (accessed 26 July 2010).</w:t>
      </w:r>
    </w:p>
    <w:p w:rsidR="00E86F93" w:rsidRDefault="00E86F93" w:rsidP="00E86F93">
      <w:pPr>
        <w:spacing w:after="240"/>
        <w:ind w:left="720" w:hanging="720"/>
        <w:rPr>
          <w:noProof/>
        </w:rPr>
      </w:pPr>
      <w:r>
        <w:t xml:space="preserve">National Park Service (NPS). 2011. National Resource Information Portal website. </w:t>
      </w:r>
      <w:hyperlink r:id="rId42" w:history="1">
        <w:r w:rsidRPr="007232B5">
          <w:rPr>
            <w:rStyle w:val="Hyperlink"/>
          </w:rPr>
          <w:t>https://nrinfo.nps.gov/Home.mvc/showWelcomePage</w:t>
        </w:r>
      </w:hyperlink>
      <w:r>
        <w:t xml:space="preserve"> (accessed on 26 April 2011).</w:t>
      </w:r>
    </w:p>
    <w:p w:rsidR="000568F8" w:rsidRDefault="00751B7B">
      <w:pPr>
        <w:spacing w:after="240"/>
        <w:ind w:left="720" w:hanging="720"/>
      </w:pPr>
      <w:r>
        <w:t xml:space="preserve">Peet, R. K. 1992. Community structure and ecosystem function. Pages 103-151 </w:t>
      </w:r>
      <w:r w:rsidR="00BF5446" w:rsidRPr="00BF5446">
        <w:rPr>
          <w:i/>
        </w:rPr>
        <w:t>in</w:t>
      </w:r>
      <w:r>
        <w:t xml:space="preserve"> R. K. Glenn-Lewin, R. K. Peet, and T. T. Veblen, editors. Plant Succession: Theory and Prediction. Chapman &amp; Hall, London, UK.</w:t>
      </w:r>
    </w:p>
    <w:p w:rsidR="000568F8" w:rsidRDefault="00751B7B">
      <w:pPr>
        <w:spacing w:after="240"/>
        <w:ind w:left="720" w:hanging="720"/>
      </w:pPr>
      <w:r>
        <w:t>Pratt, L. W., S. J. Anderson, C. P. Stone, and C. W. Smith. 1986. A botanical baseline study of forests along the East Rift of Hawaii Volcanoes National Park adjacent to Kahauale‘a. Technical Report 61. Cooperative National Park Resources Studies Unit, University of Hawaii at Manoa, Honolulu, HI.</w:t>
      </w:r>
    </w:p>
    <w:p w:rsidR="00AF5F80" w:rsidRDefault="00AF5F80" w:rsidP="00AF5F80">
      <w:pPr>
        <w:spacing w:after="240"/>
        <w:ind w:left="720" w:hanging="720"/>
        <w:rPr>
          <w:noProof/>
        </w:rPr>
      </w:pPr>
      <w:r>
        <w:rPr>
          <w:noProof/>
        </w:rPr>
        <w:t>Price, J. P. 2004. Floristic biogeography of the Hawaiian Islands: Influences of area, environment, and paleogeography</w:t>
      </w:r>
      <w:r w:rsidRPr="0045764A">
        <w:rPr>
          <w:noProof/>
        </w:rPr>
        <w:t>. J</w:t>
      </w:r>
      <w:r>
        <w:rPr>
          <w:noProof/>
        </w:rPr>
        <w:t>ournal</w:t>
      </w:r>
      <w:r w:rsidRPr="0045764A">
        <w:rPr>
          <w:noProof/>
        </w:rPr>
        <w:t xml:space="preserve"> of Biogeography 31</w:t>
      </w:r>
      <w:r>
        <w:rPr>
          <w:noProof/>
        </w:rPr>
        <w:t>:487-500.</w:t>
      </w:r>
    </w:p>
    <w:p w:rsidR="000568F8" w:rsidRDefault="00751B7B">
      <w:pPr>
        <w:spacing w:after="240"/>
        <w:ind w:left="720" w:hanging="720"/>
      </w:pPr>
      <w:r>
        <w:t>Price, J. P., S. Gon III, J. D. Jacobi, and D. Matsuwaki. 2007. Mapping plant species ranges in the Hawaiian Islands: Developing a methodology and associated GIS layers. Technical Report HCSU-008. Hawaii Cooperative Studies Unit, University of Hawaii at Hilo.</w:t>
      </w:r>
    </w:p>
    <w:p w:rsidR="000568F8" w:rsidRDefault="00751B7B">
      <w:pPr>
        <w:spacing w:after="240"/>
        <w:ind w:left="720" w:hanging="720"/>
      </w:pPr>
      <w:r>
        <w:t>Santiago, L. S. 2000. Use of Coarse Woody Debris by the Plant Community of a Hawaiian Montane Cloud Forest. Biotropica 32:633-641.</w:t>
      </w:r>
    </w:p>
    <w:p w:rsidR="000568F8" w:rsidRDefault="00751B7B">
      <w:pPr>
        <w:spacing w:after="240"/>
        <w:ind w:left="720" w:hanging="720"/>
      </w:pPr>
      <w:r>
        <w:t>Schneider, D. 2007. Example of Generalized Model (GzLM) Using Splus. Unpublished Report. Prepared for National Park Service, Pacific Island Network, Hawaii National Park, HI.</w:t>
      </w:r>
    </w:p>
    <w:p w:rsidR="000568F8" w:rsidRDefault="00751B7B">
      <w:pPr>
        <w:spacing w:after="240"/>
        <w:ind w:left="720" w:hanging="720"/>
      </w:pPr>
      <w:r>
        <w:t>Scott, J. M., S. Mountainspring, F. L. Ramsey, and C. B. Kepler. 1986. Forest Bird Communities of the Hawaiian Islands: Their Dynamics, Ecology, and Conservation. Studies in Avian Biology No. 9. Cooper Ornithological Society.</w:t>
      </w:r>
    </w:p>
    <w:p w:rsidR="000568F8" w:rsidRDefault="00751B7B">
      <w:pPr>
        <w:spacing w:after="240"/>
        <w:ind w:left="720" w:hanging="720"/>
      </w:pPr>
      <w:r>
        <w:t>Scowcroft, P. G. 1992. Role of decaying logs and other organic seedbeds in natural regeneration of Hawaiian forest species on abandoned montane pasture.</w:t>
      </w:r>
      <w:r w:rsidR="00517A03">
        <w:t xml:space="preserve"> </w:t>
      </w:r>
      <w:r w:rsidR="00BF5446" w:rsidRPr="00BF5446">
        <w:rPr>
          <w:i/>
        </w:rPr>
        <w:t xml:space="preserve">in </w:t>
      </w:r>
      <w:r>
        <w:t>Proceedings of the Session on Tropical Forestry for People of the Pacific, XVII Pacific Science Congress. Gen. Tech. Rep. PSW-GTR-129. Department of Agriculture Forest Service, Pacific Southwest Research Station, Albany, CA, Honolulu, Hawaii.</w:t>
      </w:r>
    </w:p>
    <w:p w:rsidR="000568F8" w:rsidRDefault="00751B7B">
      <w:pPr>
        <w:spacing w:after="240"/>
        <w:ind w:left="720" w:hanging="720"/>
      </w:pPr>
      <w:r>
        <w:t>Skalski, J. R. 1990. A design for long-term status and trends monitoring. Journal of Environmental management 30:139-144.</w:t>
      </w:r>
    </w:p>
    <w:p w:rsidR="000568F8" w:rsidRDefault="00751B7B">
      <w:pPr>
        <w:spacing w:after="240"/>
        <w:ind w:left="720" w:hanging="720"/>
      </w:pPr>
      <w:r>
        <w:lastRenderedPageBreak/>
        <w:t>Skalski, J. R. 2005. Long-term monitoring: Basic study designs, estimators, and precision and power calculations. Unpublished Report. Prepared for National Park Service, Pacific Islands Network, Hawaii National Park, HI.</w:t>
      </w:r>
    </w:p>
    <w:p w:rsidR="000568F8" w:rsidRDefault="00751B7B">
      <w:pPr>
        <w:spacing w:after="240"/>
        <w:ind w:left="720" w:hanging="720"/>
      </w:pPr>
      <w:r>
        <w:t>Trainer, J., P. Welton, and B. Haus. 2001. Coastal spray zone vegetation sampling at Kalaupapa National Historical Park. Department of Interior, National Park Service, Kalaupapa National Historical Park, HI. Unpublished data.</w:t>
      </w:r>
    </w:p>
    <w:p w:rsidR="000568F8" w:rsidRDefault="00751B7B">
      <w:pPr>
        <w:spacing w:after="240"/>
        <w:ind w:left="720" w:hanging="720"/>
      </w:pPr>
      <w:r>
        <w:t>US Army Garrison. 2003. Final Implementation Plan, Makua Military Reservation, Island of Oahu. Directorate of Public Works, Environmental Division, Schofield Barracks, HI.</w:t>
      </w:r>
    </w:p>
    <w:p w:rsidR="000568F8" w:rsidRDefault="00751B7B">
      <w:pPr>
        <w:spacing w:after="240"/>
        <w:ind w:left="720" w:hanging="720"/>
      </w:pPr>
      <w:r>
        <w:t>USDA Forest Service. 2005. Field Instructions for the Inventory of Pacific Islands. Forest Inventory and Analysis Program, Pacific Northwest Research Station, Portland, OR.</w:t>
      </w:r>
    </w:p>
    <w:p w:rsidR="000568F8" w:rsidRDefault="00751B7B">
      <w:pPr>
        <w:spacing w:after="240"/>
        <w:ind w:left="720" w:hanging="720"/>
      </w:pPr>
      <w:r>
        <w:t xml:space="preserve">Walker, L. R. and S. D. Smith. 1997. Impacts of invasive plants on community and ecosystem properties. Pages 69-86 </w:t>
      </w:r>
      <w:r w:rsidR="00BF5446" w:rsidRPr="00BF5446">
        <w:rPr>
          <w:i/>
        </w:rPr>
        <w:t>in</w:t>
      </w:r>
      <w:r>
        <w:t xml:space="preserve"> J. O. Luken and J. W. Thieret, editors. Assessment and Management of Plant Invasions. Springer, New York, NY.</w:t>
      </w:r>
    </w:p>
    <w:p w:rsidR="000568F8" w:rsidRDefault="00751B7B">
      <w:pPr>
        <w:spacing w:after="240"/>
        <w:ind w:left="720" w:hanging="720"/>
      </w:pPr>
      <w:r>
        <w:t>Webb, E. L. and S. Fa'aumu. 1999. Diversity and structure of tropical rain forest of Tutuila, American Samoa: effects of site age and substrate. Plant Ecology 144:257-274.</w:t>
      </w:r>
    </w:p>
    <w:p w:rsidR="000568F8" w:rsidRDefault="00751B7B">
      <w:pPr>
        <w:spacing w:after="240"/>
        <w:ind w:left="720" w:hanging="720"/>
      </w:pPr>
      <w:r>
        <w:t>Webb, E. L., B. J. Stanfield, and M. L. Jensen. 1999. Effects of topography on rainforest tree community structure and diversity in American Samoa, and implications for frugivore and nectarivore populations. Journal of Biogeography 26:887-897.</w:t>
      </w:r>
    </w:p>
    <w:p w:rsidR="000568F8" w:rsidRDefault="00751B7B">
      <w:pPr>
        <w:spacing w:after="240"/>
        <w:ind w:left="720" w:hanging="720"/>
      </w:pPr>
      <w:r>
        <w:t>Webb, E. L., M. van de Bult, W. Chutipong, and M. E. Kabir. 2006. Composition and structure of lowland rain-forest tree communities on Ta'u, American Samoa. Pacific Science 60:333-354.</w:t>
      </w:r>
    </w:p>
    <w:p w:rsidR="000568F8" w:rsidRDefault="00751B7B">
      <w:pPr>
        <w:spacing w:after="240"/>
        <w:ind w:left="720" w:hanging="720"/>
      </w:pPr>
      <w:r>
        <w:t>Whistler, W. A. 1995. Permanent forest plot data from the National Park of American Samoa. Technical Report 98. Cooperative National Park Resources Studies Unit, University of Hawaii at Manoa, Honolulu, HI.</w:t>
      </w:r>
    </w:p>
    <w:p w:rsidR="00751B7B" w:rsidRDefault="00751B7B" w:rsidP="00751B7B">
      <w:pPr>
        <w:ind w:left="720" w:hanging="720"/>
      </w:pPr>
      <w:r>
        <w:t>Yoshinaga, A. Y. 1977. Montane rain forest vegetation of northeast Haleakala, Maui, Hawaii. Thesis. University of Wisconsin-Madison, Madison, WI.</w:t>
      </w:r>
    </w:p>
    <w:p w:rsidR="000568F8" w:rsidRDefault="000568F8">
      <w:pPr>
        <w:ind w:left="720" w:hanging="720"/>
        <w:rPr>
          <w:noProof/>
        </w:rPr>
      </w:pPr>
    </w:p>
    <w:p w:rsidR="00B41CF8" w:rsidRDefault="00246D6B" w:rsidP="0040297C">
      <w:r>
        <w:fldChar w:fldCharType="end"/>
      </w:r>
    </w:p>
    <w:p w:rsidR="0043555C" w:rsidRDefault="0043555C" w:rsidP="0043555C">
      <w:pPr>
        <w:pStyle w:val="Heading1"/>
        <w:sectPr w:rsidR="0043555C" w:rsidSect="007C6BE4">
          <w:footerReference w:type="default" r:id="rId43"/>
          <w:type w:val="oddPage"/>
          <w:pgSz w:w="12240" w:h="15840"/>
          <w:pgMar w:top="1440" w:right="1440" w:bottom="1440" w:left="1440" w:header="720" w:footer="720" w:gutter="0"/>
          <w:pgNumType w:start="1"/>
          <w:cols w:space="720"/>
          <w:docGrid w:linePitch="360"/>
        </w:sectPr>
      </w:pPr>
      <w:bookmarkStart w:id="417" w:name="_Toc243120769"/>
    </w:p>
    <w:p w:rsidR="0040297C" w:rsidRPr="0043555C" w:rsidRDefault="0040297C" w:rsidP="00327916">
      <w:pPr>
        <w:pStyle w:val="APPTitle"/>
      </w:pPr>
      <w:bookmarkStart w:id="418" w:name="APP_A"/>
      <w:bookmarkStart w:id="419" w:name="_Toc272929857"/>
      <w:r w:rsidRPr="0043555C">
        <w:lastRenderedPageBreak/>
        <w:t>Appendix A:</w:t>
      </w:r>
      <w:bookmarkEnd w:id="418"/>
      <w:r w:rsidR="0072320E">
        <w:t xml:space="preserve"> </w:t>
      </w:r>
      <w:r w:rsidRPr="0043555C">
        <w:t xml:space="preserve">Target </w:t>
      </w:r>
      <w:r w:rsidRPr="0093176E">
        <w:t>Populations</w:t>
      </w:r>
      <w:r w:rsidRPr="0043555C">
        <w:t xml:space="preserve"> and Sampling Frames</w:t>
      </w:r>
      <w:bookmarkEnd w:id="417"/>
      <w:bookmarkEnd w:id="419"/>
    </w:p>
    <w:p w:rsidR="0040297C" w:rsidRDefault="0040297C" w:rsidP="0040297C"/>
    <w:p w:rsidR="0040297C" w:rsidRDefault="0040297C" w:rsidP="0040297C">
      <w:r>
        <w:t>This appendix lists the focal communities and sampling frames by park, provides figures showing the locations of each sampling frame and plot, and provides tables that describe each plot in detail. Table A.1 summarizes the schedule of sampling by year and park, and provides an overview of the number and type of plots for each sampling frame. It also contains information on the methodology employed to generate plot locations. Since this methodology depends on whether</w:t>
      </w:r>
      <w:r w:rsidR="00515930">
        <w:t xml:space="preserve"> col</w:t>
      </w:r>
      <w:r w:rsidR="00F27B19">
        <w:t>location with the Landbird P</w:t>
      </w:r>
      <w:r>
        <w:t xml:space="preserve">rotocol </w:t>
      </w:r>
      <w:r w:rsidR="00F27B19">
        <w:t xml:space="preserve">(Camp et al. </w:t>
      </w:r>
      <w:r w:rsidR="00A01132">
        <w:t>2011</w:t>
      </w:r>
      <w:r w:rsidR="00F27B19">
        <w:t xml:space="preserve">) </w:t>
      </w:r>
      <w:r>
        <w:t>occurs, Table A.1 presents an addit</w:t>
      </w:r>
      <w:r w:rsidR="00515930">
        <w:t>ional column to note whether col</w:t>
      </w:r>
      <w:r>
        <w:t xml:space="preserve">location applies to each frame. </w:t>
      </w:r>
    </w:p>
    <w:p w:rsidR="0040297C" w:rsidRDefault="0040297C" w:rsidP="0040297C"/>
    <w:p w:rsidR="0040297C" w:rsidRDefault="0040297C" w:rsidP="0040297C">
      <w:r>
        <w:t>Following the summary table, this appendix presents maps of proposed plot locations and plot description tables in chronological order of a monitoring cycle. Alternative plot locations, to be used when a location is rejected in the field, are listed in the tables but are not on the figures. Plot locations were generated according to the guidelines in SOP #5 “</w:t>
      </w:r>
      <w:r w:rsidR="00757B92" w:rsidRPr="00757B92">
        <w:t>Gener</w:t>
      </w:r>
      <w:r w:rsidR="00757B92">
        <w:t>ating Sampling Point Locations with</w:t>
      </w:r>
      <w:r w:rsidR="00757B92" w:rsidRPr="00757B92">
        <w:t xml:space="preserve"> GIS</w:t>
      </w:r>
      <w:r>
        <w:t>.” Locations for rotational plots are only valid for the first cycle of monitoring; new rotational plot locations will be generated at the start of a new cycle following the procedure in SOP #5.</w:t>
      </w:r>
    </w:p>
    <w:p w:rsidR="0040297C" w:rsidRDefault="0040297C" w:rsidP="0040297C"/>
    <w:p w:rsidR="0040297C" w:rsidRDefault="0040297C" w:rsidP="0040297C"/>
    <w:p w:rsidR="0040297C" w:rsidRDefault="0040297C" w:rsidP="0040297C">
      <w:r>
        <w:t>The coordinates for the plot centroids are UTMs based on the following projections and zones.</w:t>
      </w:r>
    </w:p>
    <w:p w:rsidR="0040297C" w:rsidRDefault="0040297C" w:rsidP="00DC3873">
      <w:pPr>
        <w:numPr>
          <w:ilvl w:val="0"/>
          <w:numId w:val="87"/>
        </w:numPr>
        <w:tabs>
          <w:tab w:val="clear" w:pos="720"/>
          <w:tab w:val="num" w:pos="540"/>
        </w:tabs>
        <w:spacing w:after="60"/>
        <w:ind w:left="360" w:firstLine="0"/>
      </w:pPr>
      <w:r>
        <w:t xml:space="preserve">Hawai‘i </w:t>
      </w:r>
      <w:smartTag w:uri="urn:schemas-microsoft-com:office:smarttags" w:element="place">
        <w:r>
          <w:t>Island</w:t>
        </w:r>
      </w:smartTag>
      <w:r>
        <w:t>: ESRI (or EPSG) POSC code of 26905 (NAD83 UTM zone_5N).</w:t>
      </w:r>
    </w:p>
    <w:p w:rsidR="0040297C" w:rsidRDefault="0040297C" w:rsidP="00DC3873">
      <w:pPr>
        <w:numPr>
          <w:ilvl w:val="0"/>
          <w:numId w:val="87"/>
        </w:numPr>
        <w:tabs>
          <w:tab w:val="clear" w:pos="720"/>
          <w:tab w:val="num" w:pos="540"/>
        </w:tabs>
        <w:spacing w:after="60"/>
        <w:ind w:left="360" w:firstLine="0"/>
      </w:pPr>
      <w:smartTag w:uri="urn:schemas-microsoft-com:office:smarttags" w:element="place">
        <w:smartTag w:uri="urn:schemas-microsoft-com:office:smarttags" w:element="PlaceName">
          <w:r>
            <w:t>Maui</w:t>
          </w:r>
        </w:smartTag>
        <w:r>
          <w:t xml:space="preserve"> </w:t>
        </w:r>
        <w:smartTag w:uri="urn:schemas-microsoft-com:office:smarttags" w:element="PlaceType">
          <w:r>
            <w:t>Island</w:t>
          </w:r>
        </w:smartTag>
      </w:smartTag>
      <w:r>
        <w:t>: ESRI (or EPSG) POSC code of 26904 (NAD83 UTM zone_4N).</w:t>
      </w:r>
    </w:p>
    <w:p w:rsidR="0040297C" w:rsidRDefault="0040297C" w:rsidP="00DC3873">
      <w:pPr>
        <w:numPr>
          <w:ilvl w:val="0"/>
          <w:numId w:val="87"/>
        </w:numPr>
        <w:tabs>
          <w:tab w:val="clear" w:pos="720"/>
          <w:tab w:val="num" w:pos="540"/>
        </w:tabs>
        <w:spacing w:after="60"/>
        <w:ind w:left="360" w:firstLine="0"/>
      </w:pPr>
      <w:smartTag w:uri="urn:schemas-microsoft-com:office:smarttags" w:element="place">
        <w:smartTag w:uri="urn:schemas-microsoft-com:office:smarttags" w:element="PlaceName">
          <w:r>
            <w:t>Molokai</w:t>
          </w:r>
        </w:smartTag>
        <w:r>
          <w:t xml:space="preserve"> </w:t>
        </w:r>
        <w:smartTag w:uri="urn:schemas-microsoft-com:office:smarttags" w:element="PlaceType">
          <w:r>
            <w:t>Island</w:t>
          </w:r>
        </w:smartTag>
      </w:smartTag>
      <w:r>
        <w:t>: ESRI (or EPSG) POSC code of 26904 (NAD83 UTM zone_4N).</w:t>
      </w:r>
    </w:p>
    <w:p w:rsidR="0040297C" w:rsidRDefault="0040297C" w:rsidP="00DC3873">
      <w:pPr>
        <w:numPr>
          <w:ilvl w:val="0"/>
          <w:numId w:val="87"/>
        </w:numPr>
        <w:tabs>
          <w:tab w:val="clear" w:pos="720"/>
          <w:tab w:val="num" w:pos="540"/>
        </w:tabs>
        <w:spacing w:after="60"/>
        <w:ind w:left="360" w:firstLine="0"/>
      </w:pPr>
      <w:smartTag w:uri="urn:schemas-microsoft-com:office:smarttags" w:element="place">
        <w:smartTag w:uri="urn:schemas-microsoft-com:office:smarttags" w:element="PlaceName">
          <w:r>
            <w:t>Oahu</w:t>
          </w:r>
        </w:smartTag>
        <w:r>
          <w:t xml:space="preserve"> </w:t>
        </w:r>
        <w:smartTag w:uri="urn:schemas-microsoft-com:office:smarttags" w:element="PlaceType">
          <w:r>
            <w:t>Island</w:t>
          </w:r>
        </w:smartTag>
      </w:smartTag>
      <w:r>
        <w:t>: ESRI (or EPSG) POSC code of 26904 (NAD83 UTM zone_4N).</w:t>
      </w:r>
    </w:p>
    <w:p w:rsidR="0040297C" w:rsidRDefault="0040297C" w:rsidP="00DC3873">
      <w:pPr>
        <w:numPr>
          <w:ilvl w:val="0"/>
          <w:numId w:val="87"/>
        </w:numPr>
        <w:tabs>
          <w:tab w:val="clear" w:pos="720"/>
          <w:tab w:val="num" w:pos="540"/>
        </w:tabs>
        <w:spacing w:after="60"/>
        <w:ind w:left="360" w:firstLine="0"/>
      </w:pPr>
      <w:smartTag w:uri="urn:schemas-microsoft-com:office:smarttags" w:element="place">
        <w:r>
          <w:t>Guam</w:t>
        </w:r>
      </w:smartTag>
      <w:r>
        <w:t>: ESRI (or EPSG) POSC code of 32602 (WGS 84 UTM zone_55N).</w:t>
      </w:r>
    </w:p>
    <w:p w:rsidR="0040297C" w:rsidRDefault="0040297C" w:rsidP="00DC3873">
      <w:pPr>
        <w:numPr>
          <w:ilvl w:val="0"/>
          <w:numId w:val="87"/>
        </w:numPr>
        <w:tabs>
          <w:tab w:val="clear" w:pos="720"/>
          <w:tab w:val="num" w:pos="540"/>
        </w:tabs>
        <w:spacing w:after="60"/>
        <w:ind w:left="360" w:firstLine="0"/>
      </w:pPr>
      <w:smartTag w:uri="urn:schemas-microsoft-com:office:smarttags" w:element="place">
        <w:r>
          <w:t>Saipan</w:t>
        </w:r>
      </w:smartTag>
      <w:r>
        <w:t>: ESRI (or EPSG) POSC code of 32602 (WGS 84 UTM zone_55N).</w:t>
      </w:r>
    </w:p>
    <w:p w:rsidR="0040297C" w:rsidRDefault="0040297C" w:rsidP="00DC3873">
      <w:pPr>
        <w:numPr>
          <w:ilvl w:val="0"/>
          <w:numId w:val="87"/>
        </w:numPr>
        <w:tabs>
          <w:tab w:val="clear" w:pos="720"/>
          <w:tab w:val="num" w:pos="540"/>
        </w:tabs>
        <w:spacing w:after="60"/>
        <w:ind w:left="360" w:firstLine="0"/>
      </w:pPr>
      <w:smartTag w:uri="urn:schemas-microsoft-com:office:smarttags" w:element="place">
        <w:smartTag w:uri="urn:schemas-microsoft-com:office:smarttags" w:element="State">
          <w:r>
            <w:t>American Samoa</w:t>
          </w:r>
        </w:smartTag>
      </w:smartTag>
      <w:r>
        <w:t>: ESRI (or EPSG) POSC code of 32775 (WGS 84 UTM zone_2S).</w:t>
      </w:r>
    </w:p>
    <w:p w:rsidR="0040297C" w:rsidRDefault="0040297C" w:rsidP="0040297C">
      <w:pPr>
        <w:sectPr w:rsidR="0040297C" w:rsidSect="00B41CF8">
          <w:footerReference w:type="default" r:id="rId44"/>
          <w:pgSz w:w="12240" w:h="15840"/>
          <w:pgMar w:top="1440" w:right="1440" w:bottom="1440" w:left="1440" w:header="720" w:footer="720" w:gutter="0"/>
          <w:pgNumType w:start="1"/>
          <w:cols w:space="720"/>
          <w:docGrid w:linePitch="360"/>
        </w:sectPr>
      </w:pPr>
      <w:r>
        <w:t xml:space="preserve"> </w:t>
      </w:r>
    </w:p>
    <w:p w:rsidR="0040297C" w:rsidRDefault="0040297C" w:rsidP="00A237FB">
      <w:pPr>
        <w:pStyle w:val="StyleCaptionText1"/>
        <w:rPr>
          <w:rStyle w:val="CaptionTextCharChar"/>
          <w:sz w:val="20"/>
        </w:rPr>
      </w:pPr>
      <w:bookmarkStart w:id="420" w:name="_Toc179017041"/>
      <w:r w:rsidRPr="00D733F0">
        <w:rPr>
          <w:rStyle w:val="NRRTableChar"/>
          <w:rFonts w:cs="Times New Roman"/>
        </w:rPr>
        <w:lastRenderedPageBreak/>
        <w:t>Table A.1.</w:t>
      </w:r>
      <w:r w:rsidRPr="00D733F0">
        <w:t xml:space="preserve"> Overview of the sampling years, parks, focal plant communities, frames and plots. For focal communities with only one sampling frame, the community and sampling frame have the same name</w:t>
      </w:r>
      <w:bookmarkEnd w:id="420"/>
      <w:r w:rsidRPr="00D733F0">
        <w:t xml:space="preserve">. </w:t>
      </w:r>
      <w:r w:rsidRPr="00D733F0">
        <w:rPr>
          <w:rStyle w:val="CaptionTextCharChar"/>
          <w:sz w:val="20"/>
        </w:rPr>
        <w:t>The total number of plots represents the sum of the fixed and rotational plots sampled in a given year, while the number of alternate plots represents the number of plots generated in case the field crew cannot sample one or more of the fixed or rotational plots. The number of alternate plots varies from frame to frame, based on conservative estimates of how many alternates might be required as well as how many plots could fit in particular frames given buffer constraints. In the case of simple random sampling, the list of alternate plots can be applied to either fixed or rotational plots as needed; however, for transect-based sampling two sets of alternate plots were generated, one set along fixed transects and the other along the rotational transects (e.g., in the HALE wet forest frame, 10 alternate plots were generated along fixed transects and 10 along the rotational transects).</w:t>
      </w:r>
    </w:p>
    <w:p w:rsidR="00AC04F1" w:rsidRDefault="00AC04F1" w:rsidP="00A237FB">
      <w:pPr>
        <w:pStyle w:val="StyleCaptionText1"/>
        <w:rPr>
          <w:rStyle w:val="CaptionTextCharChar"/>
          <w:sz w:val="20"/>
        </w:rPr>
      </w:pPr>
    </w:p>
    <w:tbl>
      <w:tblPr>
        <w:tblW w:w="12958" w:type="dxa"/>
        <w:tblInd w:w="91" w:type="dxa"/>
        <w:tblLook w:val="04A0" w:firstRow="1" w:lastRow="0" w:firstColumn="1" w:lastColumn="0" w:noHBand="0" w:noVBand="1"/>
      </w:tblPr>
      <w:tblGrid>
        <w:gridCol w:w="650"/>
        <w:gridCol w:w="1000"/>
        <w:gridCol w:w="2237"/>
        <w:gridCol w:w="2250"/>
        <w:gridCol w:w="874"/>
        <w:gridCol w:w="899"/>
        <w:gridCol w:w="1194"/>
        <w:gridCol w:w="1083"/>
        <w:gridCol w:w="1318"/>
        <w:gridCol w:w="1453"/>
      </w:tblGrid>
      <w:tr w:rsidR="00AC04F1" w:rsidRPr="00AC04F1" w:rsidTr="00112364">
        <w:trPr>
          <w:trHeight w:val="750"/>
        </w:trPr>
        <w:tc>
          <w:tcPr>
            <w:tcW w:w="650"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jc w:val="center"/>
              <w:rPr>
                <w:rFonts w:ascii="Arial" w:eastAsia="Times New Roman" w:hAnsi="Arial" w:cs="Arial"/>
                <w:b/>
                <w:bCs/>
                <w:sz w:val="20"/>
                <w:szCs w:val="20"/>
              </w:rPr>
            </w:pPr>
            <w:r w:rsidRPr="00AC04F1">
              <w:rPr>
                <w:rFonts w:ascii="Arial" w:eastAsia="Times New Roman" w:hAnsi="Arial" w:cs="Arial"/>
                <w:b/>
                <w:bCs/>
                <w:sz w:val="20"/>
                <w:szCs w:val="20"/>
              </w:rPr>
              <w:t>Year</w:t>
            </w:r>
          </w:p>
        </w:tc>
        <w:tc>
          <w:tcPr>
            <w:tcW w:w="1000" w:type="dxa"/>
            <w:tcBorders>
              <w:top w:val="single" w:sz="4" w:space="0" w:color="auto"/>
              <w:left w:val="nil"/>
              <w:bottom w:val="single" w:sz="8" w:space="0" w:color="auto"/>
              <w:right w:val="nil"/>
            </w:tcBorders>
            <w:shd w:val="clear" w:color="000000" w:fill="FFFFFF"/>
            <w:noWrap/>
            <w:vAlign w:val="bottom"/>
            <w:hideMark/>
          </w:tcPr>
          <w:p w:rsidR="00AC04F1" w:rsidRPr="00AC04F1" w:rsidRDefault="00AC04F1" w:rsidP="00AC04F1">
            <w:pPr>
              <w:rPr>
                <w:rFonts w:ascii="Arial" w:eastAsia="Times New Roman" w:hAnsi="Arial" w:cs="Arial"/>
                <w:b/>
                <w:bCs/>
                <w:sz w:val="20"/>
                <w:szCs w:val="20"/>
              </w:rPr>
            </w:pPr>
            <w:r w:rsidRPr="00AC04F1">
              <w:rPr>
                <w:rFonts w:ascii="Arial" w:eastAsia="Times New Roman" w:hAnsi="Arial" w:cs="Arial"/>
                <w:b/>
                <w:bCs/>
                <w:sz w:val="20"/>
                <w:szCs w:val="20"/>
              </w:rPr>
              <w:t>Park</w:t>
            </w:r>
          </w:p>
        </w:tc>
        <w:tc>
          <w:tcPr>
            <w:tcW w:w="2237"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rPr>
                <w:rFonts w:ascii="Arial" w:eastAsia="Times New Roman" w:hAnsi="Arial" w:cs="Arial"/>
                <w:b/>
                <w:bCs/>
                <w:sz w:val="20"/>
                <w:szCs w:val="20"/>
              </w:rPr>
            </w:pPr>
            <w:r w:rsidRPr="00AC04F1">
              <w:rPr>
                <w:rFonts w:ascii="Arial" w:eastAsia="Times New Roman" w:hAnsi="Arial" w:cs="Arial"/>
                <w:b/>
                <w:bCs/>
                <w:sz w:val="20"/>
                <w:szCs w:val="20"/>
              </w:rPr>
              <w:t xml:space="preserve">Focal Plant Community     </w:t>
            </w:r>
          </w:p>
        </w:tc>
        <w:tc>
          <w:tcPr>
            <w:tcW w:w="2250"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rPr>
                <w:rFonts w:ascii="Arial" w:eastAsia="Times New Roman" w:hAnsi="Arial" w:cs="Arial"/>
                <w:b/>
                <w:bCs/>
                <w:sz w:val="20"/>
                <w:szCs w:val="20"/>
              </w:rPr>
            </w:pPr>
            <w:r w:rsidRPr="00AC04F1">
              <w:rPr>
                <w:rFonts w:ascii="Arial" w:eastAsia="Times New Roman" w:hAnsi="Arial" w:cs="Arial"/>
                <w:b/>
                <w:bCs/>
                <w:sz w:val="20"/>
                <w:szCs w:val="20"/>
              </w:rPr>
              <w:t>Sampling</w:t>
            </w:r>
            <w:r w:rsidRPr="00AC04F1">
              <w:rPr>
                <w:rFonts w:ascii="Arial" w:eastAsia="Times New Roman" w:hAnsi="Arial" w:cs="Arial"/>
                <w:b/>
                <w:bCs/>
                <w:sz w:val="20"/>
                <w:szCs w:val="20"/>
              </w:rPr>
              <w:br/>
              <w:t>Frame</w:t>
            </w:r>
          </w:p>
        </w:tc>
        <w:tc>
          <w:tcPr>
            <w:tcW w:w="874" w:type="dxa"/>
            <w:tcBorders>
              <w:top w:val="single" w:sz="4" w:space="0" w:color="auto"/>
              <w:left w:val="nil"/>
              <w:bottom w:val="single" w:sz="8" w:space="0" w:color="auto"/>
              <w:right w:val="nil"/>
            </w:tcBorders>
            <w:shd w:val="clear" w:color="000000" w:fill="FFFFFF"/>
            <w:vAlign w:val="bottom"/>
            <w:hideMark/>
          </w:tcPr>
          <w:p w:rsidR="00AC04F1" w:rsidRPr="00AC04F1" w:rsidRDefault="00112364" w:rsidP="00AC04F1">
            <w:pPr>
              <w:jc w:val="center"/>
              <w:rPr>
                <w:rFonts w:ascii="Arial" w:eastAsia="Times New Roman" w:hAnsi="Arial" w:cs="Arial"/>
                <w:b/>
                <w:bCs/>
                <w:sz w:val="20"/>
                <w:szCs w:val="20"/>
              </w:rPr>
            </w:pPr>
            <w:r>
              <w:rPr>
                <w:rFonts w:ascii="Arial" w:eastAsia="Times New Roman" w:hAnsi="Arial" w:cs="Arial"/>
                <w:b/>
                <w:bCs/>
                <w:sz w:val="20"/>
                <w:szCs w:val="20"/>
              </w:rPr>
              <w:t>Total</w:t>
            </w:r>
            <w:r>
              <w:rPr>
                <w:rFonts w:ascii="Arial" w:eastAsia="Times New Roman" w:hAnsi="Arial" w:cs="Arial"/>
                <w:b/>
                <w:bCs/>
                <w:sz w:val="20"/>
                <w:szCs w:val="20"/>
              </w:rPr>
              <w:br/>
              <w:t>P</w:t>
            </w:r>
            <w:r w:rsidR="00AC04F1" w:rsidRPr="00AC04F1">
              <w:rPr>
                <w:rFonts w:ascii="Arial" w:eastAsia="Times New Roman" w:hAnsi="Arial" w:cs="Arial"/>
                <w:b/>
                <w:bCs/>
                <w:sz w:val="20"/>
                <w:szCs w:val="20"/>
              </w:rPr>
              <w:t>lots</w:t>
            </w:r>
          </w:p>
        </w:tc>
        <w:tc>
          <w:tcPr>
            <w:tcW w:w="899"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jc w:val="center"/>
              <w:rPr>
                <w:rFonts w:ascii="Arial" w:eastAsia="Times New Roman" w:hAnsi="Arial" w:cs="Arial"/>
                <w:b/>
                <w:bCs/>
                <w:sz w:val="20"/>
                <w:szCs w:val="20"/>
              </w:rPr>
            </w:pPr>
            <w:r w:rsidRPr="00AC04F1">
              <w:rPr>
                <w:rFonts w:ascii="Arial" w:eastAsia="Times New Roman" w:hAnsi="Arial" w:cs="Arial"/>
                <w:b/>
                <w:bCs/>
                <w:sz w:val="20"/>
                <w:szCs w:val="20"/>
              </w:rPr>
              <w:t>Fixed</w:t>
            </w:r>
            <w:r w:rsidRPr="00AC04F1">
              <w:rPr>
                <w:rFonts w:ascii="Arial" w:eastAsia="Times New Roman" w:hAnsi="Arial" w:cs="Arial"/>
                <w:b/>
                <w:bCs/>
                <w:sz w:val="20"/>
                <w:szCs w:val="20"/>
              </w:rPr>
              <w:br/>
              <w:t>Plots</w:t>
            </w:r>
          </w:p>
        </w:tc>
        <w:tc>
          <w:tcPr>
            <w:tcW w:w="1194"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jc w:val="center"/>
              <w:rPr>
                <w:rFonts w:ascii="Arial" w:eastAsia="Times New Roman" w:hAnsi="Arial" w:cs="Arial"/>
                <w:b/>
                <w:bCs/>
                <w:sz w:val="20"/>
                <w:szCs w:val="20"/>
              </w:rPr>
            </w:pPr>
            <w:r w:rsidRPr="00AC04F1">
              <w:rPr>
                <w:rFonts w:ascii="Arial" w:eastAsia="Times New Roman" w:hAnsi="Arial" w:cs="Arial"/>
                <w:b/>
                <w:bCs/>
                <w:sz w:val="20"/>
                <w:szCs w:val="20"/>
              </w:rPr>
              <w:t>Rotational</w:t>
            </w:r>
            <w:r w:rsidRPr="00AC04F1">
              <w:rPr>
                <w:rFonts w:ascii="Arial" w:eastAsia="Times New Roman" w:hAnsi="Arial" w:cs="Arial"/>
                <w:b/>
                <w:bCs/>
                <w:sz w:val="20"/>
                <w:szCs w:val="20"/>
              </w:rPr>
              <w:br/>
              <w:t>Plots</w:t>
            </w:r>
          </w:p>
        </w:tc>
        <w:tc>
          <w:tcPr>
            <w:tcW w:w="1083"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jc w:val="center"/>
              <w:rPr>
                <w:rFonts w:ascii="Arial" w:eastAsia="Times New Roman" w:hAnsi="Arial" w:cs="Arial"/>
                <w:b/>
                <w:bCs/>
                <w:sz w:val="20"/>
                <w:szCs w:val="20"/>
              </w:rPr>
            </w:pPr>
            <w:r w:rsidRPr="00AC04F1">
              <w:rPr>
                <w:rFonts w:ascii="Arial" w:eastAsia="Times New Roman" w:hAnsi="Arial" w:cs="Arial"/>
                <w:b/>
                <w:bCs/>
                <w:sz w:val="20"/>
                <w:szCs w:val="20"/>
              </w:rPr>
              <w:t>Alternate</w:t>
            </w:r>
            <w:r w:rsidRPr="00AC04F1">
              <w:rPr>
                <w:rFonts w:ascii="Arial" w:eastAsia="Times New Roman" w:hAnsi="Arial" w:cs="Arial"/>
                <w:b/>
                <w:bCs/>
                <w:sz w:val="20"/>
                <w:szCs w:val="20"/>
              </w:rPr>
              <w:br/>
              <w:t>Plots</w:t>
            </w:r>
          </w:p>
        </w:tc>
        <w:tc>
          <w:tcPr>
            <w:tcW w:w="1318"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jc w:val="center"/>
              <w:rPr>
                <w:rFonts w:ascii="Arial" w:eastAsia="Times New Roman" w:hAnsi="Arial" w:cs="Arial"/>
                <w:b/>
                <w:bCs/>
                <w:sz w:val="20"/>
                <w:szCs w:val="20"/>
              </w:rPr>
            </w:pPr>
            <w:r w:rsidRPr="00AC04F1">
              <w:rPr>
                <w:rFonts w:ascii="Arial" w:eastAsia="Times New Roman" w:hAnsi="Arial" w:cs="Arial"/>
                <w:b/>
                <w:bCs/>
                <w:sz w:val="20"/>
                <w:szCs w:val="20"/>
              </w:rPr>
              <w:t>Landbirds</w:t>
            </w:r>
            <w:r w:rsidRPr="00AC04F1">
              <w:rPr>
                <w:rFonts w:ascii="Arial" w:eastAsia="Times New Roman" w:hAnsi="Arial" w:cs="Arial"/>
                <w:b/>
                <w:bCs/>
                <w:sz w:val="20"/>
                <w:szCs w:val="20"/>
              </w:rPr>
              <w:br/>
            </w:r>
            <w:r w:rsidR="00A143EC">
              <w:rPr>
                <w:rFonts w:ascii="Arial" w:eastAsia="Times New Roman" w:hAnsi="Arial" w:cs="Arial"/>
                <w:b/>
                <w:bCs/>
                <w:sz w:val="20"/>
                <w:szCs w:val="20"/>
              </w:rPr>
              <w:t>Collocation</w:t>
            </w:r>
          </w:p>
        </w:tc>
        <w:tc>
          <w:tcPr>
            <w:tcW w:w="1453" w:type="dxa"/>
            <w:tcBorders>
              <w:top w:val="single" w:sz="4" w:space="0" w:color="auto"/>
              <w:left w:val="nil"/>
              <w:bottom w:val="single" w:sz="8" w:space="0" w:color="auto"/>
              <w:right w:val="nil"/>
            </w:tcBorders>
            <w:shd w:val="clear" w:color="000000" w:fill="FFFFFF"/>
            <w:vAlign w:val="bottom"/>
            <w:hideMark/>
          </w:tcPr>
          <w:p w:rsidR="00AC04F1" w:rsidRPr="00AC04F1" w:rsidRDefault="00AC04F1" w:rsidP="00AC04F1">
            <w:pPr>
              <w:rPr>
                <w:rFonts w:ascii="Arial" w:eastAsia="Times New Roman" w:hAnsi="Arial" w:cs="Arial"/>
                <w:b/>
                <w:bCs/>
                <w:sz w:val="20"/>
                <w:szCs w:val="20"/>
              </w:rPr>
            </w:pPr>
            <w:r w:rsidRPr="00AC04F1">
              <w:rPr>
                <w:rFonts w:ascii="Arial" w:eastAsia="Times New Roman" w:hAnsi="Arial" w:cs="Arial"/>
                <w:b/>
                <w:bCs/>
                <w:sz w:val="20"/>
                <w:szCs w:val="20"/>
              </w:rPr>
              <w:t>Sampling</w:t>
            </w:r>
            <w:r w:rsidRPr="00AC04F1">
              <w:rPr>
                <w:rFonts w:ascii="Arial" w:eastAsia="Times New Roman" w:hAnsi="Arial" w:cs="Arial"/>
                <w:b/>
                <w:bCs/>
                <w:sz w:val="20"/>
                <w:szCs w:val="20"/>
              </w:rPr>
              <w:br/>
              <w:t>Methodolgy</w:t>
            </w:r>
            <w:r w:rsidRPr="00AC04F1">
              <w:rPr>
                <w:rFonts w:ascii="Arial" w:eastAsia="Times New Roman" w:hAnsi="Arial" w:cs="Arial"/>
                <w:b/>
                <w:bCs/>
                <w:sz w:val="20"/>
                <w:szCs w:val="20"/>
                <w:vertAlign w:val="superscript"/>
              </w:rPr>
              <w:t>1</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HAVO</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Thurston / East Rift</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 /10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Partial</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HAVO</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712E27" w:rsidP="00AC04F1">
            <w:pPr>
              <w:rPr>
                <w:rFonts w:ascii="Arial" w:eastAsia="Times New Roman" w:hAnsi="Arial" w:cs="Arial"/>
                <w:sz w:val="20"/>
                <w:szCs w:val="20"/>
              </w:rPr>
            </w:pPr>
            <w:r>
              <w:rPr>
                <w:rFonts w:ascii="Arial" w:eastAsia="Times New Roman" w:hAnsi="Arial" w:cs="Arial"/>
                <w:sz w:val="20"/>
                <w:szCs w:val="20"/>
              </w:rPr>
              <w:t>‘Ōla‘a</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 / 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Partial</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2</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HAVO</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Kahuku</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 / 15</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Coincidental</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2</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HAVO</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Subalpine Shrubland</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Subalpine Shrubland</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2</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KAHO</w:t>
            </w:r>
            <w:r w:rsidRPr="00AC04F1">
              <w:rPr>
                <w:rFonts w:ascii="Arial" w:eastAsia="Times New Roman" w:hAnsi="Arial" w:cs="Arial"/>
                <w:sz w:val="20"/>
                <w:szCs w:val="20"/>
                <w:vertAlign w:val="superscript"/>
              </w:rPr>
              <w:t>2</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Coastal</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Coastal</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3</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HALE</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 / 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Yes</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3</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HALE</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Subalpine Shrubland</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Subalpine Shrubland</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25</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3</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KALA</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 / 15</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3</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KALA</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Coastal</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Rocky Substrate</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3</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KALA</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Coastal</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Calcareous Substrate</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4</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NPSA</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Tutuila </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 / 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Yes</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Pr>
                <w:rFonts w:ascii="Arial" w:eastAsia="Times New Roman" w:hAnsi="Arial" w:cs="Arial"/>
                <w:sz w:val="20"/>
                <w:szCs w:val="20"/>
              </w:rPr>
              <w:t>4</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NPSA</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Wet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Tau</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30</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8 / 8</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Yes</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Transect</w:t>
            </w:r>
          </w:p>
        </w:tc>
      </w:tr>
      <w:tr w:rsidR="00AC04F1" w:rsidRPr="00AC04F1" w:rsidTr="00112364">
        <w:trPr>
          <w:trHeight w:val="270"/>
        </w:trPr>
        <w:tc>
          <w:tcPr>
            <w:tcW w:w="650" w:type="dxa"/>
            <w:tcBorders>
              <w:top w:val="nil"/>
              <w:left w:val="nil"/>
              <w:bottom w:val="nil"/>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00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WAPA</w:t>
            </w:r>
          </w:p>
        </w:tc>
        <w:tc>
          <w:tcPr>
            <w:tcW w:w="2237"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Limestone Forest </w:t>
            </w:r>
          </w:p>
        </w:tc>
        <w:tc>
          <w:tcPr>
            <w:tcW w:w="2250"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Limestone Forest </w:t>
            </w:r>
          </w:p>
        </w:tc>
        <w:tc>
          <w:tcPr>
            <w:tcW w:w="87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15</w:t>
            </w:r>
          </w:p>
        </w:tc>
        <w:tc>
          <w:tcPr>
            <w:tcW w:w="899"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194"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083"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318" w:type="dxa"/>
            <w:tcBorders>
              <w:top w:val="nil"/>
              <w:left w:val="nil"/>
              <w:bottom w:val="nil"/>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nil"/>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r w:rsidR="00AC04F1" w:rsidRPr="00AC04F1" w:rsidTr="00112364">
        <w:trPr>
          <w:trHeight w:val="270"/>
        </w:trPr>
        <w:tc>
          <w:tcPr>
            <w:tcW w:w="650" w:type="dxa"/>
            <w:tcBorders>
              <w:top w:val="nil"/>
              <w:left w:val="nil"/>
              <w:bottom w:val="single" w:sz="4" w:space="0" w:color="auto"/>
              <w:right w:val="nil"/>
            </w:tcBorders>
            <w:shd w:val="clear" w:color="000000" w:fill="FFFFFF"/>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5</w:t>
            </w:r>
          </w:p>
        </w:tc>
        <w:tc>
          <w:tcPr>
            <w:tcW w:w="1000" w:type="dxa"/>
            <w:tcBorders>
              <w:top w:val="nil"/>
              <w:left w:val="nil"/>
              <w:bottom w:val="single" w:sz="4" w:space="0" w:color="auto"/>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AMME</w:t>
            </w:r>
          </w:p>
        </w:tc>
        <w:tc>
          <w:tcPr>
            <w:tcW w:w="2237" w:type="dxa"/>
            <w:tcBorders>
              <w:top w:val="nil"/>
              <w:left w:val="nil"/>
              <w:bottom w:val="single" w:sz="4" w:space="0" w:color="auto"/>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Mangrove Wetland</w:t>
            </w:r>
          </w:p>
        </w:tc>
        <w:tc>
          <w:tcPr>
            <w:tcW w:w="2250" w:type="dxa"/>
            <w:tcBorders>
              <w:top w:val="nil"/>
              <w:left w:val="nil"/>
              <w:bottom w:val="single" w:sz="4" w:space="0" w:color="auto"/>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 xml:space="preserve">Mangrove Forest </w:t>
            </w:r>
          </w:p>
        </w:tc>
        <w:tc>
          <w:tcPr>
            <w:tcW w:w="874" w:type="dxa"/>
            <w:tcBorders>
              <w:top w:val="nil"/>
              <w:left w:val="nil"/>
              <w:bottom w:val="single" w:sz="4" w:space="0" w:color="auto"/>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899" w:type="dxa"/>
            <w:tcBorders>
              <w:top w:val="nil"/>
              <w:left w:val="nil"/>
              <w:bottom w:val="single" w:sz="4" w:space="0" w:color="auto"/>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10</w:t>
            </w:r>
          </w:p>
        </w:tc>
        <w:tc>
          <w:tcPr>
            <w:tcW w:w="1194" w:type="dxa"/>
            <w:tcBorders>
              <w:top w:val="nil"/>
              <w:left w:val="nil"/>
              <w:bottom w:val="single" w:sz="4" w:space="0" w:color="auto"/>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0</w:t>
            </w:r>
          </w:p>
        </w:tc>
        <w:tc>
          <w:tcPr>
            <w:tcW w:w="1083" w:type="dxa"/>
            <w:tcBorders>
              <w:top w:val="nil"/>
              <w:left w:val="nil"/>
              <w:bottom w:val="single" w:sz="4" w:space="0" w:color="auto"/>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3</w:t>
            </w:r>
          </w:p>
        </w:tc>
        <w:tc>
          <w:tcPr>
            <w:tcW w:w="1318" w:type="dxa"/>
            <w:tcBorders>
              <w:top w:val="nil"/>
              <w:left w:val="nil"/>
              <w:bottom w:val="single" w:sz="4" w:space="0" w:color="auto"/>
              <w:right w:val="nil"/>
            </w:tcBorders>
            <w:shd w:val="clear" w:color="000000" w:fill="FFFFFF"/>
            <w:noWrap/>
            <w:vAlign w:val="bottom"/>
            <w:hideMark/>
          </w:tcPr>
          <w:p w:rsidR="00AC04F1" w:rsidRPr="00AC04F1" w:rsidRDefault="00AC04F1" w:rsidP="00AC04F1">
            <w:pPr>
              <w:jc w:val="center"/>
              <w:rPr>
                <w:rFonts w:ascii="Arial" w:eastAsia="Times New Roman" w:hAnsi="Arial" w:cs="Arial"/>
                <w:sz w:val="20"/>
                <w:szCs w:val="20"/>
              </w:rPr>
            </w:pPr>
            <w:r w:rsidRPr="00AC04F1">
              <w:rPr>
                <w:rFonts w:ascii="Arial" w:eastAsia="Times New Roman" w:hAnsi="Arial" w:cs="Arial"/>
                <w:sz w:val="20"/>
                <w:szCs w:val="20"/>
              </w:rPr>
              <w:t>No</w:t>
            </w:r>
          </w:p>
        </w:tc>
        <w:tc>
          <w:tcPr>
            <w:tcW w:w="1453" w:type="dxa"/>
            <w:tcBorders>
              <w:top w:val="nil"/>
              <w:left w:val="nil"/>
              <w:bottom w:val="single" w:sz="4" w:space="0" w:color="auto"/>
              <w:right w:val="nil"/>
            </w:tcBorders>
            <w:shd w:val="clear" w:color="000000" w:fill="FFFFFF"/>
            <w:noWrap/>
            <w:vAlign w:val="bottom"/>
            <w:hideMark/>
          </w:tcPr>
          <w:p w:rsidR="00AC04F1" w:rsidRPr="00AC04F1" w:rsidRDefault="00AC04F1" w:rsidP="00AC04F1">
            <w:pPr>
              <w:rPr>
                <w:rFonts w:ascii="Arial" w:eastAsia="Times New Roman" w:hAnsi="Arial" w:cs="Arial"/>
                <w:sz w:val="20"/>
                <w:szCs w:val="20"/>
              </w:rPr>
            </w:pPr>
            <w:r w:rsidRPr="00AC04F1">
              <w:rPr>
                <w:rFonts w:ascii="Arial" w:eastAsia="Times New Roman" w:hAnsi="Arial" w:cs="Arial"/>
                <w:sz w:val="20"/>
                <w:szCs w:val="20"/>
              </w:rPr>
              <w:t>SRS</w:t>
            </w:r>
          </w:p>
        </w:tc>
      </w:tr>
    </w:tbl>
    <w:p w:rsidR="0040297C" w:rsidRPr="00563C92" w:rsidRDefault="0040297C" w:rsidP="0040297C">
      <w:pPr>
        <w:rPr>
          <w:rFonts w:ascii="Arial" w:hAnsi="Arial" w:cs="Arial"/>
          <w:sz w:val="16"/>
          <w:szCs w:val="20"/>
        </w:rPr>
      </w:pPr>
      <w:r w:rsidRPr="00563C92">
        <w:rPr>
          <w:rFonts w:ascii="Arial" w:hAnsi="Arial" w:cs="Arial"/>
          <w:sz w:val="16"/>
          <w:szCs w:val="20"/>
          <w:vertAlign w:val="superscript"/>
        </w:rPr>
        <w:t>1</w:t>
      </w:r>
      <w:r w:rsidRPr="00563C92">
        <w:rPr>
          <w:rFonts w:ascii="Arial" w:hAnsi="Arial" w:cs="Arial"/>
          <w:sz w:val="16"/>
          <w:szCs w:val="20"/>
        </w:rPr>
        <w:t xml:space="preserve"> Sampling methodology follows one of two approaches: (1) transect-based sampling,</w:t>
      </w:r>
      <w:r w:rsidR="00CA7093">
        <w:rPr>
          <w:rFonts w:ascii="Arial" w:hAnsi="Arial" w:cs="Arial"/>
          <w:sz w:val="16"/>
          <w:szCs w:val="20"/>
        </w:rPr>
        <w:t xml:space="preserve"> or (2) simple</w:t>
      </w:r>
      <w:r w:rsidR="00CC17F1">
        <w:rPr>
          <w:rFonts w:ascii="Arial" w:hAnsi="Arial" w:cs="Arial"/>
          <w:sz w:val="16"/>
          <w:szCs w:val="20"/>
        </w:rPr>
        <w:t>/ stratified</w:t>
      </w:r>
      <w:r w:rsidR="00CA7093">
        <w:rPr>
          <w:rFonts w:ascii="Arial" w:hAnsi="Arial" w:cs="Arial"/>
          <w:sz w:val="16"/>
          <w:szCs w:val="20"/>
        </w:rPr>
        <w:t xml:space="preserve"> random sampling</w:t>
      </w:r>
      <w:r w:rsidR="00CC17F1">
        <w:rPr>
          <w:rFonts w:ascii="Arial" w:hAnsi="Arial" w:cs="Arial"/>
          <w:sz w:val="16"/>
          <w:szCs w:val="20"/>
        </w:rPr>
        <w:t xml:space="preserve"> (SRS)</w:t>
      </w:r>
      <w:r w:rsidRPr="00563C92">
        <w:rPr>
          <w:rFonts w:ascii="Arial" w:hAnsi="Arial" w:cs="Arial"/>
          <w:sz w:val="16"/>
          <w:szCs w:val="20"/>
        </w:rPr>
        <w:t>.</w:t>
      </w:r>
    </w:p>
    <w:p w:rsidR="0040297C" w:rsidRPr="00563C92" w:rsidRDefault="0040297C" w:rsidP="0040297C">
      <w:pPr>
        <w:rPr>
          <w:rFonts w:ascii="Arial" w:hAnsi="Arial" w:cs="Arial"/>
          <w:sz w:val="16"/>
          <w:szCs w:val="20"/>
        </w:rPr>
      </w:pPr>
      <w:r w:rsidRPr="00563C92">
        <w:rPr>
          <w:rFonts w:ascii="Arial" w:hAnsi="Arial" w:cs="Arial"/>
          <w:sz w:val="16"/>
          <w:szCs w:val="20"/>
          <w:vertAlign w:val="superscript"/>
        </w:rPr>
        <w:t>2</w:t>
      </w:r>
      <w:r w:rsidRPr="00563C92">
        <w:rPr>
          <w:rFonts w:ascii="Arial" w:hAnsi="Arial" w:cs="Arial"/>
          <w:b/>
          <w:sz w:val="16"/>
          <w:szCs w:val="20"/>
        </w:rPr>
        <w:t xml:space="preserve"> </w:t>
      </w:r>
      <w:r w:rsidRPr="00563C92">
        <w:rPr>
          <w:rFonts w:ascii="Arial" w:hAnsi="Arial" w:cs="Arial"/>
          <w:sz w:val="16"/>
          <w:szCs w:val="20"/>
        </w:rPr>
        <w:t xml:space="preserve">The buffer restrictions for the coastal plots at KAHO will be slightly less rigid than the </w:t>
      </w:r>
      <w:r w:rsidR="00BB400A">
        <w:rPr>
          <w:rFonts w:ascii="Arial" w:hAnsi="Arial" w:cs="Arial"/>
          <w:sz w:val="16"/>
          <w:szCs w:val="20"/>
        </w:rPr>
        <w:t>buffer restrictions for KALA.</w:t>
      </w:r>
    </w:p>
    <w:p w:rsidR="0040297C" w:rsidRDefault="00563C92" w:rsidP="0040297C">
      <w:r>
        <w:rPr>
          <w:noProof/>
        </w:rPr>
        <w:lastRenderedPageBreak/>
        <w:drawing>
          <wp:inline distT="0" distB="0" distL="0" distR="0" wp14:anchorId="3D94B4E5" wp14:editId="0CEC99F9">
            <wp:extent cx="7182873" cy="5394960"/>
            <wp:effectExtent l="19050" t="0" r="0" b="0"/>
            <wp:docPr id="3" name="Picture 2" descr="HAVO_all_sampling_fr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O_all_sampling_frames.jpg"/>
                    <pic:cNvPicPr/>
                  </pic:nvPicPr>
                  <pic:blipFill>
                    <a:blip r:embed="rId45" cstate="print"/>
                    <a:stretch>
                      <a:fillRect/>
                    </a:stretch>
                  </pic:blipFill>
                  <pic:spPr>
                    <a:xfrm>
                      <a:off x="0" y="0"/>
                      <a:ext cx="7182873" cy="5394960"/>
                    </a:xfrm>
                    <a:prstGeom prst="rect">
                      <a:avLst/>
                    </a:prstGeom>
                  </pic:spPr>
                </pic:pic>
              </a:graphicData>
            </a:graphic>
          </wp:inline>
        </w:drawing>
      </w:r>
    </w:p>
    <w:p w:rsidR="0040297C" w:rsidRPr="008736E3" w:rsidRDefault="0040297C" w:rsidP="00D733F0">
      <w:pPr>
        <w:pStyle w:val="APPFigure"/>
        <w:rPr>
          <w:rStyle w:val="CaptionTextCharChar"/>
        </w:rPr>
      </w:pPr>
      <w:bookmarkStart w:id="421" w:name="_Toc178751832"/>
      <w:r w:rsidRPr="0004220E">
        <w:rPr>
          <w:rStyle w:val="NRRTableChar"/>
          <w:szCs w:val="20"/>
        </w:rPr>
        <w:t>Figure A.1.</w:t>
      </w:r>
      <w:r w:rsidRPr="00AD03BC">
        <w:t xml:space="preserve"> </w:t>
      </w:r>
      <w:r w:rsidRPr="0004220E">
        <w:t xml:space="preserve">Map of the three wet forest and one subalpine shrubland sampling frames at HAVO. </w:t>
      </w:r>
      <w:bookmarkEnd w:id="421"/>
    </w:p>
    <w:p w:rsidR="0040297C" w:rsidRDefault="0040297C" w:rsidP="0040297C">
      <w:r>
        <w:br w:type="page"/>
      </w:r>
      <w:r w:rsidR="00A14F74">
        <w:rPr>
          <w:noProof/>
        </w:rPr>
        <w:lastRenderedPageBreak/>
        <w:drawing>
          <wp:inline distT="0" distB="0" distL="0" distR="0" wp14:anchorId="6BDBA4B2" wp14:editId="644A2631">
            <wp:extent cx="7310310" cy="5486400"/>
            <wp:effectExtent l="19050" t="0" r="4890" b="0"/>
            <wp:docPr id="4" name="Picture 3" descr="HAVO_East_Rift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O_East_Rift_sampling_plots.jpg"/>
                    <pic:cNvPicPr/>
                  </pic:nvPicPr>
                  <pic:blipFill>
                    <a:blip r:embed="rId46" cstate="print"/>
                    <a:srcRect l="2500" t="3402" r="1455" b="3390"/>
                    <a:stretch>
                      <a:fillRect/>
                    </a:stretch>
                  </pic:blipFill>
                  <pic:spPr>
                    <a:xfrm>
                      <a:off x="0" y="0"/>
                      <a:ext cx="7310310" cy="5486400"/>
                    </a:xfrm>
                    <a:prstGeom prst="rect">
                      <a:avLst/>
                    </a:prstGeom>
                  </pic:spPr>
                </pic:pic>
              </a:graphicData>
            </a:graphic>
          </wp:inline>
        </w:drawing>
      </w:r>
    </w:p>
    <w:p w:rsidR="009D3A7D" w:rsidRDefault="0040297C" w:rsidP="00D733F0">
      <w:pPr>
        <w:pStyle w:val="APPFigure"/>
        <w:sectPr w:rsidR="009D3A7D" w:rsidSect="009D3A7D">
          <w:headerReference w:type="default" r:id="rId47"/>
          <w:footerReference w:type="default" r:id="rId48"/>
          <w:pgSz w:w="15840" w:h="12240" w:orient="landscape"/>
          <w:pgMar w:top="1440" w:right="1440" w:bottom="1440" w:left="1440" w:header="720" w:footer="720" w:gutter="0"/>
          <w:cols w:space="720"/>
          <w:docGrid w:linePitch="360"/>
        </w:sectPr>
      </w:pPr>
      <w:r w:rsidRPr="0004220E">
        <w:rPr>
          <w:b/>
        </w:rPr>
        <w:t>Figure A.2.</w:t>
      </w:r>
      <w:r w:rsidRPr="00AD03BC">
        <w:t xml:space="preserve"> </w:t>
      </w:r>
      <w:r>
        <w:t>Map of f</w:t>
      </w:r>
      <w:r w:rsidRPr="00AD03BC">
        <w:t xml:space="preserve">ixed and rotational plots for the Thurston/East Rift wet forest sampling frame at </w:t>
      </w:r>
      <w:commentRangeStart w:id="422"/>
      <w:r w:rsidRPr="00AD03BC">
        <w:t>HAVO</w:t>
      </w:r>
      <w:commentRangeEnd w:id="422"/>
      <w:r w:rsidR="0059422A">
        <w:rPr>
          <w:rStyle w:val="CommentReference"/>
          <w:rFonts w:ascii="Times New Roman" w:eastAsia="Calibri" w:hAnsi="Times New Roman"/>
          <w:bCs w:val="0"/>
        </w:rPr>
        <w:commentReference w:id="422"/>
      </w:r>
      <w:r w:rsidRPr="00AD03BC">
        <w:t xml:space="preserve">. </w:t>
      </w:r>
    </w:p>
    <w:p w:rsidR="0040297C" w:rsidRPr="00D733F0" w:rsidRDefault="0040297C" w:rsidP="00A237FB">
      <w:pPr>
        <w:pStyle w:val="StyleCaptionText1"/>
      </w:pPr>
      <w:r w:rsidRPr="0004220E">
        <w:rPr>
          <w:rStyle w:val="NRRTableChar"/>
        </w:rPr>
        <w:lastRenderedPageBreak/>
        <w:t>Table A.2.</w:t>
      </w:r>
      <w:r w:rsidRPr="00AD03BC">
        <w:rPr>
          <w:rStyle w:val="TableCaptionChar"/>
        </w:rPr>
        <w:t xml:space="preserve"> </w:t>
      </w:r>
      <w:r w:rsidRPr="0004220E">
        <w:rPr>
          <w:rStyle w:val="TableCaptionChar"/>
          <w:sz w:val="20"/>
        </w:rPr>
        <w:t xml:space="preserve">Fixed plot locations for the Thurston/East Rift wet forest sampling frame at HAVO. </w:t>
      </w:r>
      <w:r w:rsidRPr="0004220E">
        <w:rPr>
          <w:rStyle w:val="CaptionTextCharChar"/>
          <w:sz w:val="20"/>
        </w:rPr>
        <w:t>Alternate locations are provided in case any of the fixed plots cannot be established and surveyed.</w:t>
      </w:r>
      <w:r w:rsidRPr="00AD03BC">
        <w:rPr>
          <w:rStyle w:val="TableCaptionChar"/>
        </w:rPr>
        <w:t xml:space="preserve"> </w:t>
      </w:r>
    </w:p>
    <w:tbl>
      <w:tblPr>
        <w:tblW w:w="8244" w:type="dxa"/>
        <w:tblInd w:w="92" w:type="dxa"/>
        <w:tblLook w:val="04A0" w:firstRow="1" w:lastRow="0" w:firstColumn="1" w:lastColumn="0" w:noHBand="0" w:noVBand="1"/>
      </w:tblPr>
      <w:tblGrid>
        <w:gridCol w:w="1039"/>
        <w:gridCol w:w="1020"/>
        <w:gridCol w:w="1005"/>
        <w:gridCol w:w="1200"/>
        <w:gridCol w:w="1360"/>
        <w:gridCol w:w="1140"/>
        <w:gridCol w:w="1480"/>
      </w:tblGrid>
      <w:tr w:rsidR="00342835" w:rsidRPr="00342835" w:rsidTr="00030653">
        <w:trPr>
          <w:trHeight w:val="780"/>
        </w:trPr>
        <w:tc>
          <w:tcPr>
            <w:tcW w:w="1039"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Centroid</w:t>
            </w:r>
            <w:r w:rsidRPr="00342835">
              <w:rPr>
                <w:rFonts w:ascii="Arial" w:eastAsia="Times New Roman" w:hAnsi="Arial" w:cs="Arial"/>
                <w:b/>
                <w:bCs/>
                <w:sz w:val="20"/>
                <w:szCs w:val="20"/>
              </w:rPr>
              <w:br/>
              <w:t>Number</w:t>
            </w:r>
          </w:p>
        </w:tc>
        <w:tc>
          <w:tcPr>
            <w:tcW w:w="102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1005"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Pr="00342835">
              <w:rPr>
                <w:rFonts w:ascii="Arial" w:eastAsia="Times New Roman" w:hAnsi="Arial" w:cs="Arial"/>
                <w:b/>
                <w:bCs/>
                <w:sz w:val="20"/>
                <w:szCs w:val="20"/>
              </w:rPr>
              <w:br/>
              <w:t>Azimuth</w:t>
            </w:r>
          </w:p>
        </w:tc>
        <w:tc>
          <w:tcPr>
            <w:tcW w:w="12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36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114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Fixed Transect</w:t>
            </w:r>
          </w:p>
        </w:tc>
        <w:tc>
          <w:tcPr>
            <w:tcW w:w="148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515930">
            <w:pPr>
              <w:jc w:val="center"/>
              <w:rPr>
                <w:rFonts w:ascii="Arial" w:eastAsia="Times New Roman" w:hAnsi="Arial" w:cs="Arial"/>
                <w:b/>
                <w:bCs/>
                <w:sz w:val="20"/>
                <w:szCs w:val="20"/>
              </w:rPr>
            </w:pPr>
            <w:r w:rsidRPr="00342835">
              <w:rPr>
                <w:rFonts w:ascii="Arial" w:eastAsia="Times New Roman" w:hAnsi="Arial" w:cs="Arial"/>
                <w:b/>
                <w:bCs/>
                <w:sz w:val="20"/>
                <w:szCs w:val="20"/>
              </w:rPr>
              <w:t>Co</w:t>
            </w:r>
            <w:r w:rsidR="00515930">
              <w:rPr>
                <w:rFonts w:ascii="Arial" w:eastAsia="Times New Roman" w:hAnsi="Arial" w:cs="Arial"/>
                <w:b/>
                <w:bCs/>
                <w:sz w:val="20"/>
                <w:szCs w:val="20"/>
              </w:rPr>
              <w:t>l</w:t>
            </w:r>
            <w:r w:rsidRPr="00342835">
              <w:rPr>
                <w:rFonts w:ascii="Arial" w:eastAsia="Times New Roman" w:hAnsi="Arial" w:cs="Arial"/>
                <w:b/>
                <w:bCs/>
                <w:sz w:val="20"/>
                <w:szCs w:val="20"/>
              </w:rPr>
              <w:t>location with</w:t>
            </w:r>
            <w:r w:rsidRPr="00342835">
              <w:rPr>
                <w:rFonts w:ascii="Arial" w:eastAsia="Times New Roman" w:hAnsi="Arial" w:cs="Arial"/>
                <w:b/>
                <w:bCs/>
                <w:sz w:val="20"/>
                <w:szCs w:val="20"/>
              </w:rPr>
              <w:br/>
              <w:t>Landbirds</w:t>
            </w:r>
          </w:p>
        </w:tc>
      </w:tr>
      <w:tr w:rsidR="00342835" w:rsidRPr="00342835" w:rsidTr="00030653">
        <w:trPr>
          <w:trHeight w:val="255"/>
        </w:trPr>
        <w:tc>
          <w:tcPr>
            <w:tcW w:w="1039"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0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2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266435.4</w:t>
            </w:r>
          </w:p>
        </w:tc>
        <w:tc>
          <w:tcPr>
            <w:tcW w:w="13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2143899.9</w:t>
            </w:r>
          </w:p>
        </w:tc>
        <w:tc>
          <w:tcPr>
            <w:tcW w:w="114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4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107</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273689.0</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2141925.1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Yes</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299</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275270.5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2140347.2</w:t>
            </w:r>
          </w:p>
        </w:tc>
        <w:tc>
          <w:tcPr>
            <w:tcW w:w="1140" w:type="dxa"/>
            <w:tcBorders>
              <w:top w:val="nil"/>
              <w:left w:val="nil"/>
              <w:bottom w:val="nil"/>
              <w:right w:val="nil"/>
            </w:tcBorders>
            <w:shd w:val="clear" w:color="000000" w:fill="FFFFFF"/>
            <w:noWrap/>
            <w:vAlign w:val="bottom"/>
            <w:hideMark/>
          </w:tcPr>
          <w:p w:rsidR="00342835" w:rsidRPr="00342835" w:rsidRDefault="00342835" w:rsidP="00030653">
            <w:pPr>
              <w:jc w:val="center"/>
              <w:rPr>
                <w:rFonts w:ascii="Arial" w:eastAsia="Times New Roman" w:hAnsi="Arial" w:cs="Arial"/>
                <w:sz w:val="20"/>
                <w:szCs w:val="20"/>
              </w:rPr>
            </w:pPr>
            <w:r w:rsidRPr="00342835">
              <w:rPr>
                <w:rFonts w:ascii="Arial" w:eastAsia="Times New Roman" w:hAnsi="Arial" w:cs="Arial"/>
                <w:sz w:val="20"/>
                <w:szCs w:val="20"/>
              </w:rPr>
              <w:t>2 Ext</w:t>
            </w:r>
            <w:r w:rsidR="00030653">
              <w:rPr>
                <w:rFonts w:ascii="Arial" w:eastAsia="Times New Roman" w:hAnsi="Arial" w:cs="Arial"/>
                <w:sz w:val="20"/>
                <w:szCs w:val="20"/>
              </w:rPr>
              <w:t>*</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192</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265889.5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2144966.8</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82</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278124.5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2141813.2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224</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273337.5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2142437.1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Yes</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250</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276758.7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2143533.9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276152.0</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2141052.7</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Yes</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282585.3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2141788.7</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38</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266071.4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2144611.2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355</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272280.5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2142006.3</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207</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266800.3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2145822.9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37</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267619.3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2144222.6</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270273.4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2144304.2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36</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267255.3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2144933.8</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95</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275648.6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2141818.2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Yes</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288</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268581.9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2144974.3</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102</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268945.9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2144263.1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328</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278745.3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2141031.1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297</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275499.6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2140014.8</w:t>
            </w:r>
          </w:p>
        </w:tc>
        <w:tc>
          <w:tcPr>
            <w:tcW w:w="1140" w:type="dxa"/>
            <w:tcBorders>
              <w:top w:val="nil"/>
              <w:left w:val="nil"/>
              <w:bottom w:val="nil"/>
              <w:right w:val="nil"/>
            </w:tcBorders>
            <w:shd w:val="clear" w:color="000000" w:fill="FFFFFF"/>
            <w:noWrap/>
            <w:vAlign w:val="bottom"/>
            <w:hideMark/>
          </w:tcPr>
          <w:p w:rsidR="00342835" w:rsidRPr="00342835" w:rsidRDefault="00342835" w:rsidP="00030653">
            <w:pPr>
              <w:jc w:val="center"/>
              <w:rPr>
                <w:rFonts w:ascii="Arial" w:eastAsia="Times New Roman" w:hAnsi="Arial" w:cs="Arial"/>
                <w:sz w:val="20"/>
                <w:szCs w:val="20"/>
              </w:rPr>
            </w:pPr>
            <w:r w:rsidRPr="00342835">
              <w:rPr>
                <w:rFonts w:ascii="Arial" w:eastAsia="Times New Roman" w:hAnsi="Arial" w:cs="Arial"/>
                <w:sz w:val="20"/>
                <w:szCs w:val="20"/>
              </w:rPr>
              <w:t>2 Ext</w:t>
            </w:r>
            <w:r w:rsidR="00030653">
              <w:rPr>
                <w:rFonts w:ascii="Arial" w:eastAsia="Times New Roman" w:hAnsi="Arial" w:cs="Arial"/>
                <w:sz w:val="20"/>
                <w:szCs w:val="20"/>
              </w:rPr>
              <w:t>*</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275632.4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2139865.6</w:t>
            </w:r>
          </w:p>
        </w:tc>
        <w:tc>
          <w:tcPr>
            <w:tcW w:w="1140" w:type="dxa"/>
            <w:tcBorders>
              <w:top w:val="nil"/>
              <w:left w:val="nil"/>
              <w:bottom w:val="nil"/>
              <w:right w:val="nil"/>
            </w:tcBorders>
            <w:shd w:val="clear" w:color="000000" w:fill="FFFFFF"/>
            <w:noWrap/>
            <w:vAlign w:val="bottom"/>
            <w:hideMark/>
          </w:tcPr>
          <w:p w:rsidR="00342835" w:rsidRPr="00342835" w:rsidRDefault="00342835" w:rsidP="00030653">
            <w:pPr>
              <w:jc w:val="center"/>
              <w:rPr>
                <w:rFonts w:ascii="Arial" w:eastAsia="Times New Roman" w:hAnsi="Arial" w:cs="Arial"/>
                <w:sz w:val="20"/>
                <w:szCs w:val="20"/>
              </w:rPr>
            </w:pPr>
            <w:r w:rsidRPr="00342835">
              <w:rPr>
                <w:rFonts w:ascii="Arial" w:eastAsia="Times New Roman" w:hAnsi="Arial" w:cs="Arial"/>
                <w:sz w:val="20"/>
                <w:szCs w:val="20"/>
              </w:rPr>
              <w:t>2 Ext</w:t>
            </w:r>
            <w:r w:rsidR="00030653">
              <w:rPr>
                <w:rFonts w:ascii="Arial" w:eastAsia="Times New Roman" w:hAnsi="Arial" w:cs="Arial"/>
                <w:sz w:val="20"/>
                <w:szCs w:val="20"/>
              </w:rPr>
              <w:t>*</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0</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266162.4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2144433.4</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101</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274872.1</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2140794.7</w:t>
            </w:r>
          </w:p>
        </w:tc>
        <w:tc>
          <w:tcPr>
            <w:tcW w:w="1140" w:type="dxa"/>
            <w:tcBorders>
              <w:top w:val="nil"/>
              <w:left w:val="nil"/>
              <w:bottom w:val="nil"/>
              <w:right w:val="nil"/>
            </w:tcBorders>
            <w:shd w:val="clear" w:color="000000" w:fill="FFFFFF"/>
            <w:noWrap/>
            <w:vAlign w:val="bottom"/>
            <w:hideMark/>
          </w:tcPr>
          <w:p w:rsidR="00342835" w:rsidRPr="00342835" w:rsidRDefault="00342835" w:rsidP="00030653">
            <w:pPr>
              <w:jc w:val="center"/>
              <w:rPr>
                <w:rFonts w:ascii="Arial" w:eastAsia="Times New Roman" w:hAnsi="Arial" w:cs="Arial"/>
                <w:sz w:val="20"/>
                <w:szCs w:val="20"/>
              </w:rPr>
            </w:pPr>
            <w:r w:rsidRPr="00342835">
              <w:rPr>
                <w:rFonts w:ascii="Arial" w:eastAsia="Times New Roman" w:hAnsi="Arial" w:cs="Arial"/>
                <w:sz w:val="20"/>
                <w:szCs w:val="20"/>
              </w:rPr>
              <w:t>2 Ext</w:t>
            </w:r>
            <w:r w:rsidR="00030653">
              <w:rPr>
                <w:rFonts w:ascii="Arial" w:eastAsia="Times New Roman" w:hAnsi="Arial" w:cs="Arial"/>
                <w:sz w:val="20"/>
                <w:szCs w:val="20"/>
              </w:rPr>
              <w:t>*</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88</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265343.5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2146033.7</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r w:rsidR="00342835" w:rsidRPr="00342835" w:rsidTr="00030653">
        <w:trPr>
          <w:trHeight w:val="255"/>
        </w:trPr>
        <w:tc>
          <w:tcPr>
            <w:tcW w:w="1039"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0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5"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243</w:t>
            </w:r>
          </w:p>
        </w:tc>
        <w:tc>
          <w:tcPr>
            <w:tcW w:w="12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266344.4</w:t>
            </w:r>
          </w:p>
        </w:tc>
        <w:tc>
          <w:tcPr>
            <w:tcW w:w="13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2144077.7</w:t>
            </w:r>
          </w:p>
        </w:tc>
        <w:tc>
          <w:tcPr>
            <w:tcW w:w="114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4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No</w:t>
            </w:r>
          </w:p>
        </w:tc>
      </w:tr>
    </w:tbl>
    <w:p w:rsidR="00BF4E1E" w:rsidRPr="00030653" w:rsidRDefault="00030653" w:rsidP="00BF4E1E">
      <w:pPr>
        <w:rPr>
          <w:rFonts w:ascii="Arial" w:hAnsi="Arial" w:cs="Arial"/>
          <w:sz w:val="20"/>
          <w:szCs w:val="20"/>
        </w:rPr>
      </w:pPr>
      <w:r w:rsidRPr="00030653">
        <w:rPr>
          <w:rFonts w:ascii="Arial" w:hAnsi="Arial" w:cs="Arial"/>
          <w:sz w:val="20"/>
          <w:szCs w:val="20"/>
        </w:rPr>
        <w:t>*Plots are located on extensions along fixed transects.</w:t>
      </w:r>
      <w:r w:rsidR="0040297C" w:rsidRPr="00030653">
        <w:rPr>
          <w:rFonts w:ascii="Arial" w:hAnsi="Arial" w:cs="Arial"/>
          <w:sz w:val="20"/>
          <w:szCs w:val="20"/>
        </w:rPr>
        <w:br w:type="page"/>
      </w:r>
    </w:p>
    <w:p w:rsidR="00342835" w:rsidRPr="00BF4E1E" w:rsidRDefault="0040297C" w:rsidP="00A237FB">
      <w:pPr>
        <w:pStyle w:val="StyleCaptionText1"/>
      </w:pPr>
      <w:r w:rsidRPr="0004220E">
        <w:rPr>
          <w:rStyle w:val="Arialbold10Char"/>
          <w:rFonts w:cs="Arial"/>
          <w:b/>
          <w:sz w:val="20"/>
        </w:rPr>
        <w:lastRenderedPageBreak/>
        <w:t>Table A.3.</w:t>
      </w:r>
      <w:r w:rsidRPr="0004220E">
        <w:t xml:space="preserve"> Rotational plot locations for the Thurston/East Rift wet forest sampling frame at HAVO. </w:t>
      </w:r>
      <w:r w:rsidRPr="0004220E">
        <w:rPr>
          <w:rStyle w:val="CaptionTextCharChar"/>
          <w:rFonts w:cs="Arial"/>
          <w:sz w:val="20"/>
        </w:rPr>
        <w:t xml:space="preserve">Alternate locations are provided in case any of the rotational plots are rejected in the field. </w:t>
      </w:r>
    </w:p>
    <w:tbl>
      <w:tblPr>
        <w:tblW w:w="6880" w:type="dxa"/>
        <w:tblInd w:w="92" w:type="dxa"/>
        <w:tblLook w:val="04A0" w:firstRow="1" w:lastRow="0" w:firstColumn="1" w:lastColumn="0" w:noHBand="0" w:noVBand="1"/>
      </w:tblPr>
      <w:tblGrid>
        <w:gridCol w:w="1039"/>
        <w:gridCol w:w="1117"/>
        <w:gridCol w:w="1005"/>
        <w:gridCol w:w="1300"/>
        <w:gridCol w:w="1300"/>
        <w:gridCol w:w="1320"/>
      </w:tblGrid>
      <w:tr w:rsidR="00342835" w:rsidRPr="00342835" w:rsidTr="00342835">
        <w:trPr>
          <w:trHeight w:val="525"/>
        </w:trPr>
        <w:tc>
          <w:tcPr>
            <w:tcW w:w="9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Centroid</w:t>
            </w:r>
            <w:r w:rsidRPr="00342835">
              <w:rPr>
                <w:rFonts w:ascii="Arial" w:eastAsia="Times New Roman" w:hAnsi="Arial" w:cs="Arial"/>
                <w:b/>
                <w:bCs/>
                <w:sz w:val="20"/>
                <w:szCs w:val="20"/>
              </w:rPr>
              <w:br/>
              <w:t>Number</w:t>
            </w:r>
          </w:p>
        </w:tc>
        <w:tc>
          <w:tcPr>
            <w:tcW w:w="10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100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Pr="00342835">
              <w:rPr>
                <w:rFonts w:ascii="Arial" w:eastAsia="Times New Roman" w:hAnsi="Arial" w:cs="Arial"/>
                <w:b/>
                <w:bCs/>
                <w:sz w:val="20"/>
                <w:szCs w:val="20"/>
              </w:rPr>
              <w:br/>
              <w:t>Azimuth</w:t>
            </w:r>
          </w:p>
        </w:tc>
        <w:tc>
          <w:tcPr>
            <w:tcW w:w="13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3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132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Rotational Transect</w:t>
            </w:r>
          </w:p>
        </w:tc>
      </w:tr>
      <w:tr w:rsidR="00342835" w:rsidRPr="00342835" w:rsidTr="00342835">
        <w:trPr>
          <w:trHeight w:val="255"/>
        </w:trPr>
        <w:tc>
          <w:tcPr>
            <w:tcW w:w="9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0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67</w:t>
            </w:r>
          </w:p>
        </w:tc>
        <w:tc>
          <w:tcPr>
            <w:tcW w:w="13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277400.3</w:t>
            </w:r>
          </w:p>
        </w:tc>
        <w:tc>
          <w:tcPr>
            <w:tcW w:w="13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2143694.8</w:t>
            </w:r>
          </w:p>
        </w:tc>
        <w:tc>
          <w:tcPr>
            <w:tcW w:w="13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267994.7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2144663.5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275254.6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2143138.8</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273699.1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2141383.1</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274887.5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2141216.1</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275186.3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2139452.6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269227.2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2144991.0</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277691.4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2142133.8</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267027.7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2144171.9</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277601.3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2142014.1</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265483.4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2146380.4</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272968.6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2142464.9</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278448.2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2140315.1</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278232.2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2142851.6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30</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277268.8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2140329.5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274348.2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2140832.5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278051.9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2142612.3</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265913.1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2145766.8</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267543.9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2145261.7</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273997.4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2139684.9</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274172.8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2140258.7</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277345.3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2142725.5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269535.8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2145504.6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270685.1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2144436.4</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w:t>
            </w:r>
          </w:p>
        </w:tc>
      </w:tr>
      <w:tr w:rsidR="00342835" w:rsidRPr="00342835" w:rsidTr="00342835">
        <w:trPr>
          <w:trHeight w:val="255"/>
        </w:trPr>
        <w:tc>
          <w:tcPr>
            <w:tcW w:w="9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0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232</w:t>
            </w:r>
          </w:p>
        </w:tc>
        <w:tc>
          <w:tcPr>
            <w:tcW w:w="13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277049.4</w:t>
            </w:r>
          </w:p>
        </w:tc>
        <w:tc>
          <w:tcPr>
            <w:tcW w:w="13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2142772.0</w:t>
            </w:r>
          </w:p>
        </w:tc>
        <w:tc>
          <w:tcPr>
            <w:tcW w:w="13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r>
    </w:tbl>
    <w:p w:rsidR="0040297C" w:rsidRDefault="0040297C" w:rsidP="0040297C">
      <w:pPr>
        <w:rPr>
          <w:b/>
        </w:rPr>
      </w:pPr>
    </w:p>
    <w:p w:rsidR="009D3A7D" w:rsidRPr="00BF4E1E" w:rsidRDefault="009D3A7D" w:rsidP="00BF4E1E">
      <w:pPr>
        <w:sectPr w:rsidR="009D3A7D" w:rsidRPr="00BF4E1E" w:rsidSect="0040297C">
          <w:headerReference w:type="default" r:id="rId49"/>
          <w:footerReference w:type="default" r:id="rId50"/>
          <w:pgSz w:w="12240" w:h="15840"/>
          <w:pgMar w:top="1440" w:right="1440" w:bottom="1440" w:left="1440" w:header="720" w:footer="720" w:gutter="0"/>
          <w:cols w:space="720"/>
          <w:docGrid w:linePitch="360"/>
        </w:sectPr>
      </w:pPr>
    </w:p>
    <w:p w:rsidR="0040297C" w:rsidRDefault="00A14F74" w:rsidP="0040297C">
      <w:r>
        <w:rPr>
          <w:noProof/>
        </w:rPr>
        <w:lastRenderedPageBreak/>
        <w:drawing>
          <wp:inline distT="0" distB="0" distL="0" distR="0" wp14:anchorId="0BA80470" wp14:editId="47BEFFF9">
            <wp:extent cx="7052657" cy="5303520"/>
            <wp:effectExtent l="19050" t="0" r="0" b="0"/>
            <wp:docPr id="5" name="Picture 4" descr="HAVO_Olaa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O_Olaa_sampling_plots.jpg"/>
                    <pic:cNvPicPr/>
                  </pic:nvPicPr>
                  <pic:blipFill>
                    <a:blip r:embed="rId51" cstate="print"/>
                    <a:stretch>
                      <a:fillRect/>
                    </a:stretch>
                  </pic:blipFill>
                  <pic:spPr>
                    <a:xfrm>
                      <a:off x="0" y="0"/>
                      <a:ext cx="7052657" cy="5303520"/>
                    </a:xfrm>
                    <a:prstGeom prst="rect">
                      <a:avLst/>
                    </a:prstGeom>
                  </pic:spPr>
                </pic:pic>
              </a:graphicData>
            </a:graphic>
          </wp:inline>
        </w:drawing>
      </w:r>
    </w:p>
    <w:p w:rsidR="0040297C" w:rsidRDefault="0040297C" w:rsidP="00A237FB">
      <w:pPr>
        <w:pStyle w:val="StyleCaptionText1"/>
      </w:pPr>
      <w:r w:rsidRPr="0004220E">
        <w:rPr>
          <w:b/>
        </w:rPr>
        <w:t>Figure A.3.</w:t>
      </w:r>
      <w:r w:rsidRPr="0004220E">
        <w:t xml:space="preserve"> Map of fixed and rotational plots for the </w:t>
      </w:r>
      <w:r w:rsidR="00712E27">
        <w:t>‘Ōla‘a</w:t>
      </w:r>
      <w:r w:rsidRPr="0004220E">
        <w:t xml:space="preserve"> wet forest sampling frame at HAVO. </w:t>
      </w:r>
      <w:r w:rsidRPr="0004220E">
        <w:rPr>
          <w:rStyle w:val="CaptionTextCharChar"/>
          <w:sz w:val="20"/>
        </w:rPr>
        <w:t>The sampling fra</w:t>
      </w:r>
      <w:r w:rsidR="00DB1931">
        <w:rPr>
          <w:rStyle w:val="CaptionTextCharChar"/>
          <w:sz w:val="20"/>
        </w:rPr>
        <w:t>me overlaps with the Landbirds P</w:t>
      </w:r>
      <w:r w:rsidRPr="0004220E">
        <w:rPr>
          <w:rStyle w:val="CaptionTextCharChar"/>
          <w:sz w:val="20"/>
        </w:rPr>
        <w:t xml:space="preserve">rotocol to the west of the gray dividing line, allowing </w:t>
      </w:r>
      <w:r w:rsidR="00A143EC">
        <w:rPr>
          <w:rStyle w:val="CaptionTextCharChar"/>
          <w:sz w:val="20"/>
        </w:rPr>
        <w:t>collocation</w:t>
      </w:r>
      <w:r w:rsidRPr="0004220E">
        <w:rPr>
          <w:rStyle w:val="CaptionTextCharChar"/>
          <w:sz w:val="20"/>
        </w:rPr>
        <w:t xml:space="preserve"> with the Landbirds transects. In the non-overlapping area, new fixed and rotational transects were generated. </w:t>
      </w:r>
    </w:p>
    <w:p w:rsidR="009D3A7D" w:rsidRDefault="009D3A7D" w:rsidP="00D733F0">
      <w:pPr>
        <w:pStyle w:val="APPFigure"/>
        <w:sectPr w:rsidR="009D3A7D" w:rsidSect="009D3A7D">
          <w:headerReference w:type="default" r:id="rId52"/>
          <w:footerReference w:type="default" r:id="rId53"/>
          <w:pgSz w:w="15840" w:h="12240" w:orient="landscape"/>
          <w:pgMar w:top="1440" w:right="1440" w:bottom="1440" w:left="1440" w:header="720" w:footer="720" w:gutter="0"/>
          <w:cols w:space="720"/>
          <w:docGrid w:linePitch="360"/>
        </w:sectPr>
      </w:pPr>
    </w:p>
    <w:p w:rsidR="00342835" w:rsidRDefault="0040297C" w:rsidP="00A237FB">
      <w:pPr>
        <w:pStyle w:val="StyleCaptionText1"/>
        <w:rPr>
          <w:rStyle w:val="CaptionTextCharChar"/>
          <w:rFonts w:cs="Arial"/>
          <w:sz w:val="20"/>
        </w:rPr>
      </w:pPr>
      <w:r w:rsidRPr="00D733F0">
        <w:rPr>
          <w:b/>
        </w:rPr>
        <w:lastRenderedPageBreak/>
        <w:t>Table A.4.</w:t>
      </w:r>
      <w:r w:rsidRPr="00D733F0">
        <w:t xml:space="preserve"> Fixed plot locations for the </w:t>
      </w:r>
      <w:r w:rsidR="00712E27">
        <w:t>‘Ōla‘a</w:t>
      </w:r>
      <w:r w:rsidRPr="00D733F0">
        <w:t xml:space="preserve"> wet forest sampling frame at HAVO. </w:t>
      </w:r>
      <w:r w:rsidRPr="00FD79E9">
        <w:t xml:space="preserve">Alternate locations are provided in case any of the fixed plots are rejected in the field. Transect locations and </w:t>
      </w:r>
      <w:r w:rsidR="00DB1931">
        <w:t xml:space="preserve">numbers coincide with </w:t>
      </w:r>
      <w:r w:rsidR="00DB1931" w:rsidRPr="00FD79E9">
        <w:t>transects</w:t>
      </w:r>
      <w:r w:rsidR="00DB1931">
        <w:t xml:space="preserve"> from the Landbird P</w:t>
      </w:r>
      <w:r w:rsidRPr="00FD79E9">
        <w:t xml:space="preserve">rotocol, except this protocol extends the existing Landbird transects to span the width of the wet forest sampling frame. </w:t>
      </w:r>
    </w:p>
    <w:tbl>
      <w:tblPr>
        <w:tblW w:w="8180" w:type="dxa"/>
        <w:tblInd w:w="92" w:type="dxa"/>
        <w:tblLook w:val="04A0" w:firstRow="1" w:lastRow="0" w:firstColumn="1" w:lastColumn="0" w:noHBand="0" w:noVBand="1"/>
      </w:tblPr>
      <w:tblGrid>
        <w:gridCol w:w="1039"/>
        <w:gridCol w:w="1017"/>
        <w:gridCol w:w="1005"/>
        <w:gridCol w:w="1320"/>
        <w:gridCol w:w="1300"/>
        <w:gridCol w:w="1480"/>
        <w:gridCol w:w="1289"/>
      </w:tblGrid>
      <w:tr w:rsidR="00342835" w:rsidRPr="00342835" w:rsidTr="00D733F0">
        <w:trPr>
          <w:trHeight w:val="620"/>
        </w:trPr>
        <w:tc>
          <w:tcPr>
            <w:tcW w:w="9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D733F0">
            <w:pPr>
              <w:jc w:val="center"/>
              <w:rPr>
                <w:rFonts w:ascii="Arial" w:eastAsia="Times New Roman" w:hAnsi="Arial" w:cs="Arial"/>
                <w:b/>
                <w:bCs/>
                <w:sz w:val="20"/>
                <w:szCs w:val="20"/>
              </w:rPr>
            </w:pPr>
            <w:r w:rsidRPr="00342835">
              <w:rPr>
                <w:rFonts w:ascii="Arial" w:eastAsia="Times New Roman" w:hAnsi="Arial" w:cs="Arial"/>
                <w:b/>
                <w:bCs/>
                <w:sz w:val="20"/>
                <w:szCs w:val="20"/>
              </w:rPr>
              <w:t>Centroid</w:t>
            </w:r>
            <w:r w:rsidR="00D733F0">
              <w:rPr>
                <w:rFonts w:ascii="Arial" w:eastAsia="Times New Roman" w:hAnsi="Arial" w:cs="Arial"/>
                <w:b/>
                <w:bCs/>
                <w:sz w:val="20"/>
                <w:szCs w:val="20"/>
              </w:rPr>
              <w:t xml:space="preserve"> </w:t>
            </w:r>
            <w:r w:rsidRPr="00342835">
              <w:rPr>
                <w:rFonts w:ascii="Arial" w:eastAsia="Times New Roman" w:hAnsi="Arial" w:cs="Arial"/>
                <w:b/>
                <w:bCs/>
                <w:sz w:val="20"/>
                <w:szCs w:val="20"/>
              </w:rPr>
              <w:t>Number</w:t>
            </w:r>
          </w:p>
        </w:tc>
        <w:tc>
          <w:tcPr>
            <w:tcW w:w="98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94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D733F0">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00D733F0">
              <w:rPr>
                <w:rFonts w:ascii="Arial" w:eastAsia="Times New Roman" w:hAnsi="Arial" w:cs="Arial"/>
                <w:b/>
                <w:bCs/>
                <w:sz w:val="20"/>
                <w:szCs w:val="20"/>
              </w:rPr>
              <w:t xml:space="preserve"> </w:t>
            </w:r>
            <w:r w:rsidRPr="00342835">
              <w:rPr>
                <w:rFonts w:ascii="Arial" w:eastAsia="Times New Roman" w:hAnsi="Arial" w:cs="Arial"/>
                <w:b/>
                <w:bCs/>
                <w:sz w:val="20"/>
                <w:szCs w:val="20"/>
              </w:rPr>
              <w:t>Azimuth</w:t>
            </w:r>
          </w:p>
        </w:tc>
        <w:tc>
          <w:tcPr>
            <w:tcW w:w="132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3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148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Transect</w:t>
            </w:r>
            <w:r w:rsidRPr="00342835">
              <w:rPr>
                <w:rFonts w:ascii="Arial" w:eastAsia="Times New Roman" w:hAnsi="Arial" w:cs="Arial"/>
                <w:b/>
                <w:bCs/>
                <w:sz w:val="20"/>
                <w:szCs w:val="20"/>
                <w:vertAlign w:val="superscript"/>
              </w:rPr>
              <w:t>1</w:t>
            </w:r>
          </w:p>
        </w:tc>
        <w:tc>
          <w:tcPr>
            <w:tcW w:w="120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D733F0">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00D733F0">
              <w:rPr>
                <w:rFonts w:ascii="Arial" w:eastAsia="Times New Roman" w:hAnsi="Arial" w:cs="Arial"/>
                <w:b/>
                <w:bCs/>
                <w:sz w:val="20"/>
                <w:szCs w:val="20"/>
              </w:rPr>
              <w:t xml:space="preserve"> </w:t>
            </w:r>
            <w:r w:rsidRPr="00342835">
              <w:rPr>
                <w:rFonts w:ascii="Arial" w:eastAsia="Times New Roman" w:hAnsi="Arial" w:cs="Arial"/>
                <w:b/>
                <w:bCs/>
                <w:sz w:val="20"/>
                <w:szCs w:val="20"/>
              </w:rPr>
              <w:t>Placement</w:t>
            </w:r>
            <w:r w:rsidRPr="00342835">
              <w:rPr>
                <w:rFonts w:ascii="Arial" w:eastAsia="Times New Roman" w:hAnsi="Arial" w:cs="Arial"/>
                <w:b/>
                <w:bCs/>
                <w:sz w:val="20"/>
                <w:szCs w:val="20"/>
                <w:vertAlign w:val="superscript"/>
              </w:rPr>
              <w:t>2</w:t>
            </w:r>
          </w:p>
        </w:tc>
      </w:tr>
      <w:tr w:rsidR="00342835" w:rsidRPr="00342835" w:rsidTr="00342835">
        <w:trPr>
          <w:trHeight w:val="255"/>
        </w:trPr>
        <w:tc>
          <w:tcPr>
            <w:tcW w:w="9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9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119</w:t>
            </w:r>
          </w:p>
        </w:tc>
        <w:tc>
          <w:tcPr>
            <w:tcW w:w="13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263322.0</w:t>
            </w:r>
          </w:p>
        </w:tc>
        <w:tc>
          <w:tcPr>
            <w:tcW w:w="13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2157598.2</w:t>
            </w:r>
          </w:p>
        </w:tc>
        <w:tc>
          <w:tcPr>
            <w:tcW w:w="14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2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264100.0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2157911.8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140</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266683.8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2155990.2</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92</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265759.5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2159044.1</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182</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266165.5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2155689.4</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0</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263977.4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2154494.5</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263271.4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2158404.5</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265011.5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2159365.9</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131</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264108.7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2158936.7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271</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265860.5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2154189.5</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337</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268363.2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2157075.7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299</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267601.1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2155169.2</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266970.3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2159743.4</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170</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265306.8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2159651.7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267143.3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2159843.3</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262408.5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2157909.2</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266451.4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2159443.7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37</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262859.0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2157213.8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38</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266806.8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2156176.6</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265147.0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2153754.2</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235</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265599.5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2155471.4</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262495.0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2157013.8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266035.6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2154285.7</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 Extension</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9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282</w:t>
            </w:r>
          </w:p>
        </w:tc>
        <w:tc>
          <w:tcPr>
            <w:tcW w:w="13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263839.0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2154296.8</w:t>
            </w:r>
          </w:p>
        </w:tc>
        <w:tc>
          <w:tcPr>
            <w:tcW w:w="14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2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9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165</w:t>
            </w:r>
          </w:p>
        </w:tc>
        <w:tc>
          <w:tcPr>
            <w:tcW w:w="13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264393.0</w:t>
            </w:r>
          </w:p>
        </w:tc>
        <w:tc>
          <w:tcPr>
            <w:tcW w:w="13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2153312.2</w:t>
            </w:r>
          </w:p>
        </w:tc>
        <w:tc>
          <w:tcPr>
            <w:tcW w:w="14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2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bl>
    <w:p w:rsidR="0040297C" w:rsidRPr="00BF4E1E" w:rsidRDefault="0040297C" w:rsidP="0040297C">
      <w:pPr>
        <w:pStyle w:val="TableFooter"/>
        <w:rPr>
          <w:rFonts w:ascii="Arial" w:hAnsi="Arial" w:cs="Arial"/>
          <w:b w:val="0"/>
          <w:sz w:val="18"/>
          <w:szCs w:val="20"/>
        </w:rPr>
      </w:pPr>
      <w:r w:rsidRPr="00BF4E1E">
        <w:rPr>
          <w:rFonts w:ascii="Arial" w:hAnsi="Arial" w:cs="Arial"/>
          <w:b w:val="0"/>
          <w:sz w:val="18"/>
          <w:szCs w:val="20"/>
          <w:vertAlign w:val="superscript"/>
        </w:rPr>
        <w:t>1</w:t>
      </w:r>
      <w:r w:rsidR="00D733F0" w:rsidRPr="00BF4E1E">
        <w:rPr>
          <w:rFonts w:ascii="Arial" w:hAnsi="Arial" w:cs="Arial"/>
          <w:b w:val="0"/>
          <w:sz w:val="18"/>
          <w:szCs w:val="20"/>
        </w:rPr>
        <w:t xml:space="preserve"> </w:t>
      </w:r>
      <w:r w:rsidRPr="00BF4E1E">
        <w:rPr>
          <w:rFonts w:ascii="Arial" w:hAnsi="Arial" w:cs="Arial"/>
          <w:b w:val="0"/>
          <w:sz w:val="18"/>
          <w:szCs w:val="20"/>
        </w:rPr>
        <w:t>Transects denoted as “Extension” represent a continuation of existing Landbird transects.</w:t>
      </w:r>
    </w:p>
    <w:p w:rsidR="00FD79E9" w:rsidRPr="00BF4E1E" w:rsidRDefault="0040297C" w:rsidP="00FD79E9">
      <w:pPr>
        <w:pStyle w:val="TableFooter"/>
        <w:ind w:left="180" w:hanging="180"/>
        <w:rPr>
          <w:rFonts w:ascii="Arial" w:hAnsi="Arial" w:cs="Arial"/>
          <w:b w:val="0"/>
          <w:sz w:val="18"/>
          <w:szCs w:val="20"/>
        </w:rPr>
      </w:pPr>
      <w:r w:rsidRPr="00BF4E1E">
        <w:rPr>
          <w:rFonts w:ascii="Arial" w:hAnsi="Arial" w:cs="Arial"/>
          <w:b w:val="0"/>
          <w:sz w:val="18"/>
          <w:szCs w:val="20"/>
          <w:vertAlign w:val="superscript"/>
        </w:rPr>
        <w:t>2</w:t>
      </w:r>
      <w:r w:rsidR="00D733F0" w:rsidRPr="00BF4E1E">
        <w:rPr>
          <w:rFonts w:ascii="Arial" w:hAnsi="Arial" w:cs="Arial"/>
          <w:b w:val="0"/>
          <w:sz w:val="18"/>
          <w:szCs w:val="20"/>
        </w:rPr>
        <w:t xml:space="preserve"> </w:t>
      </w:r>
      <w:r w:rsidRPr="00BF4E1E">
        <w:rPr>
          <w:rFonts w:ascii="Arial" w:hAnsi="Arial" w:cs="Arial"/>
          <w:b w:val="0"/>
          <w:sz w:val="18"/>
          <w:szCs w:val="20"/>
        </w:rPr>
        <w:t>To mitigate “transect” effects, plots are randomly placed 50 meters to the left (L) or right (R) of the existing transects.</w:t>
      </w:r>
    </w:p>
    <w:p w:rsidR="00FD79E9" w:rsidRPr="00FD79E9" w:rsidRDefault="0040297C" w:rsidP="00FD79E9">
      <w:r w:rsidRPr="00FD79E9">
        <w:br w:type="page"/>
      </w:r>
    </w:p>
    <w:p w:rsidR="0040297C" w:rsidRPr="00BF4E1E" w:rsidRDefault="0040297C" w:rsidP="00A237FB">
      <w:pPr>
        <w:pStyle w:val="APPTable"/>
      </w:pPr>
      <w:r w:rsidRPr="00FD79E9">
        <w:rPr>
          <w:b/>
        </w:rPr>
        <w:lastRenderedPageBreak/>
        <w:t>Table A.5.</w:t>
      </w:r>
      <w:r w:rsidRPr="00FD79E9">
        <w:t xml:space="preserve"> Rotational plot locations for the </w:t>
      </w:r>
      <w:r w:rsidR="00712E27">
        <w:t>‘Ōla‘a</w:t>
      </w:r>
      <w:r w:rsidRPr="00FD79E9">
        <w:t xml:space="preserve"> wet forest sampling frame at HAVO. Alternate locations are provided in case any of the rotational plots are rejected in the field. Since these plots will be surveyed only once and we do not anticipate any “transect” effects, plot centroids lie on the transects rat</w:t>
      </w:r>
      <w:r w:rsidR="00D733F0" w:rsidRPr="00FD79E9">
        <w:t>her than being offset by 50 m.</w:t>
      </w:r>
    </w:p>
    <w:tbl>
      <w:tblPr>
        <w:tblW w:w="6360" w:type="dxa"/>
        <w:tblInd w:w="92" w:type="dxa"/>
        <w:tblLook w:val="04A0" w:firstRow="1" w:lastRow="0" w:firstColumn="1" w:lastColumn="0" w:noHBand="0" w:noVBand="1"/>
      </w:tblPr>
      <w:tblGrid>
        <w:gridCol w:w="1039"/>
        <w:gridCol w:w="1117"/>
        <w:gridCol w:w="1005"/>
        <w:gridCol w:w="1240"/>
        <w:gridCol w:w="1220"/>
        <w:gridCol w:w="1194"/>
      </w:tblGrid>
      <w:tr w:rsidR="00342835" w:rsidRPr="00342835" w:rsidTr="00342835">
        <w:trPr>
          <w:trHeight w:val="525"/>
        </w:trPr>
        <w:tc>
          <w:tcPr>
            <w:tcW w:w="92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Centroid</w:t>
            </w:r>
            <w:r w:rsidRPr="00342835">
              <w:rPr>
                <w:rFonts w:ascii="Arial" w:eastAsia="Times New Roman" w:hAnsi="Arial" w:cs="Arial"/>
                <w:b/>
                <w:bCs/>
                <w:sz w:val="20"/>
                <w:szCs w:val="20"/>
              </w:rPr>
              <w:br/>
              <w:t>Number</w:t>
            </w:r>
          </w:p>
        </w:tc>
        <w:tc>
          <w:tcPr>
            <w:tcW w:w="102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88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Pr="00342835">
              <w:rPr>
                <w:rFonts w:ascii="Arial" w:eastAsia="Times New Roman" w:hAnsi="Arial" w:cs="Arial"/>
                <w:b/>
                <w:bCs/>
                <w:sz w:val="20"/>
                <w:szCs w:val="20"/>
              </w:rPr>
              <w:br/>
              <w:t>Azimuth</w:t>
            </w:r>
          </w:p>
        </w:tc>
        <w:tc>
          <w:tcPr>
            <w:tcW w:w="124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22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108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Rotational</w:t>
            </w:r>
            <w:r w:rsidRPr="00342835">
              <w:rPr>
                <w:rFonts w:ascii="Arial" w:eastAsia="Times New Roman" w:hAnsi="Arial" w:cs="Arial"/>
                <w:b/>
                <w:bCs/>
                <w:sz w:val="20"/>
                <w:szCs w:val="20"/>
              </w:rPr>
              <w:br/>
              <w:t>Transect</w:t>
            </w:r>
          </w:p>
        </w:tc>
      </w:tr>
      <w:tr w:rsidR="00342835" w:rsidRPr="00342835" w:rsidTr="00342835">
        <w:trPr>
          <w:trHeight w:val="255"/>
        </w:trPr>
        <w:tc>
          <w:tcPr>
            <w:tcW w:w="9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0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334</w:t>
            </w:r>
          </w:p>
        </w:tc>
        <w:tc>
          <w:tcPr>
            <w:tcW w:w="124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262402.0</w:t>
            </w:r>
          </w:p>
        </w:tc>
        <w:tc>
          <w:tcPr>
            <w:tcW w:w="12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262402.0</w:t>
            </w:r>
          </w:p>
        </w:tc>
        <w:tc>
          <w:tcPr>
            <w:tcW w:w="10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267674.7</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267674.7</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264991.5</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264991.5</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263832.4</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263832.4</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265985.5</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265985.5</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267231.6</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267231.6</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266425.2</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266425.2</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265918.9</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265918.9</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262120.1</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262120.1</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263687.5</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263687.5</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263845.9</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263845.9</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0</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264846.6</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264846.6</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263772.4</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263772.4</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267484.8</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267484.8</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30</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261979.1</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261979.1</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267195.7</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267195.7</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333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266080.2</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266080.2</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266938.9</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266938.9</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266812.9</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266812.9</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266340.1</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266340.1</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265867.3</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265867.3</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195</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266810.5</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266810.5</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267105.0</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267105.0</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55"/>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267821.9</w:t>
            </w:r>
          </w:p>
        </w:tc>
        <w:tc>
          <w:tcPr>
            <w:tcW w:w="12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267821.9</w:t>
            </w:r>
          </w:p>
        </w:tc>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r>
      <w:tr w:rsidR="00342835" w:rsidRPr="00342835" w:rsidTr="00342835">
        <w:trPr>
          <w:trHeight w:val="255"/>
        </w:trPr>
        <w:tc>
          <w:tcPr>
            <w:tcW w:w="9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0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8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53</w:t>
            </w:r>
          </w:p>
        </w:tc>
        <w:tc>
          <w:tcPr>
            <w:tcW w:w="124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267765.8</w:t>
            </w:r>
          </w:p>
        </w:tc>
        <w:tc>
          <w:tcPr>
            <w:tcW w:w="12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267765.8</w:t>
            </w:r>
          </w:p>
        </w:tc>
        <w:tc>
          <w:tcPr>
            <w:tcW w:w="10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r>
    </w:tbl>
    <w:p w:rsidR="0040297C" w:rsidRPr="00BF4E1E" w:rsidRDefault="0040297C" w:rsidP="00BF4E1E"/>
    <w:p w:rsidR="009D3A7D" w:rsidRDefault="009D3A7D" w:rsidP="0040297C">
      <w:pPr>
        <w:sectPr w:rsidR="009D3A7D" w:rsidSect="0040297C">
          <w:headerReference w:type="default" r:id="rId54"/>
          <w:footerReference w:type="default" r:id="rId55"/>
          <w:pgSz w:w="12240" w:h="15840"/>
          <w:pgMar w:top="1440" w:right="1440" w:bottom="1440" w:left="1440" w:header="720" w:footer="720" w:gutter="0"/>
          <w:cols w:space="720"/>
          <w:docGrid w:linePitch="360"/>
        </w:sectPr>
      </w:pPr>
    </w:p>
    <w:p w:rsidR="0040297C" w:rsidRDefault="00A14F74" w:rsidP="0040297C">
      <w:pPr>
        <w:rPr>
          <w:b/>
        </w:rPr>
      </w:pPr>
      <w:r>
        <w:rPr>
          <w:b/>
          <w:noProof/>
        </w:rPr>
        <w:lastRenderedPageBreak/>
        <w:drawing>
          <wp:inline distT="0" distB="0" distL="0" distR="0" wp14:anchorId="056ED1A5" wp14:editId="076D66C9">
            <wp:extent cx="7038846" cy="5303520"/>
            <wp:effectExtent l="19050" t="0" r="0" b="0"/>
            <wp:docPr id="7" name="Picture 6" descr="HAVO_Kahuku_wet_forest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O_Kahuku_wet_forest_sampling_plots.jpg"/>
                    <pic:cNvPicPr/>
                  </pic:nvPicPr>
                  <pic:blipFill>
                    <a:blip r:embed="rId56" cstate="print"/>
                    <a:stretch>
                      <a:fillRect/>
                    </a:stretch>
                  </pic:blipFill>
                  <pic:spPr>
                    <a:xfrm>
                      <a:off x="0" y="0"/>
                      <a:ext cx="7038846" cy="5303520"/>
                    </a:xfrm>
                    <a:prstGeom prst="rect">
                      <a:avLst/>
                    </a:prstGeom>
                  </pic:spPr>
                </pic:pic>
              </a:graphicData>
            </a:graphic>
          </wp:inline>
        </w:drawing>
      </w:r>
    </w:p>
    <w:p w:rsidR="0040297C" w:rsidRDefault="0040297C" w:rsidP="00A237FB">
      <w:pPr>
        <w:pStyle w:val="StyleCaptionText1"/>
      </w:pPr>
      <w:bookmarkStart w:id="423" w:name="_Toc178751833"/>
      <w:r w:rsidRPr="0004220E">
        <w:rPr>
          <w:b/>
        </w:rPr>
        <w:t>Figure A.4.</w:t>
      </w:r>
      <w:r w:rsidRPr="0004220E">
        <w:t xml:space="preserve"> Map of fixed and rotational plot locations for the Kahuku wet forest sampling frame at HAVO. </w:t>
      </w:r>
      <w:r w:rsidRPr="0004220E">
        <w:rPr>
          <w:rStyle w:val="CaptionTextCharChar"/>
          <w:sz w:val="20"/>
        </w:rPr>
        <w:t>The map on the left shows the southern flank of Mauna Loa</w:t>
      </w:r>
      <w:r w:rsidR="00D234AF">
        <w:rPr>
          <w:rStyle w:val="CaptionTextCharChar"/>
          <w:sz w:val="20"/>
        </w:rPr>
        <w:t xml:space="preserve"> (zone 1)</w:t>
      </w:r>
      <w:r w:rsidRPr="0004220E">
        <w:rPr>
          <w:rStyle w:val="CaptionTextCharChar"/>
          <w:sz w:val="20"/>
        </w:rPr>
        <w:t>, while the one on the right shows the area above the K</w:t>
      </w:r>
      <w:r w:rsidR="009665CF">
        <w:rPr>
          <w:rStyle w:val="CaptionTextCharChar"/>
          <w:rFonts w:cs="Arial"/>
          <w:sz w:val="20"/>
        </w:rPr>
        <w:t>ā</w:t>
      </w:r>
      <w:r w:rsidRPr="0004220E">
        <w:rPr>
          <w:rStyle w:val="CaptionTextCharChar"/>
          <w:sz w:val="20"/>
        </w:rPr>
        <w:t>‘u Forest Reserve (</w:t>
      </w:r>
      <w:r w:rsidR="00D234AF">
        <w:rPr>
          <w:rStyle w:val="CaptionTextCharChar"/>
          <w:sz w:val="20"/>
        </w:rPr>
        <w:t xml:space="preserve">zone 2; </w:t>
      </w:r>
      <w:r w:rsidRPr="0004220E">
        <w:rPr>
          <w:rStyle w:val="CaptionTextCharChar"/>
          <w:sz w:val="20"/>
        </w:rPr>
        <w:t xml:space="preserve">see Figure A.1 for an overview of the Kahuku area). The number of plots selected in each of these two regions is proportional to the area of each </w:t>
      </w:r>
      <w:r w:rsidR="009E6B8D">
        <w:rPr>
          <w:rStyle w:val="CaptionTextCharChar"/>
          <w:sz w:val="20"/>
        </w:rPr>
        <w:t>zone</w:t>
      </w:r>
      <w:r w:rsidRPr="0004220E">
        <w:rPr>
          <w:rStyle w:val="CaptionTextCharChar"/>
          <w:sz w:val="20"/>
        </w:rPr>
        <w:t>.</w:t>
      </w:r>
      <w:bookmarkEnd w:id="423"/>
    </w:p>
    <w:p w:rsidR="009D3A7D" w:rsidRDefault="009D3A7D" w:rsidP="00D733F0">
      <w:pPr>
        <w:pStyle w:val="APPFigure"/>
        <w:sectPr w:rsidR="009D3A7D" w:rsidSect="009D3A7D">
          <w:headerReference w:type="default" r:id="rId57"/>
          <w:footerReference w:type="default" r:id="rId58"/>
          <w:pgSz w:w="15840" w:h="12240" w:orient="landscape"/>
          <w:pgMar w:top="1440" w:right="1440" w:bottom="1440" w:left="1440" w:header="720" w:footer="720" w:gutter="0"/>
          <w:cols w:space="720"/>
          <w:docGrid w:linePitch="360"/>
        </w:sectPr>
      </w:pPr>
    </w:p>
    <w:p w:rsidR="0040297C" w:rsidRPr="00BF4E1E" w:rsidRDefault="0040297C" w:rsidP="00A237FB">
      <w:pPr>
        <w:pStyle w:val="StyleCaptionText1"/>
      </w:pPr>
      <w:r w:rsidRPr="0004220E">
        <w:rPr>
          <w:b/>
        </w:rPr>
        <w:lastRenderedPageBreak/>
        <w:t>Table A.6.</w:t>
      </w:r>
      <w:r w:rsidRPr="0004220E">
        <w:t xml:space="preserve"> Fixed plot locations for the Kahuku wet forest sampling frame at HAVO. </w:t>
      </w:r>
      <w:r w:rsidRPr="0004220E">
        <w:rPr>
          <w:rStyle w:val="CaptionTextCharChar"/>
          <w:rFonts w:cs="Arial"/>
          <w:sz w:val="20"/>
        </w:rPr>
        <w:t>Alternate locations are provided in case any of the fixed or rotational plots are rejected in the field. The number of plots selected in each of the zones (</w:t>
      </w:r>
      <w:r w:rsidR="00D234AF">
        <w:rPr>
          <w:rStyle w:val="CaptionTextCharChar"/>
          <w:rFonts w:cs="Arial"/>
          <w:sz w:val="20"/>
        </w:rPr>
        <w:t xml:space="preserve">south = 1 and </w:t>
      </w:r>
      <w:r w:rsidRPr="0004220E">
        <w:rPr>
          <w:rStyle w:val="CaptionTextCharChar"/>
          <w:rFonts w:cs="Arial"/>
          <w:sz w:val="20"/>
        </w:rPr>
        <w:t>northeast</w:t>
      </w:r>
      <w:r w:rsidR="00D234AF">
        <w:rPr>
          <w:rStyle w:val="CaptionTextCharChar"/>
          <w:rFonts w:cs="Arial"/>
          <w:sz w:val="20"/>
        </w:rPr>
        <w:t xml:space="preserve"> = 2</w:t>
      </w:r>
      <w:r w:rsidRPr="0004220E">
        <w:rPr>
          <w:rStyle w:val="CaptionTextCharChar"/>
          <w:rFonts w:cs="Arial"/>
          <w:sz w:val="20"/>
        </w:rPr>
        <w:t>) is proportional to the area of each zone. This sampling frame has a very small amount</w:t>
      </w:r>
      <w:r w:rsidR="00DB1931">
        <w:rPr>
          <w:rStyle w:val="CaptionTextCharChar"/>
          <w:rFonts w:cs="Arial"/>
          <w:sz w:val="20"/>
        </w:rPr>
        <w:t xml:space="preserve"> of overlap with the Landbirds P</w:t>
      </w:r>
      <w:r w:rsidRPr="0004220E">
        <w:rPr>
          <w:rStyle w:val="CaptionTextCharChar"/>
          <w:rFonts w:cs="Arial"/>
          <w:sz w:val="20"/>
        </w:rPr>
        <w:t xml:space="preserve">rotocol; thus </w:t>
      </w:r>
      <w:r w:rsidR="00A143EC">
        <w:rPr>
          <w:rStyle w:val="CaptionTextCharChar"/>
          <w:rFonts w:cs="Arial"/>
          <w:sz w:val="20"/>
        </w:rPr>
        <w:t>collocation</w:t>
      </w:r>
      <w:r w:rsidRPr="0004220E">
        <w:rPr>
          <w:rStyle w:val="CaptionTextCharChar"/>
          <w:rFonts w:cs="Arial"/>
          <w:sz w:val="20"/>
        </w:rPr>
        <w:t xml:space="preserve"> does not occur by design although it does occur minimally by coincidence. </w:t>
      </w:r>
    </w:p>
    <w:tbl>
      <w:tblPr>
        <w:tblW w:w="7640" w:type="dxa"/>
        <w:tblInd w:w="92" w:type="dxa"/>
        <w:tblLook w:val="04A0" w:firstRow="1" w:lastRow="0" w:firstColumn="1" w:lastColumn="0" w:noHBand="0" w:noVBand="1"/>
      </w:tblPr>
      <w:tblGrid>
        <w:gridCol w:w="1039"/>
        <w:gridCol w:w="1060"/>
        <w:gridCol w:w="1005"/>
        <w:gridCol w:w="1360"/>
        <w:gridCol w:w="1360"/>
        <w:gridCol w:w="694"/>
        <w:gridCol w:w="1289"/>
      </w:tblGrid>
      <w:tr w:rsidR="00342835" w:rsidRPr="00342835" w:rsidTr="00342835">
        <w:trPr>
          <w:trHeight w:val="555"/>
        </w:trPr>
        <w:tc>
          <w:tcPr>
            <w:tcW w:w="9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Centroid</w:t>
            </w:r>
            <w:r w:rsidRPr="00342835">
              <w:rPr>
                <w:rFonts w:ascii="Arial" w:eastAsia="Times New Roman" w:hAnsi="Arial" w:cs="Arial"/>
                <w:b/>
                <w:bCs/>
                <w:sz w:val="20"/>
                <w:szCs w:val="20"/>
              </w:rPr>
              <w:br/>
              <w:t>Number</w:t>
            </w:r>
          </w:p>
        </w:tc>
        <w:tc>
          <w:tcPr>
            <w:tcW w:w="106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9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Pr="00342835">
              <w:rPr>
                <w:rFonts w:ascii="Arial" w:eastAsia="Times New Roman" w:hAnsi="Arial" w:cs="Arial"/>
                <w:b/>
                <w:bCs/>
                <w:sz w:val="20"/>
                <w:szCs w:val="20"/>
              </w:rPr>
              <w:br/>
              <w:t>Azimuth</w:t>
            </w:r>
          </w:p>
        </w:tc>
        <w:tc>
          <w:tcPr>
            <w:tcW w:w="136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36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68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Zone</w:t>
            </w:r>
          </w:p>
        </w:tc>
        <w:tc>
          <w:tcPr>
            <w:tcW w:w="12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Pr="00342835">
              <w:rPr>
                <w:rFonts w:ascii="Arial" w:eastAsia="Times New Roman" w:hAnsi="Arial" w:cs="Arial"/>
                <w:b/>
                <w:bCs/>
                <w:sz w:val="20"/>
                <w:szCs w:val="20"/>
              </w:rPr>
              <w:br/>
              <w:t>Placement</w:t>
            </w:r>
            <w:r w:rsidRPr="00342835">
              <w:rPr>
                <w:rFonts w:ascii="Arial" w:eastAsia="Times New Roman" w:hAnsi="Arial" w:cs="Arial"/>
                <w:b/>
                <w:bCs/>
                <w:sz w:val="20"/>
                <w:szCs w:val="20"/>
                <w:vertAlign w:val="superscript"/>
              </w:rPr>
              <w:t>1</w:t>
            </w:r>
          </w:p>
        </w:tc>
      </w:tr>
      <w:tr w:rsidR="00342835" w:rsidRPr="00342835" w:rsidTr="00342835">
        <w:trPr>
          <w:trHeight w:val="255"/>
        </w:trPr>
        <w:tc>
          <w:tcPr>
            <w:tcW w:w="9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0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352</w:t>
            </w:r>
          </w:p>
        </w:tc>
        <w:tc>
          <w:tcPr>
            <w:tcW w:w="13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227549.2</w:t>
            </w:r>
          </w:p>
        </w:tc>
        <w:tc>
          <w:tcPr>
            <w:tcW w:w="13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2131128.0</w:t>
            </w:r>
          </w:p>
        </w:tc>
        <w:tc>
          <w:tcPr>
            <w:tcW w:w="6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341</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226640.3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2130712.9</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226058.3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2129788.6</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100</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229014.4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2132628.0</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230574.8</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2133935.7</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220253.9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2124371.0</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217662.9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2119695.9</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218006.3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2116916.7</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218028.7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2115514.0</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217715.1</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2119098.5</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250</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218041.2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2116518.5</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218115.9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2114518.4</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217924.2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2116708.8</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218081.0</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2114916.6</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217837.1</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2117704.5</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108</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226736.6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2130511.4</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228795.1</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2132671.9</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58</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229852.7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2133232.4</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221044.2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2125017.5</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228416.2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2131713.0</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225544.2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2129057.7</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218093.4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2115921.1</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217767.4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2118501.1</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287</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217645.5</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2119895.0</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81</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217976.4</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2116111.4</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A12</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192</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217871.9</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2117306.3</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A13</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38</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217954.0</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2117514.1</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A11</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217819.6</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2117903.7</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A14</w:t>
            </w:r>
          </w:p>
        </w:tc>
        <w:tc>
          <w:tcPr>
            <w:tcW w:w="10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298</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218250.3</w:t>
            </w:r>
          </w:p>
        </w:tc>
        <w:tc>
          <w:tcPr>
            <w:tcW w:w="13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2114128.9</w:t>
            </w:r>
          </w:p>
        </w:tc>
        <w:tc>
          <w:tcPr>
            <w:tcW w:w="6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L</w:t>
            </w:r>
          </w:p>
        </w:tc>
      </w:tr>
      <w:tr w:rsidR="00342835" w:rsidRPr="00342835" w:rsidTr="00342835">
        <w:trPr>
          <w:trHeight w:val="255"/>
        </w:trPr>
        <w:tc>
          <w:tcPr>
            <w:tcW w:w="9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A15</w:t>
            </w:r>
          </w:p>
        </w:tc>
        <w:tc>
          <w:tcPr>
            <w:tcW w:w="10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36</w:t>
            </w:r>
          </w:p>
        </w:tc>
        <w:tc>
          <w:tcPr>
            <w:tcW w:w="13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217680.3</w:t>
            </w:r>
          </w:p>
        </w:tc>
        <w:tc>
          <w:tcPr>
            <w:tcW w:w="13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2119496.7</w:t>
            </w:r>
          </w:p>
        </w:tc>
        <w:tc>
          <w:tcPr>
            <w:tcW w:w="6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2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w:t>
            </w:r>
          </w:p>
        </w:tc>
      </w:tr>
    </w:tbl>
    <w:p w:rsidR="0040297C" w:rsidRPr="00FD79E9" w:rsidRDefault="0040297C" w:rsidP="00FD79E9">
      <w:pPr>
        <w:ind w:left="180" w:hanging="180"/>
        <w:rPr>
          <w:rStyle w:val="TableFooterChar"/>
          <w:rFonts w:ascii="Arial" w:hAnsi="Arial" w:cs="Arial"/>
          <w:b w:val="0"/>
          <w:sz w:val="18"/>
          <w:szCs w:val="20"/>
        </w:rPr>
      </w:pPr>
      <w:r w:rsidRPr="00FD79E9">
        <w:rPr>
          <w:rStyle w:val="TableFooterChar"/>
          <w:rFonts w:ascii="Arial" w:hAnsi="Arial" w:cs="Arial"/>
          <w:b w:val="0"/>
          <w:sz w:val="18"/>
          <w:szCs w:val="20"/>
          <w:vertAlign w:val="superscript"/>
        </w:rPr>
        <w:t>1</w:t>
      </w:r>
      <w:r w:rsidRPr="00FD79E9">
        <w:rPr>
          <w:rStyle w:val="TableFooterChar"/>
          <w:rFonts w:ascii="Arial" w:hAnsi="Arial" w:cs="Arial"/>
          <w:b w:val="0"/>
          <w:sz w:val="18"/>
          <w:szCs w:val="20"/>
        </w:rPr>
        <w:t xml:space="preserve"> To mitigate transect effects, plot placement is either 50 meters to the left (L) or right (R) of each transect.</w:t>
      </w:r>
    </w:p>
    <w:p w:rsidR="00FD79E9" w:rsidRPr="00FD79E9" w:rsidRDefault="0040297C" w:rsidP="00FD79E9">
      <w:r w:rsidRPr="00FD79E9">
        <w:br w:type="page"/>
      </w:r>
    </w:p>
    <w:p w:rsidR="00342835" w:rsidRPr="00BF4E1E" w:rsidRDefault="0040297C" w:rsidP="00A237FB">
      <w:pPr>
        <w:pStyle w:val="StyleCaptionText1"/>
      </w:pPr>
      <w:r w:rsidRPr="0004220E">
        <w:rPr>
          <w:b/>
        </w:rPr>
        <w:lastRenderedPageBreak/>
        <w:t>Table A.7.</w:t>
      </w:r>
      <w:r w:rsidRPr="0004220E">
        <w:t xml:space="preserve"> Rotational plot locations for the Kahuku wet forest sampling frame at HAVO. </w:t>
      </w:r>
      <w:r w:rsidRPr="0004220E">
        <w:rPr>
          <w:rStyle w:val="CaptionTextCharChar"/>
          <w:rFonts w:cs="Arial"/>
          <w:sz w:val="20"/>
        </w:rPr>
        <w:t xml:space="preserve">Alternate locations are provided in case any of the fixed or rotational plots are rejected in the field. The number of rotational plots selected in each of the zones </w:t>
      </w:r>
      <w:r w:rsidR="00D234AF" w:rsidRPr="0004220E">
        <w:rPr>
          <w:rStyle w:val="CaptionTextCharChar"/>
          <w:rFonts w:cs="Arial"/>
          <w:sz w:val="20"/>
        </w:rPr>
        <w:t>(</w:t>
      </w:r>
      <w:r w:rsidR="00D234AF">
        <w:rPr>
          <w:rStyle w:val="CaptionTextCharChar"/>
          <w:rFonts w:cs="Arial"/>
          <w:sz w:val="20"/>
        </w:rPr>
        <w:t xml:space="preserve">south = 1 and </w:t>
      </w:r>
      <w:r w:rsidR="00D234AF" w:rsidRPr="0004220E">
        <w:rPr>
          <w:rStyle w:val="CaptionTextCharChar"/>
          <w:rFonts w:cs="Arial"/>
          <w:sz w:val="20"/>
        </w:rPr>
        <w:t>northeast</w:t>
      </w:r>
      <w:r w:rsidR="00D234AF">
        <w:rPr>
          <w:rStyle w:val="CaptionTextCharChar"/>
          <w:rFonts w:cs="Arial"/>
          <w:sz w:val="20"/>
        </w:rPr>
        <w:t xml:space="preserve"> = 2</w:t>
      </w:r>
      <w:r w:rsidR="00D234AF" w:rsidRPr="0004220E">
        <w:rPr>
          <w:rStyle w:val="CaptionTextCharChar"/>
          <w:rFonts w:cs="Arial"/>
          <w:sz w:val="20"/>
        </w:rPr>
        <w:t>)</w:t>
      </w:r>
      <w:r w:rsidR="00D234AF">
        <w:rPr>
          <w:rStyle w:val="CaptionTextCharChar"/>
          <w:rFonts w:cs="Arial"/>
          <w:sz w:val="20"/>
        </w:rPr>
        <w:t xml:space="preserve"> </w:t>
      </w:r>
      <w:r w:rsidRPr="0004220E">
        <w:rPr>
          <w:rStyle w:val="CaptionTextCharChar"/>
          <w:rFonts w:cs="Arial"/>
          <w:sz w:val="20"/>
        </w:rPr>
        <w:t>is proportional to the area of each zone. Since this sampling frame has lit</w:t>
      </w:r>
      <w:r w:rsidR="00DB1931">
        <w:rPr>
          <w:rStyle w:val="CaptionTextCharChar"/>
          <w:rFonts w:cs="Arial"/>
          <w:sz w:val="20"/>
        </w:rPr>
        <w:t>tle overlap with the Landbirds P</w:t>
      </w:r>
      <w:r w:rsidRPr="0004220E">
        <w:rPr>
          <w:rStyle w:val="CaptionTextCharChar"/>
          <w:rFonts w:cs="Arial"/>
          <w:sz w:val="20"/>
        </w:rPr>
        <w:t xml:space="preserve">rotocol, </w:t>
      </w:r>
      <w:r w:rsidR="00A143EC">
        <w:rPr>
          <w:rStyle w:val="CaptionTextCharChar"/>
          <w:rFonts w:cs="Arial"/>
          <w:sz w:val="20"/>
        </w:rPr>
        <w:t>collocation</w:t>
      </w:r>
      <w:r w:rsidRPr="0004220E">
        <w:rPr>
          <w:rStyle w:val="CaptionTextCharChar"/>
          <w:rFonts w:cs="Arial"/>
          <w:sz w:val="20"/>
        </w:rPr>
        <w:t xml:space="preserve"> does not occur for the rotational transects or plots.</w:t>
      </w:r>
    </w:p>
    <w:tbl>
      <w:tblPr>
        <w:tblW w:w="6660" w:type="dxa"/>
        <w:tblInd w:w="92" w:type="dxa"/>
        <w:tblLook w:val="04A0" w:firstRow="1" w:lastRow="0" w:firstColumn="1" w:lastColumn="0" w:noHBand="0" w:noVBand="1"/>
      </w:tblPr>
      <w:tblGrid>
        <w:gridCol w:w="1039"/>
        <w:gridCol w:w="1117"/>
        <w:gridCol w:w="1005"/>
        <w:gridCol w:w="1300"/>
        <w:gridCol w:w="1300"/>
        <w:gridCol w:w="1140"/>
      </w:tblGrid>
      <w:tr w:rsidR="00342835" w:rsidRPr="00342835" w:rsidTr="00FD79E9">
        <w:trPr>
          <w:trHeight w:val="602"/>
        </w:trPr>
        <w:tc>
          <w:tcPr>
            <w:tcW w:w="9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FD79E9">
            <w:pPr>
              <w:jc w:val="center"/>
              <w:rPr>
                <w:rFonts w:ascii="Arial" w:eastAsia="Times New Roman" w:hAnsi="Arial" w:cs="Arial"/>
                <w:b/>
                <w:bCs/>
                <w:sz w:val="20"/>
                <w:szCs w:val="20"/>
              </w:rPr>
            </w:pPr>
            <w:r w:rsidRPr="00342835">
              <w:rPr>
                <w:rFonts w:ascii="Arial" w:eastAsia="Times New Roman" w:hAnsi="Arial" w:cs="Arial"/>
                <w:b/>
                <w:bCs/>
                <w:sz w:val="20"/>
                <w:szCs w:val="20"/>
              </w:rPr>
              <w:t>Centroid</w:t>
            </w:r>
            <w:r w:rsidR="00FD79E9">
              <w:rPr>
                <w:rFonts w:ascii="Arial" w:eastAsia="Times New Roman" w:hAnsi="Arial" w:cs="Arial"/>
                <w:b/>
                <w:bCs/>
                <w:sz w:val="20"/>
                <w:szCs w:val="20"/>
              </w:rPr>
              <w:t xml:space="preserve"> </w:t>
            </w:r>
            <w:r w:rsidRPr="00342835">
              <w:rPr>
                <w:rFonts w:ascii="Arial" w:eastAsia="Times New Roman" w:hAnsi="Arial" w:cs="Arial"/>
                <w:b/>
                <w:bCs/>
                <w:sz w:val="20"/>
                <w:szCs w:val="20"/>
              </w:rPr>
              <w:t>Number</w:t>
            </w:r>
          </w:p>
        </w:tc>
        <w:tc>
          <w:tcPr>
            <w:tcW w:w="10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9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FD79E9">
            <w:pPr>
              <w:jc w:val="center"/>
              <w:rPr>
                <w:rFonts w:ascii="Arial" w:eastAsia="Times New Roman" w:hAnsi="Arial" w:cs="Arial"/>
                <w:b/>
                <w:bCs/>
                <w:sz w:val="20"/>
                <w:szCs w:val="20"/>
              </w:rPr>
            </w:pPr>
            <w:r w:rsidRPr="00342835">
              <w:rPr>
                <w:rFonts w:ascii="Arial" w:eastAsia="Times New Roman" w:hAnsi="Arial" w:cs="Arial"/>
                <w:b/>
                <w:bCs/>
                <w:sz w:val="20"/>
                <w:szCs w:val="20"/>
              </w:rPr>
              <w:t>Plot</w:t>
            </w:r>
            <w:r w:rsidR="00FD79E9">
              <w:rPr>
                <w:rFonts w:ascii="Arial" w:eastAsia="Times New Roman" w:hAnsi="Arial" w:cs="Arial"/>
                <w:b/>
                <w:bCs/>
                <w:sz w:val="20"/>
                <w:szCs w:val="20"/>
              </w:rPr>
              <w:t xml:space="preserve"> </w:t>
            </w:r>
            <w:r w:rsidRPr="00342835">
              <w:rPr>
                <w:rFonts w:ascii="Arial" w:eastAsia="Times New Roman" w:hAnsi="Arial" w:cs="Arial"/>
                <w:b/>
                <w:bCs/>
                <w:sz w:val="20"/>
                <w:szCs w:val="20"/>
              </w:rPr>
              <w:t>Azimuth</w:t>
            </w:r>
          </w:p>
        </w:tc>
        <w:tc>
          <w:tcPr>
            <w:tcW w:w="13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30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114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Zone</w:t>
            </w:r>
          </w:p>
        </w:tc>
      </w:tr>
      <w:tr w:rsidR="00342835" w:rsidRPr="00342835" w:rsidTr="00342835">
        <w:trPr>
          <w:trHeight w:val="255"/>
        </w:trPr>
        <w:tc>
          <w:tcPr>
            <w:tcW w:w="9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0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c>
          <w:tcPr>
            <w:tcW w:w="13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228841.3</w:t>
            </w:r>
          </w:p>
        </w:tc>
        <w:tc>
          <w:tcPr>
            <w:tcW w:w="130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2132235.9</w:t>
            </w:r>
          </w:p>
        </w:tc>
        <w:tc>
          <w:tcPr>
            <w:tcW w:w="114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226258.1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2130001.1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219847.2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2124092.0</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225838.5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2129441.5</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225706.8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2129871.5</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310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220089.7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2124268.4</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218224.3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2114684.9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218949.3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2113671.0</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217640.6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2116276.2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217412.9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2118775.2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217434.0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2118476.1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217476.1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2117877.9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218502.0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2113717.5</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217641.9</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2115937.1</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30</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218367.8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2116458.0</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225794.6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2129584.9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226529.7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2130127.9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220453.5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2124532.9</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219968.4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2124180.2</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341</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228980.3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2132292.0</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228563.3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2132123.5</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218075.2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2114700.4</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217402.3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2118924.8</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243</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218373.4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2114669.3</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218800.2</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2113686.5</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A11</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217455.0</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2118177.0</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A12</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298</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217465.6</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2118027.5</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A13</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327</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217423.4</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2118625.7</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A14</w:t>
            </w:r>
          </w:p>
        </w:tc>
        <w:tc>
          <w:tcPr>
            <w:tcW w:w="10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217444.5</w:t>
            </w:r>
          </w:p>
        </w:tc>
        <w:tc>
          <w:tcPr>
            <w:tcW w:w="130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2118326.6</w:t>
            </w:r>
          </w:p>
        </w:tc>
        <w:tc>
          <w:tcPr>
            <w:tcW w:w="11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55"/>
        </w:trPr>
        <w:tc>
          <w:tcPr>
            <w:tcW w:w="9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A15</w:t>
            </w:r>
          </w:p>
        </w:tc>
        <w:tc>
          <w:tcPr>
            <w:tcW w:w="10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359</w:t>
            </w:r>
          </w:p>
        </w:tc>
        <w:tc>
          <w:tcPr>
            <w:tcW w:w="13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218522.5</w:t>
            </w:r>
          </w:p>
        </w:tc>
        <w:tc>
          <w:tcPr>
            <w:tcW w:w="130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2114653.7</w:t>
            </w:r>
          </w:p>
        </w:tc>
        <w:tc>
          <w:tcPr>
            <w:tcW w:w="114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bl>
    <w:p w:rsidR="0040297C" w:rsidRPr="00BF4E1E" w:rsidRDefault="0040297C" w:rsidP="00BF4E1E"/>
    <w:p w:rsidR="009D3A7D" w:rsidRDefault="009D3A7D" w:rsidP="00FD79E9">
      <w:pPr>
        <w:rPr>
          <w:b/>
        </w:rPr>
        <w:sectPr w:rsidR="009D3A7D" w:rsidSect="0040297C">
          <w:headerReference w:type="default" r:id="rId59"/>
          <w:footerReference w:type="default" r:id="rId60"/>
          <w:pgSz w:w="12240" w:h="15840"/>
          <w:pgMar w:top="1440" w:right="1440" w:bottom="1440" w:left="1440" w:header="720" w:footer="720" w:gutter="0"/>
          <w:cols w:space="720"/>
          <w:docGrid w:linePitch="360"/>
        </w:sectPr>
      </w:pPr>
    </w:p>
    <w:p w:rsidR="0040297C" w:rsidRPr="00A619AC" w:rsidRDefault="00A14F74" w:rsidP="0040297C">
      <w:pPr>
        <w:rPr>
          <w:bCs/>
          <w:color w:val="000000"/>
        </w:rPr>
      </w:pPr>
      <w:r>
        <w:rPr>
          <w:bCs/>
          <w:noProof/>
          <w:color w:val="000000"/>
        </w:rPr>
        <w:lastRenderedPageBreak/>
        <w:drawing>
          <wp:inline distT="0" distB="0" distL="0" distR="0" wp14:anchorId="0B0CD735" wp14:editId="06A8C9D9">
            <wp:extent cx="7038846" cy="5303520"/>
            <wp:effectExtent l="19050" t="0" r="0" b="0"/>
            <wp:docPr id="6" name="Picture 5" descr="HAVO_subalpine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O_subalpine_sampling_plots.jpg"/>
                    <pic:cNvPicPr/>
                  </pic:nvPicPr>
                  <pic:blipFill>
                    <a:blip r:embed="rId61" cstate="print"/>
                    <a:stretch>
                      <a:fillRect/>
                    </a:stretch>
                  </pic:blipFill>
                  <pic:spPr>
                    <a:xfrm>
                      <a:off x="0" y="0"/>
                      <a:ext cx="7038846" cy="5303520"/>
                    </a:xfrm>
                    <a:prstGeom prst="rect">
                      <a:avLst/>
                    </a:prstGeom>
                  </pic:spPr>
                </pic:pic>
              </a:graphicData>
            </a:graphic>
          </wp:inline>
        </w:drawing>
      </w:r>
    </w:p>
    <w:p w:rsidR="0040297C" w:rsidRPr="0004220E" w:rsidRDefault="0040297C" w:rsidP="00A237FB">
      <w:pPr>
        <w:pStyle w:val="StyleCaptionText1"/>
        <w:rPr>
          <w:rFonts w:cs="Arial"/>
          <w:b/>
        </w:rPr>
      </w:pPr>
      <w:bookmarkStart w:id="424" w:name="_Toc178751834"/>
      <w:r w:rsidRPr="0004220E">
        <w:rPr>
          <w:b/>
        </w:rPr>
        <w:t>Figure A.5.</w:t>
      </w:r>
      <w:r w:rsidRPr="0004220E">
        <w:t xml:space="preserve"> Map of plot locations across four zones in the subalpine shrubland sample frame at HAVO. </w:t>
      </w:r>
      <w:bookmarkEnd w:id="424"/>
      <w:r w:rsidRPr="0004220E">
        <w:rPr>
          <w:rStyle w:val="CaptionTextCharChar"/>
          <w:sz w:val="20"/>
        </w:rPr>
        <w:t xml:space="preserve">Zones represent disjointed geographic regions and were established to ensure well-interspersed plots across a geographically complex sampling frame. The number of sampling plots in each zone is proportional to the area of each zone. We will analyze the HAVO shrubland as one sampling frame. </w:t>
      </w:r>
    </w:p>
    <w:p w:rsidR="009D3A7D" w:rsidRDefault="009D3A7D" w:rsidP="00D733F0">
      <w:pPr>
        <w:pStyle w:val="APPFigure"/>
        <w:rPr>
          <w:b/>
        </w:rPr>
        <w:sectPr w:rsidR="009D3A7D" w:rsidSect="009D3A7D">
          <w:headerReference w:type="default" r:id="rId62"/>
          <w:footerReference w:type="default" r:id="rId63"/>
          <w:pgSz w:w="15840" w:h="12240" w:orient="landscape"/>
          <w:pgMar w:top="1440" w:right="1440" w:bottom="1440" w:left="1440" w:header="720" w:footer="720" w:gutter="0"/>
          <w:cols w:space="720"/>
          <w:docGrid w:linePitch="360"/>
        </w:sectPr>
      </w:pPr>
    </w:p>
    <w:p w:rsidR="0040297C" w:rsidRPr="00BF4E1E" w:rsidRDefault="0040297C" w:rsidP="00A237FB">
      <w:pPr>
        <w:pStyle w:val="StyleCaptionText1"/>
      </w:pPr>
      <w:r w:rsidRPr="006B67F1">
        <w:rPr>
          <w:b/>
        </w:rPr>
        <w:lastRenderedPageBreak/>
        <w:t>Table A.8.</w:t>
      </w:r>
      <w:r w:rsidRPr="006B67F1">
        <w:t xml:space="preserve"> Fixed and rotational plot locations for the subalpine shrubland sampling frame at HAVO. </w:t>
      </w:r>
      <w:r w:rsidRPr="006B67F1">
        <w:rPr>
          <w:rStyle w:val="CaptionTextCharChar"/>
          <w:rFonts w:cs="Arial"/>
          <w:sz w:val="20"/>
        </w:rPr>
        <w:t xml:space="preserve">Alternate locations are provided in case any of the fixed or rotational plots are rejected in the field. </w:t>
      </w:r>
    </w:p>
    <w:tbl>
      <w:tblPr>
        <w:tblW w:w="7580" w:type="dxa"/>
        <w:tblInd w:w="92" w:type="dxa"/>
        <w:tblLook w:val="04A0" w:firstRow="1" w:lastRow="0" w:firstColumn="1" w:lastColumn="0" w:noHBand="0" w:noVBand="1"/>
      </w:tblPr>
      <w:tblGrid>
        <w:gridCol w:w="1039"/>
        <w:gridCol w:w="1120"/>
        <w:gridCol w:w="1020"/>
        <w:gridCol w:w="1240"/>
        <w:gridCol w:w="1240"/>
        <w:gridCol w:w="860"/>
        <w:gridCol w:w="1180"/>
      </w:tblGrid>
      <w:tr w:rsidR="00342835" w:rsidRPr="00342835" w:rsidTr="00342835">
        <w:trPr>
          <w:trHeight w:val="540"/>
        </w:trPr>
        <w:tc>
          <w:tcPr>
            <w:tcW w:w="92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Centroid Number</w:t>
            </w:r>
          </w:p>
        </w:tc>
        <w:tc>
          <w:tcPr>
            <w:tcW w:w="1120" w:type="dxa"/>
            <w:tcBorders>
              <w:top w:val="single" w:sz="4" w:space="0" w:color="auto"/>
              <w:left w:val="nil"/>
              <w:bottom w:val="single" w:sz="12"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Type</w:t>
            </w:r>
          </w:p>
        </w:tc>
        <w:tc>
          <w:tcPr>
            <w:tcW w:w="102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Plot Azimuth</w:t>
            </w:r>
          </w:p>
        </w:tc>
        <w:tc>
          <w:tcPr>
            <w:tcW w:w="124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X (Centroid)</w:t>
            </w:r>
          </w:p>
        </w:tc>
        <w:tc>
          <w:tcPr>
            <w:tcW w:w="124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Y (Centroid)</w:t>
            </w:r>
          </w:p>
        </w:tc>
        <w:tc>
          <w:tcPr>
            <w:tcW w:w="8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Zone</w:t>
            </w:r>
          </w:p>
        </w:tc>
        <w:tc>
          <w:tcPr>
            <w:tcW w:w="118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bCs/>
                <w:sz w:val="20"/>
                <w:szCs w:val="20"/>
              </w:rPr>
            </w:pPr>
            <w:r w:rsidRPr="00342835">
              <w:rPr>
                <w:rFonts w:ascii="Arial" w:eastAsia="Times New Roman" w:hAnsi="Arial" w:cs="Arial"/>
                <w:b/>
                <w:bCs/>
                <w:sz w:val="20"/>
                <w:szCs w:val="20"/>
              </w:rPr>
              <w:t>Percent Slope</w:t>
            </w:r>
          </w:p>
        </w:tc>
      </w:tr>
      <w:tr w:rsidR="00342835" w:rsidRPr="00342835" w:rsidTr="00342835">
        <w:trPr>
          <w:trHeight w:val="252"/>
        </w:trPr>
        <w:tc>
          <w:tcPr>
            <w:tcW w:w="9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106</w:t>
            </w:r>
          </w:p>
        </w:tc>
        <w:tc>
          <w:tcPr>
            <w:tcW w:w="124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246880.0</w:t>
            </w:r>
          </w:p>
        </w:tc>
        <w:tc>
          <w:tcPr>
            <w:tcW w:w="124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2156773.9</w:t>
            </w:r>
          </w:p>
        </w:tc>
        <w:tc>
          <w:tcPr>
            <w:tcW w:w="8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245072.1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2154331.5</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247698.8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2159359.9</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231848.1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2138952.4</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228480.9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2133329.7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229498.6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2137577.9</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230449.7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2137158.8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230986.0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2136950.9</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231632.6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2140247.1</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232507.4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2137175.8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231671.9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2140693.7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221414.2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2129856.7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35</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223071.7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2132158.4</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215165.6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2130075.6</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212007.7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2148049.8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247356.3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2156258.3</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246834.9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2160081.8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249123.3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2156260.9</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231988.2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2139509.7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20</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231411.6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2135778.3</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229460.3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2135581.2</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230934.3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2136283.1</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224505.6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2132841.6</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226642.6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2132402.8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234474.8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2139191.0</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231629.0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2141469.0</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27</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222689.1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2132312.6</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220898.8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2129871.7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29</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300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216534.8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2129523.4</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30</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Rotational </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212168.4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2146875.2</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247819.0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2156922.2</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247695.3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2155999.3</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25</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243220.6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2157904.3</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232491.9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2142551.8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227818.5</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2135395.4</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282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226832.9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2134783.6</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233326.2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2141265.5</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104</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224411.1</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2132949.2</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330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234151.7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2142567.6</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227</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227851.6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2134827.7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A11</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225</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231738.0</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2139658.7</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A12</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222457.3</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2133380.8</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A13</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195</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214819.6</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2130300.6</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r>
      <w:tr w:rsidR="00342835" w:rsidRPr="00342835" w:rsidTr="00342835">
        <w:trPr>
          <w:trHeight w:val="237"/>
        </w:trPr>
        <w:tc>
          <w:tcPr>
            <w:tcW w:w="9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A14</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329</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216097.2</w:t>
            </w:r>
          </w:p>
        </w:tc>
        <w:tc>
          <w:tcPr>
            <w:tcW w:w="124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2129984.0</w:t>
            </w:r>
          </w:p>
        </w:tc>
        <w:tc>
          <w:tcPr>
            <w:tcW w:w="8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r>
      <w:tr w:rsidR="00342835" w:rsidRPr="00342835" w:rsidTr="00342835">
        <w:trPr>
          <w:trHeight w:val="237"/>
        </w:trPr>
        <w:tc>
          <w:tcPr>
            <w:tcW w:w="9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A15</w:t>
            </w:r>
          </w:p>
        </w:tc>
        <w:tc>
          <w:tcPr>
            <w:tcW w:w="11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0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180</w:t>
            </w:r>
          </w:p>
        </w:tc>
        <w:tc>
          <w:tcPr>
            <w:tcW w:w="124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212439.8</w:t>
            </w:r>
          </w:p>
        </w:tc>
        <w:tc>
          <w:tcPr>
            <w:tcW w:w="124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2148532.0</w:t>
            </w:r>
          </w:p>
        </w:tc>
        <w:tc>
          <w:tcPr>
            <w:tcW w:w="8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1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r>
    </w:tbl>
    <w:p w:rsidR="0040297C" w:rsidRDefault="0040297C" w:rsidP="0040297C"/>
    <w:p w:rsidR="009D3A7D" w:rsidRPr="00BF4E1E" w:rsidRDefault="009D3A7D" w:rsidP="00BF4E1E">
      <w:pPr>
        <w:sectPr w:rsidR="009D3A7D" w:rsidRPr="00BF4E1E" w:rsidSect="0040297C">
          <w:headerReference w:type="default" r:id="rId64"/>
          <w:footerReference w:type="default" r:id="rId65"/>
          <w:pgSz w:w="12240" w:h="15840"/>
          <w:pgMar w:top="1440" w:right="1440" w:bottom="1440" w:left="1440" w:header="720" w:footer="720" w:gutter="0"/>
          <w:cols w:space="720"/>
          <w:docGrid w:linePitch="360"/>
        </w:sectPr>
      </w:pPr>
    </w:p>
    <w:p w:rsidR="0040297C" w:rsidRDefault="00A14F74" w:rsidP="0040297C">
      <w:pPr>
        <w:rPr>
          <w:b/>
        </w:rPr>
      </w:pPr>
      <w:r>
        <w:rPr>
          <w:b/>
          <w:noProof/>
        </w:rPr>
        <w:lastRenderedPageBreak/>
        <w:drawing>
          <wp:inline distT="0" distB="0" distL="0" distR="0" wp14:anchorId="14544926" wp14:editId="0086FCF1">
            <wp:extent cx="7038846" cy="5303520"/>
            <wp:effectExtent l="19050" t="0" r="0" b="0"/>
            <wp:docPr id="8" name="Picture 7" descr="KAHO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HO_sampling_plots.jpg"/>
                    <pic:cNvPicPr/>
                  </pic:nvPicPr>
                  <pic:blipFill>
                    <a:blip r:embed="rId66" cstate="print"/>
                    <a:stretch>
                      <a:fillRect/>
                    </a:stretch>
                  </pic:blipFill>
                  <pic:spPr>
                    <a:xfrm>
                      <a:off x="0" y="0"/>
                      <a:ext cx="7038846" cy="5303520"/>
                    </a:xfrm>
                    <a:prstGeom prst="rect">
                      <a:avLst/>
                    </a:prstGeom>
                  </pic:spPr>
                </pic:pic>
              </a:graphicData>
            </a:graphic>
          </wp:inline>
        </w:drawing>
      </w:r>
    </w:p>
    <w:p w:rsidR="0040297C" w:rsidRPr="006B67F1" w:rsidRDefault="0040297C" w:rsidP="00A237FB">
      <w:pPr>
        <w:pStyle w:val="StyleCaptionText1"/>
        <w:rPr>
          <w:b/>
        </w:rPr>
      </w:pPr>
      <w:bookmarkStart w:id="425" w:name="_Toc178751835"/>
      <w:r w:rsidRPr="006B67F1">
        <w:rPr>
          <w:b/>
        </w:rPr>
        <w:t>Figure A.6.</w:t>
      </w:r>
      <w:r w:rsidRPr="006B67F1">
        <w:t xml:space="preserve"> Map of fixed and rotational plot locations for the coastal strand sampling frame at KAHO</w:t>
      </w:r>
      <w:r w:rsidR="00A027E2">
        <w:t xml:space="preserve">. </w:t>
      </w:r>
      <w:r w:rsidRPr="006B67F1">
        <w:rPr>
          <w:rStyle w:val="CaptionTextCharChar"/>
          <w:sz w:val="20"/>
        </w:rPr>
        <w:t xml:space="preserve">In lieu of the legislated park boundary, we used the smaller, authorized park boundary (shown in yellow), which does not include any state or private land that may be difficult to access and survey. </w:t>
      </w:r>
      <w:bookmarkEnd w:id="425"/>
    </w:p>
    <w:p w:rsidR="009D3A7D" w:rsidRDefault="009D3A7D" w:rsidP="00FD79E9">
      <w:pPr>
        <w:pStyle w:val="APPFigure"/>
        <w:rPr>
          <w:b/>
        </w:rPr>
        <w:sectPr w:rsidR="009D3A7D" w:rsidSect="009D3A7D">
          <w:headerReference w:type="default" r:id="rId67"/>
          <w:footerReference w:type="default" r:id="rId68"/>
          <w:pgSz w:w="15840" w:h="12240" w:orient="landscape"/>
          <w:pgMar w:top="1440" w:right="1440" w:bottom="1440" w:left="1440" w:header="720" w:footer="720" w:gutter="0"/>
          <w:cols w:space="720"/>
          <w:docGrid w:linePitch="360"/>
        </w:sectPr>
      </w:pPr>
    </w:p>
    <w:p w:rsidR="0040297C" w:rsidRPr="006B67F1" w:rsidRDefault="0040297C" w:rsidP="00A237FB">
      <w:pPr>
        <w:pStyle w:val="StyleCaptionText1"/>
      </w:pPr>
      <w:r w:rsidRPr="006B67F1">
        <w:rPr>
          <w:b/>
        </w:rPr>
        <w:lastRenderedPageBreak/>
        <w:t>Table A.9.</w:t>
      </w:r>
      <w:r w:rsidRPr="006B67F1">
        <w:t xml:space="preserve"> Fixed and rotational plot locations for the coastal strand sampling frame at KAHO. </w:t>
      </w:r>
      <w:r w:rsidRPr="006B67F1">
        <w:rPr>
          <w:rStyle w:val="CaptionTextCharChar"/>
          <w:rFonts w:cs="Arial"/>
          <w:sz w:val="20"/>
        </w:rPr>
        <w:t>Alternate locations are provided in case fixed or rotational plots are rejected in the field.</w:t>
      </w:r>
      <w:r w:rsidRPr="006B67F1">
        <w:t xml:space="preserve"> </w:t>
      </w:r>
    </w:p>
    <w:p w:rsidR="0040297C" w:rsidRPr="00BF4E1E" w:rsidRDefault="0040297C" w:rsidP="00BF4E1E"/>
    <w:tbl>
      <w:tblPr>
        <w:tblW w:w="5866" w:type="dxa"/>
        <w:tblInd w:w="92" w:type="dxa"/>
        <w:tblLook w:val="04A0" w:firstRow="1" w:lastRow="0" w:firstColumn="1" w:lastColumn="0" w:noHBand="0" w:noVBand="1"/>
      </w:tblPr>
      <w:tblGrid>
        <w:gridCol w:w="1080"/>
        <w:gridCol w:w="1117"/>
        <w:gridCol w:w="1120"/>
        <w:gridCol w:w="1289"/>
        <w:gridCol w:w="1260"/>
      </w:tblGrid>
      <w:tr w:rsidR="00342835" w:rsidRPr="00342835" w:rsidTr="00342835">
        <w:trPr>
          <w:trHeight w:val="570"/>
        </w:trPr>
        <w:tc>
          <w:tcPr>
            <w:tcW w:w="108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sz w:val="20"/>
                <w:szCs w:val="20"/>
              </w:rPr>
            </w:pPr>
            <w:r w:rsidRPr="00342835">
              <w:rPr>
                <w:rFonts w:ascii="Arial" w:eastAsia="Times New Roman" w:hAnsi="Arial" w:cs="Arial"/>
                <w:b/>
                <w:sz w:val="20"/>
                <w:szCs w:val="20"/>
              </w:rPr>
              <w:t>Centroid Number</w:t>
            </w:r>
          </w:p>
        </w:tc>
        <w:tc>
          <w:tcPr>
            <w:tcW w:w="1117"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sz w:val="20"/>
                <w:szCs w:val="20"/>
              </w:rPr>
            </w:pPr>
            <w:r w:rsidRPr="00342835">
              <w:rPr>
                <w:rFonts w:ascii="Arial" w:eastAsia="Times New Roman" w:hAnsi="Arial" w:cs="Arial"/>
                <w:b/>
                <w:sz w:val="20"/>
                <w:szCs w:val="20"/>
              </w:rPr>
              <w:t>Plot Type</w:t>
            </w:r>
          </w:p>
        </w:tc>
        <w:tc>
          <w:tcPr>
            <w:tcW w:w="112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sz w:val="20"/>
                <w:szCs w:val="20"/>
              </w:rPr>
            </w:pPr>
            <w:r w:rsidRPr="00342835">
              <w:rPr>
                <w:rFonts w:ascii="Arial" w:eastAsia="Times New Roman" w:hAnsi="Arial" w:cs="Arial"/>
                <w:b/>
                <w:sz w:val="20"/>
                <w:szCs w:val="20"/>
              </w:rPr>
              <w:t>Plot Azimuth</w:t>
            </w:r>
          </w:p>
        </w:tc>
        <w:tc>
          <w:tcPr>
            <w:tcW w:w="1289"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sz w:val="20"/>
                <w:szCs w:val="20"/>
              </w:rPr>
            </w:pPr>
            <w:r w:rsidRPr="00342835">
              <w:rPr>
                <w:rFonts w:ascii="Arial" w:eastAsia="Times New Roman" w:hAnsi="Arial" w:cs="Arial"/>
                <w:b/>
                <w:sz w:val="20"/>
                <w:szCs w:val="20"/>
              </w:rPr>
              <w:t>X (centroid)</w:t>
            </w:r>
          </w:p>
        </w:tc>
        <w:tc>
          <w:tcPr>
            <w:tcW w:w="1260" w:type="dxa"/>
            <w:tcBorders>
              <w:top w:val="single" w:sz="4" w:space="0" w:color="auto"/>
              <w:left w:val="nil"/>
              <w:bottom w:val="single" w:sz="12" w:space="0" w:color="auto"/>
              <w:right w:val="nil"/>
            </w:tcBorders>
            <w:shd w:val="clear" w:color="000000" w:fill="FFFFFF"/>
            <w:vAlign w:val="bottom"/>
            <w:hideMark/>
          </w:tcPr>
          <w:p w:rsidR="00342835" w:rsidRPr="00342835" w:rsidRDefault="00342835" w:rsidP="00342835">
            <w:pPr>
              <w:jc w:val="center"/>
              <w:rPr>
                <w:rFonts w:ascii="Arial" w:eastAsia="Times New Roman" w:hAnsi="Arial" w:cs="Arial"/>
                <w:b/>
                <w:sz w:val="20"/>
                <w:szCs w:val="20"/>
              </w:rPr>
            </w:pPr>
            <w:r w:rsidRPr="00342835">
              <w:rPr>
                <w:rFonts w:ascii="Arial" w:eastAsia="Times New Roman" w:hAnsi="Arial" w:cs="Arial"/>
                <w:b/>
                <w:sz w:val="20"/>
                <w:szCs w:val="20"/>
              </w:rPr>
              <w:t>Y (centroid)</w:t>
            </w:r>
          </w:p>
        </w:tc>
      </w:tr>
      <w:tr w:rsidR="00342835" w:rsidRPr="00342835" w:rsidTr="00342835">
        <w:trPr>
          <w:trHeight w:val="255"/>
        </w:trPr>
        <w:tc>
          <w:tcPr>
            <w:tcW w:w="108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117"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Fixed</w:t>
            </w:r>
          </w:p>
        </w:tc>
        <w:tc>
          <w:tcPr>
            <w:tcW w:w="112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289"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182255.6</w:t>
            </w:r>
          </w:p>
        </w:tc>
        <w:tc>
          <w:tcPr>
            <w:tcW w:w="1260" w:type="dxa"/>
            <w:tcBorders>
              <w:top w:val="single" w:sz="12" w:space="0" w:color="auto"/>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2178791.3</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118</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182091.5</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2178906.8</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210</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181805.2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2179820.5</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137</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182153.4</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2178871.8</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16</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181976.7</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2179658.9</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173</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181947.0</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2179437.8</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181893.6</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2179333.4</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346</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182699.1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2178106.2</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76</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181940.3</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2179199.3</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318</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181996.1</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2179096.7</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137</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181930.6</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2179391.8</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12</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324</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181906.9</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2179271.5</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192</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181938.4</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2179317.1</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219</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181900.5</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2179947.8</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15</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261</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182126.7</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2178903.6</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181958.5</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2179481.5</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143</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181776.2</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2179854.1</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144</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181922.7</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2179350.1</w:t>
            </w:r>
          </w:p>
        </w:tc>
      </w:tr>
      <w:tr w:rsidR="00342835" w:rsidRPr="00342835" w:rsidTr="00342835">
        <w:trPr>
          <w:trHeight w:val="255"/>
        </w:trPr>
        <w:tc>
          <w:tcPr>
            <w:tcW w:w="108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117"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289"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181940.8</w:t>
            </w:r>
          </w:p>
        </w:tc>
        <w:tc>
          <w:tcPr>
            <w:tcW w:w="1260" w:type="dxa"/>
            <w:tcBorders>
              <w:top w:val="nil"/>
              <w:left w:val="nil"/>
              <w:bottom w:val="nil"/>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2179279.7</w:t>
            </w:r>
          </w:p>
        </w:tc>
      </w:tr>
      <w:tr w:rsidR="00342835" w:rsidRPr="00342835" w:rsidTr="00342835">
        <w:trPr>
          <w:trHeight w:val="255"/>
        </w:trPr>
        <w:tc>
          <w:tcPr>
            <w:tcW w:w="108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117"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112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328</w:t>
            </w:r>
          </w:p>
        </w:tc>
        <w:tc>
          <w:tcPr>
            <w:tcW w:w="1289"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181903.4</w:t>
            </w:r>
          </w:p>
        </w:tc>
        <w:tc>
          <w:tcPr>
            <w:tcW w:w="1260" w:type="dxa"/>
            <w:tcBorders>
              <w:top w:val="nil"/>
              <w:left w:val="nil"/>
              <w:bottom w:val="single" w:sz="4" w:space="0" w:color="auto"/>
              <w:right w:val="nil"/>
            </w:tcBorders>
            <w:shd w:val="clear" w:color="000000" w:fill="FFFFFF"/>
            <w:noWrap/>
            <w:vAlign w:val="bottom"/>
            <w:hideMark/>
          </w:tcPr>
          <w:p w:rsidR="00342835" w:rsidRPr="00342835" w:rsidRDefault="00342835" w:rsidP="00342835">
            <w:pPr>
              <w:jc w:val="center"/>
              <w:rPr>
                <w:rFonts w:ascii="Arial" w:eastAsia="Times New Roman" w:hAnsi="Arial" w:cs="Arial"/>
                <w:sz w:val="20"/>
                <w:szCs w:val="20"/>
              </w:rPr>
            </w:pPr>
            <w:r w:rsidRPr="00342835">
              <w:rPr>
                <w:rFonts w:ascii="Arial" w:eastAsia="Times New Roman" w:hAnsi="Arial" w:cs="Arial"/>
                <w:sz w:val="20"/>
                <w:szCs w:val="20"/>
              </w:rPr>
              <w:t>2179302.7</w:t>
            </w:r>
          </w:p>
        </w:tc>
      </w:tr>
    </w:tbl>
    <w:p w:rsidR="0040297C" w:rsidRPr="00BF4E1E" w:rsidRDefault="0040297C" w:rsidP="00BF4E1E"/>
    <w:p w:rsidR="009D3A7D" w:rsidRDefault="009D3A7D" w:rsidP="0040297C">
      <w:pPr>
        <w:sectPr w:rsidR="009D3A7D" w:rsidSect="0040297C">
          <w:headerReference w:type="default" r:id="rId69"/>
          <w:footerReference w:type="default" r:id="rId70"/>
          <w:pgSz w:w="12240" w:h="15840"/>
          <w:pgMar w:top="1440" w:right="1440" w:bottom="1440" w:left="1440" w:header="720" w:footer="720" w:gutter="0"/>
          <w:cols w:space="720"/>
          <w:docGrid w:linePitch="360"/>
        </w:sectPr>
      </w:pPr>
    </w:p>
    <w:p w:rsidR="0040297C" w:rsidRDefault="005921FE" w:rsidP="00FD79E9">
      <w:pPr>
        <w:tabs>
          <w:tab w:val="left" w:pos="7290"/>
        </w:tabs>
        <w:rPr>
          <w:b/>
        </w:rPr>
      </w:pPr>
      <w:r>
        <w:rPr>
          <w:b/>
          <w:noProof/>
        </w:rPr>
        <w:lastRenderedPageBreak/>
        <w:drawing>
          <wp:inline distT="0" distB="0" distL="0" distR="0" wp14:anchorId="55A25DA0" wp14:editId="50EEA62E">
            <wp:extent cx="7403450" cy="5577840"/>
            <wp:effectExtent l="19050" t="0" r="7000" b="0"/>
            <wp:docPr id="18" name="Picture 17" descr="HALE_sampling_fr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E_sampling_frames.jpg"/>
                    <pic:cNvPicPr/>
                  </pic:nvPicPr>
                  <pic:blipFill>
                    <a:blip r:embed="rId71" cstate="print"/>
                    <a:stretch>
                      <a:fillRect/>
                    </a:stretch>
                  </pic:blipFill>
                  <pic:spPr>
                    <a:xfrm>
                      <a:off x="0" y="0"/>
                      <a:ext cx="7403450" cy="5577840"/>
                    </a:xfrm>
                    <a:prstGeom prst="rect">
                      <a:avLst/>
                    </a:prstGeom>
                  </pic:spPr>
                </pic:pic>
              </a:graphicData>
            </a:graphic>
          </wp:inline>
        </w:drawing>
      </w:r>
    </w:p>
    <w:p w:rsidR="0040297C" w:rsidRPr="006B67F1" w:rsidRDefault="0040297C" w:rsidP="00A237FB">
      <w:pPr>
        <w:pStyle w:val="StyleCaptionText1"/>
        <w:rPr>
          <w:rStyle w:val="CaptionTextCharChar"/>
          <w:sz w:val="20"/>
        </w:rPr>
      </w:pPr>
      <w:bookmarkStart w:id="426" w:name="_Toc178751838"/>
      <w:r w:rsidRPr="006B67F1">
        <w:rPr>
          <w:b/>
        </w:rPr>
        <w:t>Figure A.9.</w:t>
      </w:r>
      <w:r w:rsidRPr="00AD03BC">
        <w:t xml:space="preserve"> </w:t>
      </w:r>
      <w:r w:rsidRPr="006B67F1">
        <w:t>Map of wet forest and subalpine shrubland sampling frames at HALE</w:t>
      </w:r>
      <w:bookmarkEnd w:id="426"/>
      <w:r w:rsidRPr="006B67F1">
        <w:t xml:space="preserve">. </w:t>
      </w:r>
    </w:p>
    <w:p w:rsidR="0040297C" w:rsidRDefault="005921FE" w:rsidP="0040297C">
      <w:r>
        <w:rPr>
          <w:noProof/>
        </w:rPr>
        <w:lastRenderedPageBreak/>
        <w:drawing>
          <wp:inline distT="0" distB="0" distL="0" distR="0" wp14:anchorId="6E6A1CF5" wp14:editId="77E5D292">
            <wp:extent cx="7308416" cy="5486400"/>
            <wp:effectExtent l="19050" t="0" r="6784" b="0"/>
            <wp:docPr id="20" name="Picture 19" descr="HALE_wetforest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E_wetforest_sampling_plots.jpg"/>
                    <pic:cNvPicPr/>
                  </pic:nvPicPr>
                  <pic:blipFill>
                    <a:blip r:embed="rId72" cstate="print"/>
                    <a:stretch>
                      <a:fillRect/>
                    </a:stretch>
                  </pic:blipFill>
                  <pic:spPr>
                    <a:xfrm>
                      <a:off x="0" y="0"/>
                      <a:ext cx="7308416" cy="5486400"/>
                    </a:xfrm>
                    <a:prstGeom prst="rect">
                      <a:avLst/>
                    </a:prstGeom>
                  </pic:spPr>
                </pic:pic>
              </a:graphicData>
            </a:graphic>
          </wp:inline>
        </w:drawing>
      </w:r>
    </w:p>
    <w:p w:rsidR="0040297C" w:rsidRDefault="0040297C" w:rsidP="00FD79E9">
      <w:pPr>
        <w:pStyle w:val="APPFigure"/>
        <w:rPr>
          <w:b/>
        </w:rPr>
      </w:pPr>
      <w:r w:rsidRPr="006B67F1">
        <w:rPr>
          <w:b/>
        </w:rPr>
        <w:t>Figure A.10.</w:t>
      </w:r>
      <w:r w:rsidRPr="007D59D9">
        <w:t xml:space="preserve"> Map of fixed and rotational plot locations for the wet forest sampling frame at HALE.</w:t>
      </w:r>
    </w:p>
    <w:p w:rsidR="009D3A7D" w:rsidRDefault="009D3A7D" w:rsidP="00FD79E9">
      <w:pPr>
        <w:pStyle w:val="APPFigure"/>
        <w:rPr>
          <w:b/>
        </w:rPr>
        <w:sectPr w:rsidR="009D3A7D" w:rsidSect="009D3A7D">
          <w:headerReference w:type="default" r:id="rId73"/>
          <w:footerReference w:type="default" r:id="rId74"/>
          <w:pgSz w:w="15840" w:h="12240" w:orient="landscape"/>
          <w:pgMar w:top="1440" w:right="1440" w:bottom="1440" w:left="1440" w:header="720" w:footer="720" w:gutter="0"/>
          <w:cols w:space="720"/>
          <w:docGrid w:linePitch="360"/>
        </w:sectPr>
      </w:pPr>
    </w:p>
    <w:p w:rsidR="0040297C" w:rsidRPr="00BF4E1E" w:rsidRDefault="0040297C" w:rsidP="00A237FB">
      <w:pPr>
        <w:pStyle w:val="StyleCaptionText1"/>
      </w:pPr>
      <w:r w:rsidRPr="006B67F1">
        <w:rPr>
          <w:b/>
        </w:rPr>
        <w:lastRenderedPageBreak/>
        <w:t>Table A.14.</w:t>
      </w:r>
      <w:r w:rsidRPr="006B67F1">
        <w:t xml:space="preserve"> Fixed plot locations for the wet forest sampling frame at HALE. </w:t>
      </w:r>
      <w:r w:rsidRPr="006B67F1">
        <w:rPr>
          <w:rStyle w:val="CaptionTextCharChar"/>
          <w:sz w:val="20"/>
        </w:rPr>
        <w:t xml:space="preserve">All plots with slopes greater than </w:t>
      </w:r>
      <w:del w:id="427" w:author="Ainsworth, Alison" w:date="2012-08-10T10:06:00Z">
        <w:r w:rsidRPr="006B67F1" w:rsidDel="00565197">
          <w:rPr>
            <w:rStyle w:val="CaptionTextCharChar"/>
            <w:sz w:val="20"/>
          </w:rPr>
          <w:delText>100</w:delText>
        </w:r>
      </w:del>
      <w:ins w:id="428" w:author="Ainsworth, Alison" w:date="2012-08-10T10:06:00Z">
        <w:r w:rsidR="00565197">
          <w:rPr>
            <w:rStyle w:val="CaptionTextCharChar"/>
            <w:sz w:val="20"/>
          </w:rPr>
          <w:t>70</w:t>
        </w:r>
      </w:ins>
      <w:r w:rsidRPr="006B67F1">
        <w:rPr>
          <w:rStyle w:val="CaptionTextCharChar"/>
          <w:sz w:val="20"/>
        </w:rPr>
        <w:t xml:space="preserve">% were excluded. Alternate locations are provided in case any of the original fixed sites are rejected in the field. Transect locations and </w:t>
      </w:r>
      <w:r w:rsidR="00DB1931">
        <w:rPr>
          <w:rStyle w:val="CaptionTextCharChar"/>
          <w:sz w:val="20"/>
        </w:rPr>
        <w:t xml:space="preserve">numbers coincide with </w:t>
      </w:r>
      <w:r w:rsidR="00DB1931" w:rsidRPr="006B67F1">
        <w:rPr>
          <w:rStyle w:val="CaptionTextCharChar"/>
          <w:sz w:val="20"/>
        </w:rPr>
        <w:t>transects</w:t>
      </w:r>
      <w:r w:rsidR="00DB1931">
        <w:rPr>
          <w:rStyle w:val="CaptionTextCharChar"/>
          <w:sz w:val="20"/>
        </w:rPr>
        <w:t xml:space="preserve"> from the Landbird P</w:t>
      </w:r>
      <w:r w:rsidRPr="006B67F1">
        <w:rPr>
          <w:rStyle w:val="CaptionTextCharChar"/>
          <w:sz w:val="20"/>
        </w:rPr>
        <w:t>rotocol.</w:t>
      </w:r>
    </w:p>
    <w:tbl>
      <w:tblPr>
        <w:tblW w:w="7160" w:type="dxa"/>
        <w:tblInd w:w="92" w:type="dxa"/>
        <w:tblLook w:val="04A0" w:firstRow="1" w:lastRow="0" w:firstColumn="1" w:lastColumn="0" w:noHBand="0" w:noVBand="1"/>
      </w:tblPr>
      <w:tblGrid>
        <w:gridCol w:w="1039"/>
        <w:gridCol w:w="1060"/>
        <w:gridCol w:w="1005"/>
        <w:gridCol w:w="1172"/>
        <w:gridCol w:w="1172"/>
        <w:gridCol w:w="1050"/>
        <w:gridCol w:w="1289"/>
      </w:tblGrid>
      <w:tr w:rsidR="006F7EF0" w:rsidRPr="006F7EF0" w:rsidTr="000E3B41">
        <w:trPr>
          <w:trHeight w:val="566"/>
        </w:trPr>
        <w:tc>
          <w:tcPr>
            <w:tcW w:w="1020" w:type="dxa"/>
            <w:tcBorders>
              <w:top w:val="single" w:sz="4" w:space="0" w:color="auto"/>
              <w:left w:val="nil"/>
              <w:bottom w:val="single" w:sz="12" w:space="0" w:color="auto"/>
              <w:right w:val="nil"/>
            </w:tcBorders>
            <w:shd w:val="clear" w:color="000000" w:fill="FFFFFF"/>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Centroid Number</w:t>
            </w:r>
          </w:p>
        </w:tc>
        <w:tc>
          <w:tcPr>
            <w:tcW w:w="1060" w:type="dxa"/>
            <w:tcBorders>
              <w:top w:val="single" w:sz="4" w:space="0" w:color="auto"/>
              <w:left w:val="nil"/>
              <w:bottom w:val="single" w:sz="12" w:space="0" w:color="auto"/>
              <w:right w:val="nil"/>
            </w:tcBorders>
            <w:shd w:val="clear" w:color="000000" w:fill="FFFFFF"/>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Plot Type</w:t>
            </w:r>
          </w:p>
        </w:tc>
        <w:tc>
          <w:tcPr>
            <w:tcW w:w="820" w:type="dxa"/>
            <w:tcBorders>
              <w:top w:val="single" w:sz="4" w:space="0" w:color="auto"/>
              <w:left w:val="nil"/>
              <w:bottom w:val="single" w:sz="12" w:space="0" w:color="auto"/>
              <w:right w:val="nil"/>
            </w:tcBorders>
            <w:shd w:val="clear" w:color="000000" w:fill="FFFFFF"/>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Plot Azimuth</w:t>
            </w:r>
          </w:p>
        </w:tc>
        <w:tc>
          <w:tcPr>
            <w:tcW w:w="1060" w:type="dxa"/>
            <w:tcBorders>
              <w:top w:val="single" w:sz="4" w:space="0" w:color="auto"/>
              <w:left w:val="nil"/>
              <w:bottom w:val="single" w:sz="12"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X</w:t>
            </w:r>
            <w:r w:rsidR="000E3B41">
              <w:rPr>
                <w:rFonts w:ascii="Arial" w:eastAsia="Times New Roman" w:hAnsi="Arial" w:cs="Arial"/>
                <w:b/>
                <w:sz w:val="20"/>
                <w:szCs w:val="20"/>
              </w:rPr>
              <w:t xml:space="preserve"> </w:t>
            </w:r>
            <w:r w:rsidRPr="006F7EF0">
              <w:rPr>
                <w:rFonts w:ascii="Arial" w:eastAsia="Times New Roman" w:hAnsi="Arial" w:cs="Arial"/>
                <w:b/>
                <w:sz w:val="20"/>
                <w:szCs w:val="20"/>
              </w:rPr>
              <w:t>(Centroid)</w:t>
            </w:r>
          </w:p>
        </w:tc>
        <w:tc>
          <w:tcPr>
            <w:tcW w:w="1120" w:type="dxa"/>
            <w:tcBorders>
              <w:top w:val="single" w:sz="4" w:space="0" w:color="auto"/>
              <w:left w:val="nil"/>
              <w:bottom w:val="single" w:sz="12"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Y</w:t>
            </w:r>
            <w:r w:rsidR="000E3B41">
              <w:rPr>
                <w:rFonts w:ascii="Arial" w:eastAsia="Times New Roman" w:hAnsi="Arial" w:cs="Arial"/>
                <w:b/>
                <w:sz w:val="20"/>
                <w:szCs w:val="20"/>
              </w:rPr>
              <w:t xml:space="preserve"> </w:t>
            </w:r>
            <w:r w:rsidRPr="006F7EF0">
              <w:rPr>
                <w:rFonts w:ascii="Arial" w:eastAsia="Times New Roman" w:hAnsi="Arial" w:cs="Arial"/>
                <w:b/>
                <w:sz w:val="20"/>
                <w:szCs w:val="20"/>
              </w:rPr>
              <w:t>(Centroid)</w:t>
            </w:r>
          </w:p>
        </w:tc>
        <w:tc>
          <w:tcPr>
            <w:tcW w:w="960" w:type="dxa"/>
            <w:tcBorders>
              <w:top w:val="single" w:sz="4" w:space="0" w:color="auto"/>
              <w:left w:val="nil"/>
              <w:bottom w:val="single" w:sz="12" w:space="0" w:color="auto"/>
              <w:right w:val="nil"/>
            </w:tcBorders>
            <w:shd w:val="clear" w:color="000000" w:fill="FFFFFF"/>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Fixed Transect</w:t>
            </w:r>
          </w:p>
        </w:tc>
        <w:tc>
          <w:tcPr>
            <w:tcW w:w="1120" w:type="dxa"/>
            <w:tcBorders>
              <w:top w:val="single" w:sz="4" w:space="0" w:color="auto"/>
              <w:left w:val="nil"/>
              <w:bottom w:val="single" w:sz="12" w:space="0" w:color="auto"/>
              <w:right w:val="nil"/>
            </w:tcBorders>
            <w:shd w:val="clear" w:color="000000" w:fill="FFFFFF"/>
            <w:vAlign w:val="bottom"/>
            <w:hideMark/>
          </w:tcPr>
          <w:p w:rsidR="006F7EF0" w:rsidRPr="006F7EF0" w:rsidRDefault="006F7EF0" w:rsidP="006F7EF0">
            <w:pPr>
              <w:jc w:val="center"/>
              <w:rPr>
                <w:rFonts w:ascii="Arial" w:eastAsia="Times New Roman" w:hAnsi="Arial" w:cs="Arial"/>
                <w:b/>
                <w:sz w:val="20"/>
                <w:szCs w:val="20"/>
              </w:rPr>
            </w:pPr>
            <w:r w:rsidRPr="006F7EF0">
              <w:rPr>
                <w:rFonts w:ascii="Arial" w:eastAsia="Times New Roman" w:hAnsi="Arial" w:cs="Arial"/>
                <w:b/>
                <w:sz w:val="20"/>
                <w:szCs w:val="20"/>
              </w:rPr>
              <w:t>Plot Placement</w:t>
            </w:r>
            <w:r w:rsidRPr="006F7EF0">
              <w:rPr>
                <w:rFonts w:ascii="Arial" w:eastAsia="Times New Roman" w:hAnsi="Arial" w:cs="Arial"/>
                <w:b/>
                <w:sz w:val="20"/>
                <w:szCs w:val="20"/>
                <w:vertAlign w:val="superscript"/>
              </w:rPr>
              <w:t>1</w:t>
            </w:r>
          </w:p>
        </w:tc>
      </w:tr>
      <w:tr w:rsidR="006F7EF0" w:rsidRPr="006F7EF0" w:rsidTr="000E3B41">
        <w:trPr>
          <w:trHeight w:val="255"/>
        </w:trPr>
        <w:tc>
          <w:tcPr>
            <w:tcW w:w="102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w:t>
            </w:r>
          </w:p>
        </w:tc>
        <w:tc>
          <w:tcPr>
            <w:tcW w:w="106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108</w:t>
            </w:r>
          </w:p>
        </w:tc>
        <w:tc>
          <w:tcPr>
            <w:tcW w:w="106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799676.5</w:t>
            </w:r>
          </w:p>
        </w:tc>
        <w:tc>
          <w:tcPr>
            <w:tcW w:w="112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2294293.9</w:t>
            </w:r>
          </w:p>
        </w:tc>
        <w:tc>
          <w:tcPr>
            <w:tcW w:w="96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single" w:sz="12" w:space="0" w:color="auto"/>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19</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803627.8</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2290233.7</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801195.6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2293122.1</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4</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168</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804144.2</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2289650.6</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803154.3</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2292215.3</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6</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213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803719.0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2289955.3</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278</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799853.0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2293711.5</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104</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802596.8</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2294921.9</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9</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341</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802065.7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2291528.0</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192</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800668.9</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2295175.5</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11</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134</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800623.0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2292375.5</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12</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346</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800771.1</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2292306.6</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131</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802491.8</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2291198.9</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14</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208</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801707.1</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2294976.0</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15</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 xml:space="preserve">Fixed </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284</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799521.3</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2292996.0</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A1</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276</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803338.1</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2290611.3</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A2</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149</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803644.5</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2292012.0</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255</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802197.6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2292537.5</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A4</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273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801373.8</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2293121.6</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A5</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310</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804417.7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2291651.2</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A6</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253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800510.9</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2295097.0</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10</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A7</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293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801707.5</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2292864.4</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A8</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313</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801119.2</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2292347.1</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A9</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188</w:t>
            </w:r>
          </w:p>
        </w:tc>
        <w:tc>
          <w:tcPr>
            <w:tcW w:w="10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803081.2</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2290817.9</w:t>
            </w:r>
          </w:p>
        </w:tc>
        <w:tc>
          <w:tcPr>
            <w:tcW w:w="96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nil"/>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L</w:t>
            </w:r>
          </w:p>
        </w:tc>
      </w:tr>
      <w:tr w:rsidR="006F7EF0" w:rsidRPr="006F7EF0" w:rsidTr="006F7EF0">
        <w:trPr>
          <w:trHeight w:val="255"/>
        </w:trPr>
        <w:tc>
          <w:tcPr>
            <w:tcW w:w="102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A10</w:t>
            </w:r>
          </w:p>
        </w:tc>
        <w:tc>
          <w:tcPr>
            <w:tcW w:w="106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20</w:t>
            </w:r>
          </w:p>
        </w:tc>
        <w:tc>
          <w:tcPr>
            <w:tcW w:w="106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801522.4</w:t>
            </w:r>
          </w:p>
        </w:tc>
        <w:tc>
          <w:tcPr>
            <w:tcW w:w="112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2292258.5</w:t>
            </w:r>
          </w:p>
        </w:tc>
        <w:tc>
          <w:tcPr>
            <w:tcW w:w="96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20" w:type="dxa"/>
            <w:tcBorders>
              <w:top w:val="nil"/>
              <w:left w:val="nil"/>
              <w:bottom w:val="single" w:sz="4" w:space="0" w:color="auto"/>
              <w:right w:val="nil"/>
            </w:tcBorders>
            <w:shd w:val="clear" w:color="000000" w:fill="FFFFFF"/>
            <w:noWrap/>
            <w:vAlign w:val="bottom"/>
            <w:hideMark/>
          </w:tcPr>
          <w:p w:rsidR="006F7EF0" w:rsidRPr="006F7EF0" w:rsidRDefault="006F7EF0" w:rsidP="006F7EF0">
            <w:pPr>
              <w:jc w:val="center"/>
              <w:rPr>
                <w:rFonts w:ascii="Arial" w:eastAsia="Times New Roman" w:hAnsi="Arial" w:cs="Arial"/>
                <w:sz w:val="20"/>
                <w:szCs w:val="20"/>
              </w:rPr>
            </w:pPr>
            <w:r w:rsidRPr="006F7EF0">
              <w:rPr>
                <w:rFonts w:ascii="Arial" w:eastAsia="Times New Roman" w:hAnsi="Arial" w:cs="Arial"/>
                <w:sz w:val="20"/>
                <w:szCs w:val="20"/>
              </w:rPr>
              <w:t>R</w:t>
            </w:r>
          </w:p>
        </w:tc>
      </w:tr>
    </w:tbl>
    <w:p w:rsidR="0040297C" w:rsidRPr="00BF4E1E" w:rsidRDefault="0040297C" w:rsidP="006F7EF0">
      <w:pPr>
        <w:pStyle w:val="TableCaptionBold"/>
        <w:ind w:left="180" w:hanging="180"/>
        <w:rPr>
          <w:rFonts w:ascii="Arial" w:hAnsi="Arial" w:cs="Arial"/>
          <w:b w:val="0"/>
          <w:sz w:val="18"/>
          <w:szCs w:val="20"/>
        </w:rPr>
      </w:pPr>
      <w:r w:rsidRPr="00BF4E1E">
        <w:rPr>
          <w:rFonts w:ascii="Arial" w:hAnsi="Arial" w:cs="Arial"/>
          <w:b w:val="0"/>
          <w:sz w:val="18"/>
          <w:szCs w:val="20"/>
          <w:vertAlign w:val="superscript"/>
        </w:rPr>
        <w:t>1</w:t>
      </w:r>
      <w:r w:rsidRPr="00BF4E1E">
        <w:rPr>
          <w:rFonts w:ascii="Arial" w:hAnsi="Arial" w:cs="Arial"/>
          <w:b w:val="0"/>
          <w:bCs/>
          <w:color w:val="000000"/>
          <w:sz w:val="18"/>
          <w:szCs w:val="20"/>
        </w:rPr>
        <w:t xml:space="preserve"> To mitigate transect effects, plot placement is either 50 meters to the left (L) or right (R) of an existing transect.</w:t>
      </w:r>
    </w:p>
    <w:p w:rsidR="00BF4E1E" w:rsidRDefault="0040297C" w:rsidP="006F7EF0">
      <w:r>
        <w:br w:type="page"/>
      </w:r>
    </w:p>
    <w:p w:rsidR="0040297C" w:rsidRDefault="0040297C" w:rsidP="00A237FB">
      <w:pPr>
        <w:pStyle w:val="APPTable"/>
      </w:pPr>
      <w:r w:rsidRPr="00BF4E1E">
        <w:rPr>
          <w:b/>
        </w:rPr>
        <w:lastRenderedPageBreak/>
        <w:t>Table A.15.</w:t>
      </w:r>
      <w:r w:rsidRPr="00BF4E1E">
        <w:t xml:space="preserve"> Rotational plot locations for the wet forest sampling frame at HALE. All plots with slopes greater than </w:t>
      </w:r>
      <w:del w:id="429" w:author="Ainsworth, Alison" w:date="2012-08-10T10:06:00Z">
        <w:r w:rsidRPr="00BF4E1E" w:rsidDel="00565197">
          <w:delText>100</w:delText>
        </w:r>
      </w:del>
      <w:ins w:id="430" w:author="Ainsworth, Alison" w:date="2012-08-10T10:06:00Z">
        <w:r w:rsidR="00565197">
          <w:t>70</w:t>
        </w:r>
      </w:ins>
      <w:r w:rsidRPr="00BF4E1E">
        <w:t>% were excluded. Alternate locations are provided in case any of the original rotational sites are rejected in the field</w:t>
      </w:r>
      <w:r w:rsidR="00A027E2">
        <w:t xml:space="preserve">. </w:t>
      </w:r>
      <w:r w:rsidRPr="00BF4E1E">
        <w:t xml:space="preserve">Transect locations and numbers coincide with </w:t>
      </w:r>
      <w:r w:rsidR="00DB1931" w:rsidRPr="00BF4E1E">
        <w:t xml:space="preserve">transects </w:t>
      </w:r>
      <w:r w:rsidR="00DB1931">
        <w:t>from the Landbird P</w:t>
      </w:r>
      <w:r w:rsidRPr="00BF4E1E">
        <w:t>rotocol.</w:t>
      </w:r>
    </w:p>
    <w:tbl>
      <w:tblPr>
        <w:tblW w:w="7060" w:type="dxa"/>
        <w:tblInd w:w="92" w:type="dxa"/>
        <w:tblLook w:val="04A0" w:firstRow="1" w:lastRow="0" w:firstColumn="1" w:lastColumn="0" w:noHBand="0" w:noVBand="1"/>
      </w:tblPr>
      <w:tblGrid>
        <w:gridCol w:w="1140"/>
        <w:gridCol w:w="1160"/>
        <w:gridCol w:w="1005"/>
        <w:gridCol w:w="1301"/>
        <w:gridCol w:w="1260"/>
        <w:gridCol w:w="1194"/>
      </w:tblGrid>
      <w:tr w:rsidR="000E3B41" w:rsidRPr="000E3B41" w:rsidTr="000E3B41">
        <w:trPr>
          <w:trHeight w:val="575"/>
        </w:trPr>
        <w:tc>
          <w:tcPr>
            <w:tcW w:w="114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Centroid</w:t>
            </w:r>
            <w:r>
              <w:rPr>
                <w:rFonts w:ascii="Arial" w:eastAsia="Times New Roman" w:hAnsi="Arial" w:cs="Arial"/>
                <w:b/>
                <w:sz w:val="20"/>
                <w:szCs w:val="20"/>
              </w:rPr>
              <w:t xml:space="preserve"> </w:t>
            </w:r>
            <w:r w:rsidRPr="000E3B41">
              <w:rPr>
                <w:rFonts w:ascii="Arial" w:eastAsia="Times New Roman" w:hAnsi="Arial" w:cs="Arial"/>
                <w:b/>
                <w:sz w:val="20"/>
                <w:szCs w:val="20"/>
              </w:rPr>
              <w:t>Number</w:t>
            </w:r>
          </w:p>
        </w:tc>
        <w:tc>
          <w:tcPr>
            <w:tcW w:w="1160"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Type</w:t>
            </w:r>
          </w:p>
        </w:tc>
        <w:tc>
          <w:tcPr>
            <w:tcW w:w="1005"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w:t>
            </w:r>
            <w:r>
              <w:rPr>
                <w:rFonts w:ascii="Arial" w:eastAsia="Times New Roman" w:hAnsi="Arial" w:cs="Arial"/>
                <w:b/>
                <w:sz w:val="20"/>
                <w:szCs w:val="20"/>
              </w:rPr>
              <w:t xml:space="preserve"> </w:t>
            </w:r>
            <w:r w:rsidRPr="000E3B41">
              <w:rPr>
                <w:rFonts w:ascii="Arial" w:eastAsia="Times New Roman" w:hAnsi="Arial" w:cs="Arial"/>
                <w:b/>
                <w:sz w:val="20"/>
                <w:szCs w:val="20"/>
              </w:rPr>
              <w:t>Azimuth</w:t>
            </w:r>
          </w:p>
        </w:tc>
        <w:tc>
          <w:tcPr>
            <w:tcW w:w="1301"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X (Centroid)</w:t>
            </w:r>
          </w:p>
        </w:tc>
        <w:tc>
          <w:tcPr>
            <w:tcW w:w="1260"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Y (Centroid)</w:t>
            </w:r>
          </w:p>
        </w:tc>
        <w:tc>
          <w:tcPr>
            <w:tcW w:w="1194"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Rotational</w:t>
            </w:r>
            <w:r>
              <w:rPr>
                <w:rFonts w:ascii="Arial" w:eastAsia="Times New Roman" w:hAnsi="Arial" w:cs="Arial"/>
                <w:b/>
                <w:sz w:val="20"/>
                <w:szCs w:val="20"/>
              </w:rPr>
              <w:t xml:space="preserve"> </w:t>
            </w:r>
            <w:r w:rsidRPr="000E3B41">
              <w:rPr>
                <w:rFonts w:ascii="Arial" w:eastAsia="Times New Roman" w:hAnsi="Arial" w:cs="Arial"/>
                <w:b/>
                <w:sz w:val="20"/>
                <w:szCs w:val="20"/>
              </w:rPr>
              <w:t>Transect</w:t>
            </w:r>
          </w:p>
        </w:tc>
      </w:tr>
      <w:tr w:rsidR="000E3B41" w:rsidRPr="000E3B41" w:rsidTr="000E3B41">
        <w:trPr>
          <w:trHeight w:val="255"/>
        </w:trPr>
        <w:tc>
          <w:tcPr>
            <w:tcW w:w="114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16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253</w:t>
            </w:r>
          </w:p>
        </w:tc>
        <w:tc>
          <w:tcPr>
            <w:tcW w:w="1301"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799641.1</w:t>
            </w:r>
          </w:p>
        </w:tc>
        <w:tc>
          <w:tcPr>
            <w:tcW w:w="126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2293067.7</w:t>
            </w:r>
          </w:p>
        </w:tc>
        <w:tc>
          <w:tcPr>
            <w:tcW w:w="1194"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17</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192</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800935.8</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2290895.2</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208</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799717.6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2292624.3</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104</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802927.4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2289551.6</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108</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802110.7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2293233.1</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278</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802159.3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2293091.2</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802989.1</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2289105.8</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273</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803696.2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2290543.4</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24</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293</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800854.3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2291020.2</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255</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803976.9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2290437.6</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26</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802865.7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2289997.3</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149</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802013.6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2293516.9</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310</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802062.2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2293375.0</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284</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801017.4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2290769.8</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30</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134</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801965.0</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2293658.9</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346</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800691.2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2291271.9</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313</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799666.4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2292919.8</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A3</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802256.5</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2292807.4</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A4</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341</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802353.7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2292527.1</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A5</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131</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804257.7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2290331.7</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A6</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188</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800531.4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2291523.7</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A7</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276</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804398.0</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2290278.8</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A8</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802906.8</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2289700.2</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A9</w:t>
            </w:r>
          </w:p>
        </w:tc>
        <w:tc>
          <w:tcPr>
            <w:tcW w:w="11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213</w:t>
            </w:r>
          </w:p>
        </w:tc>
        <w:tc>
          <w:tcPr>
            <w:tcW w:w="1301"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802948.0</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2289403.0</w:t>
            </w:r>
          </w:p>
        </w:tc>
        <w:tc>
          <w:tcPr>
            <w:tcW w:w="119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r>
      <w:tr w:rsidR="000E3B41" w:rsidRPr="000E3B41" w:rsidTr="000E3B41">
        <w:trPr>
          <w:trHeight w:val="255"/>
        </w:trPr>
        <w:tc>
          <w:tcPr>
            <w:tcW w:w="114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A10</w:t>
            </w:r>
          </w:p>
        </w:tc>
        <w:tc>
          <w:tcPr>
            <w:tcW w:w="116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168</w:t>
            </w:r>
          </w:p>
        </w:tc>
        <w:tc>
          <w:tcPr>
            <w:tcW w:w="1301"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802886.2</w:t>
            </w:r>
          </w:p>
        </w:tc>
        <w:tc>
          <w:tcPr>
            <w:tcW w:w="126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2289848.8</w:t>
            </w:r>
          </w:p>
        </w:tc>
        <w:tc>
          <w:tcPr>
            <w:tcW w:w="1194"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r>
    </w:tbl>
    <w:p w:rsidR="0040297C" w:rsidRDefault="0040297C" w:rsidP="000E3B41"/>
    <w:p w:rsidR="009D3A7D" w:rsidRDefault="009D3A7D" w:rsidP="000E3B41">
      <w:pPr>
        <w:sectPr w:rsidR="009D3A7D" w:rsidSect="009D3A7D">
          <w:headerReference w:type="default" r:id="rId75"/>
          <w:footerReference w:type="default" r:id="rId76"/>
          <w:pgSz w:w="12240" w:h="15840"/>
          <w:pgMar w:top="1440" w:right="1440" w:bottom="1440" w:left="1440" w:header="720" w:footer="720" w:gutter="0"/>
          <w:cols w:space="720"/>
          <w:docGrid w:linePitch="360"/>
        </w:sectPr>
      </w:pPr>
    </w:p>
    <w:p w:rsidR="0040297C" w:rsidRDefault="005921FE" w:rsidP="0040297C">
      <w:pPr>
        <w:rPr>
          <w:b/>
        </w:rPr>
      </w:pPr>
      <w:r>
        <w:rPr>
          <w:b/>
          <w:noProof/>
        </w:rPr>
        <w:lastRenderedPageBreak/>
        <w:drawing>
          <wp:inline distT="0" distB="0" distL="0" distR="0" wp14:anchorId="46CC16B6" wp14:editId="1E901EB5">
            <wp:extent cx="7308416" cy="5486400"/>
            <wp:effectExtent l="19050" t="0" r="6784" b="0"/>
            <wp:docPr id="21" name="Picture 20" descr="HALE_subalpine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E_subalpine_sampling_plots.jpg"/>
                    <pic:cNvPicPr/>
                  </pic:nvPicPr>
                  <pic:blipFill>
                    <a:blip r:embed="rId77" cstate="print"/>
                    <a:stretch>
                      <a:fillRect/>
                    </a:stretch>
                  </pic:blipFill>
                  <pic:spPr>
                    <a:xfrm>
                      <a:off x="0" y="0"/>
                      <a:ext cx="7308416" cy="5486400"/>
                    </a:xfrm>
                    <a:prstGeom prst="rect">
                      <a:avLst/>
                    </a:prstGeom>
                  </pic:spPr>
                </pic:pic>
              </a:graphicData>
            </a:graphic>
          </wp:inline>
        </w:drawing>
      </w:r>
    </w:p>
    <w:p w:rsidR="0040297C" w:rsidRPr="007D59D9" w:rsidRDefault="0040297C" w:rsidP="00FD79E9">
      <w:pPr>
        <w:pStyle w:val="APPFigure"/>
      </w:pPr>
      <w:r w:rsidRPr="006B67F1">
        <w:rPr>
          <w:b/>
        </w:rPr>
        <w:t>Figure A.11.</w:t>
      </w:r>
      <w:r w:rsidRPr="007D59D9">
        <w:t xml:space="preserve"> Map of fixed and rotational plots for the subalpine shrubland sampling frame at HALE. </w:t>
      </w:r>
    </w:p>
    <w:p w:rsidR="009D3A7D" w:rsidRDefault="009D3A7D" w:rsidP="00FD79E9">
      <w:pPr>
        <w:pStyle w:val="APPFigure"/>
        <w:sectPr w:rsidR="009D3A7D" w:rsidSect="009D3A7D">
          <w:headerReference w:type="default" r:id="rId78"/>
          <w:footerReference w:type="default" r:id="rId79"/>
          <w:pgSz w:w="15840" w:h="12240" w:orient="landscape"/>
          <w:pgMar w:top="1440" w:right="1440" w:bottom="1440" w:left="1440" w:header="720" w:footer="720" w:gutter="0"/>
          <w:cols w:space="720"/>
          <w:docGrid w:linePitch="360"/>
        </w:sectPr>
      </w:pPr>
    </w:p>
    <w:p w:rsidR="0040297C" w:rsidRDefault="0040297C" w:rsidP="00A237FB">
      <w:pPr>
        <w:pStyle w:val="APPTable"/>
      </w:pPr>
      <w:r w:rsidRPr="00BF4E1E">
        <w:rPr>
          <w:b/>
        </w:rPr>
        <w:lastRenderedPageBreak/>
        <w:t>Table A.16.</w:t>
      </w:r>
      <w:r w:rsidRPr="00BF4E1E">
        <w:t xml:space="preserve"> Fixed and rotational plot locations for the subalpine shrubland sampling frame at HALE. </w:t>
      </w:r>
    </w:p>
    <w:tbl>
      <w:tblPr>
        <w:tblW w:w="5920" w:type="dxa"/>
        <w:tblInd w:w="92" w:type="dxa"/>
        <w:tblLook w:val="04A0" w:firstRow="1" w:lastRow="0" w:firstColumn="1" w:lastColumn="0" w:noHBand="0" w:noVBand="1"/>
      </w:tblPr>
      <w:tblGrid>
        <w:gridCol w:w="1039"/>
        <w:gridCol w:w="1117"/>
        <w:gridCol w:w="1320"/>
        <w:gridCol w:w="1300"/>
        <w:gridCol w:w="1300"/>
      </w:tblGrid>
      <w:tr w:rsidR="000E3B41" w:rsidRPr="000E3B41" w:rsidTr="000E3B41">
        <w:trPr>
          <w:trHeight w:val="510"/>
        </w:trPr>
        <w:tc>
          <w:tcPr>
            <w:tcW w:w="92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Centroid Number</w:t>
            </w:r>
          </w:p>
        </w:tc>
        <w:tc>
          <w:tcPr>
            <w:tcW w:w="108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Type</w:t>
            </w:r>
          </w:p>
        </w:tc>
        <w:tc>
          <w:tcPr>
            <w:tcW w:w="132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Azimuth</w:t>
            </w:r>
          </w:p>
        </w:tc>
        <w:tc>
          <w:tcPr>
            <w:tcW w:w="130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X (Centroid)</w:t>
            </w:r>
          </w:p>
        </w:tc>
        <w:tc>
          <w:tcPr>
            <w:tcW w:w="130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Y (Centroid)</w:t>
            </w:r>
          </w:p>
        </w:tc>
      </w:tr>
      <w:tr w:rsidR="000E3B41" w:rsidRPr="000E3B41" w:rsidTr="000E3B41">
        <w:trPr>
          <w:trHeight w:val="255"/>
        </w:trPr>
        <w:tc>
          <w:tcPr>
            <w:tcW w:w="92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c>
          <w:tcPr>
            <w:tcW w:w="108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253</w:t>
            </w:r>
          </w:p>
        </w:tc>
        <w:tc>
          <w:tcPr>
            <w:tcW w:w="130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788949.3</w:t>
            </w:r>
          </w:p>
        </w:tc>
        <w:tc>
          <w:tcPr>
            <w:tcW w:w="130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2297310.5</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786834.7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2298825.1</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790091.7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2297196.8</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795363.2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2295411.6</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790310.7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2296917.4</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787939.9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2291750.0</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786526.5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2296537.1</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797605.4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2295571.3</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787474.0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2291579.5</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788048.4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2297336.9</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11</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793448.6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2292754.8</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12</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795071.0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2290988.7</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310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798373.0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2293042.4</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792951.0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2295882.5</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15</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791974.3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2295706.8</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791191.2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2296271.7</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17</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313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797202.1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2293790.7</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799076.9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2294699.3</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793550.9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2294601.0</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791806.6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2292507.8</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797552.7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2294370.6</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789304.9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2291938.1</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792316.5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2291368.0</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24</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790433.0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2292074.9</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792031.1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2292456.4</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26</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798417.3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2292421.6</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786392.0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2297693.9</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788271.8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2294702.7</w:t>
            </w:r>
          </w:p>
        </w:tc>
      </w:tr>
      <w:tr w:rsidR="000E3B41" w:rsidRPr="000E3B41" w:rsidTr="000E3B41">
        <w:trPr>
          <w:trHeight w:val="255"/>
        </w:trPr>
        <w:tc>
          <w:tcPr>
            <w:tcW w:w="9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w:t>
            </w:r>
          </w:p>
        </w:tc>
        <w:tc>
          <w:tcPr>
            <w:tcW w:w="108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786823.2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2297501.1</w:t>
            </w:r>
          </w:p>
        </w:tc>
      </w:tr>
      <w:tr w:rsidR="000E3B41" w:rsidRPr="000E3B41" w:rsidTr="000E3B41">
        <w:trPr>
          <w:trHeight w:val="255"/>
        </w:trPr>
        <w:tc>
          <w:tcPr>
            <w:tcW w:w="9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30</w:t>
            </w:r>
          </w:p>
        </w:tc>
        <w:tc>
          <w:tcPr>
            <w:tcW w:w="108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3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100</w:t>
            </w:r>
          </w:p>
        </w:tc>
        <w:tc>
          <w:tcPr>
            <w:tcW w:w="130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797713.6</w:t>
            </w:r>
          </w:p>
        </w:tc>
        <w:tc>
          <w:tcPr>
            <w:tcW w:w="130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2295060.7</w:t>
            </w:r>
          </w:p>
        </w:tc>
      </w:tr>
    </w:tbl>
    <w:p w:rsidR="0040297C" w:rsidRDefault="0040297C" w:rsidP="000E3B41">
      <w:r>
        <w:br w:type="page"/>
      </w:r>
    </w:p>
    <w:p w:rsidR="0040297C" w:rsidRDefault="0040297C" w:rsidP="00A237FB">
      <w:pPr>
        <w:pStyle w:val="APPTable"/>
      </w:pPr>
      <w:r w:rsidRPr="007C7891">
        <w:rPr>
          <w:b/>
        </w:rPr>
        <w:lastRenderedPageBreak/>
        <w:t>Table A.1</w:t>
      </w:r>
      <w:r w:rsidR="000E3B41">
        <w:rPr>
          <w:b/>
        </w:rPr>
        <w:t>7</w:t>
      </w:r>
      <w:r w:rsidRPr="007C7891">
        <w:rPr>
          <w:b/>
        </w:rPr>
        <w:t>.</w:t>
      </w:r>
      <w:r w:rsidRPr="006E03F5">
        <w:rPr>
          <w:b/>
        </w:rPr>
        <w:t xml:space="preserve"> </w:t>
      </w:r>
      <w:r w:rsidR="000E3B41">
        <w:t>Alternate</w:t>
      </w:r>
      <w:r w:rsidRPr="000516E7">
        <w:t xml:space="preserve"> plot locations for the subalpine shrubland sampling frame at HALE. Alternate locations are provided in case any fixed or rotational plots are rejected in the field. Given the simple random sampling scheme, alternates can be used as either fixed or rotational plo</w:t>
      </w:r>
      <w:r w:rsidR="00BF4E1E">
        <w:t>ts.</w:t>
      </w:r>
    </w:p>
    <w:tbl>
      <w:tblPr>
        <w:tblW w:w="6300" w:type="dxa"/>
        <w:tblInd w:w="92" w:type="dxa"/>
        <w:tblLook w:val="04A0" w:firstRow="1" w:lastRow="0" w:firstColumn="1" w:lastColumn="0" w:noHBand="0" w:noVBand="1"/>
      </w:tblPr>
      <w:tblGrid>
        <w:gridCol w:w="1060"/>
        <w:gridCol w:w="1320"/>
        <w:gridCol w:w="1320"/>
        <w:gridCol w:w="1300"/>
        <w:gridCol w:w="1300"/>
      </w:tblGrid>
      <w:tr w:rsidR="000E3B41" w:rsidRPr="000E3B41" w:rsidTr="000E3B41">
        <w:trPr>
          <w:trHeight w:val="530"/>
        </w:trPr>
        <w:tc>
          <w:tcPr>
            <w:tcW w:w="106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Centroid Number</w:t>
            </w:r>
          </w:p>
        </w:tc>
        <w:tc>
          <w:tcPr>
            <w:tcW w:w="132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Type</w:t>
            </w:r>
          </w:p>
        </w:tc>
        <w:tc>
          <w:tcPr>
            <w:tcW w:w="132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Azimuth</w:t>
            </w:r>
          </w:p>
        </w:tc>
        <w:tc>
          <w:tcPr>
            <w:tcW w:w="130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X (Centroid)</w:t>
            </w:r>
          </w:p>
        </w:tc>
        <w:tc>
          <w:tcPr>
            <w:tcW w:w="130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Y (Centroid)</w:t>
            </w:r>
          </w:p>
        </w:tc>
      </w:tr>
      <w:tr w:rsidR="000E3B41" w:rsidRPr="000E3B41" w:rsidTr="000E3B41">
        <w:trPr>
          <w:trHeight w:val="255"/>
        </w:trPr>
        <w:tc>
          <w:tcPr>
            <w:tcW w:w="106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w:t>
            </w:r>
          </w:p>
        </w:tc>
        <w:tc>
          <w:tcPr>
            <w:tcW w:w="132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298</w:t>
            </w:r>
          </w:p>
        </w:tc>
        <w:tc>
          <w:tcPr>
            <w:tcW w:w="130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796508.6</w:t>
            </w:r>
          </w:p>
        </w:tc>
        <w:tc>
          <w:tcPr>
            <w:tcW w:w="130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2293533.9</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793933.8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2291658.4</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A3</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792683.6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2294099.2</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A4</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791999.5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2294988.8</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A5</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327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789963.5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2297262.2</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794129.0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2291516.8</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A7</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789210.6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2296787.9</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787524.2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2291807.0</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A9</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790313.6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2295723.1</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A10</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792778.4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2292706.0</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A11</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792523.9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2296120.2</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A12</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788755.4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2297722.2</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A13</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243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789832.2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2296329.9</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A14</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794839.2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2292721.6</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A15</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786866.8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2296118.7</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793909.6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2295555.6</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A17</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792647.7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2291109.1</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792980.1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2291837.6</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A19</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795684.8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2295362.9</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A20</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787907.5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2295384.2</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A21</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788044.2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2297545.7</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A22</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787388.2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2298306.1</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A23</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791271.3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2291519.5</w:t>
            </w:r>
          </w:p>
        </w:tc>
      </w:tr>
      <w:tr w:rsidR="000E3B41" w:rsidRPr="000E3B41" w:rsidTr="000E3B41">
        <w:trPr>
          <w:trHeight w:val="255"/>
        </w:trPr>
        <w:tc>
          <w:tcPr>
            <w:tcW w:w="10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A24</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790798.9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2292155.8</w:t>
            </w:r>
          </w:p>
        </w:tc>
      </w:tr>
      <w:tr w:rsidR="000E3B41" w:rsidRPr="000E3B41" w:rsidTr="000E3B41">
        <w:trPr>
          <w:trHeight w:val="255"/>
        </w:trPr>
        <w:tc>
          <w:tcPr>
            <w:tcW w:w="106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A25</w:t>
            </w:r>
          </w:p>
        </w:tc>
        <w:tc>
          <w:tcPr>
            <w:tcW w:w="13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3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352</w:t>
            </w:r>
          </w:p>
        </w:tc>
        <w:tc>
          <w:tcPr>
            <w:tcW w:w="130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792800.6</w:t>
            </w:r>
          </w:p>
        </w:tc>
        <w:tc>
          <w:tcPr>
            <w:tcW w:w="130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2296090.1</w:t>
            </w:r>
          </w:p>
        </w:tc>
      </w:tr>
    </w:tbl>
    <w:p w:rsidR="0040297C" w:rsidRDefault="0040297C" w:rsidP="000E3B41"/>
    <w:p w:rsidR="009D3A7D" w:rsidRDefault="009D3A7D" w:rsidP="000E3B41">
      <w:pPr>
        <w:sectPr w:rsidR="009D3A7D" w:rsidSect="009D3A7D">
          <w:headerReference w:type="default" r:id="rId80"/>
          <w:footerReference w:type="default" r:id="rId81"/>
          <w:pgSz w:w="12240" w:h="15840"/>
          <w:pgMar w:top="1440" w:right="1440" w:bottom="1440" w:left="1440" w:header="720" w:footer="720" w:gutter="0"/>
          <w:cols w:space="720"/>
          <w:docGrid w:linePitch="360"/>
        </w:sectPr>
      </w:pPr>
    </w:p>
    <w:p w:rsidR="0040297C" w:rsidRDefault="005921FE" w:rsidP="0040297C">
      <w:pPr>
        <w:rPr>
          <w:b/>
        </w:rPr>
      </w:pPr>
      <w:r>
        <w:rPr>
          <w:b/>
          <w:noProof/>
        </w:rPr>
        <w:lastRenderedPageBreak/>
        <w:drawing>
          <wp:inline distT="0" distB="0" distL="0" distR="0" wp14:anchorId="19F6D063" wp14:editId="2CA51625">
            <wp:extent cx="5785798" cy="7680960"/>
            <wp:effectExtent l="19050" t="0" r="5402" b="0"/>
            <wp:docPr id="23" name="Picture 22" descr="KALA_wetforest_sampling_plots_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A_wetforest_sampling_plots_P.jpg"/>
                    <pic:cNvPicPr/>
                  </pic:nvPicPr>
                  <pic:blipFill>
                    <a:blip r:embed="rId82" cstate="print"/>
                    <a:stretch>
                      <a:fillRect/>
                    </a:stretch>
                  </pic:blipFill>
                  <pic:spPr>
                    <a:xfrm>
                      <a:off x="0" y="0"/>
                      <a:ext cx="5785798" cy="7680960"/>
                    </a:xfrm>
                    <a:prstGeom prst="rect">
                      <a:avLst/>
                    </a:prstGeom>
                  </pic:spPr>
                </pic:pic>
              </a:graphicData>
            </a:graphic>
          </wp:inline>
        </w:drawing>
      </w:r>
    </w:p>
    <w:p w:rsidR="00FD79E9" w:rsidRDefault="0040297C" w:rsidP="00FD79E9">
      <w:pPr>
        <w:pStyle w:val="APPFigure"/>
        <w:keepNext w:val="0"/>
      </w:pPr>
      <w:bookmarkStart w:id="431" w:name="_Toc178751839"/>
      <w:r w:rsidRPr="006B67F1">
        <w:rPr>
          <w:b/>
        </w:rPr>
        <w:t>Figure A.12.</w:t>
      </w:r>
      <w:r w:rsidRPr="007D59D9">
        <w:t xml:space="preserve"> Map of fixed and rotational plot locations within the wet forest sampling frame at KALA</w:t>
      </w:r>
      <w:bookmarkEnd w:id="431"/>
      <w:r w:rsidRPr="007D59D9">
        <w:t>.</w:t>
      </w:r>
      <w:r>
        <w:br w:type="page"/>
      </w:r>
    </w:p>
    <w:p w:rsidR="0040297C" w:rsidRDefault="000E3B41" w:rsidP="00A237FB">
      <w:pPr>
        <w:pStyle w:val="StyleCaptionText1"/>
      </w:pPr>
      <w:r w:rsidRPr="00BF4E1E">
        <w:rPr>
          <w:b/>
        </w:rPr>
        <w:lastRenderedPageBreak/>
        <w:t>Table A.18</w:t>
      </w:r>
      <w:r w:rsidR="0040297C" w:rsidRPr="00BF4E1E">
        <w:rPr>
          <w:b/>
        </w:rPr>
        <w:t>.</w:t>
      </w:r>
      <w:r w:rsidR="0040297C" w:rsidRPr="00BF4E1E">
        <w:t xml:space="preserve"> Fixed plot locations for the wet forest sampling frame at KALA</w:t>
      </w:r>
      <w:r w:rsidR="0040297C" w:rsidRPr="00BF4E1E">
        <w:rPr>
          <w:rStyle w:val="CaptionTextCharChar"/>
          <w:sz w:val="20"/>
        </w:rPr>
        <w:t>. Alternate locations are provided in case any of the fixed plots are rejected in the field. Given the steep and treacherous terrain in this sampling frame, field crews will access plots via the trail system rather than by following transects.</w:t>
      </w:r>
    </w:p>
    <w:tbl>
      <w:tblPr>
        <w:tblW w:w="7486" w:type="dxa"/>
        <w:tblInd w:w="92" w:type="dxa"/>
        <w:tblLook w:val="04A0" w:firstRow="1" w:lastRow="0" w:firstColumn="1" w:lastColumn="0" w:noHBand="0" w:noVBand="1"/>
      </w:tblPr>
      <w:tblGrid>
        <w:gridCol w:w="1040"/>
        <w:gridCol w:w="1017"/>
        <w:gridCol w:w="1020"/>
        <w:gridCol w:w="1300"/>
        <w:gridCol w:w="1260"/>
        <w:gridCol w:w="1759"/>
        <w:gridCol w:w="90"/>
      </w:tblGrid>
      <w:tr w:rsidR="000E3B41" w:rsidRPr="000E3B41" w:rsidTr="000E3B41">
        <w:trPr>
          <w:trHeight w:val="620"/>
        </w:trPr>
        <w:tc>
          <w:tcPr>
            <w:tcW w:w="104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Centroid Number</w:t>
            </w:r>
          </w:p>
        </w:tc>
        <w:tc>
          <w:tcPr>
            <w:tcW w:w="1017"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Type</w:t>
            </w:r>
          </w:p>
        </w:tc>
        <w:tc>
          <w:tcPr>
            <w:tcW w:w="102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Azimuth</w:t>
            </w:r>
          </w:p>
        </w:tc>
        <w:tc>
          <w:tcPr>
            <w:tcW w:w="1300"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X (Centroid)</w:t>
            </w:r>
          </w:p>
        </w:tc>
        <w:tc>
          <w:tcPr>
            <w:tcW w:w="1260"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Y (Centroid)</w:t>
            </w:r>
          </w:p>
        </w:tc>
        <w:tc>
          <w:tcPr>
            <w:tcW w:w="1849" w:type="dxa"/>
            <w:gridSpan w:val="2"/>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Distance to Nearest Trail (m)</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717294.3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2339771.9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31</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301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717868.6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2337885.0</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87</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718017.2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2338668.1</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36</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717723.4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2338730.9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45</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717001.8</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2340576.7</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103</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717443.5</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2339756.2</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55</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716795.2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2340252.8</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45</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716736.9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2340435.9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103</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244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717452.5</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2340166.8</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52</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717266.3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2339044.8</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53</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11</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718144.2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2339425.2</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100</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12</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717728.6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2337831.2</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43</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717741.9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2339724.9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141</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716964.3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2339114.6</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51</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15</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329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717955.2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2339444.2</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82</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155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717426.4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2339867.9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39</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717908.9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2339301.5</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134</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A3</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717677.1</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2338588.2</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75</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A4</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127</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717145.1</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2339787.6</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86</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A5</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716996.0</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2339803.3</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47</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A6</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330</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717374.1</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2339270.2</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A7</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93</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716938.7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2340208.9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76</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A8</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88</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717864.3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2338573.8</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51</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A9</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39</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717967.9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2339667.9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66</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A10</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717978.0</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2338219.8</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96</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A11</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131</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717964.9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2338070.3</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47</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A12</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182</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718232.4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2339303.9</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100</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A13</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56</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717512.4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2340033.5</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72</w:t>
            </w:r>
          </w:p>
        </w:tc>
      </w:tr>
      <w:tr w:rsidR="000E3B41" w:rsidRPr="000E3B41" w:rsidTr="000E3B41">
        <w:trPr>
          <w:gridAfter w:val="1"/>
          <w:wAfter w:w="90" w:type="dxa"/>
          <w:trHeight w:val="255"/>
        </w:trPr>
        <w:tc>
          <w:tcPr>
            <w:tcW w:w="10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A14</w:t>
            </w:r>
          </w:p>
        </w:tc>
        <w:tc>
          <w:tcPr>
            <w:tcW w:w="10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154</w:t>
            </w:r>
          </w:p>
        </w:tc>
        <w:tc>
          <w:tcPr>
            <w:tcW w:w="130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717491.7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2338017.6</w:t>
            </w:r>
          </w:p>
        </w:tc>
        <w:tc>
          <w:tcPr>
            <w:tcW w:w="175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107</w:t>
            </w:r>
          </w:p>
        </w:tc>
      </w:tr>
      <w:tr w:rsidR="000E3B41" w:rsidRPr="000E3B41" w:rsidTr="000E3B41">
        <w:trPr>
          <w:gridAfter w:val="1"/>
          <w:wAfter w:w="90" w:type="dxa"/>
          <w:trHeight w:val="255"/>
        </w:trPr>
        <w:tc>
          <w:tcPr>
            <w:tcW w:w="104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A15</w:t>
            </w:r>
          </w:p>
        </w:tc>
        <w:tc>
          <w:tcPr>
            <w:tcW w:w="1017"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w:t>
            </w:r>
          </w:p>
        </w:tc>
        <w:tc>
          <w:tcPr>
            <w:tcW w:w="130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717350.0</w:t>
            </w:r>
          </w:p>
        </w:tc>
        <w:tc>
          <w:tcPr>
            <w:tcW w:w="126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2338882.8</w:t>
            </w:r>
          </w:p>
        </w:tc>
        <w:tc>
          <w:tcPr>
            <w:tcW w:w="1759"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74</w:t>
            </w:r>
          </w:p>
        </w:tc>
      </w:tr>
    </w:tbl>
    <w:p w:rsidR="00BF4E1E" w:rsidRDefault="0040297C" w:rsidP="00D2128B">
      <w:r>
        <w:br w:type="page"/>
      </w:r>
    </w:p>
    <w:p w:rsidR="0040297C" w:rsidRPr="008A0BD4" w:rsidRDefault="0040297C" w:rsidP="00A237FB">
      <w:pPr>
        <w:pStyle w:val="StyleCaptionText1"/>
      </w:pPr>
      <w:r w:rsidRPr="006B67F1">
        <w:rPr>
          <w:b/>
        </w:rPr>
        <w:lastRenderedPageBreak/>
        <w:t>Table A.1</w:t>
      </w:r>
      <w:r w:rsidR="000E3B41">
        <w:rPr>
          <w:b/>
        </w:rPr>
        <w:t>9</w:t>
      </w:r>
      <w:r w:rsidRPr="006B67F1">
        <w:rPr>
          <w:b/>
        </w:rPr>
        <w:t>.</w:t>
      </w:r>
      <w:r w:rsidRPr="006B67F1">
        <w:t xml:space="preserve"> Rotational plot locations for the wet forest sampling frame at KALA. </w:t>
      </w:r>
      <w:r w:rsidRPr="006B67F1">
        <w:rPr>
          <w:rStyle w:val="CaptionTextCharChar"/>
          <w:rFonts w:cs="Arial"/>
          <w:sz w:val="20"/>
        </w:rPr>
        <w:t>Alternate locations are provided in case any of the rotational plots are rejected in the field. Given the steep and treacherous terrain in this sampling frame, field crews will access plots via the trail system rather than by following transects.</w:t>
      </w:r>
    </w:p>
    <w:tbl>
      <w:tblPr>
        <w:tblW w:w="7666" w:type="dxa"/>
        <w:tblInd w:w="92" w:type="dxa"/>
        <w:tblLook w:val="04A0" w:firstRow="1" w:lastRow="0" w:firstColumn="1" w:lastColumn="0" w:noHBand="0" w:noVBand="1"/>
      </w:tblPr>
      <w:tblGrid>
        <w:gridCol w:w="1140"/>
        <w:gridCol w:w="1117"/>
        <w:gridCol w:w="1005"/>
        <w:gridCol w:w="1320"/>
        <w:gridCol w:w="1260"/>
        <w:gridCol w:w="1824"/>
      </w:tblGrid>
      <w:tr w:rsidR="000E3B41" w:rsidRPr="000E3B41" w:rsidTr="000E3B41">
        <w:trPr>
          <w:trHeight w:val="615"/>
        </w:trPr>
        <w:tc>
          <w:tcPr>
            <w:tcW w:w="114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Centroid</w:t>
            </w:r>
            <w:r>
              <w:rPr>
                <w:rFonts w:ascii="Arial" w:eastAsia="Times New Roman" w:hAnsi="Arial" w:cs="Arial"/>
                <w:b/>
                <w:sz w:val="20"/>
                <w:szCs w:val="20"/>
              </w:rPr>
              <w:t xml:space="preserve"> </w:t>
            </w:r>
            <w:r w:rsidRPr="000E3B41">
              <w:rPr>
                <w:rFonts w:ascii="Arial" w:eastAsia="Times New Roman" w:hAnsi="Arial" w:cs="Arial"/>
                <w:b/>
                <w:sz w:val="20"/>
                <w:szCs w:val="20"/>
              </w:rPr>
              <w:t>Number</w:t>
            </w:r>
          </w:p>
        </w:tc>
        <w:tc>
          <w:tcPr>
            <w:tcW w:w="1117"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Type</w:t>
            </w:r>
          </w:p>
        </w:tc>
        <w:tc>
          <w:tcPr>
            <w:tcW w:w="1005"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w:t>
            </w:r>
            <w:r>
              <w:rPr>
                <w:rFonts w:ascii="Arial" w:eastAsia="Times New Roman" w:hAnsi="Arial" w:cs="Arial"/>
                <w:b/>
                <w:sz w:val="20"/>
                <w:szCs w:val="20"/>
              </w:rPr>
              <w:t xml:space="preserve"> </w:t>
            </w:r>
            <w:r w:rsidRPr="000E3B41">
              <w:rPr>
                <w:rFonts w:ascii="Arial" w:eastAsia="Times New Roman" w:hAnsi="Arial" w:cs="Arial"/>
                <w:b/>
                <w:sz w:val="20"/>
                <w:szCs w:val="20"/>
              </w:rPr>
              <w:t>Azimuth</w:t>
            </w:r>
          </w:p>
        </w:tc>
        <w:tc>
          <w:tcPr>
            <w:tcW w:w="1320"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X (Centroid)</w:t>
            </w:r>
          </w:p>
        </w:tc>
        <w:tc>
          <w:tcPr>
            <w:tcW w:w="1260" w:type="dxa"/>
            <w:tcBorders>
              <w:top w:val="single" w:sz="4" w:space="0" w:color="auto"/>
              <w:left w:val="nil"/>
              <w:bottom w:val="single" w:sz="12"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Y (Centroid)</w:t>
            </w:r>
          </w:p>
        </w:tc>
        <w:tc>
          <w:tcPr>
            <w:tcW w:w="1824"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Pr>
                <w:rFonts w:ascii="Arial" w:eastAsia="Times New Roman" w:hAnsi="Arial" w:cs="Arial"/>
                <w:b/>
                <w:sz w:val="20"/>
                <w:szCs w:val="20"/>
              </w:rPr>
              <w:t>Distance t</w:t>
            </w:r>
            <w:r w:rsidRPr="000E3B41">
              <w:rPr>
                <w:rFonts w:ascii="Arial" w:eastAsia="Times New Roman" w:hAnsi="Arial" w:cs="Arial"/>
                <w:b/>
                <w:sz w:val="20"/>
                <w:szCs w:val="20"/>
              </w:rPr>
              <w:t>o</w:t>
            </w:r>
            <w:r>
              <w:rPr>
                <w:rFonts w:ascii="Arial" w:eastAsia="Times New Roman" w:hAnsi="Arial" w:cs="Arial"/>
                <w:b/>
                <w:sz w:val="20"/>
                <w:szCs w:val="20"/>
              </w:rPr>
              <w:t xml:space="preserve"> </w:t>
            </w:r>
            <w:r w:rsidRPr="000E3B41">
              <w:rPr>
                <w:rFonts w:ascii="Arial" w:eastAsia="Times New Roman" w:hAnsi="Arial" w:cs="Arial"/>
                <w:b/>
                <w:sz w:val="20"/>
                <w:szCs w:val="20"/>
              </w:rPr>
              <w:t>Nearest Trail (m)</w:t>
            </w:r>
          </w:p>
        </w:tc>
      </w:tr>
      <w:tr w:rsidR="000E3B41" w:rsidRPr="000E3B41" w:rsidTr="000E3B41">
        <w:trPr>
          <w:trHeight w:val="255"/>
        </w:trPr>
        <w:tc>
          <w:tcPr>
            <w:tcW w:w="114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117"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0</w:t>
            </w:r>
          </w:p>
        </w:tc>
        <w:tc>
          <w:tcPr>
            <w:tcW w:w="132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716485.2</w:t>
            </w:r>
          </w:p>
        </w:tc>
        <w:tc>
          <w:tcPr>
            <w:tcW w:w="126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2340859.8</w:t>
            </w:r>
          </w:p>
        </w:tc>
        <w:tc>
          <w:tcPr>
            <w:tcW w:w="1824"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17</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243</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716566.9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2340734.0</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18</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716403.5</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2340985.6</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42</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717319.6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2339979.6</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118</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717394.0</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2338144.4</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73</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717247.3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2338113.2</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100</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717076.9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2338467.1</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144</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717265.7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2338700.3</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24</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59</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717797.6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2338415.1</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109</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717776.3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2339585.3</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199</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26</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117</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717337.3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2339358.8</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52</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27</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717271.5</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2339493.6</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165</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718174.6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2339178.5</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104</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717633.6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2339539.0</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66</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30</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Rotational </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331</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717781.6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2339280.3</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326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717962.9</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2338527.7</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70</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716648.6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2340608.2</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110</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A3</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716449.1</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2340566.8</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A4</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102</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717100.6</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2338082.1</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A5</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717687.4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2338206.8</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A6</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717834.2</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2338238.0</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A7</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718024.8</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2339186.3</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39</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A8</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148</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717600.3</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2338819.5</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A9</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149</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717534.5</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2338954.4</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61</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A10</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75</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717205.8</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2339628.4</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84</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A11</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353</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717360.1</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2338816.8</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A12</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207</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717138.7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2339853.4</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85</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A13</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94</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717663.7</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2338506.7</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60</w:t>
            </w:r>
          </w:p>
        </w:tc>
      </w:tr>
      <w:tr w:rsidR="000E3B41" w:rsidRPr="000E3B41" w:rsidTr="000E3B41">
        <w:trPr>
          <w:trHeight w:val="255"/>
        </w:trPr>
        <w:tc>
          <w:tcPr>
            <w:tcW w:w="114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A14</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227</w:t>
            </w:r>
          </w:p>
        </w:tc>
        <w:tc>
          <w:tcPr>
            <w:tcW w:w="13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717931.4</w:t>
            </w:r>
          </w:p>
        </w:tc>
        <w:tc>
          <w:tcPr>
            <w:tcW w:w="126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2339272.5</w:t>
            </w:r>
          </w:p>
        </w:tc>
        <w:tc>
          <w:tcPr>
            <w:tcW w:w="1824"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120</w:t>
            </w:r>
          </w:p>
        </w:tc>
      </w:tr>
      <w:tr w:rsidR="000E3B41" w:rsidRPr="000E3B41" w:rsidTr="000E3B41">
        <w:trPr>
          <w:trHeight w:val="255"/>
        </w:trPr>
        <w:tc>
          <w:tcPr>
            <w:tcW w:w="114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A15</w:t>
            </w:r>
          </w:p>
        </w:tc>
        <w:tc>
          <w:tcPr>
            <w:tcW w:w="1117"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005"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226</w:t>
            </w:r>
          </w:p>
        </w:tc>
        <w:tc>
          <w:tcPr>
            <w:tcW w:w="13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718231.0</w:t>
            </w:r>
          </w:p>
        </w:tc>
        <w:tc>
          <w:tcPr>
            <w:tcW w:w="126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2339256.8</w:t>
            </w:r>
          </w:p>
        </w:tc>
        <w:tc>
          <w:tcPr>
            <w:tcW w:w="1824"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69</w:t>
            </w:r>
          </w:p>
        </w:tc>
      </w:tr>
    </w:tbl>
    <w:p w:rsidR="0040297C" w:rsidRPr="000E3B41" w:rsidRDefault="0040297C" w:rsidP="000E3B41"/>
    <w:p w:rsidR="009D3A7D" w:rsidRPr="000E3B41" w:rsidRDefault="009D3A7D" w:rsidP="000E3B41">
      <w:pPr>
        <w:sectPr w:rsidR="009D3A7D" w:rsidRPr="000E3B41" w:rsidSect="009D3A7D">
          <w:headerReference w:type="default" r:id="rId83"/>
          <w:footerReference w:type="default" r:id="rId84"/>
          <w:pgSz w:w="12240" w:h="15840"/>
          <w:pgMar w:top="1440" w:right="1440" w:bottom="1440" w:left="1440" w:header="720" w:footer="720" w:gutter="0"/>
          <w:cols w:space="720"/>
          <w:docGrid w:linePitch="360"/>
        </w:sectPr>
      </w:pPr>
    </w:p>
    <w:p w:rsidR="0040297C" w:rsidRDefault="005921FE" w:rsidP="0040297C">
      <w:pPr>
        <w:rPr>
          <w:b/>
        </w:rPr>
      </w:pPr>
      <w:r>
        <w:rPr>
          <w:b/>
          <w:noProof/>
        </w:rPr>
        <w:lastRenderedPageBreak/>
        <w:drawing>
          <wp:inline distT="0" distB="0" distL="0" distR="0" wp14:anchorId="544F5B69" wp14:editId="0372C069">
            <wp:extent cx="7296438" cy="5486400"/>
            <wp:effectExtent l="19050" t="0" r="0" b="0"/>
            <wp:docPr id="24" name="Picture 23" descr="KALA_coastal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LA_coastal_sampling_plots.jpg"/>
                    <pic:cNvPicPr/>
                  </pic:nvPicPr>
                  <pic:blipFill>
                    <a:blip r:embed="rId85" cstate="print"/>
                    <a:stretch>
                      <a:fillRect/>
                    </a:stretch>
                  </pic:blipFill>
                  <pic:spPr>
                    <a:xfrm>
                      <a:off x="0" y="0"/>
                      <a:ext cx="7296438" cy="5486400"/>
                    </a:xfrm>
                    <a:prstGeom prst="rect">
                      <a:avLst/>
                    </a:prstGeom>
                  </pic:spPr>
                </pic:pic>
              </a:graphicData>
            </a:graphic>
          </wp:inline>
        </w:drawing>
      </w:r>
    </w:p>
    <w:p w:rsidR="0040297C" w:rsidRPr="006B67F1" w:rsidRDefault="0040297C" w:rsidP="00A237FB">
      <w:pPr>
        <w:pStyle w:val="StyleCaptionText1"/>
      </w:pPr>
      <w:bookmarkStart w:id="432" w:name="_Toc178751840"/>
      <w:r w:rsidRPr="006B67F1">
        <w:rPr>
          <w:b/>
        </w:rPr>
        <w:t>Figure A.13.</w:t>
      </w:r>
      <w:r w:rsidRPr="006B67F1">
        <w:t xml:space="preserve"> Map of fixed and rotational plot locations within the two coastal strand sampling frames at KALA</w:t>
      </w:r>
      <w:bookmarkEnd w:id="432"/>
      <w:r w:rsidRPr="006B67F1">
        <w:t xml:space="preserve">. </w:t>
      </w:r>
      <w:r w:rsidRPr="006B67F1">
        <w:rPr>
          <w:rStyle w:val="CaptionTextCharChar"/>
          <w:sz w:val="20"/>
        </w:rPr>
        <w:t>Sampling frame boundaries are based on work done by Canfiel</w:t>
      </w:r>
      <w:r w:rsidR="002B7A7A">
        <w:rPr>
          <w:rStyle w:val="CaptionTextCharChar"/>
          <w:sz w:val="20"/>
        </w:rPr>
        <w:t xml:space="preserve">d </w:t>
      </w:r>
      <w:r w:rsidR="00BF4E1E">
        <w:rPr>
          <w:rStyle w:val="CaptionTextCharChar"/>
          <w:sz w:val="20"/>
        </w:rPr>
        <w:t>(</w:t>
      </w:r>
      <w:r w:rsidR="002B7A7A">
        <w:rPr>
          <w:rStyle w:val="CaptionTextCharChar"/>
          <w:sz w:val="20"/>
        </w:rPr>
        <w:t>1990</w:t>
      </w:r>
      <w:r w:rsidR="00BF4E1E">
        <w:rPr>
          <w:rStyle w:val="CaptionTextCharChar"/>
          <w:sz w:val="20"/>
        </w:rPr>
        <w:t>)</w:t>
      </w:r>
      <w:r w:rsidRPr="006B67F1">
        <w:rPr>
          <w:rStyle w:val="CaptionTextCharChar"/>
          <w:sz w:val="20"/>
        </w:rPr>
        <w:t>.</w:t>
      </w:r>
      <w:r w:rsidRPr="006B67F1">
        <w:t xml:space="preserve"> </w:t>
      </w:r>
    </w:p>
    <w:p w:rsidR="009D3A7D" w:rsidRDefault="009D3A7D" w:rsidP="00BF4E1E">
      <w:pPr>
        <w:pStyle w:val="APPFigure"/>
        <w:rPr>
          <w:b/>
        </w:rPr>
        <w:sectPr w:rsidR="009D3A7D" w:rsidSect="009D3A7D">
          <w:headerReference w:type="default" r:id="rId86"/>
          <w:footerReference w:type="default" r:id="rId87"/>
          <w:pgSz w:w="15840" w:h="12240" w:orient="landscape"/>
          <w:pgMar w:top="1440" w:right="1440" w:bottom="1440" w:left="1440" w:header="720" w:footer="720" w:gutter="0"/>
          <w:cols w:space="720"/>
          <w:docGrid w:linePitch="360"/>
        </w:sectPr>
      </w:pPr>
    </w:p>
    <w:p w:rsidR="0040297C" w:rsidRDefault="000E3B41" w:rsidP="00A237FB">
      <w:pPr>
        <w:pStyle w:val="StyleCaptionText1"/>
      </w:pPr>
      <w:bookmarkStart w:id="433" w:name="OLE_LINK22"/>
      <w:bookmarkStart w:id="434" w:name="OLE_LINK23"/>
      <w:r>
        <w:rPr>
          <w:b/>
        </w:rPr>
        <w:lastRenderedPageBreak/>
        <w:t>Table A.20</w:t>
      </w:r>
      <w:r w:rsidR="0040297C" w:rsidRPr="006B67F1">
        <w:rPr>
          <w:b/>
        </w:rPr>
        <w:t>.</w:t>
      </w:r>
      <w:r w:rsidR="0040297C" w:rsidRPr="006B67F1">
        <w:t xml:space="preserve"> Fixed and rotational plot locations for the sandy substrate coastal sampling frame at KALA. </w:t>
      </w:r>
      <w:r w:rsidR="0040297C" w:rsidRPr="006B67F1">
        <w:rPr>
          <w:rStyle w:val="CaptionTextCharChar"/>
          <w:rFonts w:cs="Arial"/>
          <w:sz w:val="20"/>
        </w:rPr>
        <w:t>Alternate locations are provided in case any of the fixed or rotational plots are rejected in the field.</w:t>
      </w:r>
      <w:r w:rsidR="0040297C" w:rsidRPr="006B67F1">
        <w:t xml:space="preserve"> </w:t>
      </w:r>
    </w:p>
    <w:tbl>
      <w:tblPr>
        <w:tblW w:w="5956" w:type="dxa"/>
        <w:tblInd w:w="92" w:type="dxa"/>
        <w:tblLook w:val="04A0" w:firstRow="1" w:lastRow="0" w:firstColumn="1" w:lastColumn="0" w:noHBand="0" w:noVBand="1"/>
      </w:tblPr>
      <w:tblGrid>
        <w:gridCol w:w="1039"/>
        <w:gridCol w:w="1117"/>
        <w:gridCol w:w="1120"/>
        <w:gridCol w:w="1330"/>
        <w:gridCol w:w="1350"/>
      </w:tblGrid>
      <w:tr w:rsidR="000E3B41" w:rsidRPr="000E3B41" w:rsidTr="000E3B41">
        <w:trPr>
          <w:trHeight w:val="600"/>
        </w:trPr>
        <w:tc>
          <w:tcPr>
            <w:tcW w:w="1039"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Centroid Number</w:t>
            </w:r>
          </w:p>
        </w:tc>
        <w:tc>
          <w:tcPr>
            <w:tcW w:w="1117"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Type</w:t>
            </w:r>
          </w:p>
        </w:tc>
        <w:tc>
          <w:tcPr>
            <w:tcW w:w="112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Plot Azimuth</w:t>
            </w:r>
          </w:p>
        </w:tc>
        <w:tc>
          <w:tcPr>
            <w:tcW w:w="133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X (Centroid)</w:t>
            </w:r>
          </w:p>
        </w:tc>
        <w:tc>
          <w:tcPr>
            <w:tcW w:w="1350" w:type="dxa"/>
            <w:tcBorders>
              <w:top w:val="single" w:sz="4" w:space="0" w:color="auto"/>
              <w:left w:val="nil"/>
              <w:bottom w:val="single" w:sz="12" w:space="0" w:color="auto"/>
              <w:right w:val="nil"/>
            </w:tcBorders>
            <w:shd w:val="clear" w:color="000000" w:fill="FFFFFF"/>
            <w:vAlign w:val="bottom"/>
            <w:hideMark/>
          </w:tcPr>
          <w:p w:rsidR="000E3B41" w:rsidRPr="000E3B41" w:rsidRDefault="000E3B41" w:rsidP="000E3B41">
            <w:pPr>
              <w:jc w:val="center"/>
              <w:rPr>
                <w:rFonts w:ascii="Arial" w:eastAsia="Times New Roman" w:hAnsi="Arial" w:cs="Arial"/>
                <w:b/>
                <w:sz w:val="20"/>
                <w:szCs w:val="20"/>
              </w:rPr>
            </w:pPr>
            <w:r w:rsidRPr="000E3B41">
              <w:rPr>
                <w:rFonts w:ascii="Arial" w:eastAsia="Times New Roman" w:hAnsi="Arial" w:cs="Arial"/>
                <w:b/>
                <w:sz w:val="20"/>
                <w:szCs w:val="20"/>
              </w:rPr>
              <w:t>Y (Centroid)</w:t>
            </w:r>
          </w:p>
        </w:tc>
      </w:tr>
      <w:tr w:rsidR="000E3B41" w:rsidRPr="000E3B41" w:rsidTr="000E3B41">
        <w:trPr>
          <w:trHeight w:val="255"/>
        </w:trPr>
        <w:tc>
          <w:tcPr>
            <w:tcW w:w="1039"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w:t>
            </w:r>
          </w:p>
        </w:tc>
        <w:tc>
          <w:tcPr>
            <w:tcW w:w="1117"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100</w:t>
            </w:r>
          </w:p>
        </w:tc>
        <w:tc>
          <w:tcPr>
            <w:tcW w:w="133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710652.0</w:t>
            </w:r>
          </w:p>
        </w:tc>
        <w:tc>
          <w:tcPr>
            <w:tcW w:w="1350" w:type="dxa"/>
            <w:tcBorders>
              <w:top w:val="single" w:sz="12" w:space="0" w:color="auto"/>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2346993.4</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298</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710723.8</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2347037.7</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296</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711139.5</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2346800.9</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4</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212</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711792.3</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2346257.9</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354</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711065.5</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2346863.5</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6</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327</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710763.3</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2347060.2</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81</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710990.3</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2346949.0</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250</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710654.9</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2347204.0</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9</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352</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711861.9</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2346193.8</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87</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711102.8</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2346892.2</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11</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192</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711911.3</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2346171.8</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12</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38</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711082.9</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2346824.7</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359</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710640.0</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2347150.5</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144</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710702.6</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2347204.5</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15</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Rotational</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5</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711832.8</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2346286.3</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207</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711531.3</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2346594.2</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A2</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36</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711731.7</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2346392.6</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A3</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37</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711195.8</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2346824.4</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A4</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287</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710930.7</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2346961.5</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A5</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102</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711180.7</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2346763.3</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A6</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16</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711429.1</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2346650.7</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A7</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106</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711011.4</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2346875.8</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A8</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137</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711866.7</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2346241.7</w:t>
            </w:r>
          </w:p>
        </w:tc>
      </w:tr>
      <w:tr w:rsidR="000E3B41" w:rsidRPr="000E3B41" w:rsidTr="000E3B41">
        <w:trPr>
          <w:trHeight w:val="255"/>
        </w:trPr>
        <w:tc>
          <w:tcPr>
            <w:tcW w:w="1039"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A9</w:t>
            </w:r>
          </w:p>
        </w:tc>
        <w:tc>
          <w:tcPr>
            <w:tcW w:w="1117"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108</w:t>
            </w:r>
          </w:p>
        </w:tc>
        <w:tc>
          <w:tcPr>
            <w:tcW w:w="133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711239.3</w:t>
            </w:r>
          </w:p>
        </w:tc>
        <w:tc>
          <w:tcPr>
            <w:tcW w:w="1350" w:type="dxa"/>
            <w:tcBorders>
              <w:top w:val="nil"/>
              <w:left w:val="nil"/>
              <w:bottom w:val="nil"/>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2346778.0</w:t>
            </w:r>
          </w:p>
        </w:tc>
      </w:tr>
      <w:tr w:rsidR="000E3B41" w:rsidRPr="000E3B41" w:rsidTr="000E3B41">
        <w:trPr>
          <w:trHeight w:val="255"/>
        </w:trPr>
        <w:tc>
          <w:tcPr>
            <w:tcW w:w="1039"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A10</w:t>
            </w:r>
          </w:p>
        </w:tc>
        <w:tc>
          <w:tcPr>
            <w:tcW w:w="1117"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Alternate</w:t>
            </w:r>
          </w:p>
        </w:tc>
        <w:tc>
          <w:tcPr>
            <w:tcW w:w="112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341</w:t>
            </w:r>
          </w:p>
        </w:tc>
        <w:tc>
          <w:tcPr>
            <w:tcW w:w="133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711123.7</w:t>
            </w:r>
          </w:p>
        </w:tc>
        <w:tc>
          <w:tcPr>
            <w:tcW w:w="1350" w:type="dxa"/>
            <w:tcBorders>
              <w:top w:val="nil"/>
              <w:left w:val="nil"/>
              <w:bottom w:val="single" w:sz="4" w:space="0" w:color="auto"/>
              <w:right w:val="nil"/>
            </w:tcBorders>
            <w:shd w:val="clear" w:color="000000" w:fill="FFFFFF"/>
            <w:noWrap/>
            <w:vAlign w:val="bottom"/>
            <w:hideMark/>
          </w:tcPr>
          <w:p w:rsidR="000E3B41" w:rsidRPr="000E3B41" w:rsidRDefault="000E3B41" w:rsidP="000E3B41">
            <w:pPr>
              <w:jc w:val="center"/>
              <w:rPr>
                <w:rFonts w:ascii="Arial" w:eastAsia="Times New Roman" w:hAnsi="Arial" w:cs="Arial"/>
                <w:sz w:val="20"/>
                <w:szCs w:val="20"/>
              </w:rPr>
            </w:pPr>
            <w:r w:rsidRPr="000E3B41">
              <w:rPr>
                <w:rFonts w:ascii="Arial" w:eastAsia="Times New Roman" w:hAnsi="Arial" w:cs="Arial"/>
                <w:sz w:val="20"/>
                <w:szCs w:val="20"/>
              </w:rPr>
              <w:t>2346846.5</w:t>
            </w:r>
          </w:p>
        </w:tc>
      </w:tr>
      <w:bookmarkEnd w:id="433"/>
      <w:bookmarkEnd w:id="434"/>
    </w:tbl>
    <w:p w:rsidR="0040297C" w:rsidRPr="008A0BD4" w:rsidRDefault="0040297C" w:rsidP="008A0BD4">
      <w:r>
        <w:br w:type="page"/>
      </w:r>
    </w:p>
    <w:p w:rsidR="0040297C" w:rsidRDefault="0040297C" w:rsidP="00A237FB">
      <w:pPr>
        <w:pStyle w:val="StyleCaptionText1"/>
      </w:pPr>
      <w:r w:rsidRPr="006B67F1">
        <w:rPr>
          <w:b/>
        </w:rPr>
        <w:lastRenderedPageBreak/>
        <w:t>Table A.2</w:t>
      </w:r>
      <w:r w:rsidR="00D733F0">
        <w:rPr>
          <w:b/>
        </w:rPr>
        <w:t>1</w:t>
      </w:r>
      <w:r w:rsidRPr="006B67F1">
        <w:rPr>
          <w:b/>
        </w:rPr>
        <w:t>.</w:t>
      </w:r>
      <w:r w:rsidRPr="006B67F1">
        <w:t xml:space="preserve"> Fixed and rotational plot locations for the rocky substrate coastal sampling frame at KALA. </w:t>
      </w:r>
      <w:r w:rsidRPr="006B67F1">
        <w:rPr>
          <w:rStyle w:val="CaptionTextCharChar"/>
          <w:rFonts w:cs="Arial"/>
          <w:sz w:val="20"/>
        </w:rPr>
        <w:t xml:space="preserve">Alternate locations are provided in case any of the fixed or rotational plots are rejected in the field. </w:t>
      </w:r>
    </w:p>
    <w:tbl>
      <w:tblPr>
        <w:tblW w:w="5866" w:type="dxa"/>
        <w:tblInd w:w="92" w:type="dxa"/>
        <w:tblLook w:val="04A0" w:firstRow="1" w:lastRow="0" w:firstColumn="1" w:lastColumn="0" w:noHBand="0" w:noVBand="1"/>
      </w:tblPr>
      <w:tblGrid>
        <w:gridCol w:w="1040"/>
        <w:gridCol w:w="1117"/>
        <w:gridCol w:w="1020"/>
        <w:gridCol w:w="1339"/>
        <w:gridCol w:w="1350"/>
      </w:tblGrid>
      <w:tr w:rsidR="00D733F0" w:rsidRPr="00D733F0" w:rsidTr="00D733F0">
        <w:trPr>
          <w:trHeight w:val="575"/>
        </w:trPr>
        <w:tc>
          <w:tcPr>
            <w:tcW w:w="104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Centroid Number</w:t>
            </w:r>
          </w:p>
        </w:tc>
        <w:tc>
          <w:tcPr>
            <w:tcW w:w="1117"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Plot Type</w:t>
            </w:r>
          </w:p>
        </w:tc>
        <w:tc>
          <w:tcPr>
            <w:tcW w:w="102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Plot Azimuth</w:t>
            </w:r>
          </w:p>
        </w:tc>
        <w:tc>
          <w:tcPr>
            <w:tcW w:w="1339"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X (Centroid)</w:t>
            </w:r>
          </w:p>
        </w:tc>
        <w:tc>
          <w:tcPr>
            <w:tcW w:w="135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Y (Centroid)</w:t>
            </w:r>
          </w:p>
        </w:tc>
      </w:tr>
      <w:tr w:rsidR="00D733F0" w:rsidRPr="00D733F0" w:rsidTr="00D733F0">
        <w:trPr>
          <w:trHeight w:val="255"/>
        </w:trPr>
        <w:tc>
          <w:tcPr>
            <w:tcW w:w="104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c>
          <w:tcPr>
            <w:tcW w:w="1117"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w:t>
            </w:r>
          </w:p>
        </w:tc>
        <w:tc>
          <w:tcPr>
            <w:tcW w:w="1339"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712502.5</w:t>
            </w:r>
          </w:p>
        </w:tc>
        <w:tc>
          <w:tcPr>
            <w:tcW w:w="135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2344998.5</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192</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711915.8</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2345853.3</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208</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712819.6</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2344461.0</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104</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712654.7</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2344642.0</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5</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108</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712109.0</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2345537.1</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6</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278</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712480.9</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2344933.5</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5</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711967.8</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2345751.4</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8</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273</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711911.2</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2345807.0</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9</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293</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712867.8</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2344278.9</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255</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711871.0</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2345947.7</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11</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Rotational</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712604.5</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2344826.3</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12</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Rotational</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711938.3</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2346090.4</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13</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Rotational</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310</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712433.7</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2345084.0</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Rotational</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284</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712709.9</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2344514.7</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15</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Rotational</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134</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711933.8</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2345970.8</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A1</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346</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711910.5</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2345895.1</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A2</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313</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712764.2</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2344400.0</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A3</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20</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712600.2</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2344688.6</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A4</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341</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712777.2</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2344505.7</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A5</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131</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712568.9</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2344885.7</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A6</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188</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712008.9</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2345622.3</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A7</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276</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711868.1</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2345861.5</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A8</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19</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712654.1</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2344588.3</w:t>
            </w:r>
          </w:p>
        </w:tc>
      </w:tr>
      <w:tr w:rsidR="00D733F0" w:rsidRPr="00D733F0" w:rsidTr="00D733F0">
        <w:trPr>
          <w:trHeight w:val="255"/>
        </w:trPr>
        <w:tc>
          <w:tcPr>
            <w:tcW w:w="10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A9</w:t>
            </w:r>
          </w:p>
        </w:tc>
        <w:tc>
          <w:tcPr>
            <w:tcW w:w="1117"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213</w:t>
            </w:r>
          </w:p>
        </w:tc>
        <w:tc>
          <w:tcPr>
            <w:tcW w:w="1339"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712155.6</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2345437.9</w:t>
            </w:r>
          </w:p>
        </w:tc>
      </w:tr>
      <w:tr w:rsidR="00D733F0" w:rsidRPr="00D733F0" w:rsidTr="00D733F0">
        <w:trPr>
          <w:trHeight w:val="255"/>
        </w:trPr>
        <w:tc>
          <w:tcPr>
            <w:tcW w:w="104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A10</w:t>
            </w:r>
          </w:p>
        </w:tc>
        <w:tc>
          <w:tcPr>
            <w:tcW w:w="1117"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02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w:t>
            </w:r>
          </w:p>
        </w:tc>
        <w:tc>
          <w:tcPr>
            <w:tcW w:w="1339"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712911.2</w:t>
            </w:r>
          </w:p>
        </w:tc>
        <w:tc>
          <w:tcPr>
            <w:tcW w:w="135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2344148.3</w:t>
            </w:r>
          </w:p>
        </w:tc>
      </w:tr>
    </w:tbl>
    <w:p w:rsidR="0040297C" w:rsidRDefault="0040297C" w:rsidP="0040297C">
      <w:pPr>
        <w:rPr>
          <w:b/>
        </w:rPr>
      </w:pPr>
    </w:p>
    <w:p w:rsidR="009D3A7D" w:rsidRPr="008A0BD4" w:rsidRDefault="009D3A7D" w:rsidP="008A0BD4">
      <w:pPr>
        <w:sectPr w:rsidR="009D3A7D" w:rsidRPr="008A0BD4" w:rsidSect="009D3A7D">
          <w:headerReference w:type="default" r:id="rId88"/>
          <w:footerReference w:type="default" r:id="rId89"/>
          <w:pgSz w:w="12240" w:h="15840"/>
          <w:pgMar w:top="1440" w:right="1440" w:bottom="1440" w:left="1440" w:header="720" w:footer="720" w:gutter="0"/>
          <w:cols w:space="720"/>
          <w:docGrid w:linePitch="360"/>
        </w:sectPr>
      </w:pPr>
    </w:p>
    <w:p w:rsidR="00581730" w:rsidRDefault="00581730" w:rsidP="00581730">
      <w:r>
        <w:rPr>
          <w:noProof/>
        </w:rPr>
        <w:lastRenderedPageBreak/>
        <w:drawing>
          <wp:inline distT="0" distB="0" distL="0" distR="0" wp14:anchorId="644C39E2" wp14:editId="5B5586B7">
            <wp:extent cx="7296438" cy="5486400"/>
            <wp:effectExtent l="19050" t="0" r="0" b="0"/>
            <wp:docPr id="19" name="Picture 13" descr="NPSA_Tut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SA_Tut_sampling_plots.jpg"/>
                    <pic:cNvPicPr/>
                  </pic:nvPicPr>
                  <pic:blipFill>
                    <a:blip r:embed="rId90" cstate="print"/>
                    <a:stretch>
                      <a:fillRect/>
                    </a:stretch>
                  </pic:blipFill>
                  <pic:spPr>
                    <a:xfrm>
                      <a:off x="0" y="0"/>
                      <a:ext cx="7296438" cy="5486400"/>
                    </a:xfrm>
                    <a:prstGeom prst="rect">
                      <a:avLst/>
                    </a:prstGeom>
                  </pic:spPr>
                </pic:pic>
              </a:graphicData>
            </a:graphic>
          </wp:inline>
        </w:drawing>
      </w:r>
    </w:p>
    <w:p w:rsidR="00581730" w:rsidRPr="007C7891" w:rsidRDefault="00581730" w:rsidP="00581730">
      <w:pPr>
        <w:pStyle w:val="APPFigure"/>
        <w:rPr>
          <w:rFonts w:cs="Arial"/>
          <w:b/>
          <w:szCs w:val="20"/>
        </w:rPr>
      </w:pPr>
      <w:bookmarkStart w:id="435" w:name="_Toc178751836"/>
      <w:r w:rsidRPr="006B67F1">
        <w:rPr>
          <w:b/>
        </w:rPr>
        <w:t>Figure A.7.</w:t>
      </w:r>
      <w:r w:rsidRPr="00AD03BC">
        <w:t xml:space="preserve"> Map of fixed and rotational plot locations in the Tutuila wet forest sampling frame at NPSA</w:t>
      </w:r>
      <w:bookmarkEnd w:id="435"/>
      <w:r w:rsidRPr="00AD03BC">
        <w:t xml:space="preserve">. </w:t>
      </w:r>
    </w:p>
    <w:p w:rsidR="00581730" w:rsidRDefault="00581730" w:rsidP="00581730">
      <w:pPr>
        <w:pStyle w:val="APPFigure"/>
        <w:sectPr w:rsidR="00581730" w:rsidSect="009D3A7D">
          <w:headerReference w:type="default" r:id="rId91"/>
          <w:footerReference w:type="default" r:id="rId92"/>
          <w:pgSz w:w="15840" w:h="12240" w:orient="landscape"/>
          <w:pgMar w:top="1440" w:right="1440" w:bottom="1440" w:left="1440" w:header="720" w:footer="720" w:gutter="0"/>
          <w:cols w:space="720"/>
          <w:docGrid w:linePitch="360"/>
        </w:sectPr>
      </w:pPr>
    </w:p>
    <w:p w:rsidR="00581730" w:rsidRPr="00BF4E1E" w:rsidRDefault="00581730" w:rsidP="00A237FB">
      <w:pPr>
        <w:pStyle w:val="StyleCaptionText1"/>
      </w:pPr>
      <w:bookmarkStart w:id="436" w:name="OLE_LINK34"/>
      <w:bookmarkStart w:id="437" w:name="OLE_LINK35"/>
      <w:r w:rsidRPr="006B67F1">
        <w:rPr>
          <w:b/>
        </w:rPr>
        <w:lastRenderedPageBreak/>
        <w:t>Table A.10.</w:t>
      </w:r>
      <w:r w:rsidRPr="00AD03BC">
        <w:t xml:space="preserve"> </w:t>
      </w:r>
      <w:r w:rsidRPr="006B67F1">
        <w:t xml:space="preserve">Fixed plot locations for the </w:t>
      </w:r>
      <w:smartTag w:uri="urn:schemas-microsoft-com:office:smarttags" w:element="place">
        <w:r w:rsidRPr="006B67F1">
          <w:t>Tutuila</w:t>
        </w:r>
      </w:smartTag>
      <w:r w:rsidRPr="006B67F1">
        <w:t xml:space="preserve"> wet forest sampling frame at NPSA. Alternate locations are provided in case any of the 15 fixed plots are rejected in the field. </w:t>
      </w:r>
      <w:bookmarkEnd w:id="436"/>
      <w:bookmarkEnd w:id="437"/>
      <w:r w:rsidRPr="006B67F1">
        <w:rPr>
          <w:rStyle w:val="CaptionTextCharChar"/>
          <w:sz w:val="20"/>
        </w:rPr>
        <w:t xml:space="preserve">Transect locations and numbers coincide with </w:t>
      </w:r>
      <w:r w:rsidR="00DB1931" w:rsidRPr="006B67F1">
        <w:rPr>
          <w:rStyle w:val="CaptionTextCharChar"/>
          <w:sz w:val="20"/>
        </w:rPr>
        <w:t xml:space="preserve">transects </w:t>
      </w:r>
      <w:r w:rsidR="00DB1931">
        <w:rPr>
          <w:rStyle w:val="CaptionTextCharChar"/>
          <w:sz w:val="20"/>
        </w:rPr>
        <w:t>from the Landbird P</w:t>
      </w:r>
      <w:r w:rsidRPr="006B67F1">
        <w:rPr>
          <w:rStyle w:val="CaptionTextCharChar"/>
          <w:sz w:val="20"/>
        </w:rPr>
        <w:t>rotocol.</w:t>
      </w:r>
    </w:p>
    <w:tbl>
      <w:tblPr>
        <w:tblW w:w="8420" w:type="dxa"/>
        <w:tblInd w:w="92" w:type="dxa"/>
        <w:tblLook w:val="04A0" w:firstRow="1" w:lastRow="0" w:firstColumn="1" w:lastColumn="0" w:noHBand="0" w:noVBand="1"/>
      </w:tblPr>
      <w:tblGrid>
        <w:gridCol w:w="1039"/>
        <w:gridCol w:w="1060"/>
        <w:gridCol w:w="1005"/>
        <w:gridCol w:w="1220"/>
        <w:gridCol w:w="1460"/>
        <w:gridCol w:w="1289"/>
        <w:gridCol w:w="1640"/>
      </w:tblGrid>
      <w:tr w:rsidR="00581730" w:rsidRPr="00342835" w:rsidTr="008D6A51">
        <w:trPr>
          <w:trHeight w:val="611"/>
        </w:trPr>
        <w:tc>
          <w:tcPr>
            <w:tcW w:w="880" w:type="dxa"/>
            <w:tcBorders>
              <w:top w:val="single" w:sz="4" w:space="0" w:color="auto"/>
              <w:left w:val="nil"/>
              <w:bottom w:val="single" w:sz="12" w:space="0" w:color="auto"/>
              <w:right w:val="nil"/>
            </w:tcBorders>
            <w:shd w:val="clear" w:color="000000" w:fill="FFFFFF"/>
            <w:vAlign w:val="bottom"/>
            <w:hideMark/>
          </w:tcPr>
          <w:p w:rsidR="00581730" w:rsidRPr="00342835" w:rsidRDefault="00581730" w:rsidP="008D6A51">
            <w:pPr>
              <w:jc w:val="center"/>
              <w:rPr>
                <w:rFonts w:ascii="Arial" w:eastAsia="Times New Roman" w:hAnsi="Arial" w:cs="Arial"/>
                <w:b/>
                <w:sz w:val="20"/>
                <w:szCs w:val="20"/>
              </w:rPr>
            </w:pPr>
            <w:r w:rsidRPr="00342835">
              <w:rPr>
                <w:rFonts w:ascii="Arial" w:eastAsia="Times New Roman" w:hAnsi="Arial" w:cs="Arial"/>
                <w:b/>
                <w:sz w:val="20"/>
                <w:szCs w:val="20"/>
              </w:rPr>
              <w:t>Centroid</w:t>
            </w:r>
            <w:r w:rsidRPr="00342835">
              <w:rPr>
                <w:rFonts w:ascii="Arial" w:eastAsia="Times New Roman" w:hAnsi="Arial" w:cs="Arial"/>
                <w:b/>
                <w:sz w:val="20"/>
                <w:szCs w:val="20"/>
              </w:rPr>
              <w:br/>
              <w:t>Number</w:t>
            </w:r>
          </w:p>
        </w:tc>
        <w:tc>
          <w:tcPr>
            <w:tcW w:w="1060" w:type="dxa"/>
            <w:tcBorders>
              <w:top w:val="single" w:sz="4" w:space="0" w:color="auto"/>
              <w:left w:val="nil"/>
              <w:bottom w:val="single" w:sz="12"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b/>
                <w:sz w:val="20"/>
                <w:szCs w:val="20"/>
              </w:rPr>
            </w:pPr>
            <w:r w:rsidRPr="00342835">
              <w:rPr>
                <w:rFonts w:ascii="Arial" w:eastAsia="Times New Roman" w:hAnsi="Arial" w:cs="Arial"/>
                <w:b/>
                <w:sz w:val="20"/>
                <w:szCs w:val="20"/>
              </w:rPr>
              <w:t>Plot Type</w:t>
            </w:r>
          </w:p>
        </w:tc>
        <w:tc>
          <w:tcPr>
            <w:tcW w:w="940" w:type="dxa"/>
            <w:tcBorders>
              <w:top w:val="single" w:sz="4" w:space="0" w:color="auto"/>
              <w:left w:val="nil"/>
              <w:bottom w:val="single" w:sz="12" w:space="0" w:color="auto"/>
              <w:right w:val="nil"/>
            </w:tcBorders>
            <w:shd w:val="clear" w:color="000000" w:fill="FFFFFF"/>
            <w:vAlign w:val="bottom"/>
            <w:hideMark/>
          </w:tcPr>
          <w:p w:rsidR="00581730" w:rsidRPr="00342835" w:rsidRDefault="00581730" w:rsidP="008D6A51">
            <w:pPr>
              <w:jc w:val="center"/>
              <w:rPr>
                <w:rFonts w:ascii="Arial" w:eastAsia="Times New Roman" w:hAnsi="Arial" w:cs="Arial"/>
                <w:b/>
                <w:sz w:val="20"/>
                <w:szCs w:val="20"/>
              </w:rPr>
            </w:pPr>
            <w:r w:rsidRPr="00342835">
              <w:rPr>
                <w:rFonts w:ascii="Arial" w:eastAsia="Times New Roman" w:hAnsi="Arial" w:cs="Arial"/>
                <w:b/>
                <w:sz w:val="20"/>
                <w:szCs w:val="20"/>
              </w:rPr>
              <w:t>Plot</w:t>
            </w:r>
            <w:r w:rsidRPr="00342835">
              <w:rPr>
                <w:rFonts w:ascii="Arial" w:eastAsia="Times New Roman" w:hAnsi="Arial" w:cs="Arial"/>
                <w:b/>
                <w:sz w:val="20"/>
                <w:szCs w:val="20"/>
              </w:rPr>
              <w:br/>
              <w:t>Azimuth</w:t>
            </w:r>
          </w:p>
        </w:tc>
        <w:tc>
          <w:tcPr>
            <w:tcW w:w="1220" w:type="dxa"/>
            <w:tcBorders>
              <w:top w:val="single" w:sz="4" w:space="0" w:color="auto"/>
              <w:left w:val="nil"/>
              <w:bottom w:val="single" w:sz="12"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b/>
                <w:sz w:val="20"/>
                <w:szCs w:val="20"/>
              </w:rPr>
            </w:pPr>
            <w:r w:rsidRPr="00342835">
              <w:rPr>
                <w:rFonts w:ascii="Arial" w:eastAsia="Times New Roman" w:hAnsi="Arial" w:cs="Arial"/>
                <w:b/>
                <w:sz w:val="20"/>
                <w:szCs w:val="20"/>
              </w:rPr>
              <w:t>X (Centroid)</w:t>
            </w:r>
          </w:p>
        </w:tc>
        <w:tc>
          <w:tcPr>
            <w:tcW w:w="1460" w:type="dxa"/>
            <w:tcBorders>
              <w:top w:val="single" w:sz="4" w:space="0" w:color="auto"/>
              <w:left w:val="nil"/>
              <w:bottom w:val="single" w:sz="12"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b/>
                <w:sz w:val="20"/>
                <w:szCs w:val="20"/>
              </w:rPr>
            </w:pPr>
            <w:r w:rsidRPr="00342835">
              <w:rPr>
                <w:rFonts w:ascii="Arial" w:eastAsia="Times New Roman" w:hAnsi="Arial" w:cs="Arial"/>
                <w:b/>
                <w:sz w:val="20"/>
                <w:szCs w:val="20"/>
              </w:rPr>
              <w:t>Y (Centroid)</w:t>
            </w:r>
          </w:p>
        </w:tc>
        <w:tc>
          <w:tcPr>
            <w:tcW w:w="1220" w:type="dxa"/>
            <w:tcBorders>
              <w:top w:val="single" w:sz="4" w:space="0" w:color="auto"/>
              <w:left w:val="nil"/>
              <w:bottom w:val="single" w:sz="12" w:space="0" w:color="auto"/>
              <w:right w:val="nil"/>
            </w:tcBorders>
            <w:shd w:val="clear" w:color="000000" w:fill="FFFFFF"/>
            <w:vAlign w:val="bottom"/>
            <w:hideMark/>
          </w:tcPr>
          <w:p w:rsidR="00581730" w:rsidRPr="00342835" w:rsidRDefault="00581730" w:rsidP="008D6A51">
            <w:pPr>
              <w:jc w:val="center"/>
              <w:rPr>
                <w:rFonts w:ascii="Arial" w:eastAsia="Times New Roman" w:hAnsi="Arial" w:cs="Arial"/>
                <w:b/>
                <w:sz w:val="20"/>
                <w:szCs w:val="20"/>
              </w:rPr>
            </w:pPr>
            <w:r w:rsidRPr="00342835">
              <w:rPr>
                <w:rFonts w:ascii="Arial" w:eastAsia="Times New Roman" w:hAnsi="Arial" w:cs="Arial"/>
                <w:b/>
                <w:sz w:val="20"/>
                <w:szCs w:val="20"/>
              </w:rPr>
              <w:t>Plot Placement</w:t>
            </w:r>
            <w:r w:rsidRPr="00342835">
              <w:rPr>
                <w:rFonts w:ascii="Arial" w:eastAsia="Times New Roman" w:hAnsi="Arial" w:cs="Arial"/>
                <w:b/>
                <w:sz w:val="20"/>
                <w:szCs w:val="20"/>
                <w:vertAlign w:val="superscript"/>
              </w:rPr>
              <w:t>1</w:t>
            </w:r>
          </w:p>
        </w:tc>
        <w:tc>
          <w:tcPr>
            <w:tcW w:w="1640" w:type="dxa"/>
            <w:tcBorders>
              <w:top w:val="single" w:sz="4" w:space="0" w:color="auto"/>
              <w:left w:val="nil"/>
              <w:bottom w:val="single" w:sz="12" w:space="0" w:color="auto"/>
              <w:right w:val="nil"/>
            </w:tcBorders>
            <w:shd w:val="clear" w:color="000000" w:fill="FFFFFF"/>
            <w:vAlign w:val="bottom"/>
            <w:hideMark/>
          </w:tcPr>
          <w:p w:rsidR="00581730" w:rsidRPr="00342835" w:rsidRDefault="00A143EC" w:rsidP="008D6A51">
            <w:pPr>
              <w:jc w:val="center"/>
              <w:rPr>
                <w:rFonts w:ascii="Arial" w:eastAsia="Times New Roman" w:hAnsi="Arial" w:cs="Arial"/>
                <w:b/>
                <w:sz w:val="20"/>
                <w:szCs w:val="20"/>
              </w:rPr>
            </w:pPr>
            <w:r>
              <w:rPr>
                <w:rFonts w:ascii="Arial" w:eastAsia="Times New Roman" w:hAnsi="Arial" w:cs="Arial"/>
                <w:b/>
                <w:sz w:val="20"/>
                <w:szCs w:val="20"/>
              </w:rPr>
              <w:t>Collocation</w:t>
            </w:r>
            <w:r w:rsidR="00581730">
              <w:rPr>
                <w:rFonts w:ascii="Arial" w:eastAsia="Times New Roman" w:hAnsi="Arial" w:cs="Arial"/>
                <w:b/>
                <w:sz w:val="20"/>
                <w:szCs w:val="20"/>
              </w:rPr>
              <w:t xml:space="preserve"> with Landbirds</w:t>
            </w:r>
            <w:r w:rsidR="00581730" w:rsidRPr="00342835">
              <w:rPr>
                <w:rFonts w:ascii="Arial" w:eastAsia="Times New Roman" w:hAnsi="Arial" w:cs="Arial"/>
                <w:b/>
                <w:sz w:val="20"/>
                <w:szCs w:val="20"/>
                <w:vertAlign w:val="superscript"/>
              </w:rPr>
              <w:t>2</w:t>
            </w:r>
          </w:p>
        </w:tc>
      </w:tr>
      <w:tr w:rsidR="00581730" w:rsidRPr="00342835" w:rsidTr="008D6A51">
        <w:trPr>
          <w:trHeight w:val="255"/>
        </w:trPr>
        <w:tc>
          <w:tcPr>
            <w:tcW w:w="88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w:t>
            </w:r>
          </w:p>
        </w:tc>
        <w:tc>
          <w:tcPr>
            <w:tcW w:w="106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286</w:t>
            </w:r>
          </w:p>
        </w:tc>
        <w:tc>
          <w:tcPr>
            <w:tcW w:w="122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535875.8</w:t>
            </w:r>
          </w:p>
        </w:tc>
        <w:tc>
          <w:tcPr>
            <w:tcW w:w="146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8423412.6</w:t>
            </w:r>
          </w:p>
        </w:tc>
        <w:tc>
          <w:tcPr>
            <w:tcW w:w="122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R</w:t>
            </w:r>
          </w:p>
        </w:tc>
        <w:tc>
          <w:tcPr>
            <w:tcW w:w="1640" w:type="dxa"/>
            <w:tcBorders>
              <w:top w:val="single" w:sz="12" w:space="0" w:color="auto"/>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335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533023.6</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8423054.6</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R</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3</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534501.9</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8423863.5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4</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288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532573.5</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8423654.2</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273</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532557.2</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8422982.1</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6</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44</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530731.9</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8421720.9</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R</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7</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59</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532853.9</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8423054.2</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155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531094.3</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8422351.5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9</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106</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532818.4</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8423276.7</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10</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348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536083.2</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8424292.8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11</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303</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534325.5</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8423290.0</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12</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239</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530628.0</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8421809.4</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13</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140</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536214.6</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8424413.9</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R</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14</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203</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534369.6</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8423433.4</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15</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 xml:space="preserve">Fixed </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94</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531209.4</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8422786.5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A1</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204</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535921.2</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8423726.3</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A2</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142</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530855.4</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8422043.1</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A3</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535723.4</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8423324.7</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A4</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98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536063.4</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8423828.8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R</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A5</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50</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532328.6</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8424031.7</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A6</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534546.0</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8424006.8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A7</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205</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534634.3</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8424293.6</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A8</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208</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536049.7</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8424147.9</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L</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Yes</w:t>
            </w:r>
          </w:p>
        </w:tc>
      </w:tr>
      <w:tr w:rsidR="00581730" w:rsidRPr="00342835" w:rsidTr="008D6A51">
        <w:trPr>
          <w:trHeight w:val="255"/>
        </w:trPr>
        <w:tc>
          <w:tcPr>
            <w:tcW w:w="88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A9</w:t>
            </w:r>
          </w:p>
        </w:tc>
        <w:tc>
          <w:tcPr>
            <w:tcW w:w="10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74</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532410.2</w:t>
            </w:r>
          </w:p>
        </w:tc>
        <w:tc>
          <w:tcPr>
            <w:tcW w:w="146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8423905.9</w:t>
            </w:r>
          </w:p>
        </w:tc>
        <w:tc>
          <w:tcPr>
            <w:tcW w:w="122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nil"/>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r w:rsidR="00581730" w:rsidRPr="00342835" w:rsidTr="008D6A51">
        <w:trPr>
          <w:trHeight w:val="255"/>
        </w:trPr>
        <w:tc>
          <w:tcPr>
            <w:tcW w:w="88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A10</w:t>
            </w:r>
          </w:p>
        </w:tc>
        <w:tc>
          <w:tcPr>
            <w:tcW w:w="106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Alternate</w:t>
            </w:r>
          </w:p>
        </w:tc>
        <w:tc>
          <w:tcPr>
            <w:tcW w:w="94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26</w:t>
            </w:r>
          </w:p>
        </w:tc>
        <w:tc>
          <w:tcPr>
            <w:tcW w:w="122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531171.1</w:t>
            </w:r>
          </w:p>
        </w:tc>
        <w:tc>
          <w:tcPr>
            <w:tcW w:w="146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8422641.5</w:t>
            </w:r>
          </w:p>
        </w:tc>
        <w:tc>
          <w:tcPr>
            <w:tcW w:w="122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sidRPr="00342835">
              <w:rPr>
                <w:rFonts w:ascii="Arial" w:eastAsia="Times New Roman" w:hAnsi="Arial" w:cs="Arial"/>
                <w:sz w:val="20"/>
                <w:szCs w:val="20"/>
              </w:rPr>
              <w:t>On</w:t>
            </w:r>
          </w:p>
        </w:tc>
        <w:tc>
          <w:tcPr>
            <w:tcW w:w="1640" w:type="dxa"/>
            <w:tcBorders>
              <w:top w:val="nil"/>
              <w:left w:val="nil"/>
              <w:bottom w:val="single" w:sz="4" w:space="0" w:color="auto"/>
              <w:right w:val="nil"/>
            </w:tcBorders>
            <w:shd w:val="clear" w:color="000000" w:fill="FFFFFF"/>
            <w:noWrap/>
            <w:vAlign w:val="bottom"/>
            <w:hideMark/>
          </w:tcPr>
          <w:p w:rsidR="00581730" w:rsidRPr="00342835" w:rsidRDefault="00581730" w:rsidP="008D6A51">
            <w:pPr>
              <w:jc w:val="center"/>
              <w:rPr>
                <w:rFonts w:ascii="Arial" w:eastAsia="Times New Roman" w:hAnsi="Arial" w:cs="Arial"/>
                <w:sz w:val="20"/>
                <w:szCs w:val="20"/>
              </w:rPr>
            </w:pPr>
            <w:r>
              <w:rPr>
                <w:rFonts w:ascii="Arial" w:eastAsia="Times New Roman" w:hAnsi="Arial" w:cs="Arial"/>
                <w:sz w:val="20"/>
                <w:szCs w:val="20"/>
              </w:rPr>
              <w:t>No</w:t>
            </w:r>
          </w:p>
        </w:tc>
      </w:tr>
    </w:tbl>
    <w:p w:rsidR="00581730" w:rsidRPr="00342835" w:rsidRDefault="00581730" w:rsidP="00581730">
      <w:pPr>
        <w:ind w:left="90" w:hanging="90"/>
        <w:rPr>
          <w:rFonts w:ascii="Arial" w:hAnsi="Arial" w:cs="Arial"/>
          <w:b/>
          <w:sz w:val="18"/>
          <w:szCs w:val="20"/>
        </w:rPr>
      </w:pPr>
      <w:r w:rsidRPr="00342835">
        <w:rPr>
          <w:rFonts w:ascii="Arial" w:hAnsi="Arial" w:cs="Arial"/>
          <w:sz w:val="18"/>
          <w:szCs w:val="20"/>
          <w:vertAlign w:val="superscript"/>
        </w:rPr>
        <w:t>1</w:t>
      </w:r>
      <w:r w:rsidRPr="00342835">
        <w:rPr>
          <w:rFonts w:ascii="Arial" w:hAnsi="Arial" w:cs="Arial"/>
          <w:sz w:val="18"/>
          <w:szCs w:val="20"/>
        </w:rPr>
        <w:t xml:space="preserve"> Plot placement may be on the transect (On), or to the left (L) or right (R) of the transect by 50 meters. For plots along legacy bird survey routes, plot center points have been shifted to the left or right (randomly chosen) of the transect by 50 meters to avoid potential “transect” effects. For newly generated transects, which should not have any “transect” effects, plots centroids lie on the transect.</w:t>
      </w:r>
      <w:r w:rsidRPr="00342835">
        <w:rPr>
          <w:rFonts w:ascii="Arial" w:hAnsi="Arial" w:cs="Arial"/>
          <w:b/>
          <w:sz w:val="18"/>
          <w:szCs w:val="20"/>
        </w:rPr>
        <w:t xml:space="preserve"> </w:t>
      </w:r>
    </w:p>
    <w:p w:rsidR="00581730" w:rsidRPr="00342835" w:rsidRDefault="00581730" w:rsidP="00581730">
      <w:pPr>
        <w:pStyle w:val="TableCaptionBold"/>
        <w:ind w:left="90" w:hanging="90"/>
        <w:rPr>
          <w:rFonts w:ascii="Arial" w:hAnsi="Arial" w:cs="Arial"/>
          <w:b w:val="0"/>
          <w:sz w:val="18"/>
          <w:szCs w:val="20"/>
        </w:rPr>
      </w:pPr>
      <w:r w:rsidRPr="00342835">
        <w:rPr>
          <w:rFonts w:ascii="Arial" w:hAnsi="Arial" w:cs="Arial"/>
          <w:b w:val="0"/>
          <w:sz w:val="18"/>
          <w:szCs w:val="20"/>
          <w:vertAlign w:val="superscript"/>
        </w:rPr>
        <w:t>2</w:t>
      </w:r>
      <w:r w:rsidRPr="00342835">
        <w:rPr>
          <w:rFonts w:ascii="Arial" w:hAnsi="Arial" w:cs="Arial"/>
          <w:b w:val="0"/>
          <w:sz w:val="18"/>
          <w:szCs w:val="20"/>
        </w:rPr>
        <w:t xml:space="preserve"> The fixed plots used in this protocol were selected from two sources: (a) Landbirds fixed transects, and (b) three Landbirds rotational transects from </w:t>
      </w:r>
      <w:r>
        <w:rPr>
          <w:rFonts w:ascii="Arial" w:hAnsi="Arial" w:cs="Arial"/>
          <w:b w:val="0"/>
          <w:sz w:val="18"/>
          <w:szCs w:val="20"/>
        </w:rPr>
        <w:t>the first sample cycle</w:t>
      </w:r>
      <w:r w:rsidRPr="00342835">
        <w:rPr>
          <w:rFonts w:ascii="Arial" w:hAnsi="Arial" w:cs="Arial"/>
          <w:b w:val="0"/>
          <w:sz w:val="18"/>
          <w:szCs w:val="20"/>
        </w:rPr>
        <w:t xml:space="preserve">. </w:t>
      </w:r>
      <w:r>
        <w:rPr>
          <w:rFonts w:ascii="Arial" w:hAnsi="Arial" w:cs="Arial"/>
          <w:b w:val="0"/>
          <w:sz w:val="18"/>
          <w:szCs w:val="20"/>
        </w:rPr>
        <w:t>However, those located along rotational transects are not considered collated as Landbird sampling will only occur there once.</w:t>
      </w:r>
    </w:p>
    <w:p w:rsidR="00581730" w:rsidRDefault="00581730" w:rsidP="00581730">
      <w:r>
        <w:br w:type="page"/>
      </w:r>
    </w:p>
    <w:p w:rsidR="00581730" w:rsidRPr="00BF4E1E" w:rsidRDefault="00581730" w:rsidP="00A237FB">
      <w:pPr>
        <w:pStyle w:val="StyleCaptionText1"/>
      </w:pPr>
      <w:r w:rsidRPr="006B67F1">
        <w:rPr>
          <w:b/>
        </w:rPr>
        <w:lastRenderedPageBreak/>
        <w:t>Table A.11.</w:t>
      </w:r>
      <w:r w:rsidRPr="006B67F1">
        <w:t xml:space="preserve"> Rotational plot locations for the </w:t>
      </w:r>
      <w:smartTag w:uri="urn:schemas-microsoft-com:office:smarttags" w:element="place">
        <w:r w:rsidRPr="006B67F1">
          <w:t>Tutuila</w:t>
        </w:r>
      </w:smartTag>
      <w:r w:rsidRPr="006B67F1">
        <w:t xml:space="preserve"> wet forest sampling frame at NPSA. Alternate locations are provided in case any of the rotational plots are rejected in the field. </w:t>
      </w:r>
      <w:r w:rsidRPr="006B67F1">
        <w:rPr>
          <w:rStyle w:val="CaptionTextCharChar"/>
          <w:sz w:val="20"/>
        </w:rPr>
        <w:t xml:space="preserve">Transect locations and numbers coincide with </w:t>
      </w:r>
      <w:r w:rsidR="00DB1931" w:rsidRPr="006B67F1">
        <w:rPr>
          <w:rStyle w:val="CaptionTextCharChar"/>
          <w:sz w:val="20"/>
        </w:rPr>
        <w:t xml:space="preserve">transects </w:t>
      </w:r>
      <w:r w:rsidR="00DB1931">
        <w:rPr>
          <w:rStyle w:val="CaptionTextCharChar"/>
          <w:sz w:val="20"/>
        </w:rPr>
        <w:t xml:space="preserve">from the </w:t>
      </w:r>
      <w:r w:rsidRPr="006B67F1">
        <w:rPr>
          <w:rStyle w:val="CaptionTextCharChar"/>
          <w:sz w:val="20"/>
        </w:rPr>
        <w:t xml:space="preserve">Landbird </w:t>
      </w:r>
      <w:r w:rsidR="00DB1931">
        <w:rPr>
          <w:rStyle w:val="CaptionTextCharChar"/>
          <w:sz w:val="20"/>
        </w:rPr>
        <w:t>P</w:t>
      </w:r>
      <w:r w:rsidRPr="006B67F1">
        <w:rPr>
          <w:rStyle w:val="CaptionTextCharChar"/>
          <w:sz w:val="20"/>
        </w:rPr>
        <w:t>rotocol.</w:t>
      </w:r>
    </w:p>
    <w:tbl>
      <w:tblPr>
        <w:tblW w:w="7080" w:type="dxa"/>
        <w:tblInd w:w="92" w:type="dxa"/>
        <w:tblLook w:val="04A0" w:firstRow="1" w:lastRow="0" w:firstColumn="1" w:lastColumn="0" w:noHBand="0" w:noVBand="1"/>
      </w:tblPr>
      <w:tblGrid>
        <w:gridCol w:w="1039"/>
        <w:gridCol w:w="1220"/>
        <w:gridCol w:w="1060"/>
        <w:gridCol w:w="1300"/>
        <w:gridCol w:w="1300"/>
        <w:gridCol w:w="1240"/>
      </w:tblGrid>
      <w:tr w:rsidR="00581730" w:rsidRPr="00250DBD" w:rsidTr="008D6A51">
        <w:trPr>
          <w:trHeight w:val="765"/>
        </w:trPr>
        <w:tc>
          <w:tcPr>
            <w:tcW w:w="960" w:type="dxa"/>
            <w:tcBorders>
              <w:top w:val="single" w:sz="4" w:space="0" w:color="auto"/>
              <w:left w:val="nil"/>
              <w:bottom w:val="single" w:sz="12" w:space="0" w:color="auto"/>
              <w:right w:val="nil"/>
            </w:tcBorders>
            <w:shd w:val="clear" w:color="000000" w:fill="FFFFFF"/>
            <w:vAlign w:val="bottom"/>
            <w:hideMark/>
          </w:tcPr>
          <w:p w:rsidR="00581730" w:rsidRPr="00250DBD" w:rsidRDefault="00581730" w:rsidP="008D6A51">
            <w:pPr>
              <w:jc w:val="center"/>
              <w:rPr>
                <w:rFonts w:ascii="Arial" w:eastAsia="Times New Roman" w:hAnsi="Arial" w:cs="Arial"/>
                <w:b/>
                <w:sz w:val="20"/>
                <w:szCs w:val="20"/>
              </w:rPr>
            </w:pPr>
            <w:r w:rsidRPr="00250DBD">
              <w:rPr>
                <w:rFonts w:ascii="Arial" w:eastAsia="Times New Roman" w:hAnsi="Arial" w:cs="Arial"/>
                <w:b/>
                <w:sz w:val="20"/>
                <w:szCs w:val="20"/>
              </w:rPr>
              <w:t>Centroid Number</w:t>
            </w:r>
          </w:p>
        </w:tc>
        <w:tc>
          <w:tcPr>
            <w:tcW w:w="1220" w:type="dxa"/>
            <w:tcBorders>
              <w:top w:val="single" w:sz="4" w:space="0" w:color="auto"/>
              <w:left w:val="nil"/>
              <w:bottom w:val="single" w:sz="12" w:space="0" w:color="auto"/>
              <w:right w:val="nil"/>
            </w:tcBorders>
            <w:shd w:val="clear" w:color="000000" w:fill="FFFFFF"/>
            <w:vAlign w:val="bottom"/>
            <w:hideMark/>
          </w:tcPr>
          <w:p w:rsidR="00581730" w:rsidRPr="00250DBD" w:rsidRDefault="00581730" w:rsidP="008D6A51">
            <w:pPr>
              <w:jc w:val="center"/>
              <w:rPr>
                <w:rFonts w:ascii="Arial" w:eastAsia="Times New Roman" w:hAnsi="Arial" w:cs="Arial"/>
                <w:b/>
                <w:sz w:val="20"/>
                <w:szCs w:val="20"/>
              </w:rPr>
            </w:pPr>
            <w:r w:rsidRPr="00250DBD">
              <w:rPr>
                <w:rFonts w:ascii="Arial" w:eastAsia="Times New Roman" w:hAnsi="Arial" w:cs="Arial"/>
                <w:b/>
                <w:sz w:val="20"/>
                <w:szCs w:val="20"/>
              </w:rPr>
              <w:t>Plot Type</w:t>
            </w:r>
          </w:p>
        </w:tc>
        <w:tc>
          <w:tcPr>
            <w:tcW w:w="1060" w:type="dxa"/>
            <w:tcBorders>
              <w:top w:val="single" w:sz="4" w:space="0" w:color="auto"/>
              <w:left w:val="nil"/>
              <w:bottom w:val="single" w:sz="12" w:space="0" w:color="auto"/>
              <w:right w:val="nil"/>
            </w:tcBorders>
            <w:shd w:val="clear" w:color="000000" w:fill="FFFFFF"/>
            <w:vAlign w:val="bottom"/>
            <w:hideMark/>
          </w:tcPr>
          <w:p w:rsidR="00581730" w:rsidRPr="00250DBD" w:rsidRDefault="00581730" w:rsidP="008D6A51">
            <w:pPr>
              <w:jc w:val="center"/>
              <w:rPr>
                <w:rFonts w:ascii="Arial" w:eastAsia="Times New Roman" w:hAnsi="Arial" w:cs="Arial"/>
                <w:b/>
                <w:sz w:val="20"/>
                <w:szCs w:val="20"/>
              </w:rPr>
            </w:pPr>
            <w:r w:rsidRPr="00250DBD">
              <w:rPr>
                <w:rFonts w:ascii="Arial" w:eastAsia="Times New Roman" w:hAnsi="Arial" w:cs="Arial"/>
                <w:b/>
                <w:sz w:val="20"/>
                <w:szCs w:val="20"/>
              </w:rPr>
              <w:t>Plot Azimuth</w:t>
            </w:r>
          </w:p>
        </w:tc>
        <w:tc>
          <w:tcPr>
            <w:tcW w:w="1300" w:type="dxa"/>
            <w:tcBorders>
              <w:top w:val="single" w:sz="4" w:space="0" w:color="auto"/>
              <w:left w:val="nil"/>
              <w:bottom w:val="single" w:sz="12"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b/>
                <w:sz w:val="20"/>
                <w:szCs w:val="20"/>
              </w:rPr>
            </w:pPr>
            <w:r w:rsidRPr="00250DBD">
              <w:rPr>
                <w:rFonts w:ascii="Arial" w:eastAsia="Times New Roman" w:hAnsi="Arial" w:cs="Arial"/>
                <w:b/>
                <w:sz w:val="20"/>
                <w:szCs w:val="20"/>
              </w:rPr>
              <w:t>X (Centroid)</w:t>
            </w:r>
          </w:p>
        </w:tc>
        <w:tc>
          <w:tcPr>
            <w:tcW w:w="1300" w:type="dxa"/>
            <w:tcBorders>
              <w:top w:val="single" w:sz="4" w:space="0" w:color="auto"/>
              <w:left w:val="nil"/>
              <w:bottom w:val="single" w:sz="12"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b/>
                <w:sz w:val="20"/>
                <w:szCs w:val="20"/>
              </w:rPr>
            </w:pPr>
            <w:r w:rsidRPr="00250DBD">
              <w:rPr>
                <w:rFonts w:ascii="Arial" w:eastAsia="Times New Roman" w:hAnsi="Arial" w:cs="Arial"/>
                <w:b/>
                <w:sz w:val="20"/>
                <w:szCs w:val="20"/>
              </w:rPr>
              <w:t>Y (Centroid)</w:t>
            </w:r>
          </w:p>
        </w:tc>
        <w:tc>
          <w:tcPr>
            <w:tcW w:w="1240" w:type="dxa"/>
            <w:tcBorders>
              <w:top w:val="single" w:sz="4" w:space="0" w:color="auto"/>
              <w:left w:val="nil"/>
              <w:bottom w:val="single" w:sz="12" w:space="0" w:color="auto"/>
              <w:right w:val="nil"/>
            </w:tcBorders>
            <w:shd w:val="clear" w:color="000000" w:fill="FFFFFF"/>
            <w:vAlign w:val="bottom"/>
            <w:hideMark/>
          </w:tcPr>
          <w:p w:rsidR="00581730" w:rsidRPr="00250DBD" w:rsidRDefault="00581730" w:rsidP="008D6A51">
            <w:pPr>
              <w:jc w:val="center"/>
              <w:rPr>
                <w:rFonts w:ascii="Arial" w:eastAsia="Times New Roman" w:hAnsi="Arial" w:cs="Arial"/>
                <w:b/>
                <w:sz w:val="20"/>
                <w:szCs w:val="20"/>
              </w:rPr>
            </w:pPr>
            <w:r w:rsidRPr="00250DBD">
              <w:rPr>
                <w:rFonts w:ascii="Arial" w:eastAsia="Times New Roman" w:hAnsi="Arial" w:cs="Arial"/>
                <w:b/>
                <w:sz w:val="20"/>
                <w:szCs w:val="20"/>
              </w:rPr>
              <w:t>Rotational Transect</w:t>
            </w:r>
          </w:p>
        </w:tc>
      </w:tr>
      <w:tr w:rsidR="00581730" w:rsidRPr="00250DBD" w:rsidTr="008D6A51">
        <w:trPr>
          <w:trHeight w:val="255"/>
        </w:trPr>
        <w:tc>
          <w:tcPr>
            <w:tcW w:w="960" w:type="dxa"/>
            <w:tcBorders>
              <w:top w:val="single" w:sz="12" w:space="0" w:color="auto"/>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16</w:t>
            </w:r>
          </w:p>
        </w:tc>
        <w:tc>
          <w:tcPr>
            <w:tcW w:w="1220" w:type="dxa"/>
            <w:tcBorders>
              <w:top w:val="single" w:sz="12" w:space="0" w:color="auto"/>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single" w:sz="12" w:space="0" w:color="auto"/>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206</w:t>
            </w:r>
          </w:p>
        </w:tc>
        <w:tc>
          <w:tcPr>
            <w:tcW w:w="1300" w:type="dxa"/>
            <w:tcBorders>
              <w:top w:val="single" w:sz="12" w:space="0" w:color="auto"/>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530494.7</w:t>
            </w:r>
          </w:p>
        </w:tc>
        <w:tc>
          <w:tcPr>
            <w:tcW w:w="1300" w:type="dxa"/>
            <w:tcBorders>
              <w:top w:val="single" w:sz="12" w:space="0" w:color="auto"/>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8421823.8</w:t>
            </w:r>
          </w:p>
        </w:tc>
        <w:tc>
          <w:tcPr>
            <w:tcW w:w="1240" w:type="dxa"/>
            <w:tcBorders>
              <w:top w:val="single" w:sz="12" w:space="0" w:color="auto"/>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17</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532444.4</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8423232.3</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4</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18</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126</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531430.4</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8423206.2</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19</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34</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531529.5</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8422923.0</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20</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262</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531579.1</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8422781.4</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21</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38</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536726.8</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8423392.4</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22</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205</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534714.9</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8423565.5</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7</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23</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213</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532387.6</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8423093.5</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4</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24</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248</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537115.9</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8424033.6</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25</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267</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536804.6</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8423520.6</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26</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125</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533672.1</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8423463.7</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9</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27</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40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533713.0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8423319.4</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9</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28</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239</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530405.0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8421944.0</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29</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127</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534661.9</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8423425.2</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7</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30</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44</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534768.0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8423705.9</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7</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A1</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193</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534821.0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8423846.2</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7</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A2</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142</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533753.9</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8423175.1</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9</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A3</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43</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536960.2</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8423777.1</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A4</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351</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531480.0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8423064.6</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A5</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309</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537038.1</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8423905.3</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A6</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76</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536882.4</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8423648.9</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A7</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285</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530584.4</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8421703.6</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A8</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17</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530315.3</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8422064.3</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2</w:t>
            </w:r>
          </w:p>
        </w:tc>
      </w:tr>
      <w:tr w:rsidR="00581730" w:rsidRPr="00250DBD" w:rsidTr="008D6A51">
        <w:trPr>
          <w:trHeight w:val="255"/>
        </w:trPr>
        <w:tc>
          <w:tcPr>
            <w:tcW w:w="9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A9</w:t>
            </w:r>
          </w:p>
        </w:tc>
        <w:tc>
          <w:tcPr>
            <w:tcW w:w="122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90</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532330.8</w:t>
            </w:r>
          </w:p>
        </w:tc>
        <w:tc>
          <w:tcPr>
            <w:tcW w:w="130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8422954.6</w:t>
            </w:r>
          </w:p>
        </w:tc>
        <w:tc>
          <w:tcPr>
            <w:tcW w:w="1240" w:type="dxa"/>
            <w:tcBorders>
              <w:top w:val="nil"/>
              <w:left w:val="nil"/>
              <w:bottom w:val="nil"/>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4</w:t>
            </w:r>
          </w:p>
        </w:tc>
      </w:tr>
      <w:tr w:rsidR="00581730" w:rsidRPr="00250DBD" w:rsidTr="008D6A51">
        <w:trPr>
          <w:trHeight w:val="255"/>
        </w:trPr>
        <w:tc>
          <w:tcPr>
            <w:tcW w:w="960" w:type="dxa"/>
            <w:tcBorders>
              <w:top w:val="nil"/>
              <w:left w:val="nil"/>
              <w:bottom w:val="single" w:sz="4"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A10</w:t>
            </w:r>
          </w:p>
        </w:tc>
        <w:tc>
          <w:tcPr>
            <w:tcW w:w="1220" w:type="dxa"/>
            <w:tcBorders>
              <w:top w:val="nil"/>
              <w:left w:val="nil"/>
              <w:bottom w:val="single" w:sz="4"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Alternate</w:t>
            </w:r>
          </w:p>
        </w:tc>
        <w:tc>
          <w:tcPr>
            <w:tcW w:w="1060" w:type="dxa"/>
            <w:tcBorders>
              <w:top w:val="nil"/>
              <w:left w:val="nil"/>
              <w:bottom w:val="single" w:sz="4"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154</w:t>
            </w:r>
          </w:p>
        </w:tc>
        <w:tc>
          <w:tcPr>
            <w:tcW w:w="1300" w:type="dxa"/>
            <w:tcBorders>
              <w:top w:val="nil"/>
              <w:left w:val="nil"/>
              <w:bottom w:val="single" w:sz="4"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534874.0</w:t>
            </w:r>
          </w:p>
        </w:tc>
        <w:tc>
          <w:tcPr>
            <w:tcW w:w="1300" w:type="dxa"/>
            <w:tcBorders>
              <w:top w:val="nil"/>
              <w:left w:val="nil"/>
              <w:bottom w:val="single" w:sz="4"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8423986.5</w:t>
            </w:r>
          </w:p>
        </w:tc>
        <w:tc>
          <w:tcPr>
            <w:tcW w:w="1240" w:type="dxa"/>
            <w:tcBorders>
              <w:top w:val="nil"/>
              <w:left w:val="nil"/>
              <w:bottom w:val="single" w:sz="4" w:space="0" w:color="auto"/>
              <w:right w:val="nil"/>
            </w:tcBorders>
            <w:shd w:val="clear" w:color="000000" w:fill="FFFFFF"/>
            <w:noWrap/>
            <w:vAlign w:val="bottom"/>
            <w:hideMark/>
          </w:tcPr>
          <w:p w:rsidR="00581730" w:rsidRPr="00250DBD" w:rsidRDefault="00581730" w:rsidP="008D6A51">
            <w:pPr>
              <w:jc w:val="center"/>
              <w:rPr>
                <w:rFonts w:ascii="Arial" w:eastAsia="Times New Roman" w:hAnsi="Arial" w:cs="Arial"/>
                <w:sz w:val="20"/>
                <w:szCs w:val="20"/>
              </w:rPr>
            </w:pPr>
            <w:r w:rsidRPr="00250DBD">
              <w:rPr>
                <w:rFonts w:ascii="Arial" w:eastAsia="Times New Roman" w:hAnsi="Arial" w:cs="Arial"/>
                <w:sz w:val="20"/>
                <w:szCs w:val="20"/>
              </w:rPr>
              <w:t>7</w:t>
            </w:r>
          </w:p>
        </w:tc>
      </w:tr>
    </w:tbl>
    <w:p w:rsidR="00581730" w:rsidRPr="006B67F1" w:rsidRDefault="00581730" w:rsidP="00581730">
      <w:pPr>
        <w:pStyle w:val="CaptionText"/>
      </w:pPr>
    </w:p>
    <w:p w:rsidR="00581730" w:rsidRDefault="00581730" w:rsidP="00581730">
      <w:pPr>
        <w:sectPr w:rsidR="00581730" w:rsidSect="0040297C">
          <w:headerReference w:type="default" r:id="rId93"/>
          <w:footerReference w:type="default" r:id="rId94"/>
          <w:pgSz w:w="12240" w:h="15840"/>
          <w:pgMar w:top="1440" w:right="1440" w:bottom="1440" w:left="1440" w:header="720" w:footer="720" w:gutter="0"/>
          <w:cols w:space="720"/>
          <w:docGrid w:linePitch="360"/>
        </w:sectPr>
      </w:pPr>
    </w:p>
    <w:p w:rsidR="00581730" w:rsidRDefault="00581730" w:rsidP="00581730">
      <w:r>
        <w:rPr>
          <w:noProof/>
        </w:rPr>
        <w:lastRenderedPageBreak/>
        <w:drawing>
          <wp:inline distT="0" distB="0" distL="0" distR="0" wp14:anchorId="7B1DFEBB" wp14:editId="48C24D7C">
            <wp:extent cx="7308416" cy="5486400"/>
            <wp:effectExtent l="19050" t="0" r="6784" b="0"/>
            <wp:docPr id="22" name="Picture 16" descr="NPSA_Tau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SA_Tau_sampling_plots.jpg"/>
                    <pic:cNvPicPr/>
                  </pic:nvPicPr>
                  <pic:blipFill>
                    <a:blip r:embed="rId95" cstate="print"/>
                    <a:stretch>
                      <a:fillRect/>
                    </a:stretch>
                  </pic:blipFill>
                  <pic:spPr>
                    <a:xfrm>
                      <a:off x="0" y="0"/>
                      <a:ext cx="7308416" cy="5486400"/>
                    </a:xfrm>
                    <a:prstGeom prst="rect">
                      <a:avLst/>
                    </a:prstGeom>
                  </pic:spPr>
                </pic:pic>
              </a:graphicData>
            </a:graphic>
          </wp:inline>
        </w:drawing>
      </w:r>
    </w:p>
    <w:p w:rsidR="00581730" w:rsidRDefault="00581730" w:rsidP="00581730">
      <w:pPr>
        <w:pStyle w:val="APPFigure"/>
      </w:pPr>
      <w:bookmarkStart w:id="438" w:name="_Toc178751837"/>
      <w:r w:rsidRPr="006B67F1">
        <w:rPr>
          <w:b/>
        </w:rPr>
        <w:t>Figure A.8.</w:t>
      </w:r>
      <w:r w:rsidRPr="00AD03BC">
        <w:t xml:space="preserve"> </w:t>
      </w:r>
      <w:r>
        <w:t>Map of f</w:t>
      </w:r>
      <w:r w:rsidRPr="00AD03BC">
        <w:t>ixed and rotational plots for the Tau wet forest sampling frame at NPSA</w:t>
      </w:r>
      <w:bookmarkEnd w:id="438"/>
      <w:r w:rsidRPr="00AD03BC">
        <w:t xml:space="preserve">. </w:t>
      </w:r>
    </w:p>
    <w:p w:rsidR="00581730" w:rsidRDefault="00581730" w:rsidP="00581730">
      <w:pPr>
        <w:pStyle w:val="APPFigure"/>
        <w:sectPr w:rsidR="00581730" w:rsidSect="009D3A7D">
          <w:headerReference w:type="default" r:id="rId96"/>
          <w:footerReference w:type="default" r:id="rId97"/>
          <w:pgSz w:w="15840" w:h="12240" w:orient="landscape"/>
          <w:pgMar w:top="1440" w:right="1440" w:bottom="1440" w:left="1440" w:header="720" w:footer="720" w:gutter="0"/>
          <w:cols w:space="720"/>
          <w:docGrid w:linePitch="360"/>
        </w:sectPr>
      </w:pPr>
    </w:p>
    <w:p w:rsidR="00581730" w:rsidRDefault="00581730" w:rsidP="00A237FB">
      <w:pPr>
        <w:pStyle w:val="StyleCaptionText1"/>
      </w:pPr>
      <w:bookmarkStart w:id="439" w:name="OLE_LINK28"/>
      <w:bookmarkStart w:id="440" w:name="OLE_LINK29"/>
      <w:r w:rsidRPr="00BF4E1E">
        <w:rPr>
          <w:b/>
        </w:rPr>
        <w:lastRenderedPageBreak/>
        <w:t>Table A.12.</w:t>
      </w:r>
      <w:r w:rsidRPr="00BF4E1E">
        <w:t xml:space="preserve"> </w:t>
      </w:r>
      <w:bookmarkStart w:id="441" w:name="OLE_LINK24"/>
      <w:bookmarkStart w:id="442" w:name="OLE_LINK25"/>
      <w:r w:rsidRPr="00BF4E1E">
        <w:t xml:space="preserve">Fixed plot locations for the wet forest sampling frame on the island of Tau at NPSA. All plots with slopes greater than </w:t>
      </w:r>
      <w:del w:id="443" w:author="Ainsworth, Alison" w:date="2012-08-10T10:06:00Z">
        <w:r w:rsidRPr="00BF4E1E" w:rsidDel="00565197">
          <w:delText>100</w:delText>
        </w:r>
      </w:del>
      <w:ins w:id="444" w:author="Ainsworth, Alison" w:date="2012-08-10T10:06:00Z">
        <w:r w:rsidR="00565197">
          <w:t>70</w:t>
        </w:r>
      </w:ins>
      <w:r w:rsidRPr="00BF4E1E">
        <w:t xml:space="preserve">% were excluded. Alternate locations are provided in case any of the original fixed sites are rejected in the field. </w:t>
      </w:r>
      <w:bookmarkEnd w:id="439"/>
      <w:bookmarkEnd w:id="440"/>
      <w:bookmarkEnd w:id="441"/>
      <w:bookmarkEnd w:id="442"/>
      <w:r w:rsidRPr="00BF4E1E">
        <w:rPr>
          <w:rStyle w:val="CaptionTextCharChar"/>
          <w:sz w:val="20"/>
        </w:rPr>
        <w:t xml:space="preserve">Transect locations and numbers coincide with </w:t>
      </w:r>
      <w:r w:rsidR="00DB1931" w:rsidRPr="00BF4E1E">
        <w:rPr>
          <w:rStyle w:val="CaptionTextCharChar"/>
          <w:sz w:val="20"/>
        </w:rPr>
        <w:t xml:space="preserve">transects </w:t>
      </w:r>
      <w:r w:rsidR="00DB1931">
        <w:rPr>
          <w:rStyle w:val="CaptionTextCharChar"/>
          <w:sz w:val="20"/>
        </w:rPr>
        <w:t xml:space="preserve">from the </w:t>
      </w:r>
      <w:r w:rsidRPr="00BF4E1E">
        <w:rPr>
          <w:rStyle w:val="CaptionTextCharChar"/>
          <w:sz w:val="20"/>
        </w:rPr>
        <w:t xml:space="preserve">Landbird </w:t>
      </w:r>
      <w:r w:rsidR="00DB1931">
        <w:rPr>
          <w:rStyle w:val="CaptionTextCharChar"/>
          <w:sz w:val="20"/>
        </w:rPr>
        <w:t>P</w:t>
      </w:r>
      <w:r w:rsidRPr="00BF4E1E">
        <w:rPr>
          <w:rStyle w:val="CaptionTextCharChar"/>
          <w:sz w:val="20"/>
        </w:rPr>
        <w:t>rotocol.</w:t>
      </w:r>
    </w:p>
    <w:tbl>
      <w:tblPr>
        <w:tblW w:w="7440" w:type="dxa"/>
        <w:tblInd w:w="92" w:type="dxa"/>
        <w:tblLook w:val="04A0" w:firstRow="1" w:lastRow="0" w:firstColumn="1" w:lastColumn="0" w:noHBand="0" w:noVBand="1"/>
      </w:tblPr>
      <w:tblGrid>
        <w:gridCol w:w="1039"/>
        <w:gridCol w:w="1240"/>
        <w:gridCol w:w="1005"/>
        <w:gridCol w:w="1172"/>
        <w:gridCol w:w="1200"/>
        <w:gridCol w:w="1060"/>
        <w:gridCol w:w="1289"/>
      </w:tblGrid>
      <w:tr w:rsidR="00581730" w:rsidRPr="006F7EF0" w:rsidTr="008D6A51">
        <w:trPr>
          <w:trHeight w:val="512"/>
        </w:trPr>
        <w:tc>
          <w:tcPr>
            <w:tcW w:w="88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Centroid</w:t>
            </w:r>
            <w:r>
              <w:rPr>
                <w:rFonts w:ascii="Arial" w:eastAsia="Times New Roman" w:hAnsi="Arial" w:cs="Arial"/>
                <w:b/>
                <w:sz w:val="20"/>
                <w:szCs w:val="20"/>
              </w:rPr>
              <w:t xml:space="preserve"> </w:t>
            </w:r>
            <w:r w:rsidRPr="006F7EF0">
              <w:rPr>
                <w:rFonts w:ascii="Arial" w:eastAsia="Times New Roman" w:hAnsi="Arial" w:cs="Arial"/>
                <w:b/>
                <w:sz w:val="20"/>
                <w:szCs w:val="20"/>
              </w:rPr>
              <w:t>Number</w:t>
            </w:r>
          </w:p>
        </w:tc>
        <w:tc>
          <w:tcPr>
            <w:tcW w:w="1240" w:type="dxa"/>
            <w:tcBorders>
              <w:top w:val="single" w:sz="4" w:space="0" w:color="auto"/>
              <w:left w:val="nil"/>
              <w:bottom w:val="single" w:sz="12"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Plot Type</w:t>
            </w:r>
          </w:p>
        </w:tc>
        <w:tc>
          <w:tcPr>
            <w:tcW w:w="82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Plot</w:t>
            </w:r>
            <w:r>
              <w:rPr>
                <w:rFonts w:ascii="Arial" w:eastAsia="Times New Roman" w:hAnsi="Arial" w:cs="Arial"/>
                <w:b/>
                <w:sz w:val="20"/>
                <w:szCs w:val="20"/>
              </w:rPr>
              <w:t xml:space="preserve"> </w:t>
            </w:r>
            <w:r w:rsidRPr="006F7EF0">
              <w:rPr>
                <w:rFonts w:ascii="Arial" w:eastAsia="Times New Roman" w:hAnsi="Arial" w:cs="Arial"/>
                <w:b/>
                <w:sz w:val="20"/>
                <w:szCs w:val="20"/>
              </w:rPr>
              <w:t>Azimuth</w:t>
            </w:r>
          </w:p>
        </w:tc>
        <w:tc>
          <w:tcPr>
            <w:tcW w:w="1140" w:type="dxa"/>
            <w:tcBorders>
              <w:top w:val="single" w:sz="4" w:space="0" w:color="auto"/>
              <w:left w:val="nil"/>
              <w:bottom w:val="single" w:sz="12"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X (Centroid)</w:t>
            </w:r>
          </w:p>
        </w:tc>
        <w:tc>
          <w:tcPr>
            <w:tcW w:w="1200" w:type="dxa"/>
            <w:tcBorders>
              <w:top w:val="single" w:sz="4" w:space="0" w:color="auto"/>
              <w:left w:val="nil"/>
              <w:bottom w:val="single" w:sz="12"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Y (Centroid)</w:t>
            </w:r>
          </w:p>
        </w:tc>
        <w:tc>
          <w:tcPr>
            <w:tcW w:w="106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Fixed</w:t>
            </w:r>
            <w:r>
              <w:rPr>
                <w:rFonts w:ascii="Arial" w:eastAsia="Times New Roman" w:hAnsi="Arial" w:cs="Arial"/>
                <w:b/>
                <w:sz w:val="20"/>
                <w:szCs w:val="20"/>
              </w:rPr>
              <w:t xml:space="preserve"> </w:t>
            </w:r>
            <w:r w:rsidRPr="006F7EF0">
              <w:rPr>
                <w:rFonts w:ascii="Arial" w:eastAsia="Times New Roman" w:hAnsi="Arial" w:cs="Arial"/>
                <w:b/>
                <w:sz w:val="20"/>
                <w:szCs w:val="20"/>
              </w:rPr>
              <w:t>Transect</w:t>
            </w:r>
          </w:p>
        </w:tc>
        <w:tc>
          <w:tcPr>
            <w:tcW w:w="110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Plot Placement</w:t>
            </w:r>
            <w:r w:rsidRPr="006F7EF0">
              <w:rPr>
                <w:rFonts w:ascii="Arial" w:eastAsia="Times New Roman" w:hAnsi="Arial" w:cs="Arial"/>
                <w:b/>
                <w:sz w:val="20"/>
                <w:szCs w:val="20"/>
                <w:vertAlign w:val="superscript"/>
              </w:rPr>
              <w:t>1</w:t>
            </w:r>
          </w:p>
        </w:tc>
      </w:tr>
      <w:tr w:rsidR="00581730" w:rsidRPr="006F7EF0" w:rsidTr="008D6A51">
        <w:trPr>
          <w:trHeight w:val="255"/>
        </w:trPr>
        <w:tc>
          <w:tcPr>
            <w:tcW w:w="88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c>
          <w:tcPr>
            <w:tcW w:w="124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253</w:t>
            </w:r>
          </w:p>
        </w:tc>
        <w:tc>
          <w:tcPr>
            <w:tcW w:w="114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668962.4</w:t>
            </w:r>
          </w:p>
        </w:tc>
        <w:tc>
          <w:tcPr>
            <w:tcW w:w="120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8426434.0</w:t>
            </w:r>
          </w:p>
        </w:tc>
        <w:tc>
          <w:tcPr>
            <w:tcW w:w="106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0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192</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668797.1</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8426507.5</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208</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668666.6</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8426384.2</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4</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104</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668518.6</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8426359.3</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108</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668222.8</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8426309.5</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278</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669539.6</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8425431.2</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669389.7</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8425435.7</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273</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668936.4</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8425349.3</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9</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293</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666076.8</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8425023.1</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10</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255</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665761.6</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8424997.9</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11</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665662.6</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8424847.2</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12</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149</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665347.4</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8424822.1</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13</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134</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665158.9</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8424481.1</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14</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20</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666927.5</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8424953.3</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15</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Fixed</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131</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667732.9</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8424541.0</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A1</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284</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665097.4</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8424618.0</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A2</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310</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665209.3</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8424763.5</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A3</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313</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666802.4</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8425036.0</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A4</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341</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667357.4</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8424789.1</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A5</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346</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665311.8</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8424385.0</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A6</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208</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667761.7</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8426333.2</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r w:rsidR="00581730" w:rsidRPr="006F7EF0" w:rsidTr="008D6A51">
        <w:trPr>
          <w:trHeight w:val="255"/>
        </w:trPr>
        <w:tc>
          <w:tcPr>
            <w:tcW w:w="8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A7</w:t>
            </w:r>
          </w:p>
        </w:tc>
        <w:tc>
          <w:tcPr>
            <w:tcW w:w="12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192</w:t>
            </w:r>
          </w:p>
        </w:tc>
        <w:tc>
          <w:tcPr>
            <w:tcW w:w="11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668636.5</w:t>
            </w:r>
          </w:p>
        </w:tc>
        <w:tc>
          <w:tcPr>
            <w:tcW w:w="12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8425358.3</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c>
          <w:tcPr>
            <w:tcW w:w="110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L</w:t>
            </w:r>
          </w:p>
        </w:tc>
      </w:tr>
      <w:tr w:rsidR="00581730" w:rsidRPr="006F7EF0" w:rsidTr="008D6A51">
        <w:trPr>
          <w:trHeight w:val="255"/>
        </w:trPr>
        <w:tc>
          <w:tcPr>
            <w:tcW w:w="88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A8</w:t>
            </w:r>
          </w:p>
        </w:tc>
        <w:tc>
          <w:tcPr>
            <w:tcW w:w="124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82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253</w:t>
            </w:r>
          </w:p>
        </w:tc>
        <w:tc>
          <w:tcPr>
            <w:tcW w:w="114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667428.1</w:t>
            </w:r>
          </w:p>
        </w:tc>
        <w:tc>
          <w:tcPr>
            <w:tcW w:w="120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8424622.5</w:t>
            </w:r>
          </w:p>
        </w:tc>
        <w:tc>
          <w:tcPr>
            <w:tcW w:w="106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w:t>
            </w:r>
          </w:p>
        </w:tc>
        <w:tc>
          <w:tcPr>
            <w:tcW w:w="110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w:t>
            </w:r>
          </w:p>
        </w:tc>
      </w:tr>
    </w:tbl>
    <w:p w:rsidR="00581730" w:rsidRPr="00FD79E9" w:rsidRDefault="00581730" w:rsidP="00581730">
      <w:pPr>
        <w:ind w:left="180" w:hanging="180"/>
        <w:rPr>
          <w:rStyle w:val="TableFooterChar"/>
          <w:rFonts w:ascii="Arial" w:hAnsi="Arial" w:cs="Arial"/>
          <w:b w:val="0"/>
          <w:sz w:val="18"/>
        </w:rPr>
      </w:pPr>
      <w:r w:rsidRPr="00FD79E9">
        <w:rPr>
          <w:rStyle w:val="TableFooterChar"/>
          <w:rFonts w:ascii="Arial" w:hAnsi="Arial" w:cs="Arial"/>
          <w:b w:val="0"/>
          <w:sz w:val="18"/>
          <w:vertAlign w:val="superscript"/>
        </w:rPr>
        <w:t>1</w:t>
      </w:r>
      <w:r w:rsidRPr="00FD79E9">
        <w:rPr>
          <w:rStyle w:val="TableFooterChar"/>
          <w:rFonts w:ascii="Arial" w:hAnsi="Arial" w:cs="Arial"/>
          <w:b w:val="0"/>
          <w:sz w:val="18"/>
        </w:rPr>
        <w:t xml:space="preserve"> To mitigate transect effects, plot placement is either 50 meters to the left (L) or right (R) of an existing transect.</w:t>
      </w:r>
    </w:p>
    <w:p w:rsidR="00581730" w:rsidRDefault="00581730" w:rsidP="00581730">
      <w:r w:rsidRPr="00BF4E1E">
        <w:br w:type="page"/>
      </w:r>
    </w:p>
    <w:p w:rsidR="00581730" w:rsidRDefault="00581730" w:rsidP="00A237FB">
      <w:pPr>
        <w:pStyle w:val="StyleCaptionText1"/>
      </w:pPr>
      <w:r w:rsidRPr="00BF4E1E">
        <w:rPr>
          <w:b/>
        </w:rPr>
        <w:lastRenderedPageBreak/>
        <w:t>Table A.13.</w:t>
      </w:r>
      <w:r w:rsidRPr="00BF4E1E">
        <w:t xml:space="preserve"> Rotational plot locations for the wet forest sampling frame on the island of Tau at NPSA. </w:t>
      </w:r>
      <w:r w:rsidRPr="00BF4E1E">
        <w:rPr>
          <w:rStyle w:val="CaptionTextCharChar"/>
          <w:sz w:val="20"/>
        </w:rPr>
        <w:t xml:space="preserve">Alternate locations are provided in case any of the original rotational sites are rejected in the field. Transect locations and numbers coincide with </w:t>
      </w:r>
      <w:r w:rsidR="00DB1931" w:rsidRPr="00BF4E1E">
        <w:rPr>
          <w:rStyle w:val="CaptionTextCharChar"/>
          <w:sz w:val="20"/>
        </w:rPr>
        <w:t xml:space="preserve">transects </w:t>
      </w:r>
      <w:r w:rsidR="00DB1931">
        <w:rPr>
          <w:rStyle w:val="CaptionTextCharChar"/>
          <w:sz w:val="20"/>
        </w:rPr>
        <w:t>from the Landbird P</w:t>
      </w:r>
      <w:r w:rsidRPr="00BF4E1E">
        <w:rPr>
          <w:rStyle w:val="CaptionTextCharChar"/>
          <w:sz w:val="20"/>
        </w:rPr>
        <w:t>rotocol.</w:t>
      </w:r>
    </w:p>
    <w:tbl>
      <w:tblPr>
        <w:tblW w:w="7077" w:type="dxa"/>
        <w:tblInd w:w="92" w:type="dxa"/>
        <w:tblLook w:val="04A0" w:firstRow="1" w:lastRow="0" w:firstColumn="1" w:lastColumn="0" w:noHBand="0" w:noVBand="1"/>
      </w:tblPr>
      <w:tblGrid>
        <w:gridCol w:w="1160"/>
        <w:gridCol w:w="1117"/>
        <w:gridCol w:w="1060"/>
        <w:gridCol w:w="1340"/>
        <w:gridCol w:w="1280"/>
        <w:gridCol w:w="1194"/>
      </w:tblGrid>
      <w:tr w:rsidR="00581730" w:rsidRPr="006F7EF0" w:rsidTr="008D6A51">
        <w:trPr>
          <w:trHeight w:val="575"/>
        </w:trPr>
        <w:tc>
          <w:tcPr>
            <w:tcW w:w="116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Centroid Number</w:t>
            </w:r>
          </w:p>
        </w:tc>
        <w:tc>
          <w:tcPr>
            <w:tcW w:w="1117" w:type="dxa"/>
            <w:tcBorders>
              <w:top w:val="single" w:sz="4" w:space="0" w:color="auto"/>
              <w:left w:val="nil"/>
              <w:bottom w:val="single" w:sz="12"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Plot Type</w:t>
            </w:r>
          </w:p>
        </w:tc>
        <w:tc>
          <w:tcPr>
            <w:tcW w:w="106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Plot Azimuth</w:t>
            </w:r>
          </w:p>
        </w:tc>
        <w:tc>
          <w:tcPr>
            <w:tcW w:w="1340" w:type="dxa"/>
            <w:tcBorders>
              <w:top w:val="single" w:sz="4" w:space="0" w:color="auto"/>
              <w:left w:val="nil"/>
              <w:bottom w:val="single" w:sz="12"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X (Centroid)</w:t>
            </w:r>
          </w:p>
        </w:tc>
        <w:tc>
          <w:tcPr>
            <w:tcW w:w="1280" w:type="dxa"/>
            <w:tcBorders>
              <w:top w:val="single" w:sz="4" w:space="0" w:color="auto"/>
              <w:left w:val="nil"/>
              <w:bottom w:val="single" w:sz="12"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Y (Centroid)</w:t>
            </w:r>
          </w:p>
        </w:tc>
        <w:tc>
          <w:tcPr>
            <w:tcW w:w="1120" w:type="dxa"/>
            <w:tcBorders>
              <w:top w:val="single" w:sz="4" w:space="0" w:color="auto"/>
              <w:left w:val="nil"/>
              <w:bottom w:val="single" w:sz="12" w:space="0" w:color="auto"/>
              <w:right w:val="nil"/>
            </w:tcBorders>
            <w:shd w:val="clear" w:color="000000" w:fill="FFFFFF"/>
            <w:vAlign w:val="bottom"/>
            <w:hideMark/>
          </w:tcPr>
          <w:p w:rsidR="00581730" w:rsidRPr="006F7EF0" w:rsidRDefault="00581730" w:rsidP="008D6A51">
            <w:pPr>
              <w:jc w:val="center"/>
              <w:rPr>
                <w:rFonts w:ascii="Arial" w:eastAsia="Times New Roman" w:hAnsi="Arial" w:cs="Arial"/>
                <w:b/>
                <w:sz w:val="20"/>
                <w:szCs w:val="20"/>
              </w:rPr>
            </w:pPr>
            <w:r w:rsidRPr="006F7EF0">
              <w:rPr>
                <w:rFonts w:ascii="Arial" w:eastAsia="Times New Roman" w:hAnsi="Arial" w:cs="Arial"/>
                <w:b/>
                <w:sz w:val="20"/>
                <w:szCs w:val="20"/>
              </w:rPr>
              <w:t>Rotational Transect</w:t>
            </w:r>
          </w:p>
        </w:tc>
      </w:tr>
      <w:tr w:rsidR="00581730" w:rsidRPr="006F7EF0" w:rsidTr="008D6A51">
        <w:trPr>
          <w:trHeight w:val="255"/>
        </w:trPr>
        <w:tc>
          <w:tcPr>
            <w:tcW w:w="116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16</w:t>
            </w:r>
          </w:p>
        </w:tc>
        <w:tc>
          <w:tcPr>
            <w:tcW w:w="1117"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145</w:t>
            </w:r>
          </w:p>
        </w:tc>
        <w:tc>
          <w:tcPr>
            <w:tcW w:w="134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664821.3</w:t>
            </w:r>
          </w:p>
        </w:tc>
        <w:tc>
          <w:tcPr>
            <w:tcW w:w="128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8426352.6</w:t>
            </w:r>
          </w:p>
        </w:tc>
        <w:tc>
          <w:tcPr>
            <w:tcW w:w="1120" w:type="dxa"/>
            <w:tcBorders>
              <w:top w:val="single" w:sz="12" w:space="0" w:color="auto"/>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17</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266</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666468.6</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8425622.8</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18</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57</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668248.3</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8426142.1</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19</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105</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668996.9</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8426188.1</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20</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281</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664521.5</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8425943.7</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21</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117</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664670.4</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8425925.3</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22</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112</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668098.6</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8426132.9</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23</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108</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668101.9</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8425603.0</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24</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314</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665812.8</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8424874.7</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4</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25</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306</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665721.0</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8425562.5</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26</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68</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663926.0</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8426017.2</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27</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269</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664372.6</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8425962.0</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28</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115</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663777.2</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8426035.5</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29</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65</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666319.0</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8425610.8</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30</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Rotational</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223</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665870.5</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8425574.6</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A1</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86</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668697.5</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8426169.7</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A2</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246</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664856.3</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8426650.5</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2</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A3</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71</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667805.2</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8425647.3</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A4</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137</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666020.0</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8425586.6</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3</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A5</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76</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665068.1</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8424786.0</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4</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A6</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195</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668695.4</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8425514.6</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r>
      <w:tr w:rsidR="00581730" w:rsidRPr="006F7EF0" w:rsidTr="008D6A51">
        <w:trPr>
          <w:trHeight w:val="255"/>
        </w:trPr>
        <w:tc>
          <w:tcPr>
            <w:tcW w:w="11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A7</w:t>
            </w:r>
          </w:p>
        </w:tc>
        <w:tc>
          <w:tcPr>
            <w:tcW w:w="1117"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98</w:t>
            </w:r>
          </w:p>
        </w:tc>
        <w:tc>
          <w:tcPr>
            <w:tcW w:w="134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664968.1</w:t>
            </w:r>
          </w:p>
        </w:tc>
        <w:tc>
          <w:tcPr>
            <w:tcW w:w="128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8425888.5</w:t>
            </w:r>
          </w:p>
        </w:tc>
        <w:tc>
          <w:tcPr>
            <w:tcW w:w="1120" w:type="dxa"/>
            <w:tcBorders>
              <w:top w:val="nil"/>
              <w:left w:val="nil"/>
              <w:bottom w:val="nil"/>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w:t>
            </w:r>
          </w:p>
        </w:tc>
      </w:tr>
      <w:tr w:rsidR="00581730" w:rsidRPr="006F7EF0" w:rsidTr="008D6A51">
        <w:trPr>
          <w:trHeight w:val="255"/>
        </w:trPr>
        <w:tc>
          <w:tcPr>
            <w:tcW w:w="116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A8</w:t>
            </w:r>
          </w:p>
        </w:tc>
        <w:tc>
          <w:tcPr>
            <w:tcW w:w="1117"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Alternate</w:t>
            </w:r>
          </w:p>
        </w:tc>
        <w:tc>
          <w:tcPr>
            <w:tcW w:w="106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178</w:t>
            </w:r>
          </w:p>
        </w:tc>
        <w:tc>
          <w:tcPr>
            <w:tcW w:w="134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668547.0</w:t>
            </w:r>
          </w:p>
        </w:tc>
        <w:tc>
          <w:tcPr>
            <w:tcW w:w="128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8425536.7</w:t>
            </w:r>
          </w:p>
        </w:tc>
        <w:tc>
          <w:tcPr>
            <w:tcW w:w="1120" w:type="dxa"/>
            <w:tcBorders>
              <w:top w:val="nil"/>
              <w:left w:val="nil"/>
              <w:bottom w:val="single" w:sz="4" w:space="0" w:color="auto"/>
              <w:right w:val="nil"/>
            </w:tcBorders>
            <w:shd w:val="clear" w:color="000000" w:fill="FFFFFF"/>
            <w:noWrap/>
            <w:vAlign w:val="bottom"/>
            <w:hideMark/>
          </w:tcPr>
          <w:p w:rsidR="00581730" w:rsidRPr="006F7EF0" w:rsidRDefault="00581730" w:rsidP="008D6A51">
            <w:pPr>
              <w:jc w:val="center"/>
              <w:rPr>
                <w:rFonts w:ascii="Arial" w:eastAsia="Times New Roman" w:hAnsi="Arial" w:cs="Arial"/>
                <w:sz w:val="20"/>
                <w:szCs w:val="20"/>
              </w:rPr>
            </w:pPr>
            <w:r w:rsidRPr="006F7EF0">
              <w:rPr>
                <w:rFonts w:ascii="Arial" w:eastAsia="Times New Roman" w:hAnsi="Arial" w:cs="Arial"/>
                <w:sz w:val="20"/>
                <w:szCs w:val="20"/>
              </w:rPr>
              <w:t>5</w:t>
            </w:r>
          </w:p>
        </w:tc>
      </w:tr>
    </w:tbl>
    <w:p w:rsidR="00581730" w:rsidRDefault="00581730" w:rsidP="00581730"/>
    <w:p w:rsidR="00581730" w:rsidRDefault="00581730" w:rsidP="0040297C">
      <w:pPr>
        <w:rPr>
          <w:b/>
        </w:rPr>
        <w:sectPr w:rsidR="00581730" w:rsidSect="00581730">
          <w:headerReference w:type="default" r:id="rId98"/>
          <w:footerReference w:type="default" r:id="rId99"/>
          <w:pgSz w:w="12240" w:h="15840"/>
          <w:pgMar w:top="1440" w:right="1440" w:bottom="1440" w:left="1440" w:header="720" w:footer="720" w:gutter="0"/>
          <w:cols w:space="720"/>
          <w:docGrid w:linePitch="360"/>
        </w:sectPr>
      </w:pPr>
    </w:p>
    <w:p w:rsidR="0040297C" w:rsidRDefault="005921FE" w:rsidP="0040297C">
      <w:pPr>
        <w:rPr>
          <w:b/>
        </w:rPr>
      </w:pPr>
      <w:r>
        <w:rPr>
          <w:b/>
          <w:noProof/>
        </w:rPr>
        <w:lastRenderedPageBreak/>
        <w:drawing>
          <wp:inline distT="0" distB="0" distL="0" distR="0" wp14:anchorId="61236A22" wp14:editId="26AB7D42">
            <wp:extent cx="6817379" cy="5120640"/>
            <wp:effectExtent l="19050" t="0" r="2521" b="0"/>
            <wp:docPr id="26" name="Picture 25" descr="WAPA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PA_sampling_plots.jpg"/>
                    <pic:cNvPicPr/>
                  </pic:nvPicPr>
                  <pic:blipFill>
                    <a:blip r:embed="rId100" cstate="print"/>
                    <a:stretch>
                      <a:fillRect/>
                    </a:stretch>
                  </pic:blipFill>
                  <pic:spPr>
                    <a:xfrm>
                      <a:off x="0" y="0"/>
                      <a:ext cx="6817379" cy="5120640"/>
                    </a:xfrm>
                    <a:prstGeom prst="rect">
                      <a:avLst/>
                    </a:prstGeom>
                  </pic:spPr>
                </pic:pic>
              </a:graphicData>
            </a:graphic>
          </wp:inline>
        </w:drawing>
      </w:r>
    </w:p>
    <w:p w:rsidR="0040297C" w:rsidRPr="00BF4E1E" w:rsidRDefault="0040297C" w:rsidP="00BF4E1E">
      <w:pPr>
        <w:pStyle w:val="APPFigure"/>
      </w:pPr>
      <w:bookmarkStart w:id="445" w:name="_Toc178751841"/>
      <w:r w:rsidRPr="00BF4E1E">
        <w:rPr>
          <w:b/>
        </w:rPr>
        <w:t>Figure A.14.</w:t>
      </w:r>
      <w:r w:rsidRPr="00BF4E1E">
        <w:t xml:space="preserve"> Map of fixed and rotational plot locations in the limestone forest sampling frame at WAPA. The sampling frame is divided into 4 disjoint</w:t>
      </w:r>
      <w:r w:rsidR="005921FE" w:rsidRPr="00BF4E1E">
        <w:t>ed</w:t>
      </w:r>
      <w:r w:rsidRPr="00BF4E1E">
        <w:t xml:space="preserve"> geographical zones. To ensure well-interspersed plots across the entire sampling frame, plots are located within each zone in proportion to each zone’s area</w:t>
      </w:r>
      <w:bookmarkEnd w:id="445"/>
      <w:r w:rsidRPr="00BF4E1E">
        <w:t>.</w:t>
      </w:r>
      <w:r w:rsidR="005921FE" w:rsidRPr="00BF4E1E">
        <w:t xml:space="preserve"> Z</w:t>
      </w:r>
      <w:r w:rsidRPr="00BF4E1E">
        <w:t xml:space="preserve">one 2 was too small to accommodate a rotational plot without violating plot buffer constraints; thus an additional rotational plot was located in zone 4 (the largest zone). All plot </w:t>
      </w:r>
      <w:r w:rsidR="005921FE" w:rsidRPr="00BF4E1E">
        <w:t>data will be analyzed together.</w:t>
      </w:r>
    </w:p>
    <w:p w:rsidR="009D3A7D" w:rsidRPr="00BF4E1E" w:rsidRDefault="009D3A7D" w:rsidP="00BF4E1E">
      <w:pPr>
        <w:pStyle w:val="APPFigure"/>
        <w:sectPr w:rsidR="009D3A7D" w:rsidRPr="00BF4E1E" w:rsidSect="00563C92">
          <w:headerReference w:type="default" r:id="rId101"/>
          <w:footerReference w:type="default" r:id="rId102"/>
          <w:pgSz w:w="15840" w:h="12240" w:orient="landscape"/>
          <w:pgMar w:top="1440" w:right="1440" w:bottom="1440" w:left="1440" w:header="720" w:footer="720" w:gutter="0"/>
          <w:cols w:space="720"/>
          <w:docGrid w:linePitch="360"/>
        </w:sectPr>
      </w:pPr>
    </w:p>
    <w:p w:rsidR="0040297C" w:rsidRPr="008A0BD4" w:rsidRDefault="0040297C" w:rsidP="00A237FB">
      <w:pPr>
        <w:pStyle w:val="StyleCaptionText1"/>
      </w:pPr>
      <w:r w:rsidRPr="006B67F1">
        <w:rPr>
          <w:b/>
        </w:rPr>
        <w:lastRenderedPageBreak/>
        <w:t>Table A.2</w:t>
      </w:r>
      <w:r w:rsidR="00D733F0">
        <w:rPr>
          <w:b/>
        </w:rPr>
        <w:t>2</w:t>
      </w:r>
      <w:r w:rsidRPr="006B67F1">
        <w:rPr>
          <w:b/>
        </w:rPr>
        <w:t>.</w:t>
      </w:r>
      <w:r w:rsidRPr="006B67F1">
        <w:t xml:space="preserve"> Fixed and rotational plot locations for the limestone forest sampling frame at WAPA. </w:t>
      </w:r>
      <w:r w:rsidRPr="006B67F1">
        <w:rPr>
          <w:rStyle w:val="CaptionTextCharChar"/>
          <w:rFonts w:cs="Arial"/>
          <w:sz w:val="20"/>
        </w:rPr>
        <w:t>The fixed, rotational, and alternate plots are located across 4 geographical zones in proportion to the area of each zone. Alternate locations will be used as backup in case some of the fixed or rotational plots are rejected in the field.</w:t>
      </w:r>
      <w:r w:rsidRPr="006B67F1">
        <w:t xml:space="preserve"> </w:t>
      </w:r>
    </w:p>
    <w:tbl>
      <w:tblPr>
        <w:tblW w:w="5900" w:type="dxa"/>
        <w:tblInd w:w="92" w:type="dxa"/>
        <w:tblLook w:val="04A0" w:firstRow="1" w:lastRow="0" w:firstColumn="1" w:lastColumn="0" w:noHBand="0" w:noVBand="1"/>
      </w:tblPr>
      <w:tblGrid>
        <w:gridCol w:w="1039"/>
        <w:gridCol w:w="1117"/>
        <w:gridCol w:w="1100"/>
        <w:gridCol w:w="1172"/>
        <w:gridCol w:w="1172"/>
        <w:gridCol w:w="694"/>
      </w:tblGrid>
      <w:tr w:rsidR="00D733F0" w:rsidRPr="00D733F0" w:rsidTr="00D733F0">
        <w:trPr>
          <w:trHeight w:val="585"/>
        </w:trPr>
        <w:tc>
          <w:tcPr>
            <w:tcW w:w="96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Centroid Number</w:t>
            </w:r>
          </w:p>
        </w:tc>
        <w:tc>
          <w:tcPr>
            <w:tcW w:w="106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Plot Type</w:t>
            </w:r>
          </w:p>
        </w:tc>
        <w:tc>
          <w:tcPr>
            <w:tcW w:w="110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Plot Azimuth</w:t>
            </w:r>
          </w:p>
        </w:tc>
        <w:tc>
          <w:tcPr>
            <w:tcW w:w="112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X (Centroid)</w:t>
            </w:r>
          </w:p>
        </w:tc>
        <w:tc>
          <w:tcPr>
            <w:tcW w:w="114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Y (Centroid)</w:t>
            </w:r>
          </w:p>
        </w:tc>
        <w:tc>
          <w:tcPr>
            <w:tcW w:w="52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Zone</w:t>
            </w:r>
          </w:p>
        </w:tc>
      </w:tr>
      <w:tr w:rsidR="00D733F0" w:rsidRPr="00D733F0" w:rsidTr="00D733F0">
        <w:trPr>
          <w:trHeight w:val="255"/>
        </w:trPr>
        <w:tc>
          <w:tcPr>
            <w:tcW w:w="96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c>
          <w:tcPr>
            <w:tcW w:w="106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346</w:t>
            </w:r>
          </w:p>
        </w:tc>
        <w:tc>
          <w:tcPr>
            <w:tcW w:w="112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254458.5</w:t>
            </w:r>
          </w:p>
        </w:tc>
        <w:tc>
          <w:tcPr>
            <w:tcW w:w="114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1489387.5</w:t>
            </w:r>
          </w:p>
        </w:tc>
        <w:tc>
          <w:tcPr>
            <w:tcW w:w="52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134</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254572.8</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1489480.1</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108</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247481.5</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1480302.2</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192</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247536.6</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1480388.5</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5</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296</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250400.7</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1489305.3</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6</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284</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250485.4</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1489383.4</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352</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253755.3</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1490461.8</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8</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87</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253558.3</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1490466.1</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9</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192</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251913.3</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1489822.3</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Fixed</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38</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253091.1</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1490190.9</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11</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Rotational </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254356.8</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1489343.0</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12</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Rotational </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341</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251109.1</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1489363.3</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13</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Rotational </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253797.8</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1490926.3</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Rotational </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243</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252106.8</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1489975.9</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15</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Rotational </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5</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253402.4</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1490364.7</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A1</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310</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254687.0</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1489553.2</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A2</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255</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254613.9</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1489348.7</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A3</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81</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250445.1</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1489170.7</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A4</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250</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251019.7</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1489407.8</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A5</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207</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253338.8</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1490215.1</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A6</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252903.4</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1490230.2</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A7</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37</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251665.4</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1490015.0</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A8</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287</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252309.9</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1490158.3</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A9</w:t>
            </w:r>
          </w:p>
        </w:tc>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102</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253494.6</w:t>
            </w:r>
          </w:p>
        </w:tc>
        <w:tc>
          <w:tcPr>
            <w:tcW w:w="114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1490195.7</w:t>
            </w:r>
          </w:p>
        </w:tc>
        <w:tc>
          <w:tcPr>
            <w:tcW w:w="5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r w:rsidR="00D733F0" w:rsidRPr="00D733F0" w:rsidTr="00D733F0">
        <w:trPr>
          <w:trHeight w:val="255"/>
        </w:trPr>
        <w:tc>
          <w:tcPr>
            <w:tcW w:w="96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A10</w:t>
            </w:r>
          </w:p>
        </w:tc>
        <w:tc>
          <w:tcPr>
            <w:tcW w:w="106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0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w:t>
            </w:r>
          </w:p>
        </w:tc>
        <w:tc>
          <w:tcPr>
            <w:tcW w:w="112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253194.4</w:t>
            </w:r>
          </w:p>
        </w:tc>
        <w:tc>
          <w:tcPr>
            <w:tcW w:w="114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1490357.2</w:t>
            </w:r>
          </w:p>
        </w:tc>
        <w:tc>
          <w:tcPr>
            <w:tcW w:w="52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r>
    </w:tbl>
    <w:p w:rsidR="0040297C" w:rsidRPr="00D733F0" w:rsidRDefault="0040297C" w:rsidP="00D733F0"/>
    <w:p w:rsidR="00563C92" w:rsidRPr="00D733F0" w:rsidRDefault="00563C92" w:rsidP="00D733F0">
      <w:pPr>
        <w:sectPr w:rsidR="00563C92" w:rsidRPr="00D733F0" w:rsidSect="009D3A7D">
          <w:headerReference w:type="default" r:id="rId103"/>
          <w:footerReference w:type="default" r:id="rId104"/>
          <w:pgSz w:w="12240" w:h="15840"/>
          <w:pgMar w:top="1440" w:right="1440" w:bottom="1440" w:left="1440" w:header="720" w:footer="720" w:gutter="0"/>
          <w:cols w:space="720"/>
          <w:docGrid w:linePitch="360"/>
        </w:sectPr>
      </w:pPr>
    </w:p>
    <w:p w:rsidR="0040297C" w:rsidRDefault="005921FE" w:rsidP="0040297C">
      <w:pPr>
        <w:rPr>
          <w:b/>
        </w:rPr>
      </w:pPr>
      <w:r>
        <w:rPr>
          <w:b/>
          <w:noProof/>
        </w:rPr>
        <w:lastRenderedPageBreak/>
        <w:drawing>
          <wp:inline distT="0" distB="0" distL="0" distR="0" wp14:anchorId="1BF11DD4" wp14:editId="0C12011F">
            <wp:extent cx="7296438" cy="5486400"/>
            <wp:effectExtent l="19050" t="0" r="0" b="0"/>
            <wp:docPr id="28" name="Picture 27" descr="AMME_sampling_pl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ME_sampling_plots.jpg"/>
                    <pic:cNvPicPr/>
                  </pic:nvPicPr>
                  <pic:blipFill>
                    <a:blip r:embed="rId105" cstate="print"/>
                    <a:stretch>
                      <a:fillRect/>
                    </a:stretch>
                  </pic:blipFill>
                  <pic:spPr>
                    <a:xfrm>
                      <a:off x="0" y="0"/>
                      <a:ext cx="7296438" cy="5486400"/>
                    </a:xfrm>
                    <a:prstGeom prst="rect">
                      <a:avLst/>
                    </a:prstGeom>
                  </pic:spPr>
                </pic:pic>
              </a:graphicData>
            </a:graphic>
          </wp:inline>
        </w:drawing>
      </w:r>
    </w:p>
    <w:p w:rsidR="0040297C" w:rsidRPr="006B67F1" w:rsidRDefault="0040297C" w:rsidP="00A237FB">
      <w:pPr>
        <w:pStyle w:val="StyleCaptionText1"/>
        <w:rPr>
          <w:rStyle w:val="CaptionTextCharChar"/>
          <w:sz w:val="20"/>
        </w:rPr>
      </w:pPr>
      <w:bookmarkStart w:id="446" w:name="_Toc178751842"/>
      <w:r w:rsidRPr="006B67F1">
        <w:rPr>
          <w:b/>
        </w:rPr>
        <w:t>Figure A.15.</w:t>
      </w:r>
      <w:r w:rsidRPr="006B67F1">
        <w:t xml:space="preserve"> Map of fixed plot locations in the mangrove forest sampling frame at AMME</w:t>
      </w:r>
      <w:bookmarkEnd w:id="446"/>
      <w:r w:rsidRPr="006B67F1">
        <w:t xml:space="preserve">. </w:t>
      </w:r>
      <w:r w:rsidRPr="006B67F1">
        <w:rPr>
          <w:rStyle w:val="CaptionTextCharChar"/>
          <w:sz w:val="20"/>
        </w:rPr>
        <w:t xml:space="preserve">Since the total area of fixed plots approaches 5% of the sampling frame area, rotational plots are not </w:t>
      </w:r>
      <w:r w:rsidR="00563C92">
        <w:rPr>
          <w:rStyle w:val="CaptionTextCharChar"/>
          <w:sz w:val="20"/>
        </w:rPr>
        <w:t>necessary in this frame.</w:t>
      </w:r>
    </w:p>
    <w:p w:rsidR="00563C92" w:rsidRDefault="00563C92" w:rsidP="00BF4E1E">
      <w:pPr>
        <w:pStyle w:val="APPFigure"/>
        <w:rPr>
          <w:b/>
        </w:rPr>
        <w:sectPr w:rsidR="00563C92" w:rsidSect="00563C92">
          <w:headerReference w:type="default" r:id="rId106"/>
          <w:footerReference w:type="default" r:id="rId107"/>
          <w:pgSz w:w="15840" w:h="12240" w:orient="landscape"/>
          <w:pgMar w:top="1440" w:right="1440" w:bottom="1440" w:left="1440" w:header="720" w:footer="720" w:gutter="0"/>
          <w:cols w:space="720"/>
          <w:docGrid w:linePitch="360"/>
        </w:sectPr>
      </w:pPr>
    </w:p>
    <w:p w:rsidR="00D733F0" w:rsidRPr="00D733F0" w:rsidRDefault="00BF4E1E" w:rsidP="00A237FB">
      <w:pPr>
        <w:pStyle w:val="StyleCaptionText1"/>
      </w:pPr>
      <w:r>
        <w:rPr>
          <w:b/>
        </w:rPr>
        <w:lastRenderedPageBreak/>
        <w:t>Table A.23</w:t>
      </w:r>
      <w:r w:rsidR="0040297C" w:rsidRPr="006B67F1">
        <w:rPr>
          <w:b/>
        </w:rPr>
        <w:t>.</w:t>
      </w:r>
      <w:r w:rsidR="0040297C" w:rsidRPr="006B67F1">
        <w:t xml:space="preserve"> Fixed and alternate plot locations for the mangrove forest sampling frame at AMME. </w:t>
      </w:r>
      <w:r w:rsidR="0040297C" w:rsidRPr="006B67F1">
        <w:rPr>
          <w:rStyle w:val="CaptionTextCharChar"/>
          <w:rFonts w:cs="Arial"/>
          <w:sz w:val="20"/>
        </w:rPr>
        <w:t xml:space="preserve">Alternate locations are provided in the unlikely event that one of the fixed plots </w:t>
      </w:r>
      <w:r w:rsidR="00636C7F">
        <w:rPr>
          <w:rStyle w:val="CaptionTextCharChar"/>
          <w:rFonts w:cs="Arial"/>
          <w:sz w:val="20"/>
        </w:rPr>
        <w:t>is</w:t>
      </w:r>
      <w:r w:rsidR="0040297C" w:rsidRPr="006B67F1">
        <w:rPr>
          <w:rStyle w:val="CaptionTextCharChar"/>
          <w:rFonts w:cs="Arial"/>
          <w:sz w:val="20"/>
        </w:rPr>
        <w:t xml:space="preserve"> rejected in the field. </w:t>
      </w:r>
      <w:bookmarkStart w:id="447" w:name="OLE_LINK1"/>
      <w:bookmarkStart w:id="448" w:name="OLE_LINK2"/>
      <w:r w:rsidR="0040297C" w:rsidRPr="006B67F1">
        <w:rPr>
          <w:rStyle w:val="CaptionTextCharChar"/>
          <w:rFonts w:cs="Arial"/>
          <w:sz w:val="20"/>
        </w:rPr>
        <w:t xml:space="preserve">Since the total area of fixed plots approaches 5% of the sampling frame area, rotational plots are not necessary in this frame. </w:t>
      </w:r>
      <w:bookmarkEnd w:id="447"/>
      <w:bookmarkEnd w:id="448"/>
    </w:p>
    <w:tbl>
      <w:tblPr>
        <w:tblW w:w="6046" w:type="dxa"/>
        <w:tblInd w:w="92" w:type="dxa"/>
        <w:tblLook w:val="04A0" w:firstRow="1" w:lastRow="0" w:firstColumn="1" w:lastColumn="0" w:noHBand="0" w:noVBand="1"/>
      </w:tblPr>
      <w:tblGrid>
        <w:gridCol w:w="1060"/>
        <w:gridCol w:w="1228"/>
        <w:gridCol w:w="1120"/>
        <w:gridCol w:w="1288"/>
        <w:gridCol w:w="1350"/>
      </w:tblGrid>
      <w:tr w:rsidR="00D733F0" w:rsidRPr="00D733F0" w:rsidTr="00D733F0">
        <w:trPr>
          <w:trHeight w:val="630"/>
        </w:trPr>
        <w:tc>
          <w:tcPr>
            <w:tcW w:w="106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Centroid Number</w:t>
            </w:r>
          </w:p>
        </w:tc>
        <w:tc>
          <w:tcPr>
            <w:tcW w:w="1228"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Plot Type</w:t>
            </w:r>
          </w:p>
        </w:tc>
        <w:tc>
          <w:tcPr>
            <w:tcW w:w="112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Plot Azimuth</w:t>
            </w:r>
          </w:p>
        </w:tc>
        <w:tc>
          <w:tcPr>
            <w:tcW w:w="1288"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X (Centroid)</w:t>
            </w:r>
          </w:p>
        </w:tc>
        <w:tc>
          <w:tcPr>
            <w:tcW w:w="1350" w:type="dxa"/>
            <w:tcBorders>
              <w:top w:val="single" w:sz="4" w:space="0" w:color="auto"/>
              <w:left w:val="nil"/>
              <w:bottom w:val="single" w:sz="12" w:space="0" w:color="auto"/>
              <w:right w:val="nil"/>
            </w:tcBorders>
            <w:shd w:val="clear" w:color="000000" w:fill="FFFFFF"/>
            <w:vAlign w:val="bottom"/>
            <w:hideMark/>
          </w:tcPr>
          <w:p w:rsidR="00D733F0" w:rsidRPr="00D733F0" w:rsidRDefault="00D733F0" w:rsidP="00D733F0">
            <w:pPr>
              <w:jc w:val="center"/>
              <w:rPr>
                <w:rFonts w:ascii="Arial" w:eastAsia="Times New Roman" w:hAnsi="Arial" w:cs="Arial"/>
                <w:b/>
                <w:sz w:val="20"/>
                <w:szCs w:val="20"/>
              </w:rPr>
            </w:pPr>
            <w:r w:rsidRPr="00D733F0">
              <w:rPr>
                <w:rFonts w:ascii="Arial" w:eastAsia="Times New Roman" w:hAnsi="Arial" w:cs="Arial"/>
                <w:b/>
                <w:sz w:val="20"/>
                <w:szCs w:val="20"/>
              </w:rPr>
              <w:t>Y (Centroid)</w:t>
            </w:r>
          </w:p>
        </w:tc>
      </w:tr>
      <w:tr w:rsidR="00D733F0" w:rsidRPr="00D733F0" w:rsidTr="00D733F0">
        <w:trPr>
          <w:trHeight w:val="255"/>
        </w:trPr>
        <w:tc>
          <w:tcPr>
            <w:tcW w:w="106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w:t>
            </w:r>
          </w:p>
        </w:tc>
        <w:tc>
          <w:tcPr>
            <w:tcW w:w="1228"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34</w:t>
            </w:r>
          </w:p>
        </w:tc>
        <w:tc>
          <w:tcPr>
            <w:tcW w:w="1288"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362703.5</w:t>
            </w:r>
          </w:p>
        </w:tc>
        <w:tc>
          <w:tcPr>
            <w:tcW w:w="1350" w:type="dxa"/>
            <w:tcBorders>
              <w:top w:val="single" w:sz="12" w:space="0" w:color="auto"/>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1682550.9</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329</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363061.9</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1682473.9</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45</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363290.8</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1682624.0</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4</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207</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363049.4</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1682627.7</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5</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269</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363206.9</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1682689.0</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6</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212</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362937.7</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1682572.6</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170</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363194.6</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1682556.8</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8</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14</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362813.1</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1682523.2</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9</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65</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362925.0</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1682469.7</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 xml:space="preserve">Fixed </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339</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363391.5</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1682674.5</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A1</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288</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362874.0</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1682382.7</w:t>
            </w:r>
          </w:p>
        </w:tc>
      </w:tr>
      <w:tr w:rsidR="00D733F0" w:rsidRPr="00D733F0" w:rsidTr="00D733F0">
        <w:trPr>
          <w:trHeight w:val="255"/>
        </w:trPr>
        <w:tc>
          <w:tcPr>
            <w:tcW w:w="106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A2</w:t>
            </w:r>
          </w:p>
        </w:tc>
        <w:tc>
          <w:tcPr>
            <w:tcW w:w="122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2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103</w:t>
            </w:r>
          </w:p>
        </w:tc>
        <w:tc>
          <w:tcPr>
            <w:tcW w:w="1288"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362981.5</w:t>
            </w:r>
          </w:p>
        </w:tc>
        <w:tc>
          <w:tcPr>
            <w:tcW w:w="1350" w:type="dxa"/>
            <w:tcBorders>
              <w:top w:val="nil"/>
              <w:left w:val="nil"/>
              <w:bottom w:val="nil"/>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1682397.3</w:t>
            </w:r>
          </w:p>
        </w:tc>
      </w:tr>
      <w:tr w:rsidR="00D733F0" w:rsidRPr="00D733F0" w:rsidTr="00D733F0">
        <w:trPr>
          <w:trHeight w:val="255"/>
        </w:trPr>
        <w:tc>
          <w:tcPr>
            <w:tcW w:w="106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A3</w:t>
            </w:r>
          </w:p>
        </w:tc>
        <w:tc>
          <w:tcPr>
            <w:tcW w:w="1228"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Alternate</w:t>
            </w:r>
          </w:p>
        </w:tc>
        <w:tc>
          <w:tcPr>
            <w:tcW w:w="112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73</w:t>
            </w:r>
          </w:p>
        </w:tc>
        <w:tc>
          <w:tcPr>
            <w:tcW w:w="1288"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362860.7</w:t>
            </w:r>
          </w:p>
        </w:tc>
        <w:tc>
          <w:tcPr>
            <w:tcW w:w="1350" w:type="dxa"/>
            <w:tcBorders>
              <w:top w:val="nil"/>
              <w:left w:val="nil"/>
              <w:bottom w:val="single" w:sz="4" w:space="0" w:color="auto"/>
              <w:right w:val="nil"/>
            </w:tcBorders>
            <w:shd w:val="clear" w:color="000000" w:fill="FFFFFF"/>
            <w:noWrap/>
            <w:vAlign w:val="bottom"/>
            <w:hideMark/>
          </w:tcPr>
          <w:p w:rsidR="00D733F0" w:rsidRPr="00D733F0" w:rsidRDefault="00D733F0" w:rsidP="00D733F0">
            <w:pPr>
              <w:jc w:val="center"/>
              <w:rPr>
                <w:rFonts w:ascii="Arial" w:eastAsia="Times New Roman" w:hAnsi="Arial" w:cs="Arial"/>
                <w:sz w:val="20"/>
                <w:szCs w:val="20"/>
              </w:rPr>
            </w:pPr>
            <w:r w:rsidRPr="00D733F0">
              <w:rPr>
                <w:rFonts w:ascii="Arial" w:eastAsia="Times New Roman" w:hAnsi="Arial" w:cs="Arial"/>
                <w:sz w:val="20"/>
                <w:szCs w:val="20"/>
              </w:rPr>
              <w:t>1682620.3</w:t>
            </w:r>
          </w:p>
        </w:tc>
      </w:tr>
    </w:tbl>
    <w:p w:rsidR="00D733F0" w:rsidRPr="00D733F0" w:rsidRDefault="00D733F0" w:rsidP="00D733F0"/>
    <w:p w:rsidR="00D733F0" w:rsidRPr="00D733F0" w:rsidRDefault="00D733F0" w:rsidP="00D733F0"/>
    <w:p w:rsidR="009D471C" w:rsidRDefault="009D471C" w:rsidP="00613995">
      <w:pPr>
        <w:pStyle w:val="APP2nd"/>
      </w:pPr>
      <w:r>
        <w:t>Literature Cited</w:t>
      </w:r>
    </w:p>
    <w:p w:rsidR="00273F59" w:rsidRDefault="002B7A7A" w:rsidP="002B7A7A">
      <w:pPr>
        <w:ind w:left="720" w:hanging="720"/>
        <w:rPr>
          <w:noProof/>
        </w:rPr>
      </w:pPr>
      <w:r w:rsidRPr="002B7A7A">
        <w:rPr>
          <w:noProof/>
        </w:rPr>
        <w:t>Canfield, J. E. 1990. Description and map of the plant communities of the northeast coastal spray zone of Kalaupapa National Historical Park</w:t>
      </w:r>
      <w:r w:rsidR="00A027E2">
        <w:rPr>
          <w:noProof/>
        </w:rPr>
        <w:t xml:space="preserve">. </w:t>
      </w:r>
      <w:r w:rsidRPr="002B7A7A">
        <w:rPr>
          <w:noProof/>
        </w:rPr>
        <w:t>Technical Report 71., Pacific Cooperative Studies Unit, Honolulu, HI</w:t>
      </w:r>
    </w:p>
    <w:p w:rsidR="00F27B19" w:rsidRDefault="00F27B19" w:rsidP="002B7A7A">
      <w:pPr>
        <w:ind w:left="720" w:hanging="720"/>
        <w:rPr>
          <w:noProof/>
        </w:rPr>
      </w:pPr>
    </w:p>
    <w:p w:rsidR="0040297C" w:rsidRDefault="00A01132" w:rsidP="0040297C">
      <w:pPr>
        <w:rPr>
          <w:b/>
        </w:rPr>
      </w:pPr>
      <w:r w:rsidRPr="008101F3">
        <w:t>Camp, R. J., T. K. Pratt, C. Bailey, and D. Hu. 2011. Landbirds vital sign monitoring protocol – Pacific Island Network. Natural Resources Report NPS/PACN/NRR—2011/402. National Park Service, Fort Collins, Colorado.</w:t>
      </w:r>
    </w:p>
    <w:p w:rsidR="00387504" w:rsidRDefault="00387504" w:rsidP="0040297C">
      <w:pPr>
        <w:pStyle w:val="Heading1"/>
        <w:rPr>
          <w:b w:val="0"/>
        </w:rPr>
      </w:pPr>
      <w:bookmarkStart w:id="449" w:name="_Toc215990442"/>
    </w:p>
    <w:p w:rsidR="00134889" w:rsidRDefault="00134889">
      <w:pPr>
        <w:sectPr w:rsidR="00134889" w:rsidSect="009D3A7D">
          <w:headerReference w:type="default" r:id="rId108"/>
          <w:footerReference w:type="default" r:id="rId109"/>
          <w:pgSz w:w="12240" w:h="15840"/>
          <w:pgMar w:top="1440" w:right="1440" w:bottom="1440" w:left="1440" w:header="720" w:footer="720" w:gutter="0"/>
          <w:cols w:space="720"/>
          <w:docGrid w:linePitch="360"/>
        </w:sectPr>
      </w:pPr>
      <w:r>
        <w:br w:type="page"/>
      </w:r>
    </w:p>
    <w:p w:rsidR="00134889" w:rsidRDefault="00134889"/>
    <w:p w:rsidR="00134889" w:rsidRDefault="00134889" w:rsidP="00134889"/>
    <w:p w:rsidR="00134889" w:rsidRDefault="00134889">
      <w:r>
        <w:br w:type="page"/>
      </w:r>
    </w:p>
    <w:p w:rsidR="00134889" w:rsidRPr="00134889" w:rsidRDefault="00134889" w:rsidP="00134889">
      <w:pPr>
        <w:sectPr w:rsidR="00134889" w:rsidRPr="00134889" w:rsidSect="00134889">
          <w:footerReference w:type="default" r:id="rId110"/>
          <w:type w:val="continuous"/>
          <w:pgSz w:w="12240" w:h="15840"/>
          <w:pgMar w:top="1440" w:right="1440" w:bottom="1440" w:left="1440" w:header="720" w:footer="720" w:gutter="0"/>
          <w:cols w:space="720"/>
          <w:docGrid w:linePitch="360"/>
        </w:sectPr>
      </w:pPr>
    </w:p>
    <w:p w:rsidR="0040297C" w:rsidRDefault="0040297C" w:rsidP="00327916">
      <w:pPr>
        <w:pStyle w:val="APPTitle"/>
      </w:pPr>
      <w:bookmarkStart w:id="450" w:name="APP_B"/>
      <w:bookmarkStart w:id="451" w:name="_Toc272929858"/>
      <w:r w:rsidRPr="006258CB">
        <w:lastRenderedPageBreak/>
        <w:t xml:space="preserve">Appendix </w:t>
      </w:r>
      <w:r>
        <w:t>B:</w:t>
      </w:r>
      <w:bookmarkEnd w:id="450"/>
      <w:r>
        <w:t xml:space="preserve"> Vegetation Monitoring in </w:t>
      </w:r>
      <w:smartTag w:uri="urn:schemas-microsoft-com:office:smarttags" w:element="place">
        <w:smartTag w:uri="urn:schemas-microsoft-com:office:smarttags" w:element="PlaceName">
          <w:r>
            <w:t>PACN</w:t>
          </w:r>
        </w:smartTag>
        <w:r>
          <w:t xml:space="preserve"> </w:t>
        </w:r>
        <w:smartTag w:uri="urn:schemas-microsoft-com:office:smarttags" w:element="PlaceType">
          <w:r>
            <w:t>Park</w:t>
          </w:r>
        </w:smartTag>
      </w:smartTag>
      <w:r>
        <w:t xml:space="preserve"> </w:t>
      </w:r>
      <w:commentRangeStart w:id="452"/>
      <w:r>
        <w:t>Units</w:t>
      </w:r>
      <w:bookmarkEnd w:id="449"/>
      <w:bookmarkEnd w:id="451"/>
      <w:commentRangeEnd w:id="452"/>
      <w:r w:rsidR="00A3370F">
        <w:rPr>
          <w:rStyle w:val="CommentReference"/>
          <w:rFonts w:ascii="Times New Roman" w:eastAsia="Calibri" w:hAnsi="Times New Roman"/>
          <w:b w:val="0"/>
          <w:bCs w:val="0"/>
        </w:rPr>
        <w:commentReference w:id="452"/>
      </w:r>
    </w:p>
    <w:p w:rsidR="0040297C" w:rsidRDefault="0040297C" w:rsidP="0040297C">
      <w:r>
        <w:t xml:space="preserve">Plant inventories and vegetation relevés exist for </w:t>
      </w:r>
      <w:r w:rsidR="00613995">
        <w:t>portion</w:t>
      </w:r>
      <w:r w:rsidR="00995085">
        <w:t>s</w:t>
      </w:r>
      <w:r w:rsidR="00613995">
        <w:t xml:space="preserve"> of each PACN park (t</w:t>
      </w:r>
      <w:r>
        <w:t xml:space="preserve">able B.1). Vegetation inventories are listed by author and year of report or data collection, with a brief description. Descriptions indicate the scope of the inventory and whether it was conducted in connection with a mapping project. </w:t>
      </w:r>
      <w:r w:rsidR="00995085">
        <w:t xml:space="preserve">Inventories differ from monitoring studies as sampling occurs only once and no trend analysis can be performed on inventory data. </w:t>
      </w:r>
      <w:r>
        <w:t>Few vegetation monitoring studies have been conducted in the identified focal plant communities of the PACN park unit</w:t>
      </w:r>
      <w:r w:rsidR="00613995">
        <w:t>s (t</w:t>
      </w:r>
      <w:r>
        <w:t xml:space="preserve">able B.2). No community vegetation studies were available for the coastal community of KAHO, wetlands of AMME, or limestone forest of WAPA. </w:t>
      </w:r>
    </w:p>
    <w:p w:rsidR="0040297C" w:rsidRDefault="0040297C" w:rsidP="0040297C"/>
    <w:p w:rsidR="0040297C" w:rsidRPr="0093176E" w:rsidRDefault="0040297C" w:rsidP="00A237FB">
      <w:pPr>
        <w:pStyle w:val="APPTable"/>
      </w:pPr>
      <w:bookmarkStart w:id="453" w:name="_Toc179017042"/>
      <w:r w:rsidRPr="0093176E">
        <w:rPr>
          <w:b/>
        </w:rPr>
        <w:t>Table B.</w:t>
      </w:r>
      <w:r w:rsidR="00246D6B" w:rsidRPr="0093176E">
        <w:rPr>
          <w:b/>
        </w:rPr>
        <w:fldChar w:fldCharType="begin"/>
      </w:r>
      <w:r w:rsidRPr="0093176E">
        <w:rPr>
          <w:b/>
        </w:rPr>
        <w:instrText xml:space="preserve"> SEQ Table_AppB \* ARABIC </w:instrText>
      </w:r>
      <w:r w:rsidR="00246D6B" w:rsidRPr="0093176E">
        <w:rPr>
          <w:b/>
        </w:rPr>
        <w:fldChar w:fldCharType="separate"/>
      </w:r>
      <w:r w:rsidR="00C0317F">
        <w:rPr>
          <w:b/>
          <w:noProof/>
        </w:rPr>
        <w:t>1</w:t>
      </w:r>
      <w:r w:rsidR="00246D6B" w:rsidRPr="0093176E">
        <w:rPr>
          <w:b/>
        </w:rPr>
        <w:fldChar w:fldCharType="end"/>
      </w:r>
      <w:r w:rsidRPr="0093176E">
        <w:rPr>
          <w:b/>
        </w:rPr>
        <w:t>.</w:t>
      </w:r>
      <w:r w:rsidRPr="00714E62">
        <w:t xml:space="preserve"> Vegetation inventories conducted in PACN parks.</w:t>
      </w:r>
      <w:bookmarkEnd w:id="453"/>
      <w:r w:rsidR="0077259E">
        <w:t xml:space="preserve"> </w:t>
      </w:r>
    </w:p>
    <w:tbl>
      <w:tblPr>
        <w:tblW w:w="9107" w:type="dxa"/>
        <w:tblCellMar>
          <w:left w:w="0" w:type="dxa"/>
          <w:right w:w="0" w:type="dxa"/>
        </w:tblCellMar>
        <w:tblLook w:val="0000" w:firstRow="0" w:lastRow="0" w:firstColumn="0" w:lastColumn="0" w:noHBand="0" w:noVBand="0"/>
      </w:tblPr>
      <w:tblGrid>
        <w:gridCol w:w="1004"/>
        <w:gridCol w:w="4039"/>
        <w:gridCol w:w="3983"/>
        <w:gridCol w:w="81"/>
      </w:tblGrid>
      <w:tr w:rsidR="0040297C" w:rsidRPr="0093176E" w:rsidTr="0077259E">
        <w:trPr>
          <w:gridAfter w:val="1"/>
          <w:wAfter w:w="81" w:type="dxa"/>
          <w:trHeight w:val="236"/>
        </w:trPr>
        <w:tc>
          <w:tcPr>
            <w:tcW w:w="1004"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b/>
                <w:bCs/>
                <w:sz w:val="20"/>
                <w:szCs w:val="20"/>
              </w:rPr>
            </w:pPr>
            <w:r w:rsidRPr="0093176E">
              <w:rPr>
                <w:rFonts w:ascii="Arial" w:hAnsi="Arial" w:cs="Arial"/>
                <w:b/>
                <w:bCs/>
                <w:sz w:val="20"/>
                <w:szCs w:val="20"/>
              </w:rPr>
              <w:t>Park</w:t>
            </w:r>
          </w:p>
        </w:tc>
        <w:tc>
          <w:tcPr>
            <w:tcW w:w="4039"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bottom"/>
          </w:tcPr>
          <w:p w:rsidR="0040297C" w:rsidRPr="0093176E" w:rsidRDefault="0040297C" w:rsidP="0040297C">
            <w:pPr>
              <w:ind w:right="-28"/>
              <w:rPr>
                <w:rFonts w:ascii="Arial" w:hAnsi="Arial" w:cs="Arial"/>
                <w:b/>
                <w:bCs/>
                <w:sz w:val="20"/>
                <w:szCs w:val="20"/>
              </w:rPr>
            </w:pPr>
            <w:r w:rsidRPr="0093176E">
              <w:rPr>
                <w:rFonts w:ascii="Arial" w:hAnsi="Arial" w:cs="Arial"/>
                <w:b/>
                <w:bCs/>
                <w:sz w:val="20"/>
                <w:szCs w:val="20"/>
              </w:rPr>
              <w:t>Vegetation Inventories</w:t>
            </w:r>
          </w:p>
        </w:tc>
        <w:tc>
          <w:tcPr>
            <w:tcW w:w="3983" w:type="dxa"/>
            <w:tcBorders>
              <w:top w:val="single" w:sz="4" w:space="0" w:color="auto"/>
              <w:left w:val="nil"/>
              <w:bottom w:val="single" w:sz="12" w:space="0" w:color="auto"/>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b/>
                <w:bCs/>
                <w:sz w:val="20"/>
                <w:szCs w:val="20"/>
              </w:rPr>
            </w:pPr>
            <w:r w:rsidRPr="0093176E">
              <w:rPr>
                <w:rFonts w:ascii="Arial" w:hAnsi="Arial" w:cs="Arial"/>
                <w:b/>
                <w:bCs/>
                <w:sz w:val="20"/>
                <w:szCs w:val="20"/>
              </w:rPr>
              <w:t>Description</w:t>
            </w:r>
          </w:p>
        </w:tc>
      </w:tr>
      <w:tr w:rsidR="0040297C" w:rsidRPr="0093176E" w:rsidTr="0077259E">
        <w:trPr>
          <w:gridAfter w:val="1"/>
          <w:wAfter w:w="81" w:type="dxa"/>
          <w:trHeight w:val="198"/>
        </w:trPr>
        <w:tc>
          <w:tcPr>
            <w:tcW w:w="5043" w:type="dxa"/>
            <w:gridSpan w:val="2"/>
            <w:tcBorders>
              <w:top w:val="single" w:sz="12" w:space="0" w:color="auto"/>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AMME</w:t>
            </w:r>
          </w:p>
        </w:tc>
        <w:tc>
          <w:tcPr>
            <w:tcW w:w="3983" w:type="dxa"/>
            <w:tcBorders>
              <w:top w:val="single" w:sz="12" w:space="0" w:color="auto"/>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r>
      <w:tr w:rsidR="0040297C" w:rsidRPr="0093176E" w:rsidTr="0077259E">
        <w:trPr>
          <w:gridAfter w:val="1"/>
          <w:wAfter w:w="81" w:type="dxa"/>
          <w:trHeight w:val="315"/>
        </w:trPr>
        <w:tc>
          <w:tcPr>
            <w:tcW w:w="1004" w:type="dxa"/>
            <w:tcBorders>
              <w:top w:val="nil"/>
              <w:left w:val="nil"/>
              <w:bottom w:val="nil"/>
              <w:right w:val="nil"/>
            </w:tcBorders>
            <w:shd w:val="clear" w:color="auto" w:fill="FFFFFF"/>
          </w:tcPr>
          <w:p w:rsidR="0040297C" w:rsidRPr="0093176E" w:rsidRDefault="0040297C" w:rsidP="0040297C">
            <w:pPr>
              <w:rPr>
                <w:rFonts w:ascii="Arial" w:hAnsi="Arial" w:cs="Arial"/>
                <w:sz w:val="20"/>
                <w:szCs w:val="20"/>
              </w:rPr>
            </w:pP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&lt;EndNote&gt;&lt;Cite&gt;&lt;Author&gt;Falanruw&lt;/Author&gt;&lt;Year&gt;1989&lt;/Year&gt;&lt;RecNum&gt;358&lt;/RecNum&gt;&lt;DisplayText&gt;(Falanruw et al. 1989)&lt;/DisplayText&gt;&lt;record&gt;&lt;rec-number&gt;358&lt;/rec-number&gt;&lt;foreign-keys&gt;&lt;key app="EN" db-id="29wd9fdxkttawpevre3ptatrsdx2se0wz5da"&gt;358&lt;/key&gt;&lt;/foreign-keys&gt;&lt;ref-type name="Report"&gt;27&lt;/ref-type&gt;&lt;contributors&gt;&lt;authors&gt;&lt;author&gt;Falanruw, M. C.&lt;/author&gt;&lt;author&gt;Cole, T. G.&lt;/author&gt;&lt;author&gt;Ambacher, A. H.&lt;/author&gt;&lt;/authors&gt;&lt;/contributors&gt;&lt;titles&gt;&lt;title&gt;Vegetation survey of Rota, Tinian, and Saipan, Commonwealth of the Northern Mariana Islands&lt;/title&gt;&lt;/titles&gt;&lt;dates&gt;&lt;year&gt;1989&lt;/year&gt;&lt;/dates&gt;&lt;pub-location&gt;Berkeley, CA&lt;/pub-location&gt;&lt;publisher&gt;Resource Bulletin PSW-27. Department of Agriculture, US Forest Service, Pacific Southwest Research Station&lt;/publisher&gt;&lt;urls&gt;&lt;/urls&gt;&lt;/record&gt;&lt;/Cite&gt;&lt;/EndNote&gt;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(Falanruw et al. 1989)</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xml:space="preserve">AMME vegetation map </w:t>
            </w:r>
          </w:p>
        </w:tc>
      </w:tr>
      <w:tr w:rsidR="0040297C" w:rsidRPr="0093176E" w:rsidTr="009027C0">
        <w:trPr>
          <w:gridAfter w:val="1"/>
          <w:wAfter w:w="81" w:type="dxa"/>
          <w:trHeight w:val="315"/>
        </w:trPr>
        <w:tc>
          <w:tcPr>
            <w:tcW w:w="1004" w:type="dxa"/>
            <w:tcBorders>
              <w:top w:val="nil"/>
              <w:left w:val="nil"/>
              <w:bottom w:val="nil"/>
              <w:right w:val="nil"/>
            </w:tcBorders>
            <w:shd w:val="clear" w:color="auto" w:fill="FFFFFF"/>
          </w:tcPr>
          <w:p w:rsidR="0040297C" w:rsidRPr="0093176E" w:rsidRDefault="0040297C" w:rsidP="0040297C">
            <w:pPr>
              <w:rPr>
                <w:rFonts w:ascii="Arial" w:hAnsi="Arial" w:cs="Arial"/>
                <w:sz w:val="20"/>
                <w:szCs w:val="20"/>
              </w:rPr>
            </w:pP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9027C0">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&lt;EndNote&gt;&lt;Cite&gt;&lt;Author&gt;Raulerson&lt;/Author&gt;&lt;Year&gt;1989&lt;/Year&gt;&lt;RecNum&gt;359&lt;/RecNum&gt;&lt;DisplayText&gt;(Raulerson and Rinehart 1989)&lt;/DisplayText&gt;&lt;record&gt;&lt;rec-number&gt;359&lt;/rec-number&gt;&lt;foreign-keys&gt;&lt;key app="EN" db-id="29wd9fdxkttawpevre3ptatrsdx2se0wz5da"&gt;359&lt;/key&gt;&lt;/foreign-keys&gt;&lt;ref-type name="Report"&gt;27&lt;/ref-type&gt;&lt;contributors&gt;&lt;authors&gt;&lt;author&gt;Raulerson, L.&lt;/author&gt;&lt;author&gt;Rinehart, A.&lt;/author&gt;&lt;/authors&gt;&lt;/contributors&gt;&lt;titles&gt;&lt;title&gt;Vegetation of American Memorial Park, Saipan, Mariana Islands. Technical Report 70&lt;/title&gt;&lt;/titles&gt;&lt;dates&gt;&lt;year&gt;1989&lt;/year&gt;&lt;/dates&gt;&lt;publisher&gt;Cooperative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(Raulerson and Rinehart 1989)</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xml:space="preserve">Wetland vegetation map </w:t>
            </w:r>
          </w:p>
        </w:tc>
      </w:tr>
      <w:tr w:rsidR="0040297C" w:rsidRPr="0093176E" w:rsidTr="0077259E">
        <w:trPr>
          <w:gridAfter w:val="1"/>
          <w:wAfter w:w="81" w:type="dxa"/>
          <w:trHeight w:val="315"/>
        </w:trPr>
        <w:tc>
          <w:tcPr>
            <w:tcW w:w="1004" w:type="dxa"/>
            <w:tcBorders>
              <w:top w:val="nil"/>
              <w:left w:val="nil"/>
              <w:bottom w:val="nil"/>
              <w:right w:val="nil"/>
            </w:tcBorders>
            <w:shd w:val="clear" w:color="auto" w:fill="FFFFFF"/>
          </w:tcPr>
          <w:p w:rsidR="0040297C" w:rsidRPr="0093176E" w:rsidRDefault="0040297C" w:rsidP="0040297C">
            <w:pPr>
              <w:rPr>
                <w:rFonts w:ascii="Arial" w:hAnsi="Arial" w:cs="Arial"/>
                <w:sz w:val="20"/>
                <w:szCs w:val="20"/>
              </w:rPr>
            </w:pP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AD2E61" w:rsidRPr="0093176E">
              <w:rPr>
                <w:rFonts w:ascii="Arial" w:hAnsi="Arial" w:cs="Arial"/>
                <w:sz w:val="20"/>
                <w:szCs w:val="20"/>
              </w:rPr>
              <w:instrText xml:space="preserve"> ADDIN EN.CITE &lt;EndNote&gt;&lt;Cite&gt;&lt;Author&gt;Raulerson&lt;/Author&gt;&lt;Year&gt;In prep.&lt;/Year&gt;&lt;RecNum&gt;360&lt;/RecNum&gt;&lt;DisplayText&gt;(Raulerson and Witteman In prep.)&lt;/DisplayText&gt;&lt;record&gt;&lt;rec-number&gt;360&lt;/rec-number&gt;&lt;foreign-keys&gt;&lt;key app="EN" db-id="29wd9fdxkttawpevre3ptatrsdx2se0wz5da"&gt;360&lt;/key&gt;&lt;/foreign-keys&gt;&lt;ref-type name="Journal Article"&gt;17&lt;/ref-type&gt;&lt;contributors&gt;&lt;authors&gt;&lt;author&gt;Raulerson, L.&lt;/author&gt;&lt;author&gt;Witteman, A.F.&lt;/author&gt;&lt;/authors&gt;&lt;/contributors&gt;&lt;titles&gt;&lt;title&gt;Floral survey of American Memorial Park.&lt;/title&gt;&lt;/titles&gt;&lt;dates&gt;&lt;year&gt;In prep.&lt;/year&gt;&lt;/dates&gt;&lt;urls&gt;&lt;/urls&gt;&lt;/record&gt;&lt;/Cite&gt;&lt;/EndNote&gt;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(Raulerson and Witteman In prep.)</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Wetland plant inventory</w:t>
            </w:r>
          </w:p>
        </w:tc>
      </w:tr>
      <w:tr w:rsidR="0040297C" w:rsidRPr="0093176E" w:rsidTr="0077259E">
        <w:trPr>
          <w:gridAfter w:val="1"/>
          <w:wAfter w:w="81" w:type="dxa"/>
          <w:trHeight w:val="246"/>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HALE</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AD2E61" w:rsidRPr="0093176E">
              <w:rPr>
                <w:rFonts w:ascii="Arial" w:hAnsi="Arial" w:cs="Arial"/>
                <w:sz w:val="20"/>
                <w:szCs w:val="20"/>
              </w:rPr>
              <w:instrText xml:space="preserve"> ADDIN EN.CITE &lt;EndNote&gt;&lt;Cite&gt;&lt;Author&gt;Lamoureux&lt;/Author&gt;&lt;Year&gt;1967&lt;/Year&gt;&lt;RecNum&gt;318&lt;/RecNum&gt;&lt;DisplayText&gt;(Lamoureux 1967)&lt;/DisplayText&gt;&lt;record&gt;&lt;rec-number&gt;318&lt;/rec-number&gt;&lt;foreign-keys&gt;&lt;key app="EN" db-id="29wd9fdxkttawpevre3ptatrsdx2se0wz5da"&gt;318&lt;/key&gt;&lt;/foreign-keys&gt;&lt;ref-type name="Book Section"&gt;5&lt;/ref-type&gt;&lt;contributors&gt;&lt;authors&gt;&lt;author&gt;Lamoureux, Charles H&lt;/author&gt;&lt;/authors&gt;&lt;secondary-authors&gt;&lt;author&gt;Warner, R E&lt;/author&gt;&lt;/secondary-authors&gt;&lt;/contributors&gt;&lt;titles&gt;&lt;title&gt;The vascular plants of Kipahulu Valley, Maui&lt;/title&gt;&lt;secondary-title&gt;Scientific report of the Kipahulu Valley Expedition: Maui, Hawaii, 2 August-31 August, 1967&lt;/secondary-title&gt;&lt;/titles&gt;&lt;dates&gt;&lt;year&gt;1967&lt;/year&gt;&lt;/dates&gt;&lt;pub-location&gt;San Francisco, CA&lt;/pub-location&gt;&lt;publisher&gt;The Nature Conservancy&lt;/publisher&gt;&lt;urls&gt;&lt;/urls&gt;&lt;/record&gt;&lt;/Cite&gt;&lt;/EndNote&gt;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(Lamoureux 1967)</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Kipahulu Valley vascular plant inventory</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&lt;EndNote&gt;&lt;Cite&gt;&lt;Author&gt;Lamoureux&lt;/Author&gt;&lt;Year&gt;1976&lt;/Year&gt;&lt;RecNum&gt;319&lt;/RecNum&gt;&lt;DisplayText&gt;(Lamoureux and Stemmerman 1976)&lt;/DisplayText&gt;&lt;record&gt;&lt;rec-number&gt;319&lt;/rec-number&gt;&lt;foreign-keys&gt;&lt;key app="EN" db-id="29wd9fdxkttawpevre3ptatrsdx2se0wz5da"&gt;319&lt;/key&gt;&lt;/foreign-keys&gt;&lt;ref-type name="Report"&gt;27&lt;/ref-type&gt;&lt;contributors&gt;&lt;authors&gt;&lt;author&gt;Lamoureux, Charles H&lt;/author&gt;&lt;author&gt;Stemmerman, L&lt;/author&gt;&lt;/authors&gt;&lt;/contributors&gt;&lt;titles&gt;&lt;title&gt;Report of the Kipahulu bicentennial expedition. Technical Report 11&lt;/title&gt;&lt;/titles&gt;&lt;dates&gt;&lt;year&gt;1976&lt;/year&gt;&lt;/dates&gt;&lt;publisher&gt;Cooperative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(Lamoureux and Stemmerman 1976)</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Kipahulu Valley vascular plant inventory</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&lt;EndNote&gt;&lt;Cite&gt;&lt;Author&gt;Canfield&lt;/Author&gt;&lt;Year&gt;1980&lt;/Year&gt;&lt;RecNum&gt;316&lt;/RecNum&gt;&lt;DisplayText&gt;(Canfield and Stemmerman 1980)&lt;/DisplayText&gt;&lt;record&gt;&lt;rec-number&gt;316&lt;/rec-number&gt;&lt;foreign-keys&gt;&lt;key app="EN" db-id="29wd9fdxkttawpevre3ptatrsdx2se0wz5da"&gt;316&lt;/key&gt;&lt;/foreign-keys&gt;&lt;ref-type name="Book Section"&gt;5&lt;/ref-type&gt;&lt;contributors&gt;&lt;authors&gt;&lt;author&gt;Canfield, Joan E.&lt;/author&gt;&lt;author&gt;Stemmerman, L&lt;/author&gt;&lt;/authors&gt;&lt;secondary-authors&gt;&lt;author&gt;Smith, Clifford W&lt;/author&gt;&lt;/secondary-authors&gt;&lt;/contributors&gt;&lt;titles&gt;&lt;title&gt;Vascular plants of Kipahulu Valley below 2000 feet&lt;/title&gt;&lt;secondary-title&gt;Resource Base Inventory of Kipahulu Valley Below 2000 Feet&lt;/secondary-title&gt;&lt;/titles&gt;&lt;dates&gt;&lt;year&gt;1980&lt;/year&gt;&lt;/dates&gt;&lt;pub-location&gt;Honolulu, HI&lt;/pub-location&gt;&lt;publisher&gt;Cooperative National Park Studies Unit, University of Hawaii at Manoa&lt;/publisher&gt;&lt;urls&gt;&lt;/urls&gt;&lt;/record&gt;&lt;/Cite&gt;&lt;/EndNote&gt;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(Canfield and Stemmerman 1980)</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Lower Kipahulu Valley plant inventory</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&lt;EndNote&gt;&lt;Cite&gt;&lt;Author&gt;Smith&lt;/Author&gt;&lt;Year&gt;1985&lt;/Year&gt;&lt;RecNum&gt;321&lt;/RecNum&gt;&lt;DisplayText&gt;(Smith et al. 1985)&lt;/DisplayText&gt;&lt;record&gt;&lt;rec-number&gt;321&lt;/rec-number&gt;&lt;foreign-keys&gt;&lt;key app="EN" db-id="29wd9fdxkttawpevre3ptatrsdx2se0wz5da"&gt;321&lt;/key&gt;&lt;/foreign-keys&gt;&lt;ref-type name="Report"&gt;27&lt;/ref-type&gt;&lt;contributors&gt;&lt;authors&gt;&lt;author&gt;Smith, Clifford W&lt;/author&gt;&lt;author&gt;Williams, Julie E&lt;/author&gt;&lt;author&gt;Asherman, K. E.&lt;/author&gt;&lt;/authors&gt;&lt;/contributors&gt;&lt;titles&gt;&lt;title&gt;Vegetation map and resource management recommendations for Kipahulu Valley (below 700 meters), Haleakala National Park. Technical Report 53&lt;/title&gt;&lt;/titles&gt;&lt;dates&gt;&lt;year&gt;1985&lt;/year&gt;&lt;/dates&gt;&lt;publisher&gt;Cooperative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(Smith et al. 1985)</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Kipahulu Valley vegetation map</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&lt;EndNote&gt;&lt;Cite&gt;&lt;Author&gt;Higashino&lt;/Author&gt;&lt;Year&gt;1988&lt;/Year&gt;&lt;RecNum&gt;317&lt;/RecNum&gt;&lt;DisplayText&gt;(Higashino et al. 1988)&lt;/DisplayText&gt;&lt;record&gt;&lt;rec-number&gt;317&lt;/rec-number&gt;&lt;foreign-keys&gt;&lt;key app="EN" db-id="29wd9fdxkttawpevre3ptatrsdx2se0wz5da"&gt;317&lt;/key&gt;&lt;/foreign-keys&gt;&lt;ref-type name="Report"&gt;27&lt;/ref-type&gt;&lt;contributors&gt;&lt;authors&gt;&lt;author&gt;Higashino, Paul K&lt;/author&gt;&lt;author&gt;Cuddihy, Linda W&lt;/author&gt;&lt;author&gt;Anderson, Stephen J&lt;/author&gt;&lt;author&gt;Stone, C P&lt;/author&gt;&lt;/authors&gt;&lt;/contributors&gt;&lt;titles&gt;&lt;title&gt;Bryophytes and vascular plants of Kipahulu Valley, Haleakala National Park. Technical Report 65&lt;/title&gt;&lt;/titles&gt;&lt;dates&gt;&lt;year&gt;1988&lt;/year&gt;&lt;/dates&gt;&lt;publisher&gt;Cooperative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(Higashino et al. 1988)</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Kipahulu Valley vascular plant inventory</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&lt;EndNote&gt;&lt;Cite&gt;&lt;Author&gt;Jacobi&lt;/Author&gt;&lt;Year&gt;1989&lt;/Year&gt;&lt;RecNum&gt;142&lt;/RecNum&gt;&lt;DisplayText&gt;(Jacobi 1989)&lt;/DisplayText&gt;&lt;record&gt;&lt;rec-number&gt;142&lt;/rec-number&gt;&lt;foreign-keys&gt;&lt;key app="EN" db-id="29wd9fdxkttawpevre3ptatrsdx2se0wz5da"&gt;142&lt;/key&gt;&lt;/foreign-keys&gt;&lt;ref-type name="Report"&gt;27&lt;/ref-type&gt;&lt;contributors&gt;&lt;authors&gt;&lt;author&gt;Jacobi, James D&lt;/author&gt;&lt;/authors&gt;&lt;/contributors&gt;&lt;titles&gt;&lt;title&gt;Vegetation maps of the upland plant communities on the islands of Hawaii, Maui, Molokai, and Lanai. Technical Report 68&lt;/title&gt;&lt;/titles&gt;&lt;dates&gt;&lt;year&gt;1989&lt;/year&gt;&lt;/dates&gt;&lt;publisher&gt;Cooperative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(Jacobi 1989)</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HALE vegetation maps</w:t>
            </w:r>
          </w:p>
        </w:tc>
      </w:tr>
      <w:tr w:rsidR="0040297C" w:rsidRPr="0093176E" w:rsidTr="0077259E">
        <w:trPr>
          <w:gridAfter w:val="1"/>
          <w:wAfter w:w="81"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&lt;EndNote&gt;&lt;Cite&gt;&lt;Author&gt;Medeiros&lt;/Author&gt;&lt;Year&gt;1998&lt;/Year&gt;&lt;RecNum&gt;365&lt;/RecNum&gt;&lt;DisplayText&gt;(Medeiros et al. 1998)&lt;/DisplayText&gt;&lt;record&gt;&lt;rec-number&gt;365&lt;/rec-number&gt;&lt;foreign-keys&gt;&lt;key app="EN" db-id="29wd9fdxkttawpevre3ptatrsdx2se0wz5da"&gt;365&lt;/key&gt;&lt;/foreign-keys&gt;&lt;ref-type name="Journal Article"&gt;17&lt;/ref-type&gt;&lt;contributors&gt;&lt;authors&gt;&lt;author&gt;Medeiros, Arthur C&lt;/author&gt;&lt;author&gt;Loope, Lloyd L&lt;/author&gt;&lt;author&gt;Chimera, C. G.&lt;/author&gt;&lt;/authors&gt;&lt;/contributors&gt;&lt;titles&gt;&lt;title&gt;Flowering plants and gymnosperms of Haleakala National Park. Technical Report 120. Cooperative National Park ResourceStudies Unit, University of Hawaii at Manoa, Honolulu, HI.&lt;/title&gt;&lt;/titles&gt;&lt;dates&gt;&lt;year&gt;1998&lt;/year&gt;&lt;/dates&gt;&lt;urls&gt;&lt;/urls&gt;&lt;/record&gt;&lt;/Cite&gt;&lt;/EndNote&gt;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(Medeiros et al. 1998)</w:t>
            </w:r>
            <w:r w:rsidRPr="0093176E">
              <w:rPr>
                <w:rFonts w:ascii="Arial" w:hAnsi="Arial" w:cs="Arial"/>
                <w:sz w:val="20"/>
                <w:szCs w:val="20"/>
              </w:rPr>
              <w:fldChar w:fldCharType="end"/>
            </w:r>
          </w:p>
        </w:tc>
        <w:tc>
          <w:tcPr>
            <w:tcW w:w="3983"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HALE checklist</w:t>
            </w:r>
          </w:p>
        </w:tc>
      </w:tr>
      <w:tr w:rsidR="0040297C" w:rsidRPr="0093176E" w:rsidTr="0077259E">
        <w:trPr>
          <w:trHeight w:val="255"/>
        </w:trPr>
        <w:tc>
          <w:tcPr>
            <w:tcW w:w="5043" w:type="dxa"/>
            <w:gridSpan w:val="2"/>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HAVO</w:t>
            </w:r>
          </w:p>
        </w:tc>
        <w:tc>
          <w:tcPr>
            <w:tcW w:w="4064" w:type="dxa"/>
            <w:gridSpan w:val="2"/>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2F6B96">
              <w:rPr>
                <w:rFonts w:ascii="Arial" w:hAnsi="Arial" w:cs="Arial"/>
                <w:sz w:val="20"/>
                <w:szCs w:val="20"/>
              </w:rPr>
              <w:instrText xml:space="preserve"> ADDIN EN.CITE &lt;EndNote&gt;&lt;Cite&gt;&lt;Author&gt;Fagerlund&lt;/Author&gt;&lt;Year&gt;1944&lt;/Year&gt;&lt;RecNum&gt;366&lt;/RecNum&gt;&lt;DisplayText&gt;(Fagerlund and Mitchell 1944)&lt;/DisplayText&gt;&lt;record&gt;&lt;rec-number&gt;366&lt;/rec-number&gt;&lt;foreign-keys&gt;&lt;key app="EN" db-id="29wd9fdxkttawpevre3ptatrsdx2se0wz5da"&gt;366&lt;/key&gt;&lt;/foreign-keys&gt;&lt;ref-type name="Journal Article"&gt;17&lt;/ref-type&gt;&lt;contributors&gt;&lt;authors&gt;&lt;author&gt;Fagerlund, G.O.&lt;/author&gt;&lt;author&gt;Mitchell, A.L.&lt;/author&gt;&lt;/authors&gt;&lt;/contributors&gt;&lt;titles&gt;&lt;title&gt;A Checklist of Plants of Hawaii National Park, Kilauea-Mauna Loa Section, with a discussion of the vegetation&lt;/title&gt;&lt;secondary-title&gt;Hawaii National Park Natural History Bulletin&lt;/secondary-title&gt;&lt;/titles&gt;&lt;periodical&gt;&lt;full-title&gt;Hawaii National Park Natural History Bulletin&lt;/full-title&gt;&lt;/periodical&gt;&lt;volume&gt;9. Hawaii National Park, HI&lt;/volume&gt;&lt;dates&gt;&lt;year&gt;1944&lt;/year&gt;&lt;/dates&gt;&lt;urls&gt;&lt;/urls&gt;&lt;/record&gt;&lt;/Cite&gt;&lt;/EndNote&gt;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(Fagerlund and Mitchell 1944)</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vascular plants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&lt;EndNote&gt;&lt;Cite&gt;&lt;Author&gt;Stone&lt;/Author&gt;&lt;Year&gt;1959&lt;/Year&gt;&lt;RecNum&gt;367&lt;/RecNum&gt;&lt;DisplayText&gt;(Stone 1959)&lt;/DisplayText&gt;&lt;record&gt;&lt;rec-number&gt;367&lt;/rec-number&gt;&lt;foreign-keys&gt;&lt;key app="EN" db-id="29wd9fdxkttawpevre3ptatrsdx2se0wz5da"&gt;367&lt;/key&gt;&lt;/foreign-keys&gt;&lt;ref-type name="Report"&gt;27&lt;/ref-type&gt;&lt;contributors&gt;&lt;authors&gt;&lt;author&gt;Stone, B.&lt;/author&gt;&lt;/authors&gt;&lt;/contributors&gt;&lt;titles&gt;&lt;title&gt;The Natural and Cultural History of the Kalapana Extension of the Hawaii National Park&lt;/title&gt;&lt;/titles&gt;&lt;dates&gt;&lt;year&gt;1959&lt;/year&gt;&lt;/dates&gt;&lt;pub-location&gt;Honolulu, HI&lt;/pub-location&gt;&lt;publisher&gt;B.P. Bishop Museum&lt;/publisher&gt;&lt;urls&gt;&lt;/urls&gt;&lt;/record&gt;&lt;/Cite&gt;&lt;/EndNote&gt;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(Stone 1959)</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Kalapana vascular plant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&lt;EndNote&gt;&lt;Cite&gt;&lt;Author&gt;Doty&lt;/Author&gt;&lt;Year&gt;1966&lt;/Year&gt;&lt;RecNum&gt;368&lt;/RecNum&gt;&lt;DisplayText&gt;(Doty and Mueller-Dombois 1966)&lt;/DisplayText&gt;&lt;record&gt;&lt;rec-number&gt;368&lt;/rec-number&gt;&lt;foreign-keys&gt;&lt;key app="EN" db-id="29wd9fdxkttawpevre3ptatrsdx2se0wz5da"&gt;368&lt;/key&gt;&lt;/foreign-keys&gt;&lt;ref-type name="Book"&gt;6&lt;/ref-type&gt;&lt;contributors&gt;&lt;authors&gt;&lt;author&gt;Doty, M.S.&lt;/author&gt;&lt;author&gt;Mueller-Dombois, Dieter&lt;/author&gt;&lt;/authors&gt;&lt;/contributors&gt;&lt;titles&gt;&lt;title&gt;Atlas for Bioecology Studies in Hawaii Volcanoes National Park. University of Hawaii, Hawaii Botanical Science Paper No. 2. Republished 1970 as College of Tropical Agriculture Hawaii Agricultural Experiment Station Miscellaneous Pub. No. 89.&lt;/title&gt;&lt;/titles&gt;&lt;dates&gt;&lt;year&gt;1966&lt;/year&gt;&lt;/dates&gt;&lt;urls&gt;&lt;/urls&gt;&lt;/record&gt;&lt;/Cite&gt;&lt;/EndNote&gt;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(Doty and Mueller-Dombois 1966)</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vegetation maps</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&lt;EndNote&gt;&lt;Cite&gt;&lt;Author&gt;Fosberg&lt;/Author&gt;&lt;Year&gt;1966&lt;/Year&gt;&lt;RecNum&gt;369&lt;/RecNum&gt;&lt;DisplayText&gt;(Fosberg 1966)&lt;/DisplayText&gt;&lt;record&gt;&lt;rec-number&gt;369&lt;/rec-number&gt;&lt;foreign-keys&gt;&lt;key app="EN" db-id="29wd9fdxkttawpevre3ptatrsdx2se0wz5da"&gt;369&lt;/key&gt;&lt;/foreign-keys&gt;&lt;ref-type name="Book Section"&gt;5&lt;/ref-type&gt;&lt;contributors&gt;&lt;authors&gt;&lt;author&gt;Fosberg, F.R.&lt;/author&gt;&lt;/authors&gt;&lt;secondary-authors&gt;&lt;author&gt;M.S. Doty &lt;/author&gt;&lt;author&gt;D. Mueller-Dombois&lt;/author&gt;&lt;/secondary-authors&gt;&lt;/contributors&gt;&lt;titles&gt;&lt;title&gt;Vascular plants&lt;/title&gt;&lt;secondary-title&gt;Atlas for Bioecology Studies in Hawaii Volcanoes National Park&lt;/secondary-title&gt;&lt;/titles&gt;&lt;pages&gt; 153-238&lt;/pages&gt;&lt;dates&gt;&lt;year&gt;1966&lt;/year&gt;&lt;/dates&gt;&lt;publisher&gt;University of Hawaii Botanical Science Paper No. 2, Botany Department, University of Hawaii,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(Fosberg 1966)</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vascular plant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&lt;EndNote&gt;&lt;Cite&gt;&lt;Author&gt;Fosberg&lt;/Author&gt;&lt;Year&gt;1975&lt;/Year&gt;&lt;RecNum&gt;370&lt;/RecNum&gt;&lt;DisplayText&gt;(Fosberg 1975)&lt;/DisplayText&gt;&lt;record&gt;&lt;rec-number&gt;370&lt;/rec-number&gt;&lt;foreign-keys&gt;&lt;key app="EN" db-id="29wd9fdxkttawpevre3ptatrsdx2se0wz5da"&gt;370&lt;/key&gt;&lt;/foreign-keys&gt;&lt;ref-type name="Report"&gt;27&lt;/ref-type&gt;&lt;contributors&gt;&lt;authors&gt;&lt;author&gt;Fosberg, F. R.&lt;/author&gt;&lt;/authors&gt;&lt;/contributors&gt;&lt;titles&gt;&lt;title&gt;Revised checklist of vascular plants, Hawaii Volcanoes National Park. Technical Report 5&lt;/title&gt;&lt;/titles&gt;&lt;dates&gt;&lt;year&gt;1975&lt;/year&gt;&lt;/dates&gt;&lt;publisher&gt;Cooperative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(Fosberg 1975)</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vascular plant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&lt;EndNote&gt;&lt;Cite&gt;&lt;Author&gt;Herat&lt;/Author&gt;&lt;Year&gt;1975&lt;/Year&gt;&lt;RecNum&gt;371&lt;/RecNum&gt;&lt;DisplayText&gt;(Herat and Herat 1975)&lt;/DisplayText&gt;&lt;record&gt;&lt;rec-number&gt;371&lt;/rec-number&gt;&lt;foreign-keys&gt;&lt;key app="EN" db-id="29wd9fdxkttawpevre3ptatrsdx2se0wz5da"&gt;371&lt;/key&gt;&lt;/foreign-keys&gt;&lt;ref-type name="Report"&gt;27&lt;/ref-type&gt;&lt;contributors&gt;&lt;authors&gt;&lt;author&gt;Herat, T.R.&lt;/author&gt;&lt;author&gt;Herat, R.M.&lt;/author&gt;&lt;/authors&gt;&lt;/contributors&gt;&lt;titles&gt;&lt;title&gt;A checklist and status report of the fern and fern allies in Hawaii Volcanoes National Park. Technical Report 8&lt;/title&gt;&lt;/titles&gt;&lt;dates&gt;&lt;year&gt;1975&lt;/year&gt;&lt;/dates&gt;&lt;publisher&gt;Cooperative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(Herat and Herat 1975)</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fern and fern allies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&lt;EndNote&gt;&lt;Cite&gt;&lt;Author&gt;Higashino&lt;/Author&gt;&lt;Year&gt;1988&lt;/Year&gt;&lt;RecNum&gt;317&lt;/RecNum&gt;&lt;DisplayText&gt;(Higashino et al. 1988)&lt;/DisplayText&gt;&lt;record&gt;&lt;rec-number&gt;317&lt;/rec-number&gt;&lt;foreign-keys&gt;&lt;key app="EN" db-id="29wd9fdxkttawpevre3ptatrsdx2se0wz5da"&gt;317&lt;/key&gt;&lt;/foreign-keys&gt;&lt;ref-type name="Report"&gt;27&lt;/ref-type&gt;&lt;contributors&gt;&lt;authors&gt;&lt;author&gt;Higashino, Paul K&lt;/author&gt;&lt;author&gt;Cuddihy, Linda W&lt;/author&gt;&lt;author&gt;Anderson, Stephen J&lt;/author&gt;&lt;author&gt;Stone, C P&lt;/author&gt;&lt;/authors&gt;&lt;/contributors&gt;&lt;titles&gt;&lt;title&gt;Bryophytes and vascular plants of Kipahulu Valley, Haleakala National Park. Technical Report 65&lt;/title&gt;&lt;/titles&gt;&lt;dates&gt;&lt;year&gt;1988&lt;/year&gt;&lt;/dates&gt;&lt;publisher&gt;Cooperative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(Higashino et al. 1988)</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vascular plant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&lt;EndNote&gt;&lt;Cite&gt;&lt;Author&gt;Belfield&lt;/Author&gt;&lt;Year&gt;1989&lt;/Year&gt;&lt;RecNum&gt;327&lt;/RecNum&gt;&lt;DisplayText&gt;(Belfield 1989)&lt;/DisplayText&gt;&lt;record&gt;&lt;rec-number&gt;327&lt;/rec-number&gt;&lt;foreign-keys&gt;&lt;key app="EN" db-id="29wd9fdxkttawpevre3ptatrsdx2se0wz5da"&gt;327&lt;/key&gt;&lt;/foreign-keys&gt;&lt;ref-type name="Report"&gt;27&lt;/ref-type&gt;&lt;contributors&gt;&lt;authors&gt;&lt;author&gt;Belfield, Thomas R&lt;/author&gt;&lt;/authors&gt;&lt;/contributors&gt;&lt;titles&gt;&lt;title&gt;Botanical survey of Kilauea Volcano East Rift craters: Hawaii Volcanoes National Park. Technical Report 122&lt;/title&gt;&lt;/titles&gt;&lt;dates&gt;&lt;year&gt;1989&lt;/year&gt;&lt;/dates&gt;&lt;publisher&gt;Cooperative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(Belfield 1989)</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East Rift plant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&lt;EndNote&gt;&lt;Cite&gt;&lt;Author&gt;Jacobi&lt;/Author&gt;&lt;Year&gt;1989&lt;/Year&gt;&lt;RecNum&gt;142&lt;/RecNum&gt;&lt;DisplayText&gt;(Jacobi 1989)&lt;/DisplayText&gt;&lt;record&gt;&lt;rec-number&gt;142&lt;/rec-number&gt;&lt;foreign-keys&gt;&lt;key app="EN" db-id="29wd9fdxkttawpevre3ptatrsdx2se0wz5da"&gt;142&lt;/key&gt;&lt;/foreign-keys&gt;&lt;ref-type name="Report"&gt;27&lt;/ref-type&gt;&lt;contributors&gt;&lt;authors&gt;&lt;author&gt;Jacobi, James D&lt;/author&gt;&lt;/authors&gt;&lt;/contributors&gt;&lt;titles&gt;&lt;title&gt;Vegetation maps of the upland plant communities on the islands of Hawaii, Maui, Molokai, and Lanai. Technical Report 68&lt;/title&gt;&lt;/titles&gt;&lt;dates&gt;&lt;year&gt;1989&lt;/year&gt;&lt;/dates&gt;&lt;publisher&gt;Cooperative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(Jacobi 1989)</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Big Island vegetation maps</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&lt;EndNote&gt;&lt;Cite&gt;&lt;Author&gt;Pratt&lt;/Author&gt;&lt;Year&gt;1998&lt;/Year&gt;&lt;RecNum&gt;379&lt;/RecNum&gt;&lt;DisplayText&gt;(Pratt 1998a)&lt;/DisplayText&gt;&lt;record&gt;&lt;rec-number&gt;379&lt;/rec-number&gt;&lt;foreign-keys&gt;&lt;key app="EN" db-id="29wd9fdxkttawpevre3ptatrsdx2se0wz5da"&gt;379&lt;/key&gt;&lt;/foreign-keys&gt;&lt;ref-type name="Unpublished Work"&gt;34&lt;/ref-type&gt;&lt;contributors&gt;&lt;authors&gt;&lt;author&gt;Pratt, L. W.&lt;/author&gt;&lt;/authors&gt;&lt;/contributors&gt;&lt;titles&gt;&lt;title&gt;Revised HAVO Vascular Plant Inventory&lt;/title&gt;&lt;/titles&gt;&lt;dates&gt;&lt;year&gt;1998&lt;/year&gt;&lt;/dates&gt;&lt;publisher&gt;Department of the Interior, US Geological Survey, Biological Resources Discipline, Kilauea Field Station, Hawaii National Park, HI. Unpublished List&lt;/publisher&gt;&lt;urls&gt;&lt;/urls&gt;&lt;/record&gt;&lt;/Cite&gt;&lt;/EndNote&gt;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(Pratt 1998a)</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HAVO vascular plant inventory</w:t>
            </w:r>
          </w:p>
        </w:tc>
      </w:tr>
      <w:tr w:rsidR="0040297C"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&lt;EndNote&gt;&lt;Cite&gt;&lt;Author&gt;Benitez&lt;/Author&gt;&lt;Year&gt;2007&lt;/Year&gt;&lt;RecNum&gt;328&lt;/RecNum&gt;&lt;DisplayText&gt;(Benitez et al. 2007)&lt;/DisplayText&gt;&lt;record&gt;&lt;rec-number&gt;328&lt;/rec-number&gt;&lt;foreign-keys&gt;&lt;key app="EN" db-id="29wd9fdxkttawpevre3ptatrsdx2se0wz5da"&gt;328&lt;/key&gt;&lt;/foreign-keys&gt;&lt;ref-type name="Report"&gt;27&lt;/ref-type&gt;&lt;contributors&gt;&lt;authors&gt;&lt;author&gt;Benitez, David&lt;/author&gt;&lt;author&gt;Belfield, Thomas R&lt;/author&gt;&lt;author&gt;Loh, Rhonda K.&lt;/author&gt;&lt;author&gt;Pratt, Linda W&lt;/author&gt;&lt;/authors&gt;&lt;/contributors&gt;&lt;titles&gt;&lt;title&gt;Inventory of vascular plants of the Kahuku addition, Hawaii Volcanoes National Park. Technical report draft. Pacific Cooperative Studies Unit, University of Hawaii&lt;/title&gt;&lt;/titles&gt;&lt;dates&gt;&lt;year&gt;2007&lt;/year&gt;&lt;/dates&gt;&lt;pub-location&gt;Honolulu, HI&lt;/pub-location&gt;&lt;urls&gt;&lt;/urls&gt;&lt;/record&gt;&lt;/Cite&gt;&lt;/EndNote&gt;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(Benitez et al. 2007)</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rPr>
                <w:rFonts w:ascii="Arial" w:hAnsi="Arial" w:cs="Arial"/>
                <w:sz w:val="20"/>
                <w:szCs w:val="20"/>
              </w:rPr>
            </w:pPr>
            <w:r w:rsidRPr="0093176E">
              <w:rPr>
                <w:rFonts w:ascii="Arial" w:hAnsi="Arial" w:cs="Arial"/>
                <w:sz w:val="20"/>
                <w:szCs w:val="20"/>
              </w:rPr>
              <w:t>Kahuku vascular plant inventory</w:t>
            </w:r>
          </w:p>
        </w:tc>
      </w:tr>
      <w:tr w:rsidR="0077259E" w:rsidRPr="0093176E" w:rsidTr="0077259E">
        <w:trPr>
          <w:trHeight w:val="28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KAHO</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 </w:t>
            </w:r>
          </w:p>
        </w:tc>
        <w:tc>
          <w:tcPr>
            <w:tcW w:w="4064" w:type="dxa"/>
            <w:gridSpan w:val="2"/>
            <w:tcBorders>
              <w:top w:val="nil"/>
              <w:left w:val="nil"/>
              <w:bottom w:val="nil"/>
              <w:right w:val="nil"/>
            </w:tcBorders>
            <w:shd w:val="clear" w:color="auto" w:fill="FFFFFF"/>
            <w:tcMar>
              <w:top w:w="15" w:type="dxa"/>
              <w:left w:w="15" w:type="dxa"/>
              <w:bottom w:w="0" w:type="dxa"/>
              <w:right w:w="15" w:type="dxa"/>
            </w:tcMar>
          </w:tcPr>
          <w:p w:rsidR="0077259E" w:rsidRPr="0093176E" w:rsidRDefault="0077259E" w:rsidP="00EB2CEC">
            <w:pPr>
              <w:rPr>
                <w:rFonts w:ascii="Arial" w:hAnsi="Arial" w:cs="Arial"/>
                <w:sz w:val="20"/>
                <w:szCs w:val="20"/>
              </w:rPr>
            </w:pPr>
          </w:p>
        </w:tc>
      </w:tr>
      <w:tr w:rsidR="0077259E"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246D6B" w:rsidP="009027C0">
            <w:pPr>
              <w:rPr>
                <w:rFonts w:ascii="Arial" w:hAnsi="Arial" w:cs="Arial"/>
                <w:sz w:val="20"/>
                <w:szCs w:val="20"/>
              </w:rPr>
            </w:pPr>
            <w:r>
              <w:rPr>
                <w:rFonts w:ascii="Arial" w:hAnsi="Arial" w:cs="Arial"/>
                <w:sz w:val="20"/>
                <w:szCs w:val="20"/>
              </w:rPr>
              <w:fldChar w:fldCharType="begin"/>
            </w:r>
            <w:r w:rsidR="009027C0">
              <w:rPr>
                <w:rFonts w:ascii="Arial" w:hAnsi="Arial" w:cs="Arial"/>
                <w:sz w:val="20"/>
                <w:szCs w:val="20"/>
              </w:rPr>
              <w:instrText xml:space="preserve"> ADDIN EN.CITE &lt;EndNote&gt;&lt;Cite&gt;&lt;Author&gt;Canfield&lt;/Author&gt;&lt;Year&gt;1990&lt;/Year&gt;&lt;RecNum&gt;377&lt;/RecNum&gt;&lt;DisplayText&gt;(Canfield 1990b)&lt;/DisplayText&gt;&lt;record&gt;&lt;rec-number&gt;377&lt;/rec-number&gt;&lt;foreign-keys&gt;&lt;key app="EN" db-id="29wd9fdxkttawpevre3ptatrsdx2se0wz5da"&gt;377&lt;/key&gt;&lt;/foreign-keys&gt;&lt;ref-type name="Report"&gt;27&lt;/ref-type&gt;&lt;contributors&gt;&lt;authors&gt;&lt;author&gt;Canfield, Joan E.&lt;/author&gt;&lt;/authors&gt;&lt;/contributors&gt;&lt;titles&gt;&lt;title&gt;Distribution and map of the plant communities of Kaloko-Honokohau National Historical Park. Technical Report 73&lt;/title&gt;&lt;/titles&gt;&lt;dates&gt;&lt;year&gt;1990&lt;/year&gt;&lt;/dates&gt;&lt;publisher&gt;Cooperative National Park Resources Studies Unit, University of Hawaii at Manoa, Honolulu, HI&lt;/publisher&gt;&lt;urls&gt;&lt;/urls&gt;&lt;/record&gt;&lt;/Cite&gt;&lt;/EndNote&gt;</w:instrText>
            </w:r>
            <w:r>
              <w:rPr>
                <w:rFonts w:ascii="Arial" w:hAnsi="Arial" w:cs="Arial"/>
                <w:sz w:val="20"/>
                <w:szCs w:val="20"/>
              </w:rPr>
              <w:fldChar w:fldCharType="separate"/>
            </w:r>
            <w:r w:rsidR="009027C0">
              <w:rPr>
                <w:rFonts w:ascii="Arial" w:hAnsi="Arial" w:cs="Arial"/>
                <w:noProof/>
                <w:sz w:val="20"/>
                <w:szCs w:val="20"/>
              </w:rPr>
              <w:t>(Canfield 1990b)</w:t>
            </w:r>
            <w:r>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vAlign w:val="bottom"/>
          </w:tcPr>
          <w:p w:rsidR="0077259E" w:rsidRPr="0093176E" w:rsidRDefault="0077259E" w:rsidP="00EB2CEC">
            <w:pPr>
              <w:ind w:right="-15"/>
              <w:rPr>
                <w:rFonts w:ascii="Arial" w:hAnsi="Arial" w:cs="Arial"/>
                <w:sz w:val="20"/>
                <w:szCs w:val="20"/>
              </w:rPr>
            </w:pPr>
            <w:r w:rsidRPr="0093176E">
              <w:rPr>
                <w:rFonts w:ascii="Arial" w:hAnsi="Arial" w:cs="Arial"/>
                <w:sz w:val="20"/>
                <w:szCs w:val="20"/>
              </w:rPr>
              <w:t>KAHO vegetation map</w:t>
            </w:r>
          </w:p>
        </w:tc>
      </w:tr>
      <w:tr w:rsidR="0077259E" w:rsidRPr="0093176E" w:rsidTr="0077259E">
        <w:trPr>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 </w:t>
            </w:r>
          </w:p>
        </w:tc>
        <w:tc>
          <w:tcPr>
            <w:tcW w:w="4039" w:type="dxa"/>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246D6B" w:rsidP="00EB2CEC">
            <w:pPr>
              <w:rPr>
                <w:rFonts w:ascii="Arial" w:hAnsi="Arial" w:cs="Arial"/>
                <w:sz w:val="20"/>
                <w:szCs w:val="20"/>
              </w:rPr>
            </w:pPr>
            <w:r w:rsidRPr="0093176E">
              <w:rPr>
                <w:rFonts w:ascii="Arial" w:hAnsi="Arial" w:cs="Arial"/>
                <w:sz w:val="20"/>
                <w:szCs w:val="20"/>
              </w:rPr>
              <w:fldChar w:fldCharType="begin"/>
            </w:r>
            <w:r w:rsidR="0077259E" w:rsidRPr="0093176E">
              <w:rPr>
                <w:rFonts w:ascii="Arial" w:hAnsi="Arial" w:cs="Arial"/>
                <w:sz w:val="20"/>
                <w:szCs w:val="20"/>
              </w:rPr>
              <w:instrText xml:space="preserve"> ADDIN EN.CITE &lt;EndNote&gt;&lt;Cite&gt;&lt;Author&gt;Pratt&lt;/Author&gt;&lt;Year&gt;1996&lt;/Year&gt;&lt;RecNum&gt;376&lt;/RecNum&gt;&lt;DisplayText&gt;(Pratt and Abbott 1996a)&lt;/DisplayText&gt;&lt;record&gt;&lt;rec-number&gt;376&lt;/rec-number&gt;&lt;foreign-keys&gt;&lt;key app="EN" db-id="29wd9fdxkttawpevre3ptatrsdx2se0wz5da"&gt;376&lt;/key&gt;&lt;/foreign-keys&gt;&lt;ref-type name="Report"&gt;27&lt;/ref-type&gt;&lt;contributors&gt;&lt;authors&gt;&lt;author&gt;Pratt, L. W.&lt;/author&gt;&lt;author&gt;Abbott, L. L.&lt;/author&gt;&lt;/authors&gt;&lt;/contributors&gt;&lt;titles&gt;&lt;title&gt;Distribution and abundance of alien and native plant species in Kaloko-Honokohau National Historical Park. Technical Report 103&lt;/title&gt;&lt;/titles&gt;&lt;dates&gt;&lt;year&gt;1996&lt;/year&gt;&lt;/dates&gt;&lt;publisher&gt;Cooperative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77259E" w:rsidRPr="0093176E">
              <w:rPr>
                <w:rFonts w:ascii="Arial" w:hAnsi="Arial" w:cs="Arial"/>
                <w:noProof/>
                <w:sz w:val="20"/>
                <w:szCs w:val="20"/>
              </w:rPr>
              <w:t>(Pratt and Abbott 1996a)</w:t>
            </w:r>
            <w:r w:rsidRPr="0093176E">
              <w:rPr>
                <w:rFonts w:ascii="Arial" w:hAnsi="Arial" w:cs="Arial"/>
                <w:sz w:val="20"/>
                <w:szCs w:val="20"/>
              </w:rPr>
              <w:fldChar w:fldCharType="end"/>
            </w:r>
          </w:p>
        </w:tc>
        <w:tc>
          <w:tcPr>
            <w:tcW w:w="4064" w:type="dxa"/>
            <w:gridSpan w:val="2"/>
            <w:tcBorders>
              <w:top w:val="nil"/>
              <w:left w:val="nil"/>
              <w:bottom w:val="nil"/>
              <w:right w:val="nil"/>
            </w:tcBorders>
            <w:shd w:val="clear" w:color="auto" w:fill="FFFFFF"/>
            <w:tcMar>
              <w:top w:w="15" w:type="dxa"/>
              <w:left w:w="15" w:type="dxa"/>
              <w:bottom w:w="0" w:type="dxa"/>
              <w:right w:w="15" w:type="dxa"/>
            </w:tcMar>
            <w:vAlign w:val="bottom"/>
          </w:tcPr>
          <w:p w:rsidR="0077259E" w:rsidRPr="0093176E" w:rsidRDefault="0077259E" w:rsidP="00EB2CEC">
            <w:pPr>
              <w:ind w:right="-15"/>
              <w:rPr>
                <w:rFonts w:ascii="Arial" w:hAnsi="Arial" w:cs="Arial"/>
                <w:sz w:val="20"/>
                <w:szCs w:val="20"/>
              </w:rPr>
            </w:pPr>
            <w:r w:rsidRPr="0093176E">
              <w:rPr>
                <w:rFonts w:ascii="Arial" w:hAnsi="Arial" w:cs="Arial"/>
                <w:sz w:val="20"/>
                <w:szCs w:val="20"/>
              </w:rPr>
              <w:t>KAHO plant inventory</w:t>
            </w:r>
          </w:p>
        </w:tc>
      </w:tr>
    </w:tbl>
    <w:p w:rsidR="0040297C" w:rsidRPr="0093176E" w:rsidRDefault="0040297C" w:rsidP="00A237FB">
      <w:pPr>
        <w:pStyle w:val="APPTable"/>
      </w:pPr>
      <w:r w:rsidRPr="0093176E">
        <w:rPr>
          <w:b/>
        </w:rPr>
        <w:lastRenderedPageBreak/>
        <w:t>Table B.</w:t>
      </w:r>
      <w:r w:rsidR="00613995" w:rsidRPr="0093176E">
        <w:rPr>
          <w:b/>
        </w:rPr>
        <w:t>1</w:t>
      </w:r>
      <w:r w:rsidRPr="0093176E">
        <w:rPr>
          <w:b/>
        </w:rPr>
        <w:t>.</w:t>
      </w:r>
      <w:r w:rsidRPr="00714E62">
        <w:t xml:space="preserve"> </w:t>
      </w:r>
      <w:r w:rsidR="00B11804" w:rsidRPr="00714E62">
        <w:t>Vegetation inve</w:t>
      </w:r>
      <w:r w:rsidR="00B11804">
        <w:t>ntories conducted in PACN</w:t>
      </w:r>
      <w:r w:rsidR="006B67F1">
        <w:t xml:space="preserve"> parks</w:t>
      </w:r>
      <w:r w:rsidR="0077259E">
        <w:t xml:space="preserve">. </w:t>
      </w:r>
      <w:r w:rsidR="006B67F1">
        <w:t>(</w:t>
      </w:r>
      <w:r w:rsidR="0077259E">
        <w:t>C</w:t>
      </w:r>
      <w:r>
        <w:t>ontinued</w:t>
      </w:r>
      <w:r w:rsidR="006B67F1">
        <w:t>)</w:t>
      </w:r>
    </w:p>
    <w:tbl>
      <w:tblPr>
        <w:tblW w:w="9465" w:type="dxa"/>
        <w:tblCellMar>
          <w:left w:w="0" w:type="dxa"/>
          <w:right w:w="0" w:type="dxa"/>
        </w:tblCellMar>
        <w:tblLook w:val="0000" w:firstRow="0" w:lastRow="0" w:firstColumn="0" w:lastColumn="0" w:noHBand="0" w:noVBand="0"/>
      </w:tblPr>
      <w:tblGrid>
        <w:gridCol w:w="778"/>
        <w:gridCol w:w="4858"/>
        <w:gridCol w:w="3809"/>
        <w:gridCol w:w="20"/>
      </w:tblGrid>
      <w:tr w:rsidR="0040297C" w:rsidRPr="0093176E" w:rsidTr="009B7C35">
        <w:trPr>
          <w:gridAfter w:val="1"/>
          <w:wAfter w:w="27" w:type="dxa"/>
          <w:trHeight w:val="315"/>
        </w:trPr>
        <w:tc>
          <w:tcPr>
            <w:tcW w:w="0" w:type="auto"/>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b/>
                <w:bCs/>
                <w:sz w:val="20"/>
                <w:szCs w:val="20"/>
              </w:rPr>
            </w:pPr>
            <w:r w:rsidRPr="0093176E">
              <w:rPr>
                <w:rFonts w:ascii="Arial" w:hAnsi="Arial" w:cs="Arial"/>
                <w:b/>
                <w:sz w:val="20"/>
                <w:szCs w:val="20"/>
              </w:rPr>
              <w:br w:type="page"/>
            </w:r>
            <w:r w:rsidRPr="0093176E">
              <w:rPr>
                <w:rFonts w:ascii="Arial" w:hAnsi="Arial" w:cs="Arial"/>
                <w:b/>
                <w:bCs/>
                <w:sz w:val="20"/>
                <w:szCs w:val="20"/>
              </w:rPr>
              <w:t>Park</w:t>
            </w:r>
          </w:p>
        </w:tc>
        <w:tc>
          <w:tcPr>
            <w:tcW w:w="3867" w:type="dxa"/>
            <w:tcBorders>
              <w:top w:val="single" w:sz="4" w:space="0" w:color="auto"/>
              <w:left w:val="nil"/>
              <w:bottom w:val="single" w:sz="12" w:space="0" w:color="auto"/>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b/>
                <w:bCs/>
                <w:sz w:val="20"/>
                <w:szCs w:val="20"/>
              </w:rPr>
            </w:pPr>
            <w:r w:rsidRPr="0093176E">
              <w:rPr>
                <w:rFonts w:ascii="Arial" w:hAnsi="Arial" w:cs="Arial"/>
                <w:b/>
                <w:bCs/>
                <w:sz w:val="20"/>
                <w:szCs w:val="20"/>
              </w:rPr>
              <w:t>Vegetation Inventories</w:t>
            </w:r>
          </w:p>
        </w:tc>
        <w:tc>
          <w:tcPr>
            <w:tcW w:w="4746" w:type="dxa"/>
            <w:tcBorders>
              <w:top w:val="single" w:sz="4" w:space="0" w:color="auto"/>
              <w:left w:val="nil"/>
              <w:bottom w:val="single" w:sz="12" w:space="0" w:color="auto"/>
              <w:right w:val="nil"/>
            </w:tcBorders>
            <w:shd w:val="clear" w:color="auto" w:fill="FFFFFF"/>
            <w:tcMar>
              <w:top w:w="15" w:type="dxa"/>
              <w:left w:w="15" w:type="dxa"/>
              <w:bottom w:w="0" w:type="dxa"/>
              <w:right w:w="15" w:type="dxa"/>
            </w:tcMar>
            <w:vAlign w:val="bottom"/>
          </w:tcPr>
          <w:p w:rsidR="0040297C" w:rsidRPr="0093176E" w:rsidRDefault="0040297C" w:rsidP="0040297C">
            <w:pPr>
              <w:rPr>
                <w:rFonts w:ascii="Arial" w:hAnsi="Arial" w:cs="Arial"/>
                <w:b/>
                <w:bCs/>
                <w:sz w:val="20"/>
                <w:szCs w:val="20"/>
              </w:rPr>
            </w:pPr>
            <w:r w:rsidRPr="0093176E">
              <w:rPr>
                <w:rFonts w:ascii="Arial" w:hAnsi="Arial" w:cs="Arial"/>
                <w:b/>
                <w:bCs/>
                <w:sz w:val="20"/>
                <w:szCs w:val="20"/>
              </w:rPr>
              <w:t>Description</w:t>
            </w:r>
          </w:p>
        </w:tc>
      </w:tr>
      <w:tr w:rsidR="0077259E" w:rsidRPr="0093176E" w:rsidTr="00EB2CEC">
        <w:trPr>
          <w:trHeight w:val="285"/>
        </w:trPr>
        <w:tc>
          <w:tcPr>
            <w:tcW w:w="9465" w:type="dxa"/>
            <w:gridSpan w:val="4"/>
            <w:tcBorders>
              <w:top w:val="nil"/>
              <w:left w:val="nil"/>
              <w:bottom w:val="nil"/>
              <w:right w:val="nil"/>
            </w:tcBorders>
            <w:shd w:val="clear" w:color="auto" w:fill="FFFFFF"/>
            <w:noWrap/>
            <w:tcMar>
              <w:top w:w="15" w:type="dxa"/>
              <w:left w:w="15" w:type="dxa"/>
              <w:bottom w:w="0" w:type="dxa"/>
              <w:right w:w="15" w:type="dxa"/>
            </w:tcMar>
            <w:vAlign w:val="bottom"/>
          </w:tcPr>
          <w:p w:rsidR="0077259E" w:rsidRPr="0093176E" w:rsidRDefault="0077259E" w:rsidP="0077259E">
            <w:pPr>
              <w:rPr>
                <w:rFonts w:ascii="Arial" w:hAnsi="Arial" w:cs="Arial"/>
                <w:sz w:val="20"/>
                <w:szCs w:val="20"/>
              </w:rPr>
            </w:pPr>
            <w:r w:rsidRPr="0093176E">
              <w:rPr>
                <w:rFonts w:ascii="Arial" w:hAnsi="Arial" w:cs="Arial"/>
                <w:sz w:val="20"/>
                <w:szCs w:val="20"/>
              </w:rPr>
              <w:t>KAHO</w:t>
            </w:r>
            <w:r>
              <w:rPr>
                <w:rFonts w:ascii="Arial" w:hAnsi="Arial" w:cs="Arial"/>
                <w:sz w:val="20"/>
                <w:szCs w:val="20"/>
              </w:rPr>
              <w:t xml:space="preserve"> (Continued)</w:t>
            </w:r>
            <w:r w:rsidRPr="0093176E">
              <w:rPr>
                <w:rFonts w:ascii="Arial" w:hAnsi="Arial" w:cs="Arial"/>
                <w:sz w:val="20"/>
                <w:szCs w:val="20"/>
              </w:rPr>
              <w:t> </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&lt;EndNote&gt;&lt;Cite&gt;&lt;Author&gt;Nagel&lt;/Author&gt;&lt;Year&gt;2001&lt;/Year&gt;&lt;RecNum&gt;357&lt;/RecNum&gt;&lt;DisplayText&gt;(Nagel 2001)&lt;/DisplayText&gt;&lt;record&gt;&lt;rec-number&gt;357&lt;/rec-number&gt;&lt;foreign-keys&gt;&lt;key app="EN" db-id="29wd9fdxkttawpevre3ptatrsdx2se0wz5da"&gt;357&lt;/key&gt;&lt;/foreign-keys&gt;&lt;ref-type name="Unpublished Work"&gt;34&lt;/ref-type&gt;&lt;contributors&gt;&lt;authors&gt;&lt;author&gt;Nagel, Randy&lt;/author&gt;&lt;/authors&gt;&lt;/contributors&gt;&lt;titles&gt;&lt;title&gt;Rare Plant Census at Kaloko-Honokahau National Historic Park&lt;/title&gt;&lt;/titles&gt;&lt;dates&gt;&lt;year&gt;2001&lt;/year&gt;&lt;/dates&gt;&lt;publisher&gt;Deparment of the Interior, National Park Service, Kaloko-Honokahau National Historic Park, Kailua-Kona, HI. Unpublished Report&lt;/publisher&gt;&lt;urls&gt;&lt;/urls&gt;&lt;/record&gt;&lt;/Cite&gt;&lt;/EndNote&gt;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(Nagel 2001)</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KAHO rare plant census</w:t>
            </w:r>
          </w:p>
        </w:tc>
      </w:tr>
      <w:tr w:rsidR="0040297C" w:rsidRPr="0093176E" w:rsidTr="009B7C35">
        <w:trPr>
          <w:gridAfter w:val="1"/>
          <w:wAfter w:w="27" w:type="dxa"/>
          <w:trHeight w:val="183"/>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KALA</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 </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AD2E61" w:rsidRPr="0093176E">
              <w:rPr>
                <w:rFonts w:ascii="Arial" w:hAnsi="Arial" w:cs="Arial"/>
                <w:sz w:val="20"/>
                <w:szCs w:val="20"/>
              </w:rPr>
              <w:instrText xml:space="preserve"> ADDIN EN.CITE &lt;EndNote&gt;&lt;Cite&gt;&lt;Author&gt;Kepler&lt;/Author&gt;&lt;Year&gt;1981&lt;/Year&gt;&lt;RecNum&gt;301&lt;/RecNum&gt;&lt;DisplayText&gt;(Kepler and Kepler 1981)&lt;/DisplayText&gt;&lt;record&gt;&lt;rec-number&gt;301&lt;/rec-number&gt;&lt;foreign-keys&gt;&lt;key app="EN" db-id="29wd9fdxkttawpevre3ptatrsdx2se0wz5da"&gt;301&lt;/key&gt;&lt;/foreign-keys&gt;&lt;ref-type name="Report"&gt;27&lt;/ref-type&gt;&lt;contributors&gt;&lt;authors&gt;&lt;author&gt;Kepler, C.&lt;/author&gt;&lt;author&gt;Kepler, K.&lt;/author&gt;&lt;/authors&gt;&lt;/contributors&gt;&lt;titles&gt;&lt;title&gt;Plant notes, including transects 26 and 27, USFWS Surveys, Kalaupapa Peninsula, Waikolu Valley. March 28-31, 1981.&lt;/title&gt;&lt;/titles&gt;&lt;keywords&gt;&lt;keyword&gt;KALA&lt;/keyword&gt;&lt;/keywords&gt;&lt;dates&gt;&lt;year&gt;1981&lt;/year&gt;&lt;/dates&gt;&lt;urls&gt;&lt;/urls&gt;&lt;/record&gt;&lt;/Cite&gt;&lt;/EndNote&gt;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(Kepler and Kepler 1981)</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Pu‘u Ali‘i NAR plant and bird survey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&lt;EndNote&gt;&lt;Cite&gt;&lt;Author&gt;Jacobi&lt;/Author&gt;&lt;Year&gt;1989&lt;/Year&gt;&lt;RecNum&gt;142&lt;/RecNum&gt;&lt;DisplayText&gt;(Jacobi 1989)&lt;/DisplayText&gt;&lt;record&gt;&lt;rec-number&gt;142&lt;/rec-number&gt;&lt;foreign-keys&gt;&lt;key app="EN" db-id="29wd9fdxkttawpevre3ptatrsdx2se0wz5da"&gt;142&lt;/key&gt;&lt;/foreign-keys&gt;&lt;ref-type name="Report"&gt;27&lt;/ref-type&gt;&lt;contributors&gt;&lt;authors&gt;&lt;author&gt;Jacobi, James D&lt;/author&gt;&lt;/authors&gt;&lt;/contributors&gt;&lt;titles&gt;&lt;title&gt;Vegetation maps of the upland plant communities on the islands of Hawaii, Maui, Molokai, and Lanai. Technical Report 68&lt;/title&gt;&lt;/titles&gt;&lt;dates&gt;&lt;year&gt;1989&lt;/year&gt;&lt;/dates&gt;&lt;publisher&gt;Cooperative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(Jacobi 1989)</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Pu‘u Ali‘i NAR vegetation map</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&lt;EndNote&gt;&lt;Cite&gt;&lt;Author&gt;Asherman&lt;/Author&gt;&lt;Year&gt;1990&lt;/Year&gt;&lt;RecNum&gt;300&lt;/RecNum&gt;&lt;DisplayText&gt;(Asherman et al. 1990)&lt;/DisplayText&gt;&lt;record&gt;&lt;rec-number&gt;300&lt;/rec-number&gt;&lt;foreign-keys&gt;&lt;key app="EN" db-id="29wd9fdxkttawpevre3ptatrsdx2se0wz5da"&gt;300&lt;/key&gt;&lt;/foreign-keys&gt;&lt;ref-type name="Report"&gt;27&lt;/ref-type&gt;&lt;contributors&gt;&lt;authors&gt;&lt;author&gt;Asherman, K. E.&lt;/author&gt;&lt;author&gt;Crumme, J. M.&lt;/author&gt;&lt;author&gt;Lau, J. Q. C.&lt;/author&gt;&lt;/authors&gt;&lt;/contributors&gt;&lt;titles&gt;&lt;title&gt;A botanical reconnaissance of Kalaupapa National Historical Park, November 27-December 5 1989&lt;/title&gt;&lt;/titles&gt;&lt;keywords&gt;&lt;keyword&gt;KALA&lt;/keyword&gt;&lt;/keywords&gt;&lt;dates&gt;&lt;year&gt;1990&lt;/year&gt;&lt;/dates&gt;&lt;pub-location&gt;Honolulu, HI&lt;/pub-location&gt;&lt;publisher&gt;The Nature Conservancy of Hawaii&lt;/publisher&gt;&lt;urls&gt;&lt;/urls&gt;&lt;/record&gt;&lt;/Cite&gt;&lt;/EndNote&gt;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(Asherman et al. 1990)</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KALA vascular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9027C0">
            <w:pPr>
              <w:rPr>
                <w:rFonts w:ascii="Arial" w:hAnsi="Arial" w:cs="Arial"/>
                <w:sz w:val="20"/>
                <w:szCs w:val="20"/>
              </w:rPr>
            </w:pPr>
            <w:r w:rsidRPr="0093176E">
              <w:rPr>
                <w:rFonts w:ascii="Arial" w:hAnsi="Arial" w:cs="Arial"/>
                <w:sz w:val="20"/>
                <w:szCs w:val="20"/>
              </w:rPr>
              <w:fldChar w:fldCharType="begin"/>
            </w:r>
            <w:r w:rsidR="009027C0">
              <w:rPr>
                <w:rFonts w:ascii="Arial" w:hAnsi="Arial" w:cs="Arial"/>
                <w:sz w:val="20"/>
                <w:szCs w:val="20"/>
              </w:rPr>
              <w:instrText xml:space="preserve"> ADDIN EN.CITE &lt;EndNote&gt;&lt;Cite&gt;&lt;Author&gt;Canfield&lt;/Author&gt;&lt;Year&gt;1990&lt;/Year&gt;&lt;RecNum&gt;296&lt;/RecNum&gt;&lt;DisplayText&gt;(Canfield 1990a)&lt;/DisplayText&gt;&lt;record&gt;&lt;rec-number&gt;296&lt;/rec-number&gt;&lt;foreign-keys&gt;&lt;key app="EN" db-id="29wd9fdxkttawpevre3ptatrsdx2se0wz5da"&gt;296&lt;/key&gt;&lt;/foreign-keys&gt;&lt;ref-type name="Report"&gt;27&lt;/ref-type&gt;&lt;contributors&gt;&lt;authors&gt;&lt;author&gt;Canfield, Joan E.&lt;/author&gt;&lt;/authors&gt;&lt;/contributors&gt;&lt;titles&gt;&lt;title&gt;Description and map of the plant communities of the northeast coastal spray zone of Kalaupapa National Historical Park.  Technical Report 71.&lt;/title&gt;&lt;/titles&gt;&lt;keywords&gt;&lt;keyword&gt;KALA&lt;/keyword&gt;&lt;/keywords&gt;&lt;dates&gt;&lt;year&gt;1990&lt;/year&gt;&lt;/dates&gt;&lt;pub-location&gt;Honolulu, HI&lt;/pub-location&gt;&lt;publisher&gt;Pacific Cooperative Studies Unit&lt;/publisher&gt;&lt;urls&gt;&lt;/urls&gt;&lt;/record&gt;&lt;/Cite&gt;&lt;/EndNote&gt;</w:instrText>
            </w:r>
            <w:r w:rsidRPr="0093176E">
              <w:rPr>
                <w:rFonts w:ascii="Arial" w:hAnsi="Arial" w:cs="Arial"/>
                <w:sz w:val="20"/>
                <w:szCs w:val="20"/>
              </w:rPr>
              <w:fldChar w:fldCharType="separate"/>
            </w:r>
            <w:r w:rsidR="009027C0">
              <w:rPr>
                <w:rFonts w:ascii="Arial" w:hAnsi="Arial" w:cs="Arial"/>
                <w:noProof/>
                <w:sz w:val="20"/>
                <w:szCs w:val="20"/>
              </w:rPr>
              <w:t>(Canfield 1990a)</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Coastal spray zone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613995">
            <w:pPr>
              <w:rPr>
                <w:rFonts w:ascii="Arial" w:hAnsi="Arial" w:cs="Arial"/>
                <w:sz w:val="20"/>
                <w:szCs w:val="20"/>
              </w:rPr>
            </w:pPr>
            <w:r w:rsidRPr="0093176E">
              <w:rPr>
                <w:rFonts w:ascii="Arial" w:hAnsi="Arial" w:cs="Arial"/>
                <w:sz w:val="20"/>
                <w:szCs w:val="20"/>
              </w:rPr>
              <w:fldChar w:fldCharType="begin"/>
            </w:r>
            <w:r w:rsidR="00613995" w:rsidRPr="0093176E">
              <w:rPr>
                <w:rFonts w:ascii="Arial" w:hAnsi="Arial" w:cs="Arial"/>
                <w:sz w:val="20"/>
                <w:szCs w:val="20"/>
              </w:rPr>
              <w:instrText xml:space="preserve"> ADDIN EN.CITE &lt;EndNote&gt;&lt;Cite ExcludeAuth="1"&gt;&lt;Author&gt;Natural Area Reserves System&lt;/Author&gt;&lt;Year&gt;1991&lt;/Year&gt;&lt;RecNum&gt;363&lt;/RecNum&gt;&lt;Prefix&gt;NARS &lt;/Prefix&gt;&lt;DisplayText&gt;(NARS 1991)&lt;/DisplayText&gt;&lt;record&gt;&lt;rec-number&gt;363&lt;/rec-number&gt;&lt;foreign-keys&gt;&lt;key app="EN" db-id="29wd9fdxkttawpevre3ptatrsdx2se0wz5da"&gt;363&lt;/key&gt;&lt;/foreign-keys&gt;&lt;ref-type name="Journal Article"&gt;17&lt;/ref-type&gt;&lt;contributors&gt;&lt;authors&gt;&lt;author&gt;Natural Area Reserves System (NARS),&lt;/author&gt;&lt;/authors&gt;&lt;/contributors&gt;&lt;titles&gt;&lt;title&gt;Puu Alii Natural Area Reserve Management Plan. Division of Forestry and Wildlife, Department of Land and Natural Resources, State of Hawaii. Honolulu, HI.&lt;/title&gt;&lt;/titles&gt;&lt;dates&gt;&lt;year&gt;1991&lt;/year&gt;&lt;/dates&gt;&lt;urls&gt;&lt;/urls&gt;&lt;/record&gt;&lt;/Cite&gt;&lt;/EndNote&gt;</w:instrText>
            </w:r>
            <w:r w:rsidRPr="0093176E">
              <w:rPr>
                <w:rFonts w:ascii="Arial" w:hAnsi="Arial" w:cs="Arial"/>
                <w:sz w:val="20"/>
                <w:szCs w:val="20"/>
              </w:rPr>
              <w:fldChar w:fldCharType="separate"/>
            </w:r>
            <w:r w:rsidR="00613995" w:rsidRPr="0093176E">
              <w:rPr>
                <w:rFonts w:ascii="Arial" w:hAnsi="Arial" w:cs="Arial"/>
                <w:noProof/>
                <w:sz w:val="20"/>
                <w:szCs w:val="20"/>
              </w:rPr>
              <w:t>(NARS 1991)</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left="75" w:right="-15" w:hanging="75"/>
              <w:rPr>
                <w:rFonts w:ascii="Arial" w:hAnsi="Arial" w:cs="Arial"/>
                <w:sz w:val="20"/>
                <w:szCs w:val="20"/>
              </w:rPr>
            </w:pPr>
            <w:r w:rsidRPr="0093176E">
              <w:rPr>
                <w:rFonts w:ascii="Arial" w:hAnsi="Arial" w:cs="Arial"/>
                <w:sz w:val="20"/>
                <w:szCs w:val="20"/>
              </w:rPr>
              <w:t>Pu‘u Ali‘i NAR 1989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&lt;EndNote&gt;&lt;Cite&gt;&lt;Author&gt;LeGrande&lt;/Author&gt;&lt;Year&gt;2002&lt;/Year&gt;&lt;RecNum&gt;299&lt;/RecNum&gt;&lt;DisplayText&gt;(LeGrande 2002)&lt;/DisplayText&gt;&lt;record&gt;&lt;rec-number&gt;299&lt;/rec-number&gt;&lt;foreign-keys&gt;&lt;key app="EN" db-id="29wd9fdxkttawpevre3ptatrsdx2se0wz5da"&gt;299&lt;/key&gt;&lt;/foreign-keys&gt;&lt;ref-type name="Unpublished Work"&gt;34&lt;/ref-type&gt;&lt;contributors&gt;&lt;authors&gt;&lt;author&gt;LeGrande, M.&lt;/author&gt;&lt;/authors&gt;&lt;/contributors&gt;&lt;titles&gt;&lt;title&gt;Survey of Kukaiwaa Peninsula, Kalaupapa National Historical Park, Molokai, Hawaii&lt;/title&gt;&lt;/titles&gt;&lt;keywords&gt;&lt;keyword&gt;KALA&lt;/keyword&gt;&lt;/keywords&gt;&lt;dates&gt;&lt;year&gt;2002&lt;/year&gt;&lt;/dates&gt;&lt;publisher&gt;Special Report prepared for Kalaupapa National Historical Park, HI. Unpublished Report&lt;/publisher&gt;&lt;urls&gt;&lt;/urls&gt;&lt;/record&gt;&lt;/Cite&gt;&lt;/EndNote&gt;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(LeGrande 2002)</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Kūka‘iwa‘a peninsula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&lt;EndNote&gt;&lt;Cite&gt;&lt;Author&gt;Wood&lt;/Author&gt;&lt;Year&gt;2002&lt;/Year&gt;&lt;RecNum&gt;297&lt;/RecNum&gt;&lt;DisplayText&gt;(Wood and LeGrande 2002)&lt;/DisplayText&gt;&lt;record&gt;&lt;rec-number&gt;297&lt;/rec-number&gt;&lt;foreign-keys&gt;&lt;key app="EN" db-id="29wd9fdxkttawpevre3ptatrsdx2se0wz5da"&gt;297&lt;/key&gt;&lt;/foreign-keys&gt;&lt;ref-type name="Unpublished Work"&gt;34&lt;/ref-type&gt;&lt;contributors&gt;&lt;authors&gt;&lt;author&gt;Wood, Ken R.&lt;/author&gt;&lt;author&gt;LeGrande, M.&lt;/author&gt;&lt;/authors&gt;&lt;/contributors&gt;&lt;titles&gt;&lt;title&gt;&lt;style face="normal" font="default" size="100%"&gt;Personal observations of Okala Islet, Molokai, Hawaii, including a regional checklist of vascular plants, &lt;/style&gt;&lt;style face="italic" font="default" size="100%"&gt;Pritchardia &lt;/style&gt;&lt;style face="normal" font="default" size="100%"&gt;coastal forest on Huelo Islet, Molokai, Hawaii&lt;/style&gt;&lt;/title&gt;&lt;/titles&gt;&lt;keywords&gt;&lt;keyword&gt;KALA&lt;/keyword&gt;&lt;/keywords&gt;&lt;dates&gt;&lt;year&gt;2002&lt;/year&gt;&lt;/dates&gt;&lt;publisher&gt;Unpublished Report. Prepared for Kalaupapa National Historical Park,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(Wood and LeGrande 2002)</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Offshore islets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5625FC">
              <w:rPr>
                <w:rFonts w:ascii="Arial" w:hAnsi="Arial" w:cs="Arial"/>
                <w:sz w:val="20"/>
                <w:szCs w:val="20"/>
              </w:rPr>
              <w:instrText xml:space="preserve"> ADDIN EN.CITE &lt;EndNote&gt;&lt;Cite&gt;&lt;Author&gt;Wood&lt;/Author&gt;&lt;Year&gt;2003&lt;/Year&gt;&lt;RecNum&gt;298&lt;/RecNum&gt;&lt;DisplayText&gt;(Wood and LeGrande 2003)&lt;/DisplayText&gt;&lt;record&gt;&lt;rec-number&gt;298&lt;/rec-number&gt;&lt;foreign-keys&gt;&lt;key app="EN" db-id="29wd9fdxkttawpevre3ptatrsdx2se0wz5da"&gt;298&lt;/key&gt;&lt;/foreign-keys&gt;&lt;ref-type name="Unpublished Work"&gt;34&lt;/ref-type&gt;&lt;contributors&gt;&lt;authors&gt;&lt;author&gt;Wood, Ken R.&lt;/author&gt;&lt;author&gt;LeGrande, M.&lt;/author&gt;&lt;/authors&gt;&lt;/contributors&gt;&lt;titles&gt;&lt;title&gt;Checklist of vascular plants found on four offshore islets Huelo, Mokapu, Okala and Mokuhooniki, Molokai, Hawaii&lt;/title&gt;&lt;/titles&gt;&lt;keywords&gt;&lt;keyword&gt;KALA&lt;/keyword&gt;&lt;/keywords&gt;&lt;dates&gt;&lt;year&gt;2003&lt;/year&gt;&lt;/dates&gt;&lt;publisher&gt;Unpublished Report. Prepared for Kalaupapa National Park,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(Wood and LeGrande 2003)</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Offshore islets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&lt;EndNote&gt;&lt;Cite&gt;&lt;Author&gt;Hughes&lt;/Author&gt;&lt;Year&gt;2005&lt;/Year&gt;&lt;RecNum&gt;378&lt;/RecNum&gt;&lt;DisplayText&gt;(Hughes et al. 2005)&lt;/DisplayText&gt;&lt;record&gt;&lt;rec-number&gt;378&lt;/rec-number&gt;&lt;foreign-keys&gt;&lt;key app="EN" db-id="29wd9fdxkttawpevre3ptatrsdx2se0wz5da"&gt;378&lt;/key&gt;&lt;/foreign-keys&gt;&lt;ref-type name="Report"&gt;27&lt;/ref-type&gt;&lt;contributors&gt;&lt;authors&gt;&lt;author&gt;Hughes, G.&lt;/author&gt;&lt;author&gt;Wood, Ken &lt;/author&gt;&lt;author&gt;Wysong, M.&lt;/author&gt;&lt;author&gt;Brown, E.&lt;/author&gt;&lt;/authors&gt;&lt;/contributors&gt;&lt;titles&gt;&lt;title&gt;Kalaupapa National Historic Park Vascular Plant Inventory, Kalawao, Molokai, Hawaii.  USDI National Park Service, Inventory and Monitoring Program, Pacific Island Network, Hawaii Volcanoes National Park, HI.&lt;/title&gt;&lt;/titles&gt;&lt;dates&gt;&lt;year&gt;2005&lt;/year&gt;&lt;/dates&gt;&lt;urls&gt;&lt;/urls&gt;&lt;/record&gt;&lt;/Cite&gt;&lt;/EndNote&gt;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(Hughes et al. 2005)</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Pu‘u Ali‘i NAR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tcPr>
          <w:p w:rsidR="0040297C" w:rsidRPr="0093176E" w:rsidRDefault="00246D6B" w:rsidP="0093176E">
            <w:pPr>
              <w:rPr>
                <w:rFonts w:ascii="Arial" w:hAnsi="Arial" w:cs="Arial"/>
                <w:sz w:val="20"/>
                <w:szCs w:val="20"/>
              </w:rPr>
            </w:pPr>
            <w:r w:rsidRPr="0093176E">
              <w:rPr>
                <w:rFonts w:ascii="Arial" w:hAnsi="Arial" w:cs="Arial"/>
                <w:sz w:val="20"/>
                <w:szCs w:val="20"/>
              </w:rPr>
              <w:fldChar w:fldCharType="begin"/>
            </w:r>
            <w:r w:rsidR="0093176E">
              <w:rPr>
                <w:rFonts w:ascii="Arial" w:hAnsi="Arial" w:cs="Arial"/>
                <w:sz w:val="20"/>
                <w:szCs w:val="20"/>
              </w:rPr>
              <w:instrText xml:space="preserve"> ADDIN EN.CITE &lt;EndNote&gt;&lt;Cite&gt;&lt;Author&gt;Wysong&lt;/Author&gt;&lt;RecNum&gt;364&lt;/RecNum&gt;&lt;DisplayText&gt;(Wysong and Hughes 2008)&lt;/DisplayText&gt;&lt;record&gt;&lt;rec-number&gt;364&lt;/rec-number&gt;&lt;foreign-keys&gt;&lt;key app="EN" db-id="29wd9fdxkttawpevre3ptatrsdx2se0wz5da"&gt;364&lt;/key&gt;&lt;/foreign-keys&gt;&lt;ref-type name="Report"&gt;27&lt;/ref-type&gt;&lt;contributors&gt;&lt;authors&gt;&lt;author&gt;Wysong, M. L.&lt;/author&gt;&lt;author&gt;Hughes, G. D.&lt;/author&gt;&lt;/authors&gt;&lt;/contributors&gt;&lt;titles&gt;&lt;title&gt;Kalaupapa National Historical Park: Vascular plant inventory, voucher collections, and electronic herbarium. Technical Report 159&lt;/title&gt;&lt;/titles&gt;&lt;dates&gt;&lt;year&gt;2008&lt;/year&gt;&lt;/dates&gt;&lt;publisher&gt;Cooperative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93176E">
              <w:rPr>
                <w:rFonts w:ascii="Arial" w:hAnsi="Arial" w:cs="Arial"/>
                <w:noProof/>
                <w:sz w:val="20"/>
                <w:szCs w:val="20"/>
              </w:rPr>
              <w:t>(Wysong and Hughes 2008)</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tcPr>
          <w:p w:rsidR="0040297C" w:rsidRPr="0093176E" w:rsidRDefault="0040297C" w:rsidP="0040297C">
            <w:pPr>
              <w:ind w:right="-15"/>
              <w:rPr>
                <w:rFonts w:ascii="Arial" w:hAnsi="Arial" w:cs="Arial"/>
                <w:sz w:val="20"/>
                <w:szCs w:val="20"/>
              </w:rPr>
            </w:pPr>
            <w:r w:rsidRPr="0093176E">
              <w:rPr>
                <w:rFonts w:ascii="Arial" w:hAnsi="Arial" w:cs="Arial"/>
                <w:sz w:val="20"/>
                <w:szCs w:val="20"/>
              </w:rPr>
              <w:t>KALA herbarium collection</w:t>
            </w:r>
          </w:p>
        </w:tc>
      </w:tr>
      <w:tr w:rsidR="0040297C" w:rsidRPr="0093176E" w:rsidTr="009B7C35">
        <w:trPr>
          <w:gridAfter w:val="1"/>
          <w:wAfter w:w="27" w:type="dxa"/>
          <w:trHeight w:val="156"/>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NPSA</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 </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&lt;EndNote&gt;&lt;Cite&gt;&lt;Author&gt;Amerson&lt;/Author&gt;&lt;Year&gt;1982&lt;/Year&gt;&lt;RecNum&gt;259&lt;/RecNum&gt;&lt;DisplayText&gt;(Amerson et al. 1982)&lt;/DisplayText&gt;&lt;record&gt;&lt;rec-number&gt;259&lt;/rec-number&gt;&lt;foreign-keys&gt;&lt;key app="EN" db-id="29wd9fdxkttawpevre3ptatrsdx2se0wz5da"&gt;259&lt;/key&gt;&lt;/foreign-keys&gt;&lt;ref-type name="Book Section"&gt;5&lt;/ref-type&gt;&lt;contributors&gt;&lt;authors&gt;&lt;author&gt;Amerson, A. B.&lt;/author&gt;&lt;author&gt;Whistler, W. Arthur&lt;/author&gt;&lt;author&gt;Schwaner, T. D.&lt;/author&gt;&lt;/authors&gt;&lt;secondary-authors&gt;&lt;author&gt;US Fish and Wildlife Service,&lt;/author&gt;&lt;/secondary-authors&gt;&lt;/contributors&gt;&lt;titles&gt;&lt;title&gt;Wildlife and wildlife habitat of American Samoa&lt;/title&gt;&lt;secondary-title&gt;Environment and Ecology&lt;/secondary-title&gt;&lt;/titles&gt;&lt;pages&gt;151&lt;/pages&gt;&lt;keywords&gt;&lt;keyword&gt;Samoa&lt;/keyword&gt;&lt;keyword&gt;wildlife&lt;/keyword&gt;&lt;/keywords&gt;&lt;dates&gt;&lt;year&gt;1982&lt;/year&gt;&lt;/dates&gt;&lt;pub-location&gt;Washington D. C.&lt;/pub-location&gt;&lt;urls&gt;&lt;/urls&gt;&lt;/record&gt;&lt;/Cite&gt;&lt;/EndNote&gt;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(Amerson et al. 1982)</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Samoan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&lt;EndNote&gt;&lt;Cite&gt;&lt;Author&gt;Cole&lt;/Author&gt;&lt;Year&gt;1988&lt;/Year&gt;&lt;RecNum&gt;242&lt;/RecNum&gt;&lt;DisplayText&gt;(Cole et al. 1988)&lt;/DisplayText&gt;&lt;record&gt;&lt;rec-number&gt;242&lt;/rec-number&gt;&lt;foreign-keys&gt;&lt;key app="EN" db-id="29wd9fdxkttawpevre3ptatrsdx2se0wz5da"&gt;242&lt;/key&gt;&lt;/foreign-keys&gt;&lt;ref-type name="Report"&gt;27&lt;/ref-type&gt;&lt;contributors&gt;&lt;authors&gt;&lt;author&gt;Cole, Thomas G&lt;/author&gt;&lt;author&gt;Whitesell, Craig D.&lt;/author&gt;&lt;author&gt;Whistler, W. Arthur&lt;/author&gt;&lt;author&gt;McKay, Neil&lt;/author&gt;&lt;author&gt;Ambacher, Alan H.&lt;/author&gt;&lt;/authors&gt;&lt;secondary-authors&gt;&lt;author&gt;US Department of Agriculture Forest Service,&lt;/author&gt;&lt;/secondary-authors&gt;&lt;/contributors&gt;&lt;titles&gt;&lt;title&gt;Vegetation survey and forest inventory, American Samoa&lt;/title&gt;&lt;secondary-title&gt;Resource Bulletin PSW-25&lt;/secondary-title&gt;&lt;/titles&gt;&lt;pages&gt;14&lt;/pages&gt;&lt;keywords&gt;&lt;keyword&gt;Samoa&lt;/keyword&gt;&lt;keyword&gt;vegetation maps&lt;/keyword&gt;&lt;/keywords&gt;&lt;dates&gt;&lt;year&gt;1988&lt;/year&gt;&lt;/dates&gt;&lt;pub-location&gt;Berkeley, CA&lt;/pub-location&gt;&lt;urls&gt;&lt;/urls&gt;&lt;/record&gt;&lt;/Cite&gt;&lt;/EndNote&gt;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(Cole et al. 1988)</w:t>
            </w:r>
            <w:r w:rsidRPr="0093176E">
              <w:rPr>
                <w:rFonts w:ascii="Arial" w:hAnsi="Arial" w:cs="Arial"/>
                <w:sz w:val="20"/>
                <w:szCs w:val="20"/>
              </w:rPr>
              <w:fldChar w:fldCharType="end"/>
            </w:r>
            <w:r w:rsidR="0040297C" w:rsidRPr="0093176E">
              <w:rPr>
                <w:rFonts w:ascii="Arial" w:hAnsi="Arial" w:cs="Arial"/>
                <w:sz w:val="20"/>
                <w:szCs w:val="20"/>
              </w:rPr>
              <w:t xml:space="preserve"> </w:t>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USFS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&lt;EndNote&gt;&lt;Cite&gt;&lt;Author&gt;Whistler&lt;/Author&gt;&lt;Year&gt;1992&lt;/Year&gt;&lt;RecNum&gt;238&lt;/RecNum&gt;&lt;DisplayText&gt;(Whistler 1992a)&lt;/DisplayText&gt;&lt;record&gt;&lt;rec-number&gt;238&lt;/rec-number&gt;&lt;foreign-keys&gt;&lt;key app="EN" db-id="29wd9fdxkttawpevre3ptatrsdx2se0wz5da"&gt;238&lt;/key&gt;&lt;/foreign-keys&gt;&lt;ref-type name="Report"&gt;27&lt;/ref-type&gt;&lt;contributors&gt;&lt;authors&gt;&lt;author&gt;Whistler, W. Arthur&lt;/author&gt;&lt;/authors&gt;&lt;/contributors&gt;&lt;titles&gt;&lt;title&gt;Botanical inventory of the proposed Ta&amp;apos;u unit of the National Park of American Samoa. Technical Report 83. National Park Service project CA8034-2-0001. Honolulu, HI&lt;/title&gt;&lt;/titles&gt;&lt;pages&gt;75&lt;/pages&gt;&lt;keywords&gt;&lt;keyword&gt;Samoa&lt;/keyword&gt;&lt;keyword&gt;Ta&amp;apos;u&lt;/keyword&gt;&lt;keyword&gt;inventory&lt;/keyword&gt;&lt;/keywords&gt;&lt;dates&gt;&lt;year&gt;1992&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(Whistler 1992a)</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Tau vegetation map</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&lt;EndNote&gt;&lt;Cite&gt;&lt;Author&gt;Whistler&lt;/Author&gt;&lt;Year&gt;1992&lt;/Year&gt;&lt;RecNum&gt;260&lt;/RecNum&gt;&lt;DisplayText&gt;(Whistler 1992b)&lt;/DisplayText&gt;&lt;record&gt;&lt;rec-number&gt;260&lt;/rec-number&gt;&lt;foreign-keys&gt;&lt;key app="EN" db-id="29wd9fdxkttawpevre3ptatrsdx2se0wz5da"&gt;260&lt;/key&gt;&lt;/foreign-keys&gt;&lt;ref-type name="Journal Article"&gt;17&lt;/ref-type&gt;&lt;contributors&gt;&lt;authors&gt;&lt;author&gt;Whistler, W. Arthur&lt;/author&gt;&lt;/authors&gt;&lt;/contributors&gt;&lt;titles&gt;&lt;title&gt;Vegetation of Samoa and Tonga&lt;/title&gt;&lt;secondary-title&gt;Pacific Science&lt;/secondary-title&gt;&lt;/titles&gt;&lt;pages&gt;159-178&lt;/pages&gt;&lt;volume&gt;46&lt;/volume&gt;&lt;keywords&gt;&lt;keyword&gt;Samoa&lt;/keyword&gt;&lt;/keywords&gt;&lt;dates&gt;&lt;year&gt;1992&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(Whistler 1992b)</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 xml:space="preserve">Samoan vegetation </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AD2E61" w:rsidRPr="0093176E">
              <w:rPr>
                <w:rFonts w:ascii="Arial" w:hAnsi="Arial" w:cs="Arial"/>
                <w:sz w:val="20"/>
                <w:szCs w:val="20"/>
              </w:rPr>
              <w:instrText xml:space="preserve"> ADDIN EN.CITE &lt;EndNote&gt;&lt;Cite&gt;&lt;Author&gt;Whistler&lt;/Author&gt;&lt;Year&gt;1994&lt;/Year&gt;&lt;RecNum&gt;249&lt;/RecNum&gt;&lt;DisplayText&gt;(Whistler 1994)&lt;/DisplayText&gt;&lt;record&gt;&lt;rec-number&gt;249&lt;/rec-number&gt;&lt;foreign-keys&gt;&lt;key app="EN" db-id="29wd9fdxkttawpevre3ptatrsdx2se0wz5da"&gt;249&lt;/key&gt;&lt;/foreign-keys&gt;&lt;ref-type name="Report"&gt;27&lt;/ref-type&gt;&lt;contributors&gt;&lt;authors&gt;&lt;author&gt;Whistler, W. Arthur&lt;/author&gt;&lt;/authors&gt;&lt;/contributors&gt;&lt;titles&gt;&lt;title&gt;Botanical inventory of the proposed Tutuila and Ofu units of the National Park of American Samoa. Technical Report 87. National Park Service project CA8034-2-0001&lt;/title&gt;&lt;/titles&gt;&lt;pages&gt;132&lt;/pages&gt;&lt;keywords&gt;&lt;keyword&gt;Samoa&lt;/keyword&gt;&lt;keyword&gt;plant inventory&lt;/keyword&gt;&lt;keyword&gt;Tutuila&lt;/keyword&gt;&lt;/keywords&gt;&lt;dates&gt;&lt;year&gt;1994&lt;/year&gt;&lt;/dates&gt;&lt;pub-location&gt;Honolulu, HI&lt;/pub-location&gt;&lt;urls&gt;&lt;/urls&gt;&lt;/record&gt;&lt;/Cite&gt;&lt;/EndNote&gt;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(Whistler 1994)</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Tutuila vegetation map</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&lt;EndNote&gt;&lt;Cite&gt;&lt;Author&gt;Heggie&lt;/Author&gt;&lt;Year&gt;2001&lt;/Year&gt;&lt;RecNum&gt;258&lt;/RecNum&gt;&lt;DisplayText&gt;(Heggie and Cairns 2001)&lt;/DisplayText&gt;&lt;record&gt;&lt;rec-number&gt;258&lt;/rec-number&gt;&lt;foreign-keys&gt;&lt;key app="EN" db-id="29wd9fdxkttawpevre3ptatrsdx2se0wz5da"&gt;258&lt;/key&gt;&lt;/foreign-keys&gt;&lt;ref-type name="Unpublished Work"&gt;34&lt;/ref-type&gt;&lt;contributors&gt;&lt;authors&gt;&lt;author&gt;Heggie, T. W.&lt;/author&gt;&lt;author&gt;Cairns, D. M.&lt;/author&gt;&lt;/authors&gt;&lt;/contributors&gt;&lt;titles&gt;&lt;title&gt;Classification of forest types on Tutuila, American Samoa&lt;/title&gt;&lt;/titles&gt;&lt;keywords&gt;&lt;keyword&gt;Samoa&lt;/keyword&gt;&lt;keyword&gt;vegetation maps&lt;/keyword&gt;&lt;/keywords&gt;&lt;dates&gt;&lt;year&gt;2001&lt;/year&gt;&lt;/dates&gt;&lt;publisher&gt;Texas A&amp;amp;M University. Unpublished report&lt;/publisher&gt;&lt;urls&gt;&lt;/urls&gt;&lt;/record&gt;&lt;/Cite&gt;&lt;/EndNote&gt;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(Heggie and Cairns 2001)</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Tutuila forest type classifications</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&lt;EndNote&gt;&lt;Cite&gt;&lt;Author&gt;Whistler&lt;/Author&gt;&lt;Year&gt;2002&lt;/Year&gt;&lt;RecNum&gt;273&lt;/RecNum&gt;&lt;DisplayText&gt;(Whistler 2002)&lt;/DisplayText&gt;&lt;record&gt;&lt;rec-number&gt;273&lt;/rec-number&gt;&lt;foreign-keys&gt;&lt;key app="EN" db-id="29wd9fdxkttawpevre3ptatrsdx2se0wz5da"&gt;273&lt;/key&gt;&lt;/foreign-keys&gt;&lt;ref-type name="Book"&gt;6&lt;/ref-type&gt;&lt;contributors&gt;&lt;authors&gt;&lt;author&gt;Whistler, W. Arthur&lt;/author&gt;&lt;/authors&gt;&lt;/contributors&gt;&lt;titles&gt;&lt;title&gt;The Samoan Rainforest: A Guide to the Vegetation of the Samoan Archipelago&lt;/title&gt;&lt;/titles&gt;&lt;pages&gt;169&lt;/pages&gt;&lt;dates&gt;&lt;year&gt;2002&lt;/year&gt;&lt;/dates&gt;&lt;pub-location&gt;Honolulu, HI&lt;/pub-location&gt;&lt;publisher&gt;Isle Botanica&lt;/publisher&gt;&lt;urls&gt;&lt;/urls&gt;&lt;/record&gt;&lt;/Cite&gt;&lt;/EndNote&gt;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(Whistler 2002)</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Samoan vegetation guide</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&lt;EndNote&gt;&lt;Cite&gt;&lt;Author&gt;Whistler&lt;/Author&gt;&lt;Year&gt;2004&lt;/Year&gt;&lt;RecNum&gt;272&lt;/RecNum&gt;&lt;DisplayText&gt;(Whistler 2004)&lt;/DisplayText&gt;&lt;record&gt;&lt;rec-number&gt;272&lt;/rec-number&gt;&lt;foreign-keys&gt;&lt;key app="EN" db-id="29wd9fdxkttawpevre3ptatrsdx2se0wz5da"&gt;272&lt;/key&gt;&lt;/foreign-keys&gt;&lt;ref-type name="Book"&gt;6&lt;/ref-type&gt;&lt;contributors&gt;&lt;authors&gt;&lt;author&gt;Whistler, W. Arthur&lt;/author&gt;&lt;/authors&gt;&lt;/contributors&gt;&lt;titles&gt;&lt;title&gt;Rainforest Trees of Samoa: A Guide to the Common Lowland and Foothill Forest Trees of the Samoan Archipelago&lt;/title&gt;&lt;/titles&gt;&lt;pages&gt;210&lt;/pages&gt;&lt;dates&gt;&lt;year&gt;2004&lt;/year&gt;&lt;/dates&gt;&lt;pub-location&gt;Honolulu, HI&lt;/pub-location&gt;&lt;publisher&gt;Isle Botanica&lt;/publisher&gt;&lt;urls&gt;&lt;/urls&gt;&lt;/record&gt;&lt;/Cite&gt;&lt;/EndNote&gt;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(Whistler 2004)</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Samoan rainforest trees</w:t>
            </w:r>
          </w:p>
        </w:tc>
      </w:tr>
      <w:tr w:rsidR="0040297C" w:rsidRPr="0093176E" w:rsidTr="009B7C35">
        <w:trPr>
          <w:gridAfter w:val="1"/>
          <w:wAfter w:w="27" w:type="dxa"/>
          <w:trHeight w:val="246"/>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PUHE</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 </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&lt;EndNote&gt;&lt;Cite&gt;&lt;Author&gt;Macneil&lt;/Author&gt;&lt;Year&gt;1977&lt;/Year&gt;&lt;RecNum&gt;332&lt;/RecNum&gt;&lt;DisplayText&gt;(Macneil and Hemmes 1977)&lt;/DisplayText&gt;&lt;record&gt;&lt;rec-number&gt;332&lt;/rec-number&gt;&lt;foreign-keys&gt;&lt;key app="EN" db-id="29wd9fdxkttawpevre3ptatrsdx2se0wz5da"&gt;332&lt;/key&gt;&lt;/foreign-keys&gt;&lt;ref-type name="Report"&gt;27&lt;/ref-type&gt;&lt;contributors&gt;&lt;authors&gt;&lt;author&gt;Macneil, James D&lt;/author&gt;&lt;author&gt;Hemmes, Don E&lt;/author&gt;&lt;/authors&gt;&lt;/contributors&gt;&lt;titles&gt;&lt;title&gt;Pu`ukohola Heiau National Historic Site plant survey. Technical Report 15&lt;/title&gt;&lt;/titles&gt;&lt;dates&gt;&lt;year&gt;1977&lt;/year&gt;&lt;/dates&gt;&lt;publisher&gt;Cooperative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(Macneil and Hemmes 1977)</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PUHE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&lt;EndNote&gt;&lt;Cite&gt;&lt;Author&gt;Pratt&lt;/Author&gt;&lt;Year&gt;1996&lt;/Year&gt;&lt;RecNum&gt;333&lt;/RecNum&gt;&lt;DisplayText&gt;(Pratt and Abbott 1996c)&lt;/DisplayText&gt;&lt;record&gt;&lt;rec-number&gt;333&lt;/rec-number&gt;&lt;foreign-keys&gt;&lt;key app="EN" db-id="29wd9fdxkttawpevre3ptatrsdx2se0wz5da"&gt;333&lt;/key&gt;&lt;/foreign-keys&gt;&lt;ref-type name="Report"&gt;27&lt;/ref-type&gt;&lt;contributors&gt;&lt;authors&gt;&lt;author&gt;Pratt, L. W.&lt;/author&gt;&lt;author&gt;Abbott, L. L.&lt;/author&gt;&lt;/authors&gt;&lt;/contributors&gt;&lt;titles&gt;&lt;title&gt;Vascular plants of Pu&amp;apos;ukohola Heiau National Historic Site, Hawaii Island. Technical Report 101&lt;/title&gt;&lt;/titles&gt;&lt;dates&gt;&lt;year&gt;1996&lt;/year&gt;&lt;/dates&gt;&lt;publisher&gt;Cooperative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(Pratt and Abbott 1996c)</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PUHE plant inventory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&lt;EndNote&gt;&lt;Cite&gt;&lt;Author&gt;Pratt&lt;/Author&gt;&lt;Year&gt;1998&lt;/Year&gt;&lt;RecNum&gt;355&lt;/RecNum&gt;&lt;DisplayText&gt;(Pratt 1998b)&lt;/DisplayText&gt;&lt;record&gt;&lt;rec-number&gt;355&lt;/rec-number&gt;&lt;foreign-keys&gt;&lt;key app="EN" db-id="29wd9fdxkttawpevre3ptatrsdx2se0wz5da"&gt;355&lt;/key&gt;&lt;/foreign-keys&gt;&lt;ref-type name="Report"&gt;27&lt;/ref-type&gt;&lt;contributors&gt;&lt;authors&gt;&lt;author&gt;Pratt, L. W.&lt;/author&gt;&lt;/authors&gt;&lt;/contributors&gt;&lt;titles&gt;&lt;title&gt;Vegetation management strategies for three National Historical Parks on Hawaii Island. Technical Report 121&lt;/title&gt;&lt;/titles&gt;&lt;dates&gt;&lt;year&gt;1998&lt;/year&gt;&lt;/dates&gt;&lt;publisher&gt;Cooperative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(Pratt 1998b)</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PUHE plant inventory</w:t>
            </w:r>
          </w:p>
        </w:tc>
      </w:tr>
      <w:tr w:rsidR="0040297C" w:rsidRPr="0093176E" w:rsidTr="009B7C35">
        <w:trPr>
          <w:gridAfter w:val="1"/>
          <w:wAfter w:w="27" w:type="dxa"/>
          <w:trHeight w:val="246"/>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PUHO</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 </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AD2E61" w:rsidRPr="0093176E">
              <w:rPr>
                <w:rFonts w:ascii="Arial" w:hAnsi="Arial" w:cs="Arial"/>
                <w:sz w:val="20"/>
                <w:szCs w:val="20"/>
              </w:rPr>
              <w:instrText xml:space="preserve"> ADDIN EN.CITE &lt;EndNote&gt;&lt;Cite&gt;&lt;Author&gt;Yen&lt;/Author&gt;&lt;Year&gt;1971&lt;/Year&gt;&lt;RecNum&gt;356&lt;/RecNum&gt;&lt;DisplayText&gt;(Yen 1971)&lt;/DisplayText&gt;&lt;record&gt;&lt;rec-number&gt;356&lt;/rec-number&gt;&lt;foreign-keys&gt;&lt;key app="EN" db-id="29wd9fdxkttawpevre3ptatrsdx2se0wz5da"&gt;356&lt;/key&gt;&lt;/foreign-keys&gt;&lt;ref-type name="Journal Article"&gt;17&lt;/ref-type&gt;&lt;contributors&gt;&lt;authors&gt;&lt;author&gt;Yen, Douglas&lt;/author&gt;&lt;/authors&gt;&lt;/contributors&gt;&lt;titles&gt;&lt;title&gt;An ethnobotanical survey of the national parks at Honaunau and Kalapana on the Island of Hawai&amp;apos;i and Kipahulu, Maui. B.P. Bishop Museum, Honolulu, HI.&lt;/title&gt;&lt;/titles&gt;&lt;dates&gt;&lt;year&gt;1971&lt;/year&gt;&lt;/dates&gt;&lt;urls&gt;&lt;/urls&gt;&lt;/record&gt;&lt;/Cite&gt;&lt;/EndNote&gt;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(Yen 1971)</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PUHO ethnobotanical survey</w:t>
            </w:r>
          </w:p>
        </w:tc>
      </w:tr>
      <w:tr w:rsidR="0040297C" w:rsidRPr="0093176E" w:rsidTr="009B7C35">
        <w:trPr>
          <w:gridAfter w:val="1"/>
          <w:wAfter w:w="27" w:type="dxa"/>
          <w:trHeight w:val="315"/>
        </w:trPr>
        <w:tc>
          <w:tcPr>
            <w:tcW w:w="0" w:type="auto"/>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bottom w:val="nil"/>
              <w:right w:val="nil"/>
            </w:tcBorders>
            <w:shd w:val="clear" w:color="auto" w:fill="FFFFFF"/>
            <w:noWrap/>
            <w:tcMar>
              <w:top w:w="15" w:type="dxa"/>
              <w:left w:w="15" w:type="dxa"/>
              <w:bottom w:w="0" w:type="dxa"/>
              <w:right w:w="15" w:type="dxa"/>
            </w:tcMar>
            <w:vAlign w:val="bottom"/>
          </w:tcPr>
          <w:p w:rsidR="0040297C" w:rsidRPr="0093176E" w:rsidRDefault="00246D6B" w:rsidP="00AD2E61">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&lt;EndNote&gt;&lt;Cite&gt;&lt;Author&gt;Leishmann&lt;/Author&gt;&lt;Year&gt;1986&lt;/Year&gt;&lt;RecNum&gt;329&lt;/RecNum&gt;&lt;DisplayText&gt;(Leishmann 1986)&lt;/DisplayText&gt;&lt;record&gt;&lt;rec-number&gt;329&lt;/rec-number&gt;&lt;foreign-keys&gt;&lt;key app="EN" db-id="29wd9fdxkttawpevre3ptatrsdx2se0wz5da"&gt;329&lt;/key&gt;&lt;/foreign-keys&gt;&lt;ref-type name="Report"&gt;27&lt;/ref-type&gt;&lt;contributors&gt;&lt;authors&gt;&lt;author&gt;Leishmann, Jack&lt;/author&gt;&lt;/authors&gt;&lt;/contributors&gt;&lt;titles&gt;&lt;title&gt;Vegetation map of Puuhonua o Honaunau National Historical Park, Hawaii. Technical Report 57&lt;/title&gt;&lt;/titles&gt;&lt;dates&gt;&lt;year&gt;1986&lt;/year&gt;&lt;/dates&gt;&lt;pub-location&gt;Honolulu, HI&lt;/pub-location&gt;&lt;publisher&gt;Cooperative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(Leishmann 1986)</w:t>
            </w:r>
            <w:r w:rsidRPr="0093176E">
              <w:rPr>
                <w:rFonts w:ascii="Arial" w:hAnsi="Arial" w:cs="Arial"/>
                <w:sz w:val="20"/>
                <w:szCs w:val="20"/>
              </w:rPr>
              <w:fldChar w:fldCharType="end"/>
            </w:r>
          </w:p>
        </w:tc>
        <w:tc>
          <w:tcPr>
            <w:tcW w:w="4746" w:type="dxa"/>
            <w:tcBorders>
              <w:top w:val="nil"/>
              <w:left w:val="nil"/>
              <w:bottom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PUHO vegetation map</w:t>
            </w:r>
          </w:p>
        </w:tc>
      </w:tr>
      <w:tr w:rsidR="0040297C" w:rsidRPr="0093176E" w:rsidTr="009B7C35">
        <w:trPr>
          <w:gridAfter w:val="1"/>
          <w:wAfter w:w="27" w:type="dxa"/>
          <w:trHeight w:val="315"/>
        </w:trPr>
        <w:tc>
          <w:tcPr>
            <w:tcW w:w="0" w:type="auto"/>
            <w:tcBorders>
              <w:top w:val="nil"/>
              <w:left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&lt;EndNote&gt;&lt;Cite&gt;&lt;Author&gt;Smith&lt;/Author&gt;&lt;Year&gt;1986&lt;/Year&gt;&lt;RecNum&gt;331&lt;/RecNum&gt;&lt;DisplayText&gt;(Smith et al. 1986)&lt;/DisplayText&gt;&lt;record&gt;&lt;rec-number&gt;331&lt;/rec-number&gt;&lt;foreign-keys&gt;&lt;key app="EN" db-id="29wd9fdxkttawpevre3ptatrsdx2se0wz5da"&gt;331&lt;/key&gt;&lt;/foreign-keys&gt;&lt;ref-type name="Report"&gt;27&lt;/ref-type&gt;&lt;contributors&gt;&lt;authors&gt;&lt;author&gt;Smith, Clifford W&lt;/author&gt;&lt;author&gt;Stemmerman, L&lt;/author&gt;&lt;author&gt;Higashino, Paul K&lt;/author&gt;&lt;author&gt;Funk, E&lt;/author&gt;&lt;/authors&gt;&lt;/contributors&gt;&lt;titles&gt;&lt;title&gt;Vascular plants of Puuhonua O Honaunau National Historical Park, Hawaii. Technical Report 56&lt;/title&gt;&lt;/titles&gt;&lt;dates&gt;&lt;year&gt;1986&lt;/year&gt;&lt;/dates&gt;&lt;publisher&gt;Cooperative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(Smith et al. 1986)</w:t>
            </w:r>
            <w:r w:rsidRPr="0093176E">
              <w:rPr>
                <w:rFonts w:ascii="Arial" w:hAnsi="Arial" w:cs="Arial"/>
                <w:sz w:val="20"/>
                <w:szCs w:val="20"/>
              </w:rPr>
              <w:fldChar w:fldCharType="end"/>
            </w:r>
          </w:p>
        </w:tc>
        <w:tc>
          <w:tcPr>
            <w:tcW w:w="4746" w:type="dxa"/>
            <w:tcBorders>
              <w:top w:val="nil"/>
              <w:left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PUHO plant inventory</w:t>
            </w:r>
          </w:p>
        </w:tc>
      </w:tr>
      <w:tr w:rsidR="0040297C" w:rsidRPr="0093176E" w:rsidTr="009B7C35">
        <w:trPr>
          <w:gridAfter w:val="1"/>
          <w:wAfter w:w="27" w:type="dxa"/>
          <w:trHeight w:val="315"/>
        </w:trPr>
        <w:tc>
          <w:tcPr>
            <w:tcW w:w="0" w:type="auto"/>
            <w:tcBorders>
              <w:top w:val="nil"/>
              <w:left w:val="nil"/>
              <w:right w:val="nil"/>
            </w:tcBorders>
            <w:shd w:val="clear" w:color="auto" w:fill="FFFFFF"/>
            <w:noWrap/>
            <w:tcMar>
              <w:top w:w="15" w:type="dxa"/>
              <w:left w:w="15" w:type="dxa"/>
              <w:bottom w:w="0" w:type="dxa"/>
              <w:right w:w="15" w:type="dxa"/>
            </w:tcMar>
            <w:vAlign w:val="bottom"/>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3867" w:type="dxa"/>
            <w:tcBorders>
              <w:top w:val="nil"/>
              <w:left w:val="nil"/>
              <w:right w:val="nil"/>
            </w:tcBorders>
            <w:shd w:val="clear" w:color="auto" w:fill="FFFFFF"/>
            <w:noWrap/>
            <w:tcMar>
              <w:top w:w="15" w:type="dxa"/>
              <w:left w:w="15" w:type="dxa"/>
              <w:bottom w:w="0" w:type="dxa"/>
              <w:right w:w="15" w:type="dxa"/>
            </w:tcMar>
            <w:vAlign w:val="bottom"/>
          </w:tcPr>
          <w:p w:rsidR="0040297C" w:rsidRPr="0093176E" w:rsidRDefault="00246D6B" w:rsidP="00C151FA">
            <w:pPr>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&lt;EndNote&gt;&lt;Cite&gt;&lt;Author&gt;Pratt&lt;/Author&gt;&lt;Year&gt;1996&lt;/Year&gt;&lt;RecNum&gt;330&lt;/RecNum&gt;&lt;DisplayText&gt;(Pratt and Abbott 1996b)&lt;/DisplayText&gt;&lt;record&gt;&lt;rec-number&gt;330&lt;/rec-number&gt;&lt;foreign-keys&gt;&lt;key app="EN" db-id="29wd9fdxkttawpevre3ptatrsdx2se0wz5da"&gt;330&lt;/key&gt;&lt;/foreign-keys&gt;&lt;ref-type name="Report"&gt;27&lt;/ref-type&gt;&lt;contributors&gt;&lt;authors&gt;&lt;author&gt;Pratt, L. W.&lt;/author&gt;&lt;author&gt;Abbott, L. L.&lt;/author&gt;&lt;/authors&gt;&lt;/contributors&gt;&lt;titles&gt;&lt;title&gt;Vascular plants of Pu&amp;apos;uhonua O Honaunau National Historical Park. Technical Report 105&lt;/title&gt;&lt;/titles&gt;&lt;dates&gt;&lt;year&gt;1996&lt;/year&gt;&lt;/dates&gt;&lt;publisher&gt;Cooperative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(Pratt and Abbott 1996b)</w:t>
            </w:r>
            <w:r w:rsidRPr="0093176E">
              <w:rPr>
                <w:rFonts w:ascii="Arial" w:hAnsi="Arial" w:cs="Arial"/>
                <w:sz w:val="20"/>
                <w:szCs w:val="20"/>
              </w:rPr>
              <w:fldChar w:fldCharType="end"/>
            </w:r>
          </w:p>
        </w:tc>
        <w:tc>
          <w:tcPr>
            <w:tcW w:w="4746" w:type="dxa"/>
            <w:tcBorders>
              <w:top w:val="nil"/>
              <w:left w:val="nil"/>
              <w:right w:val="nil"/>
            </w:tcBorders>
            <w:shd w:val="clear" w:color="auto" w:fill="FFFFFF"/>
            <w:tcMar>
              <w:top w:w="15" w:type="dxa"/>
              <w:left w:w="15" w:type="dxa"/>
              <w:bottom w:w="0" w:type="dxa"/>
              <w:right w:w="15" w:type="dxa"/>
            </w:tcMar>
            <w:vAlign w:val="bottom"/>
          </w:tcPr>
          <w:p w:rsidR="0040297C" w:rsidRPr="0093176E" w:rsidRDefault="0040297C" w:rsidP="0040297C">
            <w:pPr>
              <w:ind w:right="-15"/>
              <w:rPr>
                <w:rFonts w:ascii="Arial" w:hAnsi="Arial" w:cs="Arial"/>
                <w:sz w:val="20"/>
                <w:szCs w:val="20"/>
              </w:rPr>
            </w:pPr>
            <w:r w:rsidRPr="0093176E">
              <w:rPr>
                <w:rFonts w:ascii="Arial" w:hAnsi="Arial" w:cs="Arial"/>
                <w:sz w:val="20"/>
                <w:szCs w:val="20"/>
              </w:rPr>
              <w:t>PUHO plant inventory</w:t>
            </w:r>
          </w:p>
        </w:tc>
      </w:tr>
      <w:tr w:rsidR="0077259E" w:rsidRPr="0093176E" w:rsidTr="009B7C35">
        <w:trPr>
          <w:gridAfter w:val="1"/>
          <w:wAfter w:w="27" w:type="dxa"/>
          <w:trHeight w:val="315"/>
        </w:trPr>
        <w:tc>
          <w:tcPr>
            <w:tcW w:w="0" w:type="auto"/>
            <w:tcBorders>
              <w:top w:val="nil"/>
              <w:left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WAPA</w:t>
            </w:r>
          </w:p>
        </w:tc>
        <w:tc>
          <w:tcPr>
            <w:tcW w:w="3867" w:type="dxa"/>
            <w:tcBorders>
              <w:top w:val="nil"/>
              <w:left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 </w:t>
            </w:r>
          </w:p>
        </w:tc>
        <w:tc>
          <w:tcPr>
            <w:tcW w:w="4746" w:type="dxa"/>
            <w:tcBorders>
              <w:top w:val="nil"/>
              <w:left w:val="nil"/>
              <w:right w:val="nil"/>
            </w:tcBorders>
            <w:shd w:val="clear" w:color="auto" w:fill="FFFFFF"/>
            <w:tcMar>
              <w:top w:w="15" w:type="dxa"/>
              <w:left w:w="15" w:type="dxa"/>
              <w:bottom w:w="0" w:type="dxa"/>
              <w:right w:w="15" w:type="dxa"/>
            </w:tcMar>
            <w:vAlign w:val="bottom"/>
          </w:tcPr>
          <w:p w:rsidR="0077259E" w:rsidRPr="0093176E" w:rsidRDefault="0077259E" w:rsidP="0077259E">
            <w:pPr>
              <w:ind w:right="-15"/>
              <w:rPr>
                <w:rFonts w:ascii="Arial" w:hAnsi="Arial" w:cs="Arial"/>
                <w:sz w:val="20"/>
                <w:szCs w:val="20"/>
              </w:rPr>
            </w:pPr>
          </w:p>
        </w:tc>
      </w:tr>
      <w:tr w:rsidR="0077259E" w:rsidRPr="0093176E" w:rsidTr="009B7C35">
        <w:trPr>
          <w:gridAfter w:val="1"/>
          <w:wAfter w:w="27" w:type="dxa"/>
          <w:trHeight w:val="315"/>
        </w:trPr>
        <w:tc>
          <w:tcPr>
            <w:tcW w:w="0" w:type="auto"/>
            <w:tcBorders>
              <w:top w:val="nil"/>
              <w:left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 </w:t>
            </w:r>
          </w:p>
        </w:tc>
        <w:tc>
          <w:tcPr>
            <w:tcW w:w="3867" w:type="dxa"/>
            <w:tcBorders>
              <w:top w:val="nil"/>
              <w:left w:val="nil"/>
              <w:right w:val="nil"/>
            </w:tcBorders>
            <w:shd w:val="clear" w:color="auto" w:fill="FFFFFF"/>
            <w:noWrap/>
            <w:tcMar>
              <w:top w:w="15" w:type="dxa"/>
              <w:left w:w="15" w:type="dxa"/>
              <w:bottom w:w="0" w:type="dxa"/>
              <w:right w:w="15" w:type="dxa"/>
            </w:tcMar>
            <w:vAlign w:val="bottom"/>
          </w:tcPr>
          <w:p w:rsidR="0077259E" w:rsidRPr="0093176E" w:rsidRDefault="00246D6B" w:rsidP="00EB2CEC">
            <w:pPr>
              <w:rPr>
                <w:rFonts w:ascii="Arial" w:hAnsi="Arial" w:cs="Arial"/>
                <w:sz w:val="20"/>
                <w:szCs w:val="20"/>
              </w:rPr>
            </w:pPr>
            <w:r w:rsidRPr="0093176E">
              <w:rPr>
                <w:rFonts w:ascii="Arial" w:hAnsi="Arial" w:cs="Arial"/>
                <w:sz w:val="20"/>
                <w:szCs w:val="20"/>
              </w:rPr>
              <w:fldChar w:fldCharType="begin"/>
            </w:r>
            <w:r w:rsidR="0077259E" w:rsidRPr="0093176E">
              <w:rPr>
                <w:rFonts w:ascii="Arial" w:hAnsi="Arial" w:cs="Arial"/>
                <w:sz w:val="20"/>
                <w:szCs w:val="20"/>
              </w:rPr>
              <w:instrText xml:space="preserve"> ADDIN EN.CITE &lt;EndNote&gt;&lt;Cite&gt;&lt;Author&gt;Rodda&lt;/Author&gt;&lt;Year&gt;2001&lt;/Year&gt;&lt;RecNum&gt;361&lt;/RecNum&gt;&lt;DisplayText&gt;(Rodda and Dean-Bradley 2001)&lt;/DisplayText&gt;&lt;record&gt;&lt;rec-number&gt;361&lt;/rec-number&gt;&lt;foreign-keys&gt;&lt;key app="EN" db-id="29wd9fdxkttawpevre3ptatrsdx2se0wz5da"&gt;361&lt;/key&gt;&lt;/foreign-keys&gt;&lt;ref-type name="Report"&gt;27&lt;/ref-type&gt;&lt;contributors&gt;&lt;authors&gt;&lt;author&gt;Rodda, G.H.&lt;/author&gt;&lt;author&gt;Dean-Bradley, K.&lt;/author&gt;&lt;/authors&gt;&lt;/contributors&gt;&lt;titles&gt;&lt;title&gt;Inventory of the reptiles of the War in the Pacific National Historic Park, Guam&lt;/title&gt;&lt;/titles&gt;&lt;dates&gt;&lt;year&gt;2001&lt;/year&gt;&lt;/dates&gt;&lt;pub-location&gt;Fort Collins, CO&lt;/pub-location&gt;&lt;publisher&gt;Department of the Interior, US Geological Survey&lt;/publisher&gt;&lt;urls&gt;&lt;/urls&gt;&lt;/record&gt;&lt;/Cite&gt;&lt;/EndNote&gt;</w:instrText>
            </w:r>
            <w:r w:rsidRPr="0093176E">
              <w:rPr>
                <w:rFonts w:ascii="Arial" w:hAnsi="Arial" w:cs="Arial"/>
                <w:sz w:val="20"/>
                <w:szCs w:val="20"/>
              </w:rPr>
              <w:fldChar w:fldCharType="separate"/>
            </w:r>
            <w:r w:rsidR="0077259E" w:rsidRPr="0093176E">
              <w:rPr>
                <w:rFonts w:ascii="Arial" w:hAnsi="Arial" w:cs="Arial"/>
                <w:sz w:val="20"/>
                <w:szCs w:val="20"/>
              </w:rPr>
              <w:t>(Rodda and Dean-Bradley 2001)</w:t>
            </w:r>
            <w:r w:rsidRPr="0093176E">
              <w:rPr>
                <w:rFonts w:ascii="Arial" w:hAnsi="Arial" w:cs="Arial"/>
                <w:sz w:val="20"/>
                <w:szCs w:val="20"/>
              </w:rPr>
              <w:fldChar w:fldCharType="end"/>
            </w:r>
          </w:p>
        </w:tc>
        <w:tc>
          <w:tcPr>
            <w:tcW w:w="4746" w:type="dxa"/>
            <w:tcBorders>
              <w:top w:val="nil"/>
              <w:left w:val="nil"/>
              <w:right w:val="nil"/>
            </w:tcBorders>
            <w:shd w:val="clear" w:color="auto" w:fill="FFFFFF"/>
            <w:tcMar>
              <w:top w:w="15" w:type="dxa"/>
              <w:left w:w="15" w:type="dxa"/>
              <w:bottom w:w="0" w:type="dxa"/>
              <w:right w:w="15" w:type="dxa"/>
            </w:tcMar>
            <w:vAlign w:val="bottom"/>
          </w:tcPr>
          <w:p w:rsidR="0077259E" w:rsidRPr="0093176E" w:rsidRDefault="0077259E" w:rsidP="0077259E">
            <w:pPr>
              <w:ind w:right="-15"/>
              <w:rPr>
                <w:rFonts w:ascii="Arial" w:hAnsi="Arial" w:cs="Arial"/>
                <w:sz w:val="20"/>
                <w:szCs w:val="20"/>
              </w:rPr>
            </w:pPr>
            <w:r w:rsidRPr="0093176E">
              <w:rPr>
                <w:rFonts w:ascii="Arial" w:hAnsi="Arial" w:cs="Arial"/>
                <w:sz w:val="20"/>
                <w:szCs w:val="20"/>
              </w:rPr>
              <w:t>Guam reptile inventory and plants</w:t>
            </w:r>
          </w:p>
        </w:tc>
      </w:tr>
      <w:tr w:rsidR="0077259E" w:rsidRPr="0093176E" w:rsidTr="009B7C35">
        <w:trPr>
          <w:gridAfter w:val="1"/>
          <w:wAfter w:w="27" w:type="dxa"/>
          <w:trHeight w:val="315"/>
        </w:trPr>
        <w:tc>
          <w:tcPr>
            <w:tcW w:w="0" w:type="auto"/>
            <w:tcBorders>
              <w:top w:val="nil"/>
              <w:left w:val="nil"/>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r w:rsidRPr="0093176E">
              <w:rPr>
                <w:rFonts w:ascii="Arial" w:hAnsi="Arial" w:cs="Arial"/>
                <w:sz w:val="20"/>
                <w:szCs w:val="20"/>
              </w:rPr>
              <w:t> </w:t>
            </w:r>
          </w:p>
        </w:tc>
        <w:tc>
          <w:tcPr>
            <w:tcW w:w="3867" w:type="dxa"/>
            <w:tcBorders>
              <w:top w:val="nil"/>
              <w:left w:val="nil"/>
              <w:right w:val="nil"/>
            </w:tcBorders>
            <w:shd w:val="clear" w:color="auto" w:fill="FFFFFF"/>
            <w:noWrap/>
            <w:tcMar>
              <w:top w:w="15" w:type="dxa"/>
              <w:left w:w="15" w:type="dxa"/>
              <w:bottom w:w="0" w:type="dxa"/>
              <w:right w:w="15" w:type="dxa"/>
            </w:tcMar>
            <w:vAlign w:val="bottom"/>
          </w:tcPr>
          <w:p w:rsidR="0077259E" w:rsidRPr="0093176E" w:rsidRDefault="00246D6B" w:rsidP="00EB2CEC">
            <w:pPr>
              <w:rPr>
                <w:rFonts w:ascii="Arial" w:hAnsi="Arial" w:cs="Arial"/>
                <w:sz w:val="20"/>
                <w:szCs w:val="20"/>
              </w:rPr>
            </w:pPr>
            <w:r w:rsidRPr="0093176E">
              <w:rPr>
                <w:rFonts w:ascii="Arial" w:hAnsi="Arial" w:cs="Arial"/>
                <w:sz w:val="20"/>
                <w:szCs w:val="20"/>
              </w:rPr>
              <w:fldChar w:fldCharType="begin"/>
            </w:r>
            <w:r w:rsidR="009027C0">
              <w:rPr>
                <w:rFonts w:ascii="Arial" w:hAnsi="Arial" w:cs="Arial"/>
                <w:sz w:val="20"/>
                <w:szCs w:val="20"/>
              </w:rPr>
              <w:instrText xml:space="preserve"> ADDIN EN.CITE &lt;EndNote&gt;&lt;Cite&gt;&lt;Author&gt;Donnegan&lt;/Author&gt;&lt;Year&gt;2002&lt;/Year&gt;&lt;RecNum&gt;340&lt;/RecNum&gt;&lt;DisplayText&gt;(Donnegan et al. 2002)&lt;/DisplayText&gt;&lt;record&gt;&lt;rec-number&gt;340&lt;/rec-number&gt;&lt;foreign-keys&gt;&lt;key app="EN" db-id="29wd9fdxkttawpevre3ptatrsdx2se0wz5da"&gt;340&lt;/key&gt;&lt;/foreign-keys&gt;&lt;ref-type name="Report"&gt;27&lt;/ref-type&gt;&lt;contributors&gt;&lt;authors&gt;&lt;author&gt;Donnegan, Joseph A.&lt;/author&gt;&lt;author&gt;Butler, Sarah L.&lt;/author&gt;&lt;author&gt;Grabowiecki, W.&lt;/author&gt;&lt;author&gt;Hiserote, Bruce A.&lt;/author&gt;&lt;author&gt;Limtiaco, D.&lt;/author&gt;&lt;/authors&gt;&lt;/contributors&gt;&lt;titles&gt;&lt;title&gt;Guam&amp;apos;s Forest Resources, 2000. Resource Bulletin PNW-RB-243&lt;/title&gt;&lt;/titles&gt;&lt;dates&gt;&lt;year&gt;2002&lt;/year&gt;&lt;/dates&gt;&lt;publisher&gt;US Department of Agriculture, Forest Service, Pacific Northwest Research Station, Portland, OR&lt;/publisher&gt;&lt;urls&gt;&lt;/urls&gt;&lt;/record&gt;&lt;/Cite&gt;&lt;/EndNote&gt;</w:instrText>
            </w:r>
            <w:r w:rsidRPr="0093176E">
              <w:rPr>
                <w:rFonts w:ascii="Arial" w:hAnsi="Arial" w:cs="Arial"/>
                <w:sz w:val="20"/>
                <w:szCs w:val="20"/>
              </w:rPr>
              <w:fldChar w:fldCharType="separate"/>
            </w:r>
            <w:r w:rsidR="0077259E" w:rsidRPr="0093176E">
              <w:rPr>
                <w:rFonts w:ascii="Arial" w:hAnsi="Arial" w:cs="Arial"/>
                <w:noProof/>
                <w:sz w:val="20"/>
                <w:szCs w:val="20"/>
              </w:rPr>
              <w:t>(Donnegan et al. 2002)</w:t>
            </w:r>
            <w:r w:rsidRPr="0093176E">
              <w:rPr>
                <w:rFonts w:ascii="Arial" w:hAnsi="Arial" w:cs="Arial"/>
                <w:sz w:val="20"/>
                <w:szCs w:val="20"/>
              </w:rPr>
              <w:fldChar w:fldCharType="end"/>
            </w:r>
          </w:p>
        </w:tc>
        <w:tc>
          <w:tcPr>
            <w:tcW w:w="4746" w:type="dxa"/>
            <w:tcBorders>
              <w:top w:val="nil"/>
              <w:left w:val="nil"/>
              <w:right w:val="nil"/>
            </w:tcBorders>
            <w:shd w:val="clear" w:color="auto" w:fill="FFFFFF"/>
            <w:tcMar>
              <w:top w:w="15" w:type="dxa"/>
              <w:left w:w="15" w:type="dxa"/>
              <w:bottom w:w="0" w:type="dxa"/>
              <w:right w:w="15" w:type="dxa"/>
            </w:tcMar>
            <w:vAlign w:val="bottom"/>
          </w:tcPr>
          <w:p w:rsidR="0077259E" w:rsidRPr="0093176E" w:rsidRDefault="0077259E" w:rsidP="0077259E">
            <w:pPr>
              <w:ind w:right="-15"/>
              <w:rPr>
                <w:rFonts w:ascii="Arial" w:hAnsi="Arial" w:cs="Arial"/>
                <w:sz w:val="20"/>
                <w:szCs w:val="20"/>
              </w:rPr>
            </w:pPr>
            <w:r w:rsidRPr="0093176E">
              <w:rPr>
                <w:rFonts w:ascii="Arial" w:hAnsi="Arial" w:cs="Arial"/>
                <w:sz w:val="20"/>
                <w:szCs w:val="20"/>
              </w:rPr>
              <w:t xml:space="preserve">Guam vegetation map </w:t>
            </w:r>
          </w:p>
        </w:tc>
      </w:tr>
      <w:tr w:rsidR="0077259E" w:rsidRPr="0093176E" w:rsidTr="009B7C35">
        <w:trPr>
          <w:gridAfter w:val="1"/>
          <w:wAfter w:w="27" w:type="dxa"/>
          <w:trHeight w:val="315"/>
        </w:trPr>
        <w:tc>
          <w:tcPr>
            <w:tcW w:w="0" w:type="auto"/>
            <w:tcBorders>
              <w:top w:val="nil"/>
              <w:left w:val="nil"/>
              <w:bottom w:val="single" w:sz="4" w:space="0" w:color="auto"/>
              <w:right w:val="nil"/>
            </w:tcBorders>
            <w:shd w:val="clear" w:color="auto" w:fill="FFFFFF"/>
            <w:noWrap/>
            <w:tcMar>
              <w:top w:w="15" w:type="dxa"/>
              <w:left w:w="15" w:type="dxa"/>
              <w:bottom w:w="0" w:type="dxa"/>
              <w:right w:w="15" w:type="dxa"/>
            </w:tcMar>
            <w:vAlign w:val="bottom"/>
          </w:tcPr>
          <w:p w:rsidR="0077259E" w:rsidRPr="0093176E" w:rsidRDefault="0077259E" w:rsidP="00EB2CEC">
            <w:pPr>
              <w:rPr>
                <w:rFonts w:ascii="Arial" w:hAnsi="Arial" w:cs="Arial"/>
                <w:sz w:val="20"/>
                <w:szCs w:val="20"/>
              </w:rPr>
            </w:pPr>
          </w:p>
        </w:tc>
        <w:tc>
          <w:tcPr>
            <w:tcW w:w="3867" w:type="dxa"/>
            <w:tcBorders>
              <w:top w:val="nil"/>
              <w:left w:val="nil"/>
              <w:bottom w:val="single" w:sz="4" w:space="0" w:color="auto"/>
              <w:right w:val="nil"/>
            </w:tcBorders>
            <w:shd w:val="clear" w:color="auto" w:fill="FFFFFF"/>
            <w:noWrap/>
            <w:tcMar>
              <w:top w:w="15" w:type="dxa"/>
              <w:left w:w="15" w:type="dxa"/>
              <w:bottom w:w="0" w:type="dxa"/>
              <w:right w:w="15" w:type="dxa"/>
            </w:tcMar>
            <w:vAlign w:val="bottom"/>
          </w:tcPr>
          <w:p w:rsidR="0077259E" w:rsidRPr="0093176E" w:rsidRDefault="00246D6B" w:rsidP="009B7C35">
            <w:pPr>
              <w:rPr>
                <w:rFonts w:ascii="Arial" w:hAnsi="Arial" w:cs="Arial"/>
                <w:sz w:val="20"/>
                <w:szCs w:val="20"/>
              </w:rPr>
            </w:pPr>
            <w:r w:rsidRPr="0093176E">
              <w:rPr>
                <w:rFonts w:ascii="Arial" w:hAnsi="Arial" w:cs="Arial"/>
                <w:sz w:val="20"/>
                <w:szCs w:val="20"/>
              </w:rPr>
              <w:fldChar w:fldCharType="begin"/>
            </w:r>
            <w:r w:rsidR="009B7C35">
              <w:rPr>
                <w:rFonts w:ascii="Arial" w:hAnsi="Arial" w:cs="Arial"/>
                <w:sz w:val="20"/>
                <w:szCs w:val="20"/>
              </w:rPr>
              <w:instrText xml:space="preserve"> ADDIN EN.CITE &lt;EndNote&gt;&lt;Cite&gt;&lt;Author&gt;Yoshioka&lt;/Author&gt;&lt;Year&gt;2008&lt;/Year&gt;&lt;RecNum&gt;391&lt;/RecNum&gt;&lt;DisplayText&gt;(Yoshioka 2008)&lt;/DisplayText&gt;&lt;record&gt;&lt;rec-number&gt;391&lt;/rec-number&gt;&lt;foreign-keys&gt;&lt;key app="EN" db-id="29wd9fdxkttawpevre3ptatrsdx2se0wz5da"&gt;391&lt;/key&gt;&lt;/foreign-keys&gt;&lt;ref-type name="Journal Article"&gt;17&lt;/ref-type&gt;&lt;contributors&gt;&lt;authors&gt;&lt;author&gt;Yoshioka, J.M.&lt;/author&gt;&lt;/authors&gt;&lt;/contributors&gt;&lt;titles&gt;&lt;title&gt;Botanical survey of the War in the Pacific National Historical Park, Guam, Mariana Islands.  University of Hawaii Pacific Cooperative Studies Unit.  Technical Report 161.  Botany Department, University of Hawai`i Manoa, Honolulu, HI.&lt;/title&gt;&lt;/titles&gt;&lt;dates&gt;&lt;year&gt;2008&lt;/year&gt;&lt;/dates&gt;&lt;urls&gt;&lt;/urls&gt;&lt;/record&gt;&lt;/Cite&gt;&lt;/EndNote&gt;</w:instrText>
            </w:r>
            <w:r w:rsidRPr="0093176E">
              <w:rPr>
                <w:rFonts w:ascii="Arial" w:hAnsi="Arial" w:cs="Arial"/>
                <w:sz w:val="20"/>
                <w:szCs w:val="20"/>
              </w:rPr>
              <w:fldChar w:fldCharType="separate"/>
            </w:r>
            <w:r w:rsidR="009B7C35">
              <w:rPr>
                <w:rFonts w:ascii="Arial" w:hAnsi="Arial" w:cs="Arial"/>
                <w:noProof/>
                <w:sz w:val="20"/>
                <w:szCs w:val="20"/>
              </w:rPr>
              <w:t>(Yoshioka 2008)</w:t>
            </w:r>
            <w:r w:rsidRPr="0093176E">
              <w:rPr>
                <w:rFonts w:ascii="Arial" w:hAnsi="Arial" w:cs="Arial"/>
                <w:sz w:val="20"/>
                <w:szCs w:val="20"/>
              </w:rPr>
              <w:fldChar w:fldCharType="end"/>
            </w:r>
          </w:p>
        </w:tc>
        <w:tc>
          <w:tcPr>
            <w:tcW w:w="4746" w:type="dxa"/>
            <w:tcBorders>
              <w:top w:val="nil"/>
              <w:left w:val="nil"/>
              <w:bottom w:val="single" w:sz="4" w:space="0" w:color="auto"/>
              <w:right w:val="nil"/>
            </w:tcBorders>
            <w:shd w:val="clear" w:color="auto" w:fill="FFFFFF"/>
            <w:tcMar>
              <w:top w:w="15" w:type="dxa"/>
              <w:left w:w="15" w:type="dxa"/>
              <w:bottom w:w="0" w:type="dxa"/>
              <w:right w:w="15" w:type="dxa"/>
            </w:tcMar>
            <w:vAlign w:val="bottom"/>
          </w:tcPr>
          <w:p w:rsidR="0077259E" w:rsidRPr="0093176E" w:rsidRDefault="0077259E" w:rsidP="0077259E">
            <w:pPr>
              <w:ind w:right="-15"/>
              <w:rPr>
                <w:rFonts w:ascii="Arial" w:hAnsi="Arial" w:cs="Arial"/>
                <w:sz w:val="20"/>
                <w:szCs w:val="20"/>
              </w:rPr>
            </w:pPr>
            <w:r w:rsidRPr="0093176E">
              <w:rPr>
                <w:rFonts w:ascii="Arial" w:hAnsi="Arial" w:cs="Arial"/>
                <w:sz w:val="20"/>
                <w:szCs w:val="20"/>
              </w:rPr>
              <w:t>WAPA botanical survey</w:t>
            </w:r>
          </w:p>
        </w:tc>
      </w:tr>
    </w:tbl>
    <w:p w:rsidR="0040297C" w:rsidRPr="00714E62" w:rsidRDefault="0040297C" w:rsidP="00A237FB">
      <w:pPr>
        <w:pStyle w:val="APPTable"/>
        <w:rPr>
          <w:szCs w:val="20"/>
        </w:rPr>
      </w:pPr>
      <w:bookmarkStart w:id="454" w:name="_Toc179017043"/>
      <w:r w:rsidRPr="00613995">
        <w:rPr>
          <w:b/>
        </w:rPr>
        <w:lastRenderedPageBreak/>
        <w:t>Table B.</w:t>
      </w:r>
      <w:r w:rsidR="00613995" w:rsidRPr="00613995">
        <w:rPr>
          <w:b/>
        </w:rPr>
        <w:t>2</w:t>
      </w:r>
      <w:r w:rsidRPr="00613995">
        <w:rPr>
          <w:b/>
        </w:rPr>
        <w:t>.</w:t>
      </w:r>
      <w:r w:rsidRPr="00714E62">
        <w:t xml:space="preserve"> </w:t>
      </w:r>
      <w:r w:rsidRPr="00FE451C">
        <w:t>Vegetation monitoring studies previously conducted in focal communities of the PACN park</w:t>
      </w:r>
      <w:r w:rsidR="00995085">
        <w:t>s</w:t>
      </w:r>
      <w:bookmarkEnd w:id="454"/>
      <w:r w:rsidR="00712E27">
        <w:t xml:space="preserve">. </w:t>
      </w:r>
      <w:r w:rsidRPr="00FE451C">
        <w:t>To date, no known plant community studies have been conducted in the coastal community of KAHO, wetlands of AMME, or limestone forest of WAPA.</w:t>
      </w:r>
      <w:r w:rsidRPr="006B67F1">
        <w:t xml:space="preserve"> </w:t>
      </w:r>
    </w:p>
    <w:tbl>
      <w:tblPr>
        <w:tblW w:w="9120" w:type="dxa"/>
        <w:tblInd w:w="93" w:type="dxa"/>
        <w:tblLook w:val="0000" w:firstRow="0" w:lastRow="0" w:firstColumn="0" w:lastColumn="0" w:noHBand="0" w:noVBand="0"/>
      </w:tblPr>
      <w:tblGrid>
        <w:gridCol w:w="783"/>
        <w:gridCol w:w="2400"/>
        <w:gridCol w:w="1420"/>
        <w:gridCol w:w="4560"/>
      </w:tblGrid>
      <w:tr w:rsidR="0040297C" w:rsidRPr="00D7229E" w:rsidTr="00D7229E">
        <w:trPr>
          <w:trHeight w:val="446"/>
        </w:trPr>
        <w:tc>
          <w:tcPr>
            <w:tcW w:w="740" w:type="dxa"/>
            <w:tcBorders>
              <w:top w:val="single" w:sz="4" w:space="0" w:color="auto"/>
              <w:left w:val="nil"/>
              <w:bottom w:val="single" w:sz="12" w:space="0" w:color="auto"/>
              <w:right w:val="nil"/>
            </w:tcBorders>
            <w:shd w:val="clear" w:color="auto" w:fill="auto"/>
            <w:noWrap/>
            <w:vAlign w:val="center"/>
          </w:tcPr>
          <w:p w:rsidR="0040297C" w:rsidRPr="00D7229E" w:rsidRDefault="0040297C" w:rsidP="00D7229E">
            <w:pPr>
              <w:jc w:val="center"/>
              <w:rPr>
                <w:rFonts w:ascii="Arial" w:hAnsi="Arial" w:cs="Arial"/>
                <w:b/>
                <w:bCs/>
                <w:sz w:val="20"/>
                <w:szCs w:val="20"/>
              </w:rPr>
            </w:pPr>
            <w:r w:rsidRPr="00D7229E">
              <w:rPr>
                <w:rFonts w:ascii="Arial" w:hAnsi="Arial" w:cs="Arial"/>
                <w:b/>
                <w:bCs/>
                <w:sz w:val="20"/>
                <w:szCs w:val="20"/>
              </w:rPr>
              <w:t>Park</w:t>
            </w:r>
          </w:p>
        </w:tc>
        <w:tc>
          <w:tcPr>
            <w:tcW w:w="2400" w:type="dxa"/>
            <w:tcBorders>
              <w:top w:val="single" w:sz="4" w:space="0" w:color="auto"/>
              <w:left w:val="nil"/>
              <w:bottom w:val="single" w:sz="12" w:space="0" w:color="auto"/>
              <w:right w:val="nil"/>
            </w:tcBorders>
            <w:shd w:val="clear" w:color="auto" w:fill="auto"/>
            <w:noWrap/>
            <w:vAlign w:val="center"/>
          </w:tcPr>
          <w:p w:rsidR="0040297C" w:rsidRPr="00D7229E" w:rsidRDefault="0093176E" w:rsidP="00D7229E">
            <w:pPr>
              <w:jc w:val="center"/>
              <w:rPr>
                <w:rFonts w:ascii="Arial" w:hAnsi="Arial" w:cs="Arial"/>
                <w:b/>
                <w:bCs/>
                <w:sz w:val="20"/>
                <w:szCs w:val="20"/>
              </w:rPr>
            </w:pPr>
            <w:r w:rsidRPr="00D7229E">
              <w:rPr>
                <w:rFonts w:ascii="Arial" w:hAnsi="Arial" w:cs="Arial"/>
                <w:b/>
                <w:bCs/>
                <w:sz w:val="20"/>
                <w:szCs w:val="20"/>
              </w:rPr>
              <w:t>Vegetation Monitoring Project</w:t>
            </w:r>
          </w:p>
        </w:tc>
        <w:tc>
          <w:tcPr>
            <w:tcW w:w="1420" w:type="dxa"/>
            <w:tcBorders>
              <w:top w:val="single" w:sz="4" w:space="0" w:color="auto"/>
              <w:left w:val="nil"/>
              <w:bottom w:val="single" w:sz="12" w:space="0" w:color="auto"/>
              <w:right w:val="nil"/>
            </w:tcBorders>
            <w:shd w:val="clear" w:color="auto" w:fill="auto"/>
            <w:noWrap/>
            <w:vAlign w:val="center"/>
          </w:tcPr>
          <w:p w:rsidR="0040297C" w:rsidRPr="00D7229E" w:rsidRDefault="0040297C" w:rsidP="00D7229E">
            <w:pPr>
              <w:jc w:val="center"/>
              <w:rPr>
                <w:rFonts w:ascii="Arial" w:hAnsi="Arial" w:cs="Arial"/>
                <w:b/>
                <w:bCs/>
                <w:sz w:val="20"/>
                <w:szCs w:val="20"/>
              </w:rPr>
            </w:pPr>
            <w:r w:rsidRPr="00D7229E">
              <w:rPr>
                <w:rFonts w:ascii="Arial" w:hAnsi="Arial" w:cs="Arial"/>
                <w:b/>
                <w:bCs/>
                <w:sz w:val="20"/>
                <w:szCs w:val="20"/>
              </w:rPr>
              <w:t>Community</w:t>
            </w:r>
          </w:p>
        </w:tc>
        <w:tc>
          <w:tcPr>
            <w:tcW w:w="4560" w:type="dxa"/>
            <w:tcBorders>
              <w:top w:val="single" w:sz="4" w:space="0" w:color="auto"/>
              <w:left w:val="nil"/>
              <w:bottom w:val="single" w:sz="12" w:space="0" w:color="auto"/>
              <w:right w:val="nil"/>
            </w:tcBorders>
            <w:shd w:val="clear" w:color="auto" w:fill="auto"/>
            <w:noWrap/>
            <w:vAlign w:val="center"/>
          </w:tcPr>
          <w:p w:rsidR="0040297C" w:rsidRPr="00D7229E" w:rsidRDefault="0040297C" w:rsidP="00D7229E">
            <w:pPr>
              <w:ind w:left="243" w:hanging="243"/>
              <w:jc w:val="center"/>
              <w:rPr>
                <w:rFonts w:ascii="Arial" w:hAnsi="Arial" w:cs="Arial"/>
                <w:b/>
                <w:bCs/>
                <w:sz w:val="20"/>
                <w:szCs w:val="20"/>
              </w:rPr>
            </w:pPr>
            <w:r w:rsidRPr="00D7229E">
              <w:rPr>
                <w:rFonts w:ascii="Arial" w:hAnsi="Arial" w:cs="Arial"/>
                <w:b/>
                <w:bCs/>
                <w:sz w:val="20"/>
                <w:szCs w:val="20"/>
              </w:rPr>
              <w:t>Description</w:t>
            </w:r>
          </w:p>
        </w:tc>
      </w:tr>
      <w:tr w:rsidR="0040297C" w:rsidRPr="0093176E" w:rsidTr="00D7229E">
        <w:trPr>
          <w:trHeight w:val="224"/>
        </w:trPr>
        <w:tc>
          <w:tcPr>
            <w:tcW w:w="740" w:type="dxa"/>
            <w:tcBorders>
              <w:top w:val="single" w:sz="12" w:space="0" w:color="auto"/>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KALA</w:t>
            </w:r>
          </w:p>
        </w:tc>
        <w:tc>
          <w:tcPr>
            <w:tcW w:w="2400" w:type="dxa"/>
            <w:tcBorders>
              <w:top w:val="single" w:sz="12" w:space="0" w:color="auto"/>
              <w:left w:val="nil"/>
              <w:bottom w:val="nil"/>
              <w:right w:val="nil"/>
            </w:tcBorders>
            <w:shd w:val="clear" w:color="auto" w:fill="auto"/>
            <w:noWrap/>
          </w:tcPr>
          <w:p w:rsidR="0040297C" w:rsidRPr="0093176E" w:rsidRDefault="0040297C" w:rsidP="00995085">
            <w:pPr>
              <w:ind w:left="204" w:hanging="204"/>
              <w:rPr>
                <w:rFonts w:ascii="Arial" w:hAnsi="Arial" w:cs="Arial"/>
                <w:sz w:val="20"/>
                <w:szCs w:val="20"/>
              </w:rPr>
            </w:pPr>
            <w:r w:rsidRPr="0093176E">
              <w:rPr>
                <w:rFonts w:ascii="Arial" w:hAnsi="Arial" w:cs="Arial"/>
                <w:sz w:val="20"/>
                <w:szCs w:val="20"/>
              </w:rPr>
              <w:t> </w:t>
            </w:r>
          </w:p>
        </w:tc>
        <w:tc>
          <w:tcPr>
            <w:tcW w:w="1420" w:type="dxa"/>
            <w:tcBorders>
              <w:top w:val="single" w:sz="12" w:space="0" w:color="auto"/>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4560" w:type="dxa"/>
            <w:tcBorders>
              <w:top w:val="single" w:sz="12" w:space="0" w:color="auto"/>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&lt;EndNote&gt;&lt;Cite&gt;&lt;Author&gt;Medeiros&lt;/Author&gt;&lt;Year&gt;1997&lt;/Year&gt;&lt;RecNum&gt;345&lt;/RecNum&gt;&lt;DisplayText&gt;(Medeiros 1997)&lt;/DisplayText&gt;&lt;record&gt;&lt;rec-number&gt;345&lt;/rec-number&gt;&lt;foreign-keys&gt;&lt;key app="EN" db-id="29wd9fdxkttawpevre3ptatrsdx2se0wz5da"&gt;345&lt;/key&gt;&lt;/foreign-keys&gt;&lt;ref-type name="Unpublished Work"&gt;34&lt;/ref-type&gt;&lt;contributors&gt;&lt;authors&gt;&lt;author&gt;Medeiros, Arthur C&lt;/author&gt;&lt;/authors&gt;&lt;/contributors&gt;&lt;titles&gt;&lt;title&gt;Coastal Community Monitoring in and Adjacent to Ungulate Exclosure, Kalaupapa Coastal Community&lt;/title&gt;&lt;/titles&gt;&lt;dates&gt;&lt;year&gt;1997&lt;/year&gt;&lt;/dates&gt;&lt;publisher&gt;Department of the Interior, US Geological Survey, Biological Resources Discipline, Haleakala Field Station, Makawao, HI. Unpublished data&lt;/publisher&gt;&lt;urls&gt;&lt;/urls&gt;&lt;/record&gt;&lt;/Cite&gt;&lt;/EndNote&gt;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(Medeiros 1997)</w:t>
            </w:r>
            <w:r w:rsidRPr="0093176E">
              <w:rPr>
                <w:rFonts w:ascii="Arial" w:hAnsi="Arial" w:cs="Arial"/>
                <w:sz w:val="20"/>
                <w:szCs w:val="20"/>
              </w:rPr>
              <w:fldChar w:fldCharType="end"/>
            </w:r>
            <w:r w:rsidR="0040297C" w:rsidRPr="0093176E">
              <w:rPr>
                <w:rFonts w:ascii="Arial" w:hAnsi="Arial" w:cs="Arial"/>
                <w:sz w:val="20"/>
                <w:szCs w:val="20"/>
              </w:rPr>
              <w:t>*</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coastal</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Coastal community monitoring in and adjacent</w:t>
            </w:r>
            <w:r w:rsidRPr="0093176E">
              <w:rPr>
                <w:rFonts w:ascii="Arial" w:hAnsi="Arial" w:cs="Arial"/>
                <w:sz w:val="20"/>
                <w:szCs w:val="20"/>
              </w:rPr>
              <w:br/>
              <w:t>to ungulate exclosure</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&lt;EndNote&gt;&lt;Cite&gt;&lt;Author&gt;Trainer&lt;/Author&gt;&lt;Year&gt;2001&lt;/Year&gt;&lt;RecNum&gt;346&lt;/RecNum&gt;&lt;DisplayText&gt;(Trainer et al. 2001)&lt;/DisplayText&gt;&lt;record&gt;&lt;rec-number&gt;346&lt;/rec-number&gt;&lt;foreign-keys&gt;&lt;key app="EN" db-id="29wd9fdxkttawpevre3ptatrsdx2se0wz5da"&gt;346&lt;/key&gt;&lt;/foreign-keys&gt;&lt;ref-type name="Unpublished Work"&gt;34&lt;/ref-type&gt;&lt;contributors&gt;&lt;authors&gt;&lt;author&gt;Trainer, Jeff&lt;/author&gt;&lt;author&gt;Patti Welton&lt;/author&gt;&lt;author&gt;Haus, Bill&lt;/author&gt;&lt;/authors&gt;&lt;/contributors&gt;&lt;titles&gt;&lt;title&gt;Coastal spray zone vegetation sampling at Kalaupapa National Historical Park&lt;/title&gt;&lt;/titles&gt;&lt;dates&gt;&lt;year&gt;2001&lt;/year&gt;&lt;/dates&gt;&lt;publisher&gt;Department of Interior, National Park Service, Kalaupapa National Historical Park, HI. Unpublished data&lt;/publisher&gt;&lt;urls&gt;&lt;/urls&gt;&lt;/record&gt;&lt;/Cite&gt;&lt;/EndNote&gt;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(Trainer et al. 2001)</w:t>
            </w:r>
            <w:r w:rsidRPr="0093176E">
              <w:rPr>
                <w:rFonts w:ascii="Arial" w:hAnsi="Arial" w:cs="Arial"/>
                <w:sz w:val="20"/>
                <w:szCs w:val="20"/>
              </w:rPr>
              <w:fldChar w:fldCharType="end"/>
            </w:r>
            <w:r w:rsidR="0040297C" w:rsidRPr="0093176E">
              <w:rPr>
                <w:rFonts w:ascii="Arial" w:hAnsi="Arial" w:cs="Arial"/>
                <w:sz w:val="20"/>
                <w:szCs w:val="20"/>
              </w:rPr>
              <w:t>*</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coastal</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Coastal community monitoring in sand and </w:t>
            </w:r>
            <w:r w:rsidRPr="0093176E">
              <w:rPr>
                <w:rFonts w:ascii="Arial" w:hAnsi="Arial" w:cs="Arial"/>
                <w:sz w:val="20"/>
                <w:szCs w:val="20"/>
              </w:rPr>
              <w:br/>
              <w:t>crushed coral</w:t>
            </w:r>
          </w:p>
        </w:tc>
      </w:tr>
      <w:tr w:rsidR="0040297C" w:rsidRPr="0093176E" w:rsidTr="0093176E">
        <w:trPr>
          <w:trHeight w:val="243"/>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NPSA</w:t>
            </w:r>
          </w:p>
        </w:tc>
        <w:tc>
          <w:tcPr>
            <w:tcW w:w="2400" w:type="dxa"/>
            <w:tcBorders>
              <w:top w:val="nil"/>
              <w:left w:val="nil"/>
              <w:bottom w:val="nil"/>
              <w:right w:val="nil"/>
            </w:tcBorders>
            <w:shd w:val="clear" w:color="auto" w:fill="auto"/>
            <w:noWrap/>
          </w:tcPr>
          <w:p w:rsidR="0040297C" w:rsidRPr="0093176E" w:rsidRDefault="0040297C" w:rsidP="00995085">
            <w:pPr>
              <w:ind w:left="204" w:hanging="204"/>
              <w:rPr>
                <w:rFonts w:ascii="Arial" w:hAnsi="Arial" w:cs="Arial"/>
                <w:sz w:val="20"/>
                <w:szCs w:val="20"/>
              </w:rPr>
            </w:pP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AD2E61" w:rsidRPr="0093176E">
              <w:rPr>
                <w:rFonts w:ascii="Arial" w:hAnsi="Arial" w:cs="Arial"/>
                <w:sz w:val="20"/>
                <w:szCs w:val="20"/>
              </w:rPr>
              <w:instrText xml:space="preserve"> ADDIN EN.CITE &lt;EndNote&gt;&lt;Cite&gt;&lt;Author&gt;Whistler&lt;/Author&gt;&lt;Year&gt;1994&lt;/Year&gt;&lt;RecNum&gt;249&lt;/RecNum&gt;&lt;DisplayText&gt;(Whistler 1994)&lt;/DisplayText&gt;&lt;record&gt;&lt;rec-number&gt;249&lt;/rec-number&gt;&lt;foreign-keys&gt;&lt;key app="EN" db-id="29wd9fdxkttawpevre3ptatrsdx2se0wz5da"&gt;249&lt;/key&gt;&lt;/foreign-keys&gt;&lt;ref-type name="Report"&gt;27&lt;/ref-type&gt;&lt;contributors&gt;&lt;authors&gt;&lt;author&gt;Whistler, W. Arthur&lt;/author&gt;&lt;/authors&gt;&lt;/contributors&gt;&lt;titles&gt;&lt;title&gt;Botanical inventory of the proposed Tutuila and Ofu units of the National Park of American Samoa. Technical Report 87. National Park Service project CA8034-2-0001&lt;/title&gt;&lt;/titles&gt;&lt;pages&gt;132&lt;/pages&gt;&lt;keywords&gt;&lt;keyword&gt;Samoa&lt;/keyword&gt;&lt;keyword&gt;plant inventory&lt;/keyword&gt;&lt;keyword&gt;Tutuila&lt;/keyword&gt;&lt;/keywords&gt;&lt;dates&gt;&lt;year&gt;1994&lt;/year&gt;&lt;/dates&gt;&lt;pub-location&gt;Honolulu, HI&lt;/pub-location&gt;&lt;urls&gt;&lt;/urls&gt;&lt;/record&gt;&lt;/Cite&gt;&lt;/EndNote&gt;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(Whistler 1994)</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Tutuila plotless tree sampling to determine</w:t>
            </w:r>
            <w:r w:rsidRPr="0093176E">
              <w:rPr>
                <w:rFonts w:ascii="Arial" w:hAnsi="Arial" w:cs="Arial"/>
                <w:sz w:val="20"/>
                <w:szCs w:val="20"/>
              </w:rPr>
              <w:br/>
              <w:t>relative dominance</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&lt;EndNote&gt;&lt;Cite&gt;&lt;Author&gt;Whistler&lt;/Author&gt;&lt;Year&gt;1995&lt;/Year&gt;&lt;RecNum&gt;252&lt;/RecNum&gt;&lt;DisplayText&gt;(Whistler 1995)&lt;/DisplayText&gt;&lt;record&gt;&lt;rec-number&gt;252&lt;/rec-number&gt;&lt;foreign-keys&gt;&lt;key app="EN" db-id="29wd9fdxkttawpevre3ptatrsdx2se0wz5da"&gt;252&lt;/key&gt;&lt;/foreign-keys&gt;&lt;ref-type name="Report"&gt;27&lt;/ref-type&gt;&lt;contributors&gt;&lt;authors&gt;&lt;author&gt;Whistler, W. A.&lt;/author&gt;&lt;/authors&gt;&lt;/contributors&gt;&lt;titles&gt;&lt;title&gt;Permanent forest plot data from the National Park of American Samoa. Technical Report 98&lt;/title&gt;&lt;/titles&gt;&lt;keywords&gt;&lt;keyword&gt;Samoa&lt;/keyword&gt;&lt;keyword&gt;plots&lt;/keyword&gt;&lt;keyword&gt;vegetation composition&lt;/keyword&gt;&lt;/keywords&gt;&lt;dates&gt;&lt;year&gt;1995&lt;/year&gt;&lt;/dates&gt;&lt;publisher&gt;Cooperative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(Whistler 1995)</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Tutuila and Tau plots monitoring tree structure</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&lt;EndNote&gt;&lt;Cite&gt;&lt;Author&gt;Webb&lt;/Author&gt;&lt;Year&gt;1999&lt;/Year&gt;&lt;RecNum&gt;217&lt;/RecNum&gt;&lt;DisplayText&gt;(Webb et al. 1999)&lt;/DisplayText&gt;&lt;record&gt;&lt;rec-number&gt;217&lt;/rec-number&gt;&lt;foreign-keys&gt;&lt;key app="EN" db-id="29wd9fdxkttawpevre3ptatrsdx2se0wz5da"&gt;217&lt;/key&gt;&lt;/foreign-keys&gt;&lt;ref-type name="Journal Article"&gt;17&lt;/ref-type&gt;&lt;contributors&gt;&lt;authors&gt;&lt;author&gt;Webb, Edward L.&lt;/author&gt;&lt;author&gt;Stanfield, Brooks J.&lt;/author&gt;&lt;author&gt;Jensen, Marya L&lt;/author&gt;&lt;/authors&gt;&lt;/contributors&gt;&lt;titles&gt;&lt;title&gt;Effects of topography on rainforest tree community structure and diversity in American Samoa, and implications for frugivore and nectarivore populations&lt;/title&gt;&lt;secondary-title&gt;Journal of Biogeography&lt;/secondary-title&gt;&lt;/titles&gt;&lt;periodical&gt;&lt;full-title&gt;Journal of Biogeography&lt;/full-title&gt;&lt;/periodical&gt;&lt;pages&gt;887-897&lt;/pages&gt;&lt;volume&gt;26&lt;/volume&gt;&lt;keywords&gt;&lt;keyword&gt;Samoa&lt;/keyword&gt;&lt;keyword&gt;demography&lt;/keyword&gt;&lt;keyword&gt;dispersal&lt;/keyword&gt;&lt;keyword&gt;islands&lt;/keyword&gt;&lt;keyword&gt;phenology&lt;/keyword&gt;&lt;keyword&gt;plant-animal interactions&lt;/keyword&gt;&lt;keyword&gt;Polynesia&lt;/keyword&gt;&lt;keyword&gt;Tutuila&lt;/keyword&gt;&lt;/keywords&gt;&lt;dates&gt;&lt;year&gt;1999&lt;/year&gt;&lt;/dates&gt;&lt;urls&gt;&lt;/urls&gt;&lt;/record&gt;&lt;/Cite&gt;&lt;/EndNote&gt;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(Webb et al. 1999)</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Tutuila plots monitoring trees along ridges, slopes, and valleys</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&lt;EndNote&gt;&lt;Cite&gt;&lt;Author&gt;Webb&lt;/Author&gt;&lt;Year&gt;1999&lt;/Year&gt;&lt;RecNum&gt;218&lt;/RecNum&gt;&lt;DisplayText&gt;(Webb and Fa&amp;apos;aumu 1999)&lt;/DisplayText&gt;&lt;record&gt;&lt;rec-number&gt;218&lt;/rec-number&gt;&lt;foreign-keys&gt;&lt;key app="EN" db-id="29wd9fdxkttawpevre3ptatrsdx2se0wz5da"&gt;218&lt;/key&gt;&lt;/foreign-keys&gt;&lt;ref-type name="Journal Article"&gt;17&lt;/ref-type&gt;&lt;contributors&gt;&lt;authors&gt;&lt;author&gt;Webb, Edward L.&lt;/author&gt;&lt;author&gt;Fa&amp;apos;aumu, Siaifoi&lt;/author&gt;&lt;/authors&gt;&lt;/contributors&gt;&lt;titles&gt;&lt;title&gt;Diversity and structure of tropical rain forest of Tutuila, American Samoa: effects of site age and substrate&lt;/title&gt;&lt;secondary-title&gt;Plant Ecology&lt;/secondary-title&gt;&lt;/titles&gt;&lt;pages&gt;257-274&lt;/pages&gt;&lt;volume&gt;144&lt;/volume&gt;&lt;keywords&gt;&lt;keyword&gt;biomass&lt;/keyword&gt;&lt;keyword&gt;dispersal&lt;/keyword&gt;&lt;keyword&gt;disturbance&lt;/keyword&gt;&lt;keyword&gt;guilds&lt;/keyword&gt;&lt;keyword&gt;islands&lt;/keyword&gt;&lt;keyword&gt;plant/animal interactions&lt;/keyword&gt;&lt;keyword&gt;Polynesia&lt;/keyword&gt;&lt;keyword&gt;regeneration&lt;/keyword&gt;&lt;keyword&gt;succession&lt;/keyword&gt;&lt;keyword&gt;Samoa&lt;/keyword&gt;&lt;/keywords&gt;&lt;dates&gt;&lt;year&gt;1999&lt;/year&gt;&lt;/dates&gt;&lt;urls&gt;&lt;/urls&gt;&lt;/record&gt;&lt;/Cite&gt;&lt;/EndNote&gt;</w:instrText>
            </w:r>
            <w:r w:rsidRPr="0093176E">
              <w:rPr>
                <w:rFonts w:ascii="Arial" w:hAnsi="Arial" w:cs="Arial"/>
                <w:sz w:val="20"/>
                <w:szCs w:val="20"/>
              </w:rPr>
              <w:fldChar w:fldCharType="separate"/>
            </w:r>
            <w:r w:rsidR="003835B6" w:rsidRPr="0093176E">
              <w:rPr>
                <w:rFonts w:ascii="Arial" w:hAnsi="Arial" w:cs="Arial"/>
                <w:noProof/>
                <w:sz w:val="20"/>
                <w:szCs w:val="20"/>
              </w:rPr>
              <w:t>(Webb and Fa'aumu 1999)</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Tutuila plots monitoring trees in talus and non-</w:t>
            </w:r>
            <w:r w:rsidRPr="0093176E">
              <w:rPr>
                <w:rFonts w:ascii="Arial" w:hAnsi="Arial" w:cs="Arial"/>
                <w:sz w:val="20"/>
                <w:szCs w:val="20"/>
              </w:rPr>
              <w:br/>
              <w:t>talus substrate</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&lt;EndNote&gt;&lt;Cite&gt;&lt;Author&gt;Donnegan&lt;/Author&gt;&lt;Year&gt;2001&lt;/Year&gt;&lt;RecNum&gt;241&lt;/RecNum&gt;&lt;DisplayText&gt;(Donnegan et al. 2001)&lt;/DisplayText&gt;&lt;record&gt;&lt;rec-number&gt;241&lt;/rec-number&gt;&lt;foreign-keys&gt;&lt;key app="EN" db-id="29wd9fdxkttawpevre3ptatrsdx2se0wz5da"&gt;241&lt;/key&gt;&lt;/foreign-keys&gt;&lt;ref-type name="Book"&gt;6&lt;/ref-type&gt;&lt;contributors&gt;&lt;authors&gt;&lt;author&gt;Donnegan, Joseph A.&lt;/author&gt;&lt;author&gt;Mann, Sheri S.&lt;/author&gt;&lt;author&gt;Butler, Sarah L.&lt;/author&gt;&lt;author&gt;Hiserote, Bruce A.&lt;/author&gt;&lt;/authors&gt;&lt;/contributors&gt;&lt;titles&gt;&lt;title&gt;American Samoa&amp;apos;s forest resources, 2001.  Resource Bulletin PNW-RB-244.  Pacific Northwest Research Station, U. S. Department of Agriculture Forest Service, Portland, OR.&lt;/title&gt;&lt;/titles&gt;&lt;pages&gt;32&lt;/pages&gt;&lt;keywords&gt;&lt;keyword&gt;Samoa&lt;/keyword&gt;&lt;keyword&gt;forest structure&lt;/keyword&gt;&lt;keyword&gt;forest composition&lt;/keyword&gt;&lt;keyword&gt;biomass&lt;/keyword&gt;&lt;keyword&gt;damage&lt;/keyword&gt;&lt;keyword&gt;FIA&lt;/keyword&gt;&lt;keyword&gt;forest inventory&lt;/keyword&gt;&lt;keyword&gt;timber volume&lt;/keyword&gt;&lt;/keywords&gt;&lt;dates&gt;&lt;year&gt;2001&lt;/year&gt;&lt;/dates&gt;&lt;urls&gt;&lt;/urls&gt;&lt;/record&gt;&lt;/Cite&gt;&lt;/EndNote&gt;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(Donnegan et al. 2001)</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Tutuila and Tau USFS-FIA plots monitoring trees</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C151FA" w:rsidRPr="0093176E">
              <w:rPr>
                <w:rFonts w:ascii="Arial" w:hAnsi="Arial" w:cs="Arial"/>
                <w:sz w:val="20"/>
                <w:szCs w:val="20"/>
              </w:rPr>
              <w:instrText xml:space="preserve"> ADDIN EN.CITE &lt;EndNote&gt;&lt;Cite&gt;&lt;Author&gt;Webb&lt;/Author&gt;&lt;Year&gt;2006&lt;/Year&gt;&lt;RecNum&gt;237&lt;/RecNum&gt;&lt;DisplayText&gt;(Webb et al. 2006)&lt;/DisplayText&gt;&lt;record&gt;&lt;rec-number&gt;237&lt;/rec-number&gt;&lt;foreign-keys&gt;&lt;key app="EN" db-id="29wd9fdxkttawpevre3ptatrsdx2se0wz5da"&gt;237&lt;/key&gt;&lt;/foreign-keys&gt;&lt;ref-type name="Journal Article"&gt;17&lt;/ref-type&gt;&lt;contributors&gt;&lt;authors&gt;&lt;author&gt;Webb, Edward L.&lt;/author&gt;&lt;author&gt;van de Bult, Martin&lt;/author&gt;&lt;author&gt;Chutipong, Wanlop&lt;/author&gt;&lt;author&gt;Kabir, Md. Enamul&lt;/author&gt;&lt;/authors&gt;&lt;/contributors&gt;&lt;titles&gt;&lt;title&gt;Composition and structure of lowland rain-forest tree communities on Ta&amp;apos;u, American Samoa&lt;/title&gt;&lt;secondary-title&gt;Pacific Science&lt;/secondary-title&gt;&lt;/titles&gt;&lt;pages&gt;333-354&lt;/pages&gt;&lt;volume&gt;60&lt;/volume&gt;&lt;number&gt;3&lt;/number&gt;&lt;keywords&gt;&lt;keyword&gt;Samoa&lt;/keyword&gt;&lt;keyword&gt;forest composition&lt;/keyword&gt;&lt;keyword&gt;forest structure&lt;/keyword&gt;&lt;keyword&gt;rain forest&lt;/keyword&gt;&lt;keyword&gt;Ta&amp;apos;u&lt;/keyword&gt;&lt;/keywords&gt;&lt;dates&gt;&lt;year&gt;2006&lt;/year&gt;&lt;/dates&gt;&lt;urls&gt;&lt;/urls&gt;&lt;/record&gt;&lt;/Cite&gt;&lt;/EndNote&gt;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(Webb et al. 2006)</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Tau plots monitoring trees in coastal and </w:t>
            </w:r>
            <w:r w:rsidRPr="0093176E">
              <w:rPr>
                <w:rFonts w:ascii="Arial" w:hAnsi="Arial" w:cs="Arial"/>
                <w:sz w:val="20"/>
                <w:szCs w:val="20"/>
              </w:rPr>
              <w:br/>
              <w:t>lowland forests</w:t>
            </w:r>
          </w:p>
        </w:tc>
      </w:tr>
      <w:tr w:rsidR="0040297C" w:rsidRPr="0093176E" w:rsidTr="0093176E">
        <w:trPr>
          <w:trHeight w:val="234"/>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HALE</w:t>
            </w:r>
          </w:p>
        </w:tc>
        <w:tc>
          <w:tcPr>
            <w:tcW w:w="2400" w:type="dxa"/>
            <w:tcBorders>
              <w:top w:val="nil"/>
              <w:left w:val="nil"/>
              <w:bottom w:val="nil"/>
              <w:right w:val="nil"/>
            </w:tcBorders>
            <w:shd w:val="clear" w:color="auto" w:fill="auto"/>
            <w:noWrap/>
          </w:tcPr>
          <w:p w:rsidR="0040297C" w:rsidRPr="0093176E" w:rsidRDefault="0040297C" w:rsidP="00995085">
            <w:pPr>
              <w:ind w:left="204" w:hanging="204"/>
              <w:rPr>
                <w:rFonts w:ascii="Arial" w:hAnsi="Arial" w:cs="Arial"/>
                <w:sz w:val="20"/>
                <w:szCs w:val="20"/>
              </w:rPr>
            </w:pP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&lt;EndNote&gt;&lt;Cite&gt;&lt;Author&gt;Yoshinaga&lt;/Author&gt;&lt;Year&gt;1977&lt;/Year&gt;&lt;RecNum&gt;322&lt;/RecNum&gt;&lt;DisplayText&gt;(Yoshinaga 1977)&lt;/DisplayText&gt;&lt;record&gt;&lt;rec-number&gt;322&lt;/rec-number&gt;&lt;foreign-keys&gt;&lt;key app="EN" db-id="29wd9fdxkttawpevre3ptatrsdx2se0wz5da"&gt;322&lt;/key&gt;&lt;/foreign-keys&gt;&lt;ref-type name="Thesis"&gt;32&lt;/ref-type&gt;&lt;contributors&gt;&lt;authors&gt;&lt;author&gt;Yoshinaga, A Y&lt;/author&gt;&lt;/authors&gt;&lt;/contributors&gt;&lt;titles&gt;&lt;title&gt;Montane rain forest vegetation of northeast Haleakala, Maui, Hawaii&lt;/title&gt;&lt;secondary-title&gt;Dept. of Botany&lt;/secondary-title&gt;&lt;/titles&gt;&lt;dates&gt;&lt;year&gt;1977&lt;/year&gt;&lt;/dates&gt;&lt;pub-location&gt;Madison, WI&lt;/pub-location&gt;&lt;publisher&gt;Thesis. University of Wisconsin-Madison&lt;/publisher&gt;&lt;urls&gt;&lt;/urls&gt;&lt;/record&gt;&lt;/Cite&gt;&lt;/EndNote&gt;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(Yoshinaga 1977)</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HALE monitoring changes following ungulate </w:t>
            </w:r>
            <w:r w:rsidRPr="0093176E">
              <w:rPr>
                <w:rFonts w:ascii="Arial" w:hAnsi="Arial" w:cs="Arial"/>
                <w:sz w:val="20"/>
                <w:szCs w:val="20"/>
              </w:rPr>
              <w:br/>
              <w:t>removal</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&lt;EndNote&gt;&lt;Cite&gt;&lt;Author&gt;Anderson&lt;/Author&gt;&lt;Year&gt;1992&lt;/Year&gt;&lt;RecNum&gt;326&lt;/RecNum&gt;&lt;DisplayText&gt;(Anderson et al. 1992)&lt;/DisplayText&gt;&lt;record&gt;&lt;rec-number&gt;326&lt;/rec-number&gt;&lt;foreign-keys&gt;&lt;key app="EN" db-id="29wd9fdxkttawpevre3ptatrsdx2se0wz5da"&gt;326&lt;/key&gt;&lt;/foreign-keys&gt;&lt;ref-type name="Book Section"&gt;5&lt;/ref-type&gt;&lt;contributors&gt;&lt;authors&gt;&lt;author&gt;Anderson, S. J.&lt;/author&gt;&lt;author&gt;Stone, C. P.&lt;/author&gt;&lt;author&gt;Higashino, P. K.&lt;/author&gt;&lt;/authors&gt;&lt;secondary-authors&gt;&lt;author&gt;Stone, C. P.&lt;/author&gt;&lt;author&gt;Smith, C. W.&lt;/author&gt;&lt;author&gt;Tunison, J. T.&lt;/author&gt;&lt;/secondary-authors&gt;&lt;/contributors&gt;&lt;titles&gt;&lt;title&gt;Distribution and spread of alien plants in Kipahulu Valley, Haleakala National Park, above 2,300 ft elevation&lt;/title&gt;&lt;secondary-title&gt;Alien Plant Invasions in Native Ecosystems of Hawaii: Management and Research&lt;/secondary-title&gt;&lt;/titles&gt;&lt;dates&gt;&lt;year&gt;1992&lt;/year&gt;&lt;/dates&gt;&lt;pub-location&gt;Honolulu, HI&lt;/pub-location&gt;&lt;publisher&gt;Cooperative National Park Resources Study Unit, Univeristy of Hawaii at Manoa&lt;/publisher&gt;&lt;urls&gt;&lt;/urls&gt;&lt;/record&gt;&lt;/Cite&gt;&lt;/EndNote&gt;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(Anderson et al. 1992)</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Kipahulu Valley vegetation monitoring plots</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&lt;EndNote&gt;&lt;Cite&gt;&lt;Author&gt;Anderson&lt;/Author&gt;&lt;Year&gt;2006&lt;/Year&gt;&lt;RecNum&gt;372&lt;/RecNum&gt;&lt;DisplayText&gt;(Anderson 2006)&lt;/DisplayText&gt;&lt;record&gt;&lt;rec-number&gt;372&lt;/rec-number&gt;&lt;foreign-keys&gt;&lt;key app="EN" db-id="29wd9fdxkttawpevre3ptatrsdx2se0wz5da"&gt;372&lt;/key&gt;&lt;/foreign-keys&gt;&lt;ref-type name="Report"&gt;27&lt;/ref-type&gt;&lt;contributors&gt;&lt;authors&gt;&lt;author&gt;Anderson, Stephen J&lt;/author&gt;&lt;/authors&gt;&lt;/contributors&gt;&lt;titles&gt;&lt;title&gt;Kipahulu Valley vegetation monitoring koa defoliation. Unpublished data. National Park Service, Haleakala National Park, HI&lt;/title&gt;&lt;/titles&gt;&lt;dates&gt;&lt;year&gt;2006&lt;/year&gt;&lt;/dates&gt;&lt;urls&gt;&lt;/urls&gt;&lt;/record&gt;&lt;/Cite&gt;&lt;/EndNote&gt;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(Anderson 2006)</w:t>
            </w:r>
            <w:r w:rsidRPr="0093176E">
              <w:rPr>
                <w:rFonts w:ascii="Arial" w:hAnsi="Arial" w:cs="Arial"/>
                <w:sz w:val="20"/>
                <w:szCs w:val="20"/>
              </w:rPr>
              <w:fldChar w:fldCharType="end"/>
            </w:r>
            <w:r w:rsidR="0040297C" w:rsidRPr="0093176E">
              <w:rPr>
                <w:rFonts w:ascii="Arial" w:hAnsi="Arial" w:cs="Arial"/>
                <w:sz w:val="20"/>
                <w:szCs w:val="20"/>
              </w:rPr>
              <w:t>*</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Kipahulu Valley vegetation monitoring koa </w:t>
            </w:r>
            <w:r w:rsidRPr="0093176E">
              <w:rPr>
                <w:rFonts w:ascii="Arial" w:hAnsi="Arial" w:cs="Arial"/>
                <w:sz w:val="20"/>
                <w:szCs w:val="20"/>
              </w:rPr>
              <w:br/>
              <w:t>defoliation</w:t>
            </w:r>
          </w:p>
        </w:tc>
      </w:tr>
      <w:tr w:rsidR="0040297C" w:rsidRPr="0093176E" w:rsidTr="0093176E">
        <w:trPr>
          <w:trHeight w:val="261"/>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HAVO</w:t>
            </w:r>
          </w:p>
        </w:tc>
        <w:tc>
          <w:tcPr>
            <w:tcW w:w="2400" w:type="dxa"/>
            <w:tcBorders>
              <w:top w:val="nil"/>
              <w:left w:val="nil"/>
              <w:bottom w:val="nil"/>
              <w:right w:val="nil"/>
            </w:tcBorders>
            <w:shd w:val="clear" w:color="auto" w:fill="auto"/>
            <w:noWrap/>
          </w:tcPr>
          <w:p w:rsidR="0040297C" w:rsidRPr="0093176E" w:rsidRDefault="0040297C" w:rsidP="00995085">
            <w:pPr>
              <w:ind w:left="204" w:hanging="204"/>
              <w:rPr>
                <w:rFonts w:ascii="Arial" w:hAnsi="Arial" w:cs="Arial"/>
                <w:sz w:val="20"/>
                <w:szCs w:val="20"/>
              </w:rPr>
            </w:pP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&lt;EndNote&gt;&lt;Cite&gt;&lt;Author&gt;Mueller-Dombois&lt;/Author&gt;&lt;Year&gt;1977&lt;/Year&gt;&lt;RecNum&gt;325&lt;/RecNum&gt;&lt;DisplayText&gt;(Mueller-Dombois 1977)&lt;/DisplayText&gt;&lt;record&gt;&lt;rec-number&gt;325&lt;/rec-number&gt;&lt;foreign-keys&gt;&lt;key app="EN" db-id="29wd9fdxkttawpevre3ptatrsdx2se0wz5da"&gt;325&lt;/key&gt;&lt;/foreign-keys&gt;&lt;ref-type name="Report"&gt;27&lt;/ref-type&gt;&lt;contributors&gt;&lt;authors&gt;&lt;author&gt;Mueller-Dombois, Dieter&lt;/author&gt;&lt;/authors&gt;&lt;/contributors&gt;&lt;titles&gt;&lt;title&gt;Ohia rain forest study. Technical Report 20&lt;/title&gt;&lt;/titles&gt;&lt;dates&gt;&lt;year&gt;1977&lt;/year&gt;&lt;/dates&gt;&lt;publisher&gt;Cooperative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(Mueller-Dombois 1977)</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‘Ōla‘a vegetation associates with </w:t>
            </w:r>
            <w:r w:rsidRPr="0093176E">
              <w:rPr>
                <w:rFonts w:ascii="Arial" w:hAnsi="Arial" w:cs="Arial"/>
                <w:i/>
                <w:iCs/>
                <w:sz w:val="20"/>
                <w:szCs w:val="20"/>
              </w:rPr>
              <w:t>Metrosideros</w:t>
            </w:r>
            <w:r w:rsidRPr="0093176E">
              <w:rPr>
                <w:rFonts w:ascii="Arial" w:hAnsi="Arial" w:cs="Arial"/>
                <w:sz w:val="20"/>
                <w:szCs w:val="20"/>
              </w:rPr>
              <w:t xml:space="preserve"> </w:t>
            </w:r>
            <w:r w:rsidRPr="0093176E">
              <w:rPr>
                <w:rFonts w:ascii="Arial" w:hAnsi="Arial" w:cs="Arial"/>
                <w:sz w:val="20"/>
                <w:szCs w:val="20"/>
              </w:rPr>
              <w:br/>
              <w:t>dieback areas</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&lt;EndNote&gt;&lt;Cite&gt;&lt;Author&gt;Cuddihy&lt;/Author&gt;&lt;Year&gt;1986&lt;/Year&gt;&lt;RecNum&gt;373&lt;/RecNum&gt;&lt;DisplayText&gt;(Cuddihy et al. 1986)&lt;/DisplayText&gt;&lt;record&gt;&lt;rec-number&gt;373&lt;/rec-number&gt;&lt;foreign-keys&gt;&lt;key app="EN" db-id="29wd9fdxkttawpevre3ptatrsdx2se0wz5da"&gt;373&lt;/key&gt;&lt;/foreign-keys&gt;&lt;ref-type name="Report"&gt;27&lt;/ref-type&gt;&lt;contributors&gt;&lt;authors&gt;&lt;author&gt;Cuddihy, A.L.&lt;/author&gt;&lt;author&gt;Andersen, S.J.&lt;/author&gt;&lt;author&gt;Stone, C.P.&lt;/author&gt;&lt;author&gt;Smith, C.W.&lt;/author&gt;&lt;/authors&gt;&lt;/contributors&gt;&lt;titles&gt;&lt;title&gt;A botanical baseline study of forests along the East Rift of Hawaii Volcanoes National Park adjacent to Kahauale. Technical Report 61&lt;/title&gt;&lt;/titles&gt;&lt;dates&gt;&lt;year&gt;1986&lt;/year&gt;&lt;/dates&gt;&lt;publisher&gt;Cooperative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(Cuddihy et al. 1986)</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East Rift and Thurston vegetation monitoring</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&lt;EndNote&gt;&lt;Cite&gt;&lt;Author&gt;Loh&lt;/Author&gt;&lt;Year&gt;1994&lt;/Year&gt;&lt;RecNum&gt;343&lt;/RecNum&gt;&lt;DisplayText&gt;(Loh 1994)&lt;/DisplayText&gt;&lt;record&gt;&lt;rec-number&gt;343&lt;/rec-number&gt;&lt;foreign-keys&gt;&lt;key app="EN" db-id="29wd9fdxkttawpevre3ptatrsdx2se0wz5da"&gt;343&lt;/key&gt;&lt;/foreign-keys&gt;&lt;ref-type name="Unpublished Work"&gt;34&lt;/ref-type&gt;&lt;contributors&gt;&lt;authors&gt;&lt;author&gt;Loh, Rhonda K.&lt;/author&gt;&lt;/authors&gt;&lt;/contributors&gt;&lt;titles&gt;&lt;title&gt;Olaa vegetation inside and outside of pig exclosures in the Koa unit&lt;/title&gt;&lt;/titles&gt;&lt;dates&gt;&lt;year&gt;1994&lt;/year&gt;&lt;/dates&gt;&lt;publisher&gt;Department of the Interior, National Park Service, Resource Mangement Division, Hawaii Volcanoes National Park, HI. Unpublished data&lt;/publisher&gt;&lt;urls&gt;&lt;/urls&gt;&lt;/record&gt;&lt;/Cite&gt;&lt;/EndNote&gt;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(Loh 1994)</w:t>
            </w:r>
            <w:r w:rsidRPr="0093176E">
              <w:rPr>
                <w:rFonts w:ascii="Arial" w:hAnsi="Arial" w:cs="Arial"/>
                <w:sz w:val="20"/>
                <w:szCs w:val="20"/>
              </w:rPr>
              <w:fldChar w:fldCharType="end"/>
            </w:r>
            <w:r w:rsidR="0040297C" w:rsidRPr="0093176E">
              <w:rPr>
                <w:rFonts w:ascii="Arial" w:hAnsi="Arial" w:cs="Arial"/>
                <w:sz w:val="20"/>
                <w:szCs w:val="20"/>
              </w:rPr>
              <w:t>*</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‘Ōla‘a vegetation inside and outside of pig </w:t>
            </w:r>
            <w:r w:rsidRPr="0093176E">
              <w:rPr>
                <w:rFonts w:ascii="Arial" w:hAnsi="Arial" w:cs="Arial"/>
                <w:sz w:val="20"/>
                <w:szCs w:val="20"/>
              </w:rPr>
              <w:br/>
              <w:t>exclosures in the Koa unit</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&lt;EndNote&gt;&lt;Cite&gt;&lt;Author&gt;Loh&lt;/Author&gt;&lt;Year&gt;1997&lt;/Year&gt;&lt;RecNum&gt;344&lt;/RecNum&gt;&lt;DisplayText&gt;(Loh 1997)&lt;/DisplayText&gt;&lt;record&gt;&lt;rec-number&gt;344&lt;/rec-number&gt;&lt;foreign-keys&gt;&lt;key app="EN" db-id="29wd9fdxkttawpevre3ptatrsdx2se0wz5da"&gt;344&lt;/key&gt;&lt;/foreign-keys&gt;&lt;ref-type name="Unpublished Work"&gt;34&lt;/ref-type&gt;&lt;contributors&gt;&lt;authors&gt;&lt;author&gt;Loh, Rhonda K.&lt;/author&gt;&lt;/authors&gt;&lt;/contributors&gt;&lt;titles&gt;&lt;title&gt;Olaa vegetation monitoring in the Puu unit&lt;/title&gt;&lt;/titles&gt;&lt;dates&gt;&lt;year&gt;1997&lt;/year&gt;&lt;/dates&gt;&lt;publisher&gt;Department of the Interior, National Park Service, Resource Mangement Division, Hawaii Volcanoes National Park, HI. Unpublished data&lt;/publisher&gt;&lt;urls&gt;&lt;/urls&gt;&lt;/record&gt;&lt;/Cite&gt;&lt;/EndNote&gt;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(Loh 1997)</w:t>
            </w:r>
            <w:r w:rsidRPr="0093176E">
              <w:rPr>
                <w:rFonts w:ascii="Arial" w:hAnsi="Arial" w:cs="Arial"/>
                <w:sz w:val="20"/>
                <w:szCs w:val="20"/>
              </w:rPr>
              <w:fldChar w:fldCharType="end"/>
            </w:r>
            <w:r w:rsidR="0040297C" w:rsidRPr="0093176E">
              <w:rPr>
                <w:rFonts w:ascii="Arial" w:hAnsi="Arial" w:cs="Arial"/>
                <w:sz w:val="20"/>
                <w:szCs w:val="20"/>
              </w:rPr>
              <w:t>*</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‘Ōla‘a vegetation monitoring in the Pu‘u unit</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&lt;EndNote&gt;&lt;Cite&gt;&lt;Author&gt;Loh&lt;/Author&gt;&lt;Year&gt;1998&lt;/Year&gt;&lt;RecNum&gt;374&lt;/RecNum&gt;&lt;DisplayText&gt;(Loh and Tunison 1998)&lt;/DisplayText&gt;&lt;record&gt;&lt;rec-number&gt;374&lt;/rec-number&gt;&lt;foreign-keys&gt;&lt;key app="EN" db-id="29wd9fdxkttawpevre3ptatrsdx2se0wz5da"&gt;374&lt;/key&gt;&lt;/foreign-keys&gt;&lt;ref-type name="Unpublished Work"&gt;34&lt;/ref-type&gt;&lt;contributors&gt;&lt;authors&gt;&lt;author&gt;Loh, Rhonda K.&lt;/author&gt;&lt;author&gt;Tunison, J. Timothy&lt;/author&gt;&lt;/authors&gt;&lt;/contributors&gt;&lt;titles&gt;&lt;title&gt;Vegetation community change in response to ungulate removal in upper Mauna Loa&lt;/title&gt;&lt;/titles&gt;&lt;dates&gt;&lt;year&gt;1998&lt;/year&gt;&lt;/dates&gt;&lt;publisher&gt;Department of the Interior, National Park Service, Resource Management Division, Hawaii Volcanoes National Park, HI. Unpublished data&lt;/publisher&gt;&lt;urls&gt;&lt;/urls&gt;&lt;/record&gt;&lt;/Cite&gt;&lt;/EndNote&gt;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(Loh and Tunison 1998)</w:t>
            </w:r>
            <w:r w:rsidRPr="0093176E">
              <w:rPr>
                <w:rFonts w:ascii="Arial" w:hAnsi="Arial" w:cs="Arial"/>
                <w:sz w:val="20"/>
                <w:szCs w:val="20"/>
              </w:rPr>
              <w:fldChar w:fldCharType="end"/>
            </w:r>
            <w:r w:rsidR="0040297C" w:rsidRPr="0093176E">
              <w:rPr>
                <w:rFonts w:ascii="Arial" w:hAnsi="Arial" w:cs="Arial"/>
                <w:sz w:val="20"/>
                <w:szCs w:val="20"/>
              </w:rPr>
              <w:t>*</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subalpine</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 xml:space="preserve">Vegetation community change in response to </w:t>
            </w:r>
            <w:r w:rsidRPr="0093176E">
              <w:rPr>
                <w:rFonts w:ascii="Arial" w:hAnsi="Arial" w:cs="Arial"/>
                <w:sz w:val="20"/>
                <w:szCs w:val="20"/>
              </w:rPr>
              <w:br/>
              <w:t>ungulate removal in upper Mauna Loa</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&lt;EndNote&gt;&lt;Cite&gt;&lt;Author&gt;Loh&lt;/Author&gt;&lt;Year&gt;1999&lt;/Year&gt;&lt;RecNum&gt;315&lt;/RecNum&gt;&lt;DisplayText&gt;(Loh and Tunison 1999)&lt;/DisplayText&gt;&lt;record&gt;&lt;rec-number&gt;315&lt;/rec-number&gt;&lt;foreign-keys&gt;&lt;key app="EN" db-id="29wd9fdxkttawpevre3ptatrsdx2se0wz5da"&gt;315&lt;/key&gt;&lt;/foreign-keys&gt;&lt;ref-type name="Report"&gt;27&lt;/ref-type&gt;&lt;contributors&gt;&lt;authors&gt;&lt;author&gt;Loh, Rhonda K.&lt;/author&gt;&lt;author&gt;Tunison, J. Timothy&lt;/author&gt;&lt;/authors&gt;&lt;/contributors&gt;&lt;titles&gt;&lt;title&gt;Vegetation recovery following pig removal in Olaa-Koa rainforest unit, Hawaii Volcanoes National Park. Technical Report 123&lt;/title&gt;&lt;/titles&gt;&lt;dates&gt;&lt;year&gt;1999&lt;/year&gt;&lt;/dates&gt;&lt;publisher&gt;Pacific Cooperative Studies Unit, Univeristy of Hawaii at Manoa, Honolulu, HI&lt;/publisher&gt;&lt;urls&gt;&lt;/urls&gt;&lt;/record&gt;&lt;/Cite&gt;&lt;/EndNote&gt;</w:instrText>
            </w:r>
            <w:r w:rsidRPr="0093176E">
              <w:rPr>
                <w:rFonts w:ascii="Arial" w:hAnsi="Arial" w:cs="Arial"/>
                <w:sz w:val="20"/>
                <w:szCs w:val="20"/>
              </w:rPr>
              <w:fldChar w:fldCharType="separate"/>
            </w:r>
            <w:r w:rsidR="00AD2E61" w:rsidRPr="0093176E">
              <w:rPr>
                <w:rFonts w:ascii="Arial" w:hAnsi="Arial" w:cs="Arial"/>
                <w:noProof/>
                <w:sz w:val="20"/>
                <w:szCs w:val="20"/>
              </w:rPr>
              <w:t>(Loh and Tunison 1999)</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‘Ōla‘a changes in the vegetation following pig</w:t>
            </w:r>
            <w:r w:rsidRPr="0093176E">
              <w:rPr>
                <w:rFonts w:ascii="Arial" w:hAnsi="Arial" w:cs="Arial"/>
                <w:sz w:val="20"/>
                <w:szCs w:val="20"/>
              </w:rPr>
              <w:br/>
              <w:t>removal in the Koa unit</w:t>
            </w:r>
          </w:p>
        </w:tc>
      </w:tr>
      <w:tr w:rsidR="0040297C" w:rsidRPr="0093176E" w:rsidTr="0040297C">
        <w:trPr>
          <w:trHeight w:val="446"/>
        </w:trPr>
        <w:tc>
          <w:tcPr>
            <w:tcW w:w="74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2400" w:type="dxa"/>
            <w:tcBorders>
              <w:top w:val="nil"/>
              <w:left w:val="nil"/>
              <w:bottom w:val="nil"/>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055DE6" w:rsidRPr="0093176E">
              <w:rPr>
                <w:rFonts w:ascii="Arial" w:hAnsi="Arial" w:cs="Arial"/>
                <w:sz w:val="20"/>
                <w:szCs w:val="20"/>
              </w:rPr>
              <w:instrText xml:space="preserve"> ADDIN EN.CITE &lt;EndNote&gt;&lt;Cite&gt;&lt;Author&gt;Pratt&lt;/Author&gt;&lt;Year&gt;1999&lt;/Year&gt;&lt;RecNum&gt;324&lt;/RecNum&gt;&lt;DisplayText&gt;(Pratt et al. 1999)&lt;/DisplayText&gt;&lt;record&gt;&lt;rec-number&gt;324&lt;/rec-number&gt;&lt;foreign-keys&gt;&lt;key app="EN" db-id="29wd9fdxkttawpevre3ptatrsdx2se0wz5da"&gt;324&lt;/key&gt;&lt;/foreign-keys&gt;&lt;ref-type name="Report"&gt;27&lt;/ref-type&gt;&lt;contributors&gt;&lt;authors&gt;&lt;author&gt;Pratt, Linda W&lt;/author&gt;&lt;author&gt;Abbott, Lyman L&lt;/author&gt;&lt;author&gt;Palumbo, David K&lt;/author&gt;&lt;/authors&gt;&lt;/contributors&gt;&lt;titles&gt;&lt;title&gt;Vegetation above a feral pig barrier fence in rain forests of Kilauea&amp;apos;s East Rift, Hawaii Volcanoes National Park. Technical Report 124&lt;/title&gt;&lt;/titles&gt;&lt;dates&gt;&lt;year&gt;1999&lt;/year&gt;&lt;/dates&gt;&lt;publisher&gt;Cooperative National Park Resources Studies Unit, University of Hawaii at Manoa, Honolulu, HI&lt;/publisher&gt;&lt;urls&gt;&lt;/urls&gt;&lt;/record&gt;&lt;/Cite&gt;&lt;/EndNote&gt;</w:instrText>
            </w:r>
            <w:r w:rsidRPr="0093176E">
              <w:rPr>
                <w:rFonts w:ascii="Arial" w:hAnsi="Arial" w:cs="Arial"/>
                <w:sz w:val="20"/>
                <w:szCs w:val="20"/>
              </w:rPr>
              <w:fldChar w:fldCharType="separate"/>
            </w:r>
            <w:r w:rsidR="00C151FA" w:rsidRPr="0093176E">
              <w:rPr>
                <w:rFonts w:ascii="Arial" w:hAnsi="Arial" w:cs="Arial"/>
                <w:noProof/>
                <w:sz w:val="20"/>
                <w:szCs w:val="20"/>
              </w:rPr>
              <w:t>(Pratt et al. 1999)</w:t>
            </w:r>
            <w:r w:rsidRPr="0093176E">
              <w:rPr>
                <w:rFonts w:ascii="Arial" w:hAnsi="Arial" w:cs="Arial"/>
                <w:sz w:val="20"/>
                <w:szCs w:val="20"/>
              </w:rPr>
              <w:fldChar w:fldCharType="end"/>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wet forest</w:t>
            </w:r>
          </w:p>
        </w:tc>
        <w:tc>
          <w:tcPr>
            <w:tcW w:w="4560" w:type="dxa"/>
            <w:tcBorders>
              <w:top w:val="nil"/>
              <w:left w:val="nil"/>
              <w:bottom w:val="nil"/>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East Rift vegetation above a feral pig barrier</w:t>
            </w:r>
          </w:p>
        </w:tc>
      </w:tr>
      <w:tr w:rsidR="0040297C" w:rsidRPr="0093176E" w:rsidTr="0040297C">
        <w:trPr>
          <w:trHeight w:val="446"/>
        </w:trPr>
        <w:tc>
          <w:tcPr>
            <w:tcW w:w="740" w:type="dxa"/>
            <w:tcBorders>
              <w:top w:val="nil"/>
              <w:left w:val="nil"/>
              <w:bottom w:val="single" w:sz="4" w:space="0" w:color="auto"/>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 </w:t>
            </w:r>
          </w:p>
        </w:tc>
        <w:tc>
          <w:tcPr>
            <w:tcW w:w="2400" w:type="dxa"/>
            <w:tcBorders>
              <w:top w:val="nil"/>
              <w:left w:val="nil"/>
              <w:bottom w:val="single" w:sz="4" w:space="0" w:color="auto"/>
              <w:right w:val="nil"/>
            </w:tcBorders>
            <w:shd w:val="clear" w:color="auto" w:fill="auto"/>
            <w:noWrap/>
          </w:tcPr>
          <w:p w:rsidR="0040297C" w:rsidRPr="0093176E" w:rsidRDefault="00246D6B" w:rsidP="00995085">
            <w:pPr>
              <w:ind w:left="204" w:hanging="204"/>
              <w:rPr>
                <w:rFonts w:ascii="Arial" w:hAnsi="Arial" w:cs="Arial"/>
                <w:sz w:val="20"/>
                <w:szCs w:val="20"/>
              </w:rPr>
            </w:pPr>
            <w:r w:rsidRPr="0093176E">
              <w:rPr>
                <w:rFonts w:ascii="Arial" w:hAnsi="Arial" w:cs="Arial"/>
                <w:sz w:val="20"/>
                <w:szCs w:val="20"/>
              </w:rPr>
              <w:fldChar w:fldCharType="begin"/>
            </w:r>
            <w:r w:rsidR="00613995" w:rsidRPr="0093176E">
              <w:rPr>
                <w:rFonts w:ascii="Arial" w:hAnsi="Arial" w:cs="Arial"/>
                <w:sz w:val="20"/>
                <w:szCs w:val="20"/>
              </w:rPr>
              <w:instrText xml:space="preserve"> ADDIN EN.CITE &lt;EndNote&gt;&lt;Cite&gt;&lt;Author&gt;Ainsworth&lt;/Author&gt;&lt;Year&gt;2007&lt;/Year&gt;&lt;RecNum&gt;342&lt;/RecNum&gt;&lt;DisplayText&gt;(Ainsworth 2007)&lt;/DisplayText&gt;&lt;record&gt;&lt;rec-number&gt;342&lt;/rec-number&gt;&lt;foreign-keys&gt;&lt;key app="EN" db-id="29wd9fdxkttawpevre3ptatrsdx2se0wz5da"&gt;342&lt;/key&gt;&lt;/foreign-keys&gt;&lt;ref-type name="Thesis"&gt;32&lt;/ref-type&gt;&lt;contributors&gt;&lt;authors&gt;&lt;author&gt;Ainsworth, Alison&lt;/author&gt;&lt;/authors&gt;&lt;/contributors&gt;&lt;titles&gt;&lt;title&gt;Interactive influences of wildfire and nonnative species on plant community succession at Hawaii Volcanoes National Park&lt;/title&gt;&lt;/titles&gt;&lt;dates&gt;&lt;year&gt;2007&lt;/year&gt;&lt;/dates&gt;&lt;pub-location&gt;Corvallis, OR&lt;/pub-location&gt;&lt;publisher&gt;Thesis. Oregon State University&lt;/publisher&gt;&lt;urls&gt;&lt;/urls&gt;&lt;/record&gt;&lt;/Cite&gt;&lt;/EndNote&gt;</w:instrText>
            </w:r>
            <w:r w:rsidRPr="0093176E">
              <w:rPr>
                <w:rFonts w:ascii="Arial" w:hAnsi="Arial" w:cs="Arial"/>
                <w:sz w:val="20"/>
                <w:szCs w:val="20"/>
              </w:rPr>
              <w:fldChar w:fldCharType="separate"/>
            </w:r>
            <w:r w:rsidR="00613995" w:rsidRPr="0093176E">
              <w:rPr>
                <w:rFonts w:ascii="Arial" w:hAnsi="Arial" w:cs="Arial"/>
                <w:noProof/>
                <w:sz w:val="20"/>
                <w:szCs w:val="20"/>
              </w:rPr>
              <w:t>(Ainsworth 2007)</w:t>
            </w:r>
            <w:r w:rsidRPr="0093176E">
              <w:rPr>
                <w:rFonts w:ascii="Arial" w:hAnsi="Arial" w:cs="Arial"/>
                <w:sz w:val="20"/>
                <w:szCs w:val="20"/>
              </w:rPr>
              <w:fldChar w:fldCharType="end"/>
            </w:r>
          </w:p>
        </w:tc>
        <w:tc>
          <w:tcPr>
            <w:tcW w:w="1420" w:type="dxa"/>
            <w:tcBorders>
              <w:top w:val="nil"/>
              <w:left w:val="nil"/>
              <w:bottom w:val="single" w:sz="4" w:space="0" w:color="auto"/>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 xml:space="preserve">wet forest </w:t>
            </w:r>
          </w:p>
        </w:tc>
        <w:tc>
          <w:tcPr>
            <w:tcW w:w="4560" w:type="dxa"/>
            <w:tcBorders>
              <w:top w:val="nil"/>
              <w:left w:val="nil"/>
              <w:bottom w:val="single" w:sz="4" w:space="0" w:color="auto"/>
              <w:right w:val="nil"/>
            </w:tcBorders>
            <w:shd w:val="clear" w:color="auto" w:fill="auto"/>
            <w:noWrap/>
          </w:tcPr>
          <w:p w:rsidR="0040297C" w:rsidRPr="0093176E" w:rsidRDefault="0040297C" w:rsidP="007825BC">
            <w:pPr>
              <w:ind w:left="243" w:hanging="243"/>
              <w:rPr>
                <w:rFonts w:ascii="Arial" w:hAnsi="Arial" w:cs="Arial"/>
                <w:sz w:val="20"/>
                <w:szCs w:val="20"/>
              </w:rPr>
            </w:pPr>
            <w:r w:rsidRPr="0093176E">
              <w:rPr>
                <w:rFonts w:ascii="Arial" w:hAnsi="Arial" w:cs="Arial"/>
                <w:sz w:val="20"/>
                <w:szCs w:val="20"/>
              </w:rPr>
              <w:t>East Rift vegetation recovery following wildfires</w:t>
            </w:r>
          </w:p>
        </w:tc>
      </w:tr>
      <w:tr w:rsidR="0040297C" w:rsidRPr="0093176E" w:rsidTr="0040297C">
        <w:trPr>
          <w:trHeight w:val="446"/>
        </w:trPr>
        <w:tc>
          <w:tcPr>
            <w:tcW w:w="3140" w:type="dxa"/>
            <w:gridSpan w:val="2"/>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r w:rsidRPr="0093176E">
              <w:rPr>
                <w:rFonts w:ascii="Arial" w:hAnsi="Arial" w:cs="Arial"/>
                <w:sz w:val="20"/>
                <w:szCs w:val="20"/>
              </w:rPr>
              <w:t>* unpublished data</w:t>
            </w:r>
          </w:p>
        </w:tc>
        <w:tc>
          <w:tcPr>
            <w:tcW w:w="142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c>
          <w:tcPr>
            <w:tcW w:w="4560" w:type="dxa"/>
            <w:tcBorders>
              <w:top w:val="nil"/>
              <w:left w:val="nil"/>
              <w:bottom w:val="nil"/>
              <w:right w:val="nil"/>
            </w:tcBorders>
            <w:shd w:val="clear" w:color="auto" w:fill="auto"/>
            <w:noWrap/>
          </w:tcPr>
          <w:p w:rsidR="0040297C" w:rsidRPr="0093176E" w:rsidRDefault="0040297C" w:rsidP="0040297C">
            <w:pPr>
              <w:rPr>
                <w:rFonts w:ascii="Arial" w:hAnsi="Arial" w:cs="Arial"/>
                <w:sz w:val="20"/>
                <w:szCs w:val="20"/>
              </w:rPr>
            </w:pPr>
          </w:p>
        </w:tc>
      </w:tr>
    </w:tbl>
    <w:p w:rsidR="00387504" w:rsidRDefault="00613995" w:rsidP="00613995">
      <w:bookmarkStart w:id="455" w:name="_Toc215990443"/>
      <w:r>
        <w:br w:type="page"/>
      </w:r>
    </w:p>
    <w:p w:rsidR="00613995" w:rsidRDefault="00613995" w:rsidP="00613995">
      <w:pPr>
        <w:pStyle w:val="APP2nd"/>
      </w:pPr>
      <w:r>
        <w:lastRenderedPageBreak/>
        <w:t>Literature Cited</w:t>
      </w:r>
    </w:p>
    <w:p w:rsidR="000568F8" w:rsidRDefault="00246D6B">
      <w:pPr>
        <w:spacing w:after="240"/>
        <w:ind w:left="720" w:hanging="720"/>
        <w:rPr>
          <w:noProof/>
        </w:rPr>
      </w:pPr>
      <w:r>
        <w:fldChar w:fldCharType="begin"/>
      </w:r>
      <w:r w:rsidR="00613995">
        <w:instrText xml:space="preserve"> ADDIN EN.SECTION.REFLIST </w:instrText>
      </w:r>
      <w:r>
        <w:fldChar w:fldCharType="separate"/>
      </w:r>
      <w:r w:rsidR="002F6B96">
        <w:rPr>
          <w:noProof/>
        </w:rPr>
        <w:t>Ainsworth, A. 2007. Interactive influences of wildfire and nonnative species on plant community succession at Hawaii Volcanoes National Park. Thesis. Oregon State University, Corvallis, OR.</w:t>
      </w:r>
    </w:p>
    <w:p w:rsidR="000568F8" w:rsidRDefault="002F6B96">
      <w:pPr>
        <w:spacing w:after="240"/>
        <w:ind w:left="720" w:hanging="720"/>
        <w:rPr>
          <w:noProof/>
        </w:rPr>
      </w:pPr>
      <w:r>
        <w:rPr>
          <w:noProof/>
        </w:rPr>
        <w:t xml:space="preserve">Amerson, A. B., W. A. Whistler, and T. D. Schwaner. 1982. Wildlife and wildlife habitat of American Samoa. Page 151 </w:t>
      </w:r>
      <w:r w:rsidR="00BF5446" w:rsidRPr="00BF5446">
        <w:rPr>
          <w:i/>
          <w:noProof/>
        </w:rPr>
        <w:t>in</w:t>
      </w:r>
      <w:r>
        <w:rPr>
          <w:noProof/>
        </w:rPr>
        <w:t xml:space="preserve"> US Fish and Wildlife Service, editor. Environment and Ecology, Washington D. C.</w:t>
      </w:r>
    </w:p>
    <w:p w:rsidR="000568F8" w:rsidRDefault="002F6B96">
      <w:pPr>
        <w:spacing w:after="240"/>
        <w:ind w:left="720" w:hanging="720"/>
        <w:rPr>
          <w:noProof/>
        </w:rPr>
      </w:pPr>
      <w:r>
        <w:rPr>
          <w:noProof/>
        </w:rPr>
        <w:t>Anderson, S. J. 2006. Kipahulu Valley vegetation monitoring koa defoliation. Unpublished data. National Park Service, Haleakala National Park, HI.</w:t>
      </w:r>
    </w:p>
    <w:p w:rsidR="000568F8" w:rsidRDefault="002F6B96">
      <w:pPr>
        <w:spacing w:after="240"/>
        <w:ind w:left="720" w:hanging="720"/>
        <w:rPr>
          <w:noProof/>
        </w:rPr>
      </w:pPr>
      <w:r>
        <w:rPr>
          <w:noProof/>
        </w:rPr>
        <w:t xml:space="preserve">Anderson, S. J., C. P. Stone, and P. K. Higashino. 1992. Distribution and spread of alien plants in Kipahulu Valley, Haleakala National Park, above 2,300 ft elevation. </w:t>
      </w:r>
      <w:r w:rsidR="00BF5446" w:rsidRPr="00BF5446">
        <w:rPr>
          <w:i/>
          <w:noProof/>
        </w:rPr>
        <w:t>in</w:t>
      </w:r>
      <w:r>
        <w:rPr>
          <w:noProof/>
        </w:rPr>
        <w:t xml:space="preserve"> C. P. Stone, C. W. Smith, and J. T. Tunison, editors. Alien Plant Invasions in Native Ecosystems of Hawaii: Management and Research. Cooperative National Park Resources Study Unit, Univeristy of Hawaii at Manoa, Honolulu, HI.</w:t>
      </w:r>
    </w:p>
    <w:p w:rsidR="000568F8" w:rsidRDefault="002F6B96">
      <w:pPr>
        <w:spacing w:after="240"/>
        <w:ind w:left="720" w:hanging="720"/>
        <w:rPr>
          <w:noProof/>
        </w:rPr>
      </w:pPr>
      <w:r>
        <w:rPr>
          <w:noProof/>
        </w:rPr>
        <w:t>Asherman, K. E., J. M. Crumme, and J. Q. C. Lau. 1990. A botanical reconnaissance of Kalaupapa National Historical Park, November 27-December 5 1989. The Nature Conservancy of Hawaii, Honolulu, HI.</w:t>
      </w:r>
    </w:p>
    <w:p w:rsidR="000568F8" w:rsidRDefault="002F6B96">
      <w:pPr>
        <w:spacing w:after="240"/>
        <w:ind w:left="720" w:hanging="720"/>
        <w:rPr>
          <w:noProof/>
        </w:rPr>
      </w:pPr>
      <w:r>
        <w:rPr>
          <w:noProof/>
        </w:rPr>
        <w:t>Belfield, T. R. 1989. Botanical survey of Kilauea Volcano East Rift craters: Hawaii Volcanoes National Park. Technical Report 122. Cooperative National Park Resources Studies Unit, University of Hawaii at Manoa, Honolulu, HI.</w:t>
      </w:r>
    </w:p>
    <w:p w:rsidR="000568F8" w:rsidRDefault="002F6B96">
      <w:pPr>
        <w:spacing w:after="240"/>
        <w:ind w:left="720" w:hanging="720"/>
        <w:rPr>
          <w:noProof/>
        </w:rPr>
      </w:pPr>
      <w:r>
        <w:rPr>
          <w:noProof/>
        </w:rPr>
        <w:t>Benitez, D., T. R. Belfield, R. K. Loh, and L. W. Pratt. 2007. Inventory of vascular plants of the Kahuku addition, Hawaii Volcanoes National Park. Technical report draft. Pacific Cooperative Studies Unit, University of Hawaii. Honolulu, HI.</w:t>
      </w:r>
    </w:p>
    <w:p w:rsidR="000568F8" w:rsidRDefault="002F6B96">
      <w:pPr>
        <w:spacing w:after="240"/>
        <w:ind w:left="720" w:hanging="720"/>
        <w:rPr>
          <w:noProof/>
        </w:rPr>
      </w:pPr>
      <w:r>
        <w:rPr>
          <w:noProof/>
        </w:rPr>
        <w:t>Canfield, J. E. 1990a. Description and map of the plant communities of the northeast coastal spray zone of Kalaupapa National Historical Park.  Technical Report 71., Pacific Cooperative Studies Unit, Honolulu, HI.</w:t>
      </w:r>
    </w:p>
    <w:p w:rsidR="000568F8" w:rsidRDefault="002F6B96">
      <w:pPr>
        <w:spacing w:after="240"/>
        <w:ind w:left="720" w:hanging="720"/>
        <w:rPr>
          <w:noProof/>
        </w:rPr>
      </w:pPr>
      <w:r>
        <w:rPr>
          <w:noProof/>
        </w:rPr>
        <w:t>Canfield, J. E. 1990b. Distribution and map of the plant communities of Kaloko-Honokohau National Historical Park. Technical Report 73. Cooperative National Park Resources Studies Unit, University of Hawaii at Manoa, Honolulu, HI.</w:t>
      </w:r>
    </w:p>
    <w:p w:rsidR="000568F8" w:rsidRDefault="002F6B96">
      <w:pPr>
        <w:spacing w:after="240"/>
        <w:ind w:left="720" w:hanging="720"/>
        <w:rPr>
          <w:noProof/>
        </w:rPr>
      </w:pPr>
      <w:r>
        <w:rPr>
          <w:noProof/>
        </w:rPr>
        <w:t xml:space="preserve">Canfield, J. E. and L. Stemmerman. 1980. Vascular plants of Kipahulu Valley below 2000 feet. </w:t>
      </w:r>
      <w:r w:rsidR="00BF5446" w:rsidRPr="00BF5446">
        <w:rPr>
          <w:i/>
          <w:noProof/>
        </w:rPr>
        <w:t>in</w:t>
      </w:r>
      <w:r>
        <w:rPr>
          <w:noProof/>
        </w:rPr>
        <w:t xml:space="preserve"> C. W. Smith, editor. Resource Base Inventory of Kipahulu Valley Below 2000 Feet. Cooperative National Park Studies Unit, University of Hawaii at Manoa, Honolulu, HI.</w:t>
      </w:r>
    </w:p>
    <w:p w:rsidR="000568F8" w:rsidRDefault="002F6B96">
      <w:pPr>
        <w:spacing w:after="240"/>
        <w:ind w:left="720" w:hanging="720"/>
        <w:rPr>
          <w:noProof/>
        </w:rPr>
      </w:pPr>
      <w:r>
        <w:rPr>
          <w:noProof/>
        </w:rPr>
        <w:t>Cole, T. G., C. D. Whitesell, W. A. Whistler, N. McKay, and A. H. Ambacher. 1988. Vegetation survey and forest inventory, American Samoa. Berkeley, CA.</w:t>
      </w:r>
    </w:p>
    <w:p w:rsidR="000568F8" w:rsidRDefault="002F6B96">
      <w:pPr>
        <w:spacing w:after="240"/>
        <w:ind w:left="720" w:hanging="720"/>
        <w:rPr>
          <w:noProof/>
        </w:rPr>
      </w:pPr>
      <w:r>
        <w:rPr>
          <w:noProof/>
        </w:rPr>
        <w:t xml:space="preserve">Cuddihy, A. L., S. J. Andersen, C. P. Stone, and C. W. Smith. 1986. A botanical baseline study of forests along the East Rift of Hawaii Volcanoes National Park adjacent to Kahauale. </w:t>
      </w:r>
      <w:r>
        <w:rPr>
          <w:noProof/>
        </w:rPr>
        <w:lastRenderedPageBreak/>
        <w:t>Technical Report 61. Cooperative National Park Resources Studies Unit, University of Hawaii at Manoa, Honolulu, HI.</w:t>
      </w:r>
    </w:p>
    <w:p w:rsidR="000568F8" w:rsidRDefault="002F6B96">
      <w:pPr>
        <w:spacing w:after="240"/>
        <w:ind w:left="720" w:hanging="720"/>
        <w:rPr>
          <w:noProof/>
        </w:rPr>
      </w:pPr>
      <w:r>
        <w:rPr>
          <w:noProof/>
        </w:rPr>
        <w:t>Donnegan, J. A., S. L. Butler, W. Grabowiecki, B. A. Hiserote, and D. Limtiaco. 2002. Guam's Forest Resources, 2000. Resource Bulletin PNW-RB-243. US Department of Agriculture, Forest Service, Pacific Northwest Research Station, Portland, OR.</w:t>
      </w:r>
    </w:p>
    <w:p w:rsidR="000568F8" w:rsidRDefault="002F6B96">
      <w:pPr>
        <w:spacing w:after="240"/>
        <w:ind w:left="720" w:hanging="720"/>
        <w:rPr>
          <w:noProof/>
        </w:rPr>
      </w:pPr>
      <w:r>
        <w:rPr>
          <w:noProof/>
        </w:rPr>
        <w:t>Donnegan, J. A., S. S. Mann, S. L. Butler, and B. A. Hiserote. 2001. American Samoa's forest resources, 2001.  Resource Bulletin PNW-RB-244.  Pacific Northwest Research Station, U. S. Department of Agriculture Forest Service, Portland, OR.</w:t>
      </w:r>
    </w:p>
    <w:p w:rsidR="000568F8" w:rsidRDefault="002F6B96">
      <w:pPr>
        <w:spacing w:after="240"/>
        <w:ind w:left="720" w:hanging="720"/>
        <w:rPr>
          <w:noProof/>
        </w:rPr>
      </w:pPr>
      <w:r>
        <w:rPr>
          <w:noProof/>
        </w:rPr>
        <w:t>Doty, M. S. and D. Mueller-Dombois. 1966. Atlas for Bioecology Studies in Hawaii Volcanoes National Park. University of Hawaii, Hawaii Botanical Science Paper No. 2. Republished 1970 as College of Tropical Agriculture Hawaii Agricultural Experiment Station Miscellaneous Pub. No. 89.</w:t>
      </w:r>
    </w:p>
    <w:p w:rsidR="000568F8" w:rsidRDefault="002F6B96">
      <w:pPr>
        <w:spacing w:after="240"/>
        <w:ind w:left="720" w:hanging="720"/>
        <w:rPr>
          <w:noProof/>
        </w:rPr>
      </w:pPr>
      <w:r>
        <w:rPr>
          <w:noProof/>
        </w:rPr>
        <w:t>Fagerlund, G. O. and A. L. Mitchell. 1944. A Checklist of Plants of Hawaii National Park, Kilauea-Mauna Loa Section, with a discussion of the vegetation. Hawaii National Park Natural History Bulletin 9. Hawaii National Park, HI.</w:t>
      </w:r>
    </w:p>
    <w:p w:rsidR="000568F8" w:rsidRDefault="002F6B96">
      <w:pPr>
        <w:spacing w:after="240"/>
        <w:ind w:left="720" w:hanging="720"/>
        <w:rPr>
          <w:noProof/>
        </w:rPr>
      </w:pPr>
      <w:r>
        <w:rPr>
          <w:noProof/>
        </w:rPr>
        <w:t>Falanruw, M. C., T. G. Cole, and A. H. Ambacher. 1989. Vegetation survey of Rota, Tinian, and Saipan, Commonwealth of the Northern Mariana Islands. Resource Bulletin PSW-27. Department of Agriculture, US Forest Service, Pacific Southwest Research Station, Berkeley, CA.</w:t>
      </w:r>
    </w:p>
    <w:p w:rsidR="000568F8" w:rsidRDefault="002F6B96">
      <w:pPr>
        <w:spacing w:after="240"/>
        <w:ind w:left="720" w:hanging="720"/>
        <w:rPr>
          <w:noProof/>
        </w:rPr>
      </w:pPr>
      <w:r>
        <w:rPr>
          <w:noProof/>
        </w:rPr>
        <w:t xml:space="preserve">Fosberg, F. R. 1966. Vascular plants. Pages 153-238 </w:t>
      </w:r>
      <w:r w:rsidR="00BF5446" w:rsidRPr="00BF5446">
        <w:rPr>
          <w:i/>
          <w:noProof/>
        </w:rPr>
        <w:t>in</w:t>
      </w:r>
      <w:r>
        <w:rPr>
          <w:noProof/>
        </w:rPr>
        <w:t xml:space="preserve"> M. S. Doty and D. Mueller-Dombois, editors. Atlas for Bioecology Studies in Hawaii Volcanoes National Park. University of Hawaii Botanical Science Paper No. 2, Botany Department, University of Hawaii, Honolulu, HI.</w:t>
      </w:r>
    </w:p>
    <w:p w:rsidR="000568F8" w:rsidRDefault="002F6B96">
      <w:pPr>
        <w:spacing w:after="240"/>
        <w:ind w:left="720" w:hanging="720"/>
        <w:rPr>
          <w:noProof/>
        </w:rPr>
      </w:pPr>
      <w:r>
        <w:rPr>
          <w:noProof/>
        </w:rPr>
        <w:t>Fosberg, F. R. 1975. Revised checklist of vascular plants, Hawaii Volcanoes National Park. Technical Report 5. Cooperative National Park Resources Studies Unit, University of Hawaii at Manoa, Honolulu, HI.</w:t>
      </w:r>
    </w:p>
    <w:p w:rsidR="000568F8" w:rsidRDefault="002F6B96">
      <w:pPr>
        <w:spacing w:after="240"/>
        <w:ind w:left="720" w:hanging="720"/>
        <w:rPr>
          <w:noProof/>
        </w:rPr>
      </w:pPr>
      <w:r>
        <w:rPr>
          <w:noProof/>
        </w:rPr>
        <w:t>Heggie, T. W. and D. M. Cairns. 2001. Classification of forest types on Tutuila, American Samoa. Texas A&amp;M University. Unpublished report.</w:t>
      </w:r>
    </w:p>
    <w:p w:rsidR="000568F8" w:rsidRDefault="002F6B96">
      <w:pPr>
        <w:spacing w:after="240"/>
        <w:ind w:left="720" w:hanging="720"/>
        <w:rPr>
          <w:noProof/>
        </w:rPr>
      </w:pPr>
      <w:r>
        <w:rPr>
          <w:noProof/>
        </w:rPr>
        <w:t>Herat, T. R. and R. M. Herat. 1975. A checklist and status report of the fern and fern allies in Hawaii Volcanoes National Park. Technical Report 8. Cooperative National Park Resources Studies Unit, University of Hawaii at Manoa, Honolulu, HI.</w:t>
      </w:r>
    </w:p>
    <w:p w:rsidR="000568F8" w:rsidRDefault="002F6B96">
      <w:pPr>
        <w:spacing w:after="240"/>
        <w:ind w:left="720" w:hanging="720"/>
        <w:rPr>
          <w:noProof/>
        </w:rPr>
      </w:pPr>
      <w:r>
        <w:rPr>
          <w:noProof/>
        </w:rPr>
        <w:t>Higashino, P. K., L. W. Cuddihy, S. J. Anderson, and C. P. Stone. 1988. Bryophytes and vascular plants of Kipahulu Valley, Haleakala National Park. Technical Report 65. Cooperative National Park Resources Studies Unit, University of Hawaii at Manoa, Honolulu, HI.</w:t>
      </w:r>
    </w:p>
    <w:p w:rsidR="000568F8" w:rsidRDefault="002F6B96">
      <w:pPr>
        <w:spacing w:after="240"/>
        <w:ind w:left="720" w:hanging="720"/>
        <w:rPr>
          <w:noProof/>
        </w:rPr>
      </w:pPr>
      <w:r>
        <w:rPr>
          <w:noProof/>
        </w:rPr>
        <w:t xml:space="preserve">Hughes, G., K. Wood, M. Wysong, and E. Brown. 2005. Kalaupapa National Historic Park Vascular Plant Inventory, Kalawao, Molokai, Hawaii.  USDI National Park Service, </w:t>
      </w:r>
      <w:r>
        <w:rPr>
          <w:noProof/>
        </w:rPr>
        <w:lastRenderedPageBreak/>
        <w:t>Inventory and Monitoring Program, Pacific Island Network, Hawaii Volcanoes National Park, HI.</w:t>
      </w:r>
    </w:p>
    <w:p w:rsidR="000568F8" w:rsidRDefault="002F6B96">
      <w:pPr>
        <w:spacing w:after="240"/>
        <w:ind w:left="720" w:hanging="720"/>
        <w:rPr>
          <w:noProof/>
        </w:rPr>
      </w:pPr>
      <w:r>
        <w:rPr>
          <w:noProof/>
        </w:rPr>
        <w:t>Jacobi, J. D. 1989. Vegetation maps of the upland plant communities on the islands of Hawaii, Maui, Molokai, and Lanai. Technical Report 68. Cooperative National Park Resources Studies Unit, University of Hawaii at Manoa, Honolulu, HI.</w:t>
      </w:r>
    </w:p>
    <w:p w:rsidR="000568F8" w:rsidRDefault="002F6B96">
      <w:pPr>
        <w:spacing w:after="240"/>
        <w:ind w:left="720" w:hanging="720"/>
        <w:rPr>
          <w:noProof/>
        </w:rPr>
      </w:pPr>
      <w:r>
        <w:rPr>
          <w:noProof/>
        </w:rPr>
        <w:t>Kepler, C. and K. Kepler. 1981. Plant notes, including transects 26 and 27, USFWS Surveys, Kalaupapa Peninsula, Waikolu Valley. March 28-31, 1981.</w:t>
      </w:r>
    </w:p>
    <w:p w:rsidR="000568F8" w:rsidRDefault="002F6B96">
      <w:pPr>
        <w:spacing w:after="240"/>
        <w:ind w:left="720" w:hanging="720"/>
        <w:rPr>
          <w:noProof/>
        </w:rPr>
      </w:pPr>
      <w:r>
        <w:rPr>
          <w:noProof/>
        </w:rPr>
        <w:t xml:space="preserve">Lamoureux, C. H. 1967. The vascular plants of Kipahulu Valley, Maui. </w:t>
      </w:r>
      <w:r w:rsidR="00BF5446" w:rsidRPr="00BF5446">
        <w:rPr>
          <w:i/>
          <w:noProof/>
        </w:rPr>
        <w:t>in</w:t>
      </w:r>
      <w:r>
        <w:rPr>
          <w:noProof/>
        </w:rPr>
        <w:t xml:space="preserve"> R. E. Warner, editor. Scientific report of the Kipahulu Valley Expedition: Maui, Hawaii, 2 August-31 August, 1967. The Nature Conservancy, San Francisco, CA.</w:t>
      </w:r>
    </w:p>
    <w:p w:rsidR="000568F8" w:rsidRDefault="002F6B96">
      <w:pPr>
        <w:spacing w:after="240"/>
        <w:ind w:left="720" w:hanging="720"/>
        <w:rPr>
          <w:noProof/>
        </w:rPr>
      </w:pPr>
      <w:r>
        <w:rPr>
          <w:noProof/>
        </w:rPr>
        <w:t>Lamoureux, C. H. and L. Stemmerman. 1976. Report of the Kipahulu bicentennial expedition. Technical Report 11. Cooperative National Park Resources Studies Unit, University of Hawaii at Manoa, Honolulu, HI.</w:t>
      </w:r>
    </w:p>
    <w:p w:rsidR="000568F8" w:rsidRDefault="002F6B96">
      <w:pPr>
        <w:spacing w:after="240"/>
        <w:ind w:left="720" w:hanging="720"/>
        <w:rPr>
          <w:noProof/>
        </w:rPr>
      </w:pPr>
      <w:r>
        <w:rPr>
          <w:noProof/>
        </w:rPr>
        <w:t>LeGrande, M. 2002. Survey of Kukaiwaa Peninsula, Kalaupapa National Historical Park, Molokai, Hawaii. Special Report prepared for Kalaupapa National Historical Park, HI. Unpublished Report.</w:t>
      </w:r>
    </w:p>
    <w:p w:rsidR="000568F8" w:rsidRDefault="002F6B96">
      <w:pPr>
        <w:spacing w:after="240"/>
        <w:ind w:left="720" w:hanging="720"/>
        <w:rPr>
          <w:noProof/>
        </w:rPr>
      </w:pPr>
      <w:r>
        <w:rPr>
          <w:noProof/>
        </w:rPr>
        <w:t>Leishmann, J. 1986. Vegetation map of Puuhonua o Honaunau National Historical Park, Hawaii. Technical Report 57. Cooperative National Park Resources Studies Unit, University of Hawaii at Manoa, Honolulu, HI, Honolulu, HI.</w:t>
      </w:r>
    </w:p>
    <w:p w:rsidR="000568F8" w:rsidRDefault="002F6B96">
      <w:pPr>
        <w:spacing w:after="240"/>
        <w:ind w:left="720" w:hanging="720"/>
        <w:rPr>
          <w:noProof/>
        </w:rPr>
      </w:pPr>
      <w:r>
        <w:rPr>
          <w:noProof/>
        </w:rPr>
        <w:t>Loh, R. K. 1994. Olaa vegetation inside and outside of pig exclosures in the Koa unit. Department of the Interior, National Park Service, Resource Mangement Division, Hawaii Volcanoes National Park, HI. Unpublished data.</w:t>
      </w:r>
    </w:p>
    <w:p w:rsidR="000568F8" w:rsidRDefault="002F6B96">
      <w:pPr>
        <w:spacing w:after="240"/>
        <w:ind w:left="720" w:hanging="720"/>
        <w:rPr>
          <w:noProof/>
        </w:rPr>
      </w:pPr>
      <w:r>
        <w:rPr>
          <w:noProof/>
        </w:rPr>
        <w:t>Loh, R. K. 1997. Olaa vegetation monitoring in the Puu unit. Department of the Interior, National Park Service, Resource Mangement Division, Hawaii Volcanoes National Park, HI. Unpublished data.</w:t>
      </w:r>
    </w:p>
    <w:p w:rsidR="000568F8" w:rsidRDefault="002F6B96">
      <w:pPr>
        <w:spacing w:after="240"/>
        <w:ind w:left="720" w:hanging="720"/>
        <w:rPr>
          <w:noProof/>
        </w:rPr>
      </w:pPr>
      <w:r>
        <w:rPr>
          <w:noProof/>
        </w:rPr>
        <w:t>Loh, R. K. and J. T. Tunison. 1998. Vegetation community change in response to ungulate removal in upper Mauna Loa. Department of the Interior, National Park Service, Resource Management Division, Hawaii Volcanoes National Park, HI. Unpublished data.</w:t>
      </w:r>
    </w:p>
    <w:p w:rsidR="000568F8" w:rsidRDefault="002F6B96">
      <w:pPr>
        <w:spacing w:after="240"/>
        <w:ind w:left="720" w:hanging="720"/>
        <w:rPr>
          <w:noProof/>
        </w:rPr>
      </w:pPr>
      <w:r>
        <w:rPr>
          <w:noProof/>
        </w:rPr>
        <w:t>Loh, R. K. and J. T. Tunison. 1999. Vegetation recovery following pig removal in Olaa-Koa rainforest unit, Hawaii Volcanoes National Park. Technical Report 123. Pacific Cooperative Studies Unit, Univeristy of Hawaii at Manoa, Honolulu, HI.</w:t>
      </w:r>
    </w:p>
    <w:p w:rsidR="000568F8" w:rsidRDefault="002F6B96">
      <w:pPr>
        <w:spacing w:after="240"/>
        <w:ind w:left="720" w:hanging="720"/>
        <w:rPr>
          <w:noProof/>
        </w:rPr>
      </w:pPr>
      <w:r>
        <w:rPr>
          <w:noProof/>
        </w:rPr>
        <w:t>Macneil, J. D. and D. E. Hemmes. 1977. Pu`ukohola Heiau National Historic Site plant survey. Technical Report 15. Cooperative National Park Resources Studies Unit, University of Hawaii at Manoa, Honolulu, HI.</w:t>
      </w:r>
    </w:p>
    <w:p w:rsidR="000568F8" w:rsidRDefault="002F6B96">
      <w:pPr>
        <w:spacing w:after="240"/>
        <w:ind w:left="720" w:hanging="720"/>
        <w:rPr>
          <w:noProof/>
        </w:rPr>
      </w:pPr>
      <w:r>
        <w:rPr>
          <w:noProof/>
        </w:rPr>
        <w:t xml:space="preserve">Medeiros, A. C. 1997. Coastal Community Monitoring in and Adjacent to Ungulate Exclosure, Kalaupapa Coastal Community. Department of the Interior, US Geological Survey, </w:t>
      </w:r>
      <w:r>
        <w:rPr>
          <w:noProof/>
        </w:rPr>
        <w:lastRenderedPageBreak/>
        <w:t>Biological Resources Discipline, Haleakala Field Station, Makawao, HI. Unpublished data.</w:t>
      </w:r>
    </w:p>
    <w:p w:rsidR="000568F8" w:rsidRDefault="002F6B96">
      <w:pPr>
        <w:spacing w:after="240"/>
        <w:ind w:left="720" w:hanging="720"/>
        <w:rPr>
          <w:noProof/>
        </w:rPr>
      </w:pPr>
      <w:r>
        <w:rPr>
          <w:noProof/>
        </w:rPr>
        <w:t>Medeiros, A. C., L. L. Loope, and C. G. Chimera. 1998. Flowering plants and gymnosperms of Haleakala National Park. Technical Report 120. Cooperative National Park ResourceStudies Unit, University of Hawaii at Manoa, Honolulu, HI.</w:t>
      </w:r>
    </w:p>
    <w:p w:rsidR="000568F8" w:rsidRDefault="002F6B96">
      <w:pPr>
        <w:spacing w:after="240"/>
        <w:ind w:left="720" w:hanging="720"/>
        <w:rPr>
          <w:noProof/>
        </w:rPr>
      </w:pPr>
      <w:r>
        <w:rPr>
          <w:noProof/>
        </w:rPr>
        <w:t>Mueller-Dombois, D. 1977. Ohia rain forest study. Technical Report 20. Cooperative National Park Resources Studies Unit, University of Hawaii at Manoa, Honolulu, HI.</w:t>
      </w:r>
    </w:p>
    <w:p w:rsidR="000568F8" w:rsidRDefault="002F6B96">
      <w:pPr>
        <w:spacing w:after="240"/>
        <w:ind w:left="720" w:hanging="720"/>
        <w:rPr>
          <w:noProof/>
        </w:rPr>
      </w:pPr>
      <w:r>
        <w:rPr>
          <w:noProof/>
        </w:rPr>
        <w:t>Nagel, R. 2001. Rare Plant Census at Kaloko-Honokahau National Historic Park. Deparment of the Interior, National Park Service, Kaloko-Honokahau National Historic Park, Kailua-Kona, HI. Unpublished Report.</w:t>
      </w:r>
    </w:p>
    <w:p w:rsidR="000568F8" w:rsidRDefault="002F6B96">
      <w:pPr>
        <w:spacing w:after="240"/>
        <w:ind w:left="720" w:hanging="720"/>
        <w:rPr>
          <w:noProof/>
        </w:rPr>
      </w:pPr>
      <w:r>
        <w:rPr>
          <w:noProof/>
        </w:rPr>
        <w:t>Natural Area Reserves System (NARS). 1991. Puu Alii Natural Area Reserve Management Plan. Division of Forestry and Wildlife, Department of Land and Natural Resources, State of Hawaii. Honolulu, HI.</w:t>
      </w:r>
    </w:p>
    <w:p w:rsidR="000568F8" w:rsidRDefault="002F6B96">
      <w:pPr>
        <w:spacing w:after="240"/>
        <w:ind w:left="720" w:hanging="720"/>
        <w:rPr>
          <w:noProof/>
        </w:rPr>
      </w:pPr>
      <w:r>
        <w:rPr>
          <w:noProof/>
        </w:rPr>
        <w:t>Pratt, L. W. 1998a. Revised HAVO Vascular Plant Inventory. Department of the Interior, US Geological Survey, Biological Resources Discipline, Kilauea Field Station, Hawaii National Park, HI. Unpublished List.</w:t>
      </w:r>
    </w:p>
    <w:p w:rsidR="000568F8" w:rsidRDefault="002F6B96">
      <w:pPr>
        <w:spacing w:after="240"/>
        <w:ind w:left="720" w:hanging="720"/>
        <w:rPr>
          <w:noProof/>
        </w:rPr>
      </w:pPr>
      <w:r>
        <w:rPr>
          <w:noProof/>
        </w:rPr>
        <w:t>Pratt, L. W. 1998b. Vegetation management strategies for three National Historical Parks on Hawaii Island. Technical Report 121. Cooperative National Park Resources Studies Unit, University of Hawaii at Manoa, Honolulu, HI.</w:t>
      </w:r>
    </w:p>
    <w:p w:rsidR="000568F8" w:rsidRDefault="002F6B96">
      <w:pPr>
        <w:spacing w:after="240"/>
        <w:ind w:left="720" w:hanging="720"/>
        <w:rPr>
          <w:noProof/>
        </w:rPr>
      </w:pPr>
      <w:r>
        <w:rPr>
          <w:noProof/>
        </w:rPr>
        <w:t>Pratt, L. W. and L. L. Abbott. 1996a. Distribution and abundance of alien and native plant species in Kaloko-Honokohau National Historical Park. Technical Report 103. Cooperative National Park Resources Studies Unit, University of Hawaii at Manoa, Honolulu, HI.</w:t>
      </w:r>
    </w:p>
    <w:p w:rsidR="000568F8" w:rsidRDefault="002F6B96">
      <w:pPr>
        <w:spacing w:after="240"/>
        <w:ind w:left="720" w:hanging="720"/>
        <w:rPr>
          <w:noProof/>
        </w:rPr>
      </w:pPr>
      <w:r>
        <w:rPr>
          <w:noProof/>
        </w:rPr>
        <w:t>Pratt, L. W. and L. L. Abbott. 1996b. Vascular plants of Pu'uhonua O Honaunau National Historical Park. Technical Report 105. Cooperative National Park Resources Studies Unit, University of Hawaii at Manoa, Honolulu, HI.</w:t>
      </w:r>
    </w:p>
    <w:p w:rsidR="000568F8" w:rsidRDefault="002F6B96">
      <w:pPr>
        <w:spacing w:after="240"/>
        <w:ind w:left="720" w:hanging="720"/>
        <w:rPr>
          <w:noProof/>
        </w:rPr>
      </w:pPr>
      <w:r>
        <w:rPr>
          <w:noProof/>
        </w:rPr>
        <w:t>Pratt, L. W. and L. L. Abbott. 1996c. Vascular plants of Pu'ukohola Heiau National Historic Site, Hawaii Island. Technical Report 101. Cooperative National Park Resources Studies Unit, University of Hawaii at Manoa, Honolulu, HI.</w:t>
      </w:r>
    </w:p>
    <w:p w:rsidR="000568F8" w:rsidRDefault="002F6B96">
      <w:pPr>
        <w:spacing w:after="240"/>
        <w:ind w:left="720" w:hanging="720"/>
        <w:rPr>
          <w:noProof/>
        </w:rPr>
      </w:pPr>
      <w:r>
        <w:rPr>
          <w:noProof/>
        </w:rPr>
        <w:t>Pratt, L. W., L. L. Abbott, and D. K. Palumbo. 1999. Vegetation above a feral pig barrier fence in rain forests of Kilauea's East Rift, Hawaii Volcanoes National Park. Technical Report 124. Cooperative National Park Resources Studies Unit, University of Hawaii at Manoa, Honolulu, HI.</w:t>
      </w:r>
    </w:p>
    <w:p w:rsidR="000568F8" w:rsidRDefault="002F6B96">
      <w:pPr>
        <w:spacing w:after="240"/>
        <w:ind w:left="720" w:hanging="720"/>
        <w:rPr>
          <w:noProof/>
        </w:rPr>
      </w:pPr>
      <w:r>
        <w:rPr>
          <w:noProof/>
        </w:rPr>
        <w:t>Raulerson, L. and A. Rinehart. 1989. Vegetation of American Memorial Park, Saipan, Mariana Islands. Technical Report 70. Cooperative National Park Resources Studies Unit, University of Hawaii at Manoa, Honolulu, HI.</w:t>
      </w:r>
    </w:p>
    <w:p w:rsidR="000568F8" w:rsidRDefault="002F6B96">
      <w:pPr>
        <w:spacing w:after="240"/>
        <w:ind w:left="720" w:hanging="720"/>
        <w:rPr>
          <w:noProof/>
        </w:rPr>
      </w:pPr>
      <w:r>
        <w:rPr>
          <w:noProof/>
        </w:rPr>
        <w:lastRenderedPageBreak/>
        <w:t>Raulerson, L. and A. F. Witteman. In prep. Floral survey of American Memorial Park.</w:t>
      </w:r>
    </w:p>
    <w:p w:rsidR="000568F8" w:rsidRDefault="002F6B96">
      <w:pPr>
        <w:spacing w:after="240"/>
        <w:ind w:left="720" w:hanging="720"/>
        <w:rPr>
          <w:noProof/>
        </w:rPr>
      </w:pPr>
      <w:r>
        <w:rPr>
          <w:noProof/>
        </w:rPr>
        <w:t>Rodda, G. H. and K. Dean-Bradley. 2001. Inventory of the reptiles of the War in the Pacific National Historic Park, Guam. Department of the Interior, US Geological Survey, Fort Collins, CO.</w:t>
      </w:r>
    </w:p>
    <w:p w:rsidR="000568F8" w:rsidRDefault="002F6B96">
      <w:pPr>
        <w:spacing w:after="240"/>
        <w:ind w:left="720" w:hanging="720"/>
        <w:rPr>
          <w:noProof/>
        </w:rPr>
      </w:pPr>
      <w:r>
        <w:rPr>
          <w:noProof/>
        </w:rPr>
        <w:t>Smith, C. W., L. Stemmerman, P. K. Higashino, and E. Funk. 1986. Vascular plants of Puuhonua O Honaunau National Historical Park, Hawaii. Technical Report 56. Cooperative National Park Resources Studies Unit, University of Hawaii at Manoa, Honolulu, HI.</w:t>
      </w:r>
    </w:p>
    <w:p w:rsidR="000568F8" w:rsidRDefault="002F6B96">
      <w:pPr>
        <w:spacing w:after="240"/>
        <w:ind w:left="720" w:hanging="720"/>
        <w:rPr>
          <w:noProof/>
        </w:rPr>
      </w:pPr>
      <w:r>
        <w:rPr>
          <w:noProof/>
        </w:rPr>
        <w:t>Smith, C. W., J. E. Williams, and K. E. Asherman. 1985. Vegetation map and resource management recommendations for Kipahulu Valley (below 700 meters), Haleakala National Park. Technical Report 53. Cooperative National Park Resources Studies Unit, University of Hawaii at Manoa, Honolulu, HI.</w:t>
      </w:r>
    </w:p>
    <w:p w:rsidR="000568F8" w:rsidRDefault="002F6B96">
      <w:pPr>
        <w:spacing w:after="240"/>
        <w:ind w:left="720" w:hanging="720"/>
        <w:rPr>
          <w:noProof/>
        </w:rPr>
      </w:pPr>
      <w:r>
        <w:rPr>
          <w:noProof/>
        </w:rPr>
        <w:t>Stone, B. 1959. The Natural and Cultural History of the Kalapana Extension of the Hawaii National Park. B.P. Bishop Museum, Honolulu, HI.</w:t>
      </w:r>
    </w:p>
    <w:p w:rsidR="000568F8" w:rsidRDefault="002F6B96">
      <w:pPr>
        <w:spacing w:after="240"/>
        <w:ind w:left="720" w:hanging="720"/>
        <w:rPr>
          <w:noProof/>
        </w:rPr>
      </w:pPr>
      <w:r>
        <w:rPr>
          <w:noProof/>
        </w:rPr>
        <w:t>Trainer, J., P. Welton, and B. Haus. 2001. Coastal spray zone vegetation sampling at Kalaupapa National Historical Park. Department of Interior, National Park Service, Kalaupapa National Historical Park, HI. Unpublished data.</w:t>
      </w:r>
    </w:p>
    <w:p w:rsidR="000568F8" w:rsidRDefault="002F6B96">
      <w:pPr>
        <w:spacing w:after="240"/>
        <w:ind w:left="720" w:hanging="720"/>
        <w:rPr>
          <w:noProof/>
        </w:rPr>
      </w:pPr>
      <w:r>
        <w:rPr>
          <w:noProof/>
        </w:rPr>
        <w:t>Webb, E. L. and S. Fa'aumu. 1999. Diversity and structure of tropical rain forest of Tutuila, American Samoa: effects of site age and substrate. Plant Ecology 144:257-274.</w:t>
      </w:r>
    </w:p>
    <w:p w:rsidR="000568F8" w:rsidRDefault="002F6B96">
      <w:pPr>
        <w:spacing w:after="240"/>
        <w:ind w:left="720" w:hanging="720"/>
        <w:rPr>
          <w:noProof/>
        </w:rPr>
      </w:pPr>
      <w:r>
        <w:rPr>
          <w:noProof/>
        </w:rPr>
        <w:t>Webb, E. L., B. J. Stanfield, and M. L. Jensen. 1999. Effects of topography on rainforest tree community structure and diversity in American Samoa, and implications for frugivore and nectarivore populations. Journal of Biogeography 26:887-897.</w:t>
      </w:r>
    </w:p>
    <w:p w:rsidR="000568F8" w:rsidRDefault="002F6B96">
      <w:pPr>
        <w:spacing w:after="240"/>
        <w:ind w:left="720" w:hanging="720"/>
        <w:rPr>
          <w:noProof/>
        </w:rPr>
      </w:pPr>
      <w:r>
        <w:rPr>
          <w:noProof/>
        </w:rPr>
        <w:t>Webb, E. L., M. van de Bult, W. Chutipong, and M. E. Kabir. 2006. Composition and structure of lowland rain-forest tree communities on Ta'u, American Samoa. Pacific Science 60:333-354.</w:t>
      </w:r>
    </w:p>
    <w:p w:rsidR="000568F8" w:rsidRDefault="002F6B96">
      <w:pPr>
        <w:spacing w:after="240"/>
        <w:ind w:left="720" w:hanging="720"/>
        <w:rPr>
          <w:noProof/>
        </w:rPr>
      </w:pPr>
      <w:r>
        <w:rPr>
          <w:noProof/>
        </w:rPr>
        <w:t>Whistler, W. A. 1992a. Botanical inventory of the proposed Ta'u unit of the National Park of American Samoa. Technical Report 83. National Park Service project CA8034-2-0001. Honolulu, HI.</w:t>
      </w:r>
    </w:p>
    <w:p w:rsidR="000568F8" w:rsidRDefault="002F6B96">
      <w:pPr>
        <w:spacing w:after="240"/>
        <w:ind w:left="720" w:hanging="720"/>
        <w:rPr>
          <w:noProof/>
        </w:rPr>
      </w:pPr>
      <w:r>
        <w:rPr>
          <w:noProof/>
        </w:rPr>
        <w:t>Whistler, W. A. 1992b. Vegetation of Samoa and Tonga. Pacific Science 46:159-178.</w:t>
      </w:r>
    </w:p>
    <w:p w:rsidR="000568F8" w:rsidRDefault="002F6B96">
      <w:pPr>
        <w:spacing w:after="240"/>
        <w:ind w:left="720" w:hanging="720"/>
        <w:rPr>
          <w:noProof/>
        </w:rPr>
      </w:pPr>
      <w:r>
        <w:rPr>
          <w:noProof/>
        </w:rPr>
        <w:t>Whistler, W. A. 1994. Botanical inventory of the proposed Tutuila and Ofu units of the National Park of American Samoa. Technical Report 87. National Park Service project CA8034-2-0001. Honolulu, HI.</w:t>
      </w:r>
    </w:p>
    <w:p w:rsidR="000568F8" w:rsidRDefault="002F6B96">
      <w:pPr>
        <w:spacing w:after="240"/>
        <w:ind w:left="720" w:hanging="720"/>
        <w:rPr>
          <w:noProof/>
        </w:rPr>
      </w:pPr>
      <w:r>
        <w:rPr>
          <w:noProof/>
        </w:rPr>
        <w:t>Whistler, W. A. 1995. Permanent forest plot data from the National Park of American Samoa. Technical Report 98. Cooperative National Park Resources Studies Unit, University of Hawaii at Manoa, Honolulu, HI.</w:t>
      </w:r>
    </w:p>
    <w:p w:rsidR="000568F8" w:rsidRDefault="002F6B96">
      <w:pPr>
        <w:spacing w:after="240"/>
        <w:ind w:left="720" w:hanging="720"/>
        <w:rPr>
          <w:noProof/>
        </w:rPr>
      </w:pPr>
      <w:r>
        <w:rPr>
          <w:noProof/>
        </w:rPr>
        <w:lastRenderedPageBreak/>
        <w:t>Whistler, W. A. 2002. The Samoan Rainforest: A Guide to the Vegetation of the Samoan Archipelago. Isle Botanica, Honolulu, HI.</w:t>
      </w:r>
    </w:p>
    <w:p w:rsidR="000568F8" w:rsidRDefault="002F6B96">
      <w:pPr>
        <w:spacing w:after="240"/>
        <w:ind w:left="720" w:hanging="720"/>
        <w:rPr>
          <w:noProof/>
        </w:rPr>
      </w:pPr>
      <w:r>
        <w:rPr>
          <w:noProof/>
        </w:rPr>
        <w:t>Whistler, W. A. 2004. Rainforest Trees of Samoa: A Guide to the Common Lowland and Foothill Forest Trees of the Samoan Archipelago. Isle Botanica, Honolulu, HI.</w:t>
      </w:r>
    </w:p>
    <w:p w:rsidR="000568F8" w:rsidRDefault="002F6B96">
      <w:pPr>
        <w:spacing w:after="240"/>
        <w:ind w:left="720" w:hanging="720"/>
        <w:rPr>
          <w:noProof/>
        </w:rPr>
      </w:pPr>
      <w:r>
        <w:rPr>
          <w:noProof/>
        </w:rPr>
        <w:t xml:space="preserve">Wood, K. R. and M. LeGrande. 2002. Personal observations of Okala Islet, Molokai, Hawaii, including a regional checklist of vascular plants, </w:t>
      </w:r>
      <w:r w:rsidR="00BF5446" w:rsidRPr="00BF5446">
        <w:rPr>
          <w:i/>
          <w:noProof/>
        </w:rPr>
        <w:t xml:space="preserve">Pritchardia </w:t>
      </w:r>
      <w:r>
        <w:rPr>
          <w:noProof/>
        </w:rPr>
        <w:t>coastal forest on Huelo Islet, Molokai, Hawaii. Unpublished Report. Prepared for Kalaupapa National Historical Park, HI.</w:t>
      </w:r>
    </w:p>
    <w:p w:rsidR="000568F8" w:rsidRDefault="002F6B96">
      <w:pPr>
        <w:spacing w:after="240"/>
        <w:ind w:left="720" w:hanging="720"/>
        <w:rPr>
          <w:noProof/>
        </w:rPr>
      </w:pPr>
      <w:r>
        <w:rPr>
          <w:noProof/>
        </w:rPr>
        <w:t>Wood, K. R. and M. LeGrande. 2003. Checklist of vascular plants found on four offshore islets Huelo, Mokapu, Okala and Mokuhooniki, Molokai, Hawaii. Unpublished Report. Prepared for Kalaupapa National Park, HI.</w:t>
      </w:r>
    </w:p>
    <w:p w:rsidR="000568F8" w:rsidRDefault="002F6B96">
      <w:pPr>
        <w:spacing w:after="240"/>
        <w:ind w:left="720" w:hanging="720"/>
        <w:rPr>
          <w:noProof/>
        </w:rPr>
      </w:pPr>
      <w:r>
        <w:rPr>
          <w:noProof/>
        </w:rPr>
        <w:t>Wysong, M. L. and G. D. Hughes. 2008. Kalaupapa National Historical Park: Vascular plant inventory, voucher collections, and electronic herbarium. Technical Report 159. Cooperative National Park Resources Studies Unit, University of Hawaii at Manoa, Honolulu, HI.</w:t>
      </w:r>
    </w:p>
    <w:p w:rsidR="000568F8" w:rsidRDefault="002F6B96">
      <w:pPr>
        <w:spacing w:after="240"/>
        <w:ind w:left="720" w:hanging="720"/>
        <w:rPr>
          <w:noProof/>
        </w:rPr>
      </w:pPr>
      <w:r>
        <w:rPr>
          <w:noProof/>
        </w:rPr>
        <w:t>Yen, D. 1971. An ethnobotanical survey of the national parks at Honaunau and Kalapana on the Island of Hawai'i and Kipahulu, Maui. B.P. Bishop Museum, Honolulu, HI.</w:t>
      </w:r>
    </w:p>
    <w:p w:rsidR="000568F8" w:rsidRDefault="002F6B96">
      <w:pPr>
        <w:spacing w:after="240"/>
        <w:ind w:left="720" w:hanging="720"/>
        <w:rPr>
          <w:noProof/>
        </w:rPr>
      </w:pPr>
      <w:r>
        <w:rPr>
          <w:noProof/>
        </w:rPr>
        <w:t>Yoshinaga, A. Y. 1977. Montane rain forest vegetation of northeast Haleakala, Maui, Hawaii. Thesis. University of Wisconsin-Madison, Madison, WI.</w:t>
      </w:r>
    </w:p>
    <w:p w:rsidR="002F6B96" w:rsidRDefault="002F6B96" w:rsidP="002F6B96">
      <w:pPr>
        <w:ind w:left="720" w:hanging="720"/>
        <w:rPr>
          <w:noProof/>
        </w:rPr>
      </w:pPr>
      <w:r>
        <w:rPr>
          <w:noProof/>
        </w:rPr>
        <w:t>Yoshioka, J. M. 2008. Botanical survey of the War in the Pacific National Historical Park, Guam, Mariana Islands.  University of Hawaii Pacific Cooperative Studies Unit.  Technical Report 161.  Botany Department, University of Hawai`i Manoa, Honolulu, HI.</w:t>
      </w:r>
    </w:p>
    <w:p w:rsidR="000568F8" w:rsidRDefault="000568F8">
      <w:pPr>
        <w:ind w:left="720" w:hanging="720"/>
        <w:rPr>
          <w:noProof/>
        </w:rPr>
      </w:pPr>
    </w:p>
    <w:p w:rsidR="00613995" w:rsidRDefault="00246D6B" w:rsidP="00613995">
      <w:r>
        <w:fldChar w:fldCharType="end"/>
      </w:r>
    </w:p>
    <w:p w:rsidR="00995085" w:rsidRDefault="00995085" w:rsidP="00613995">
      <w:pPr>
        <w:sectPr w:rsidR="00995085" w:rsidSect="00387504">
          <w:footerReference w:type="default" r:id="rId111"/>
          <w:pgSz w:w="12240" w:h="15840"/>
          <w:pgMar w:top="1440" w:right="1440" w:bottom="1440" w:left="1440" w:header="720" w:footer="720" w:gutter="0"/>
          <w:pgNumType w:start="1"/>
          <w:cols w:space="720"/>
          <w:docGrid w:linePitch="360"/>
        </w:sectPr>
      </w:pPr>
    </w:p>
    <w:p w:rsidR="00613995" w:rsidRPr="00613995" w:rsidRDefault="00613995" w:rsidP="00613995">
      <w:pPr>
        <w:sectPr w:rsidR="00613995" w:rsidRPr="00613995" w:rsidSect="00387504">
          <w:headerReference w:type="default" r:id="rId112"/>
          <w:footerReference w:type="default" r:id="rId113"/>
          <w:pgSz w:w="12240" w:h="15840"/>
          <w:pgMar w:top="1440" w:right="1440" w:bottom="1440" w:left="1440" w:header="720" w:footer="720" w:gutter="0"/>
          <w:pgNumType w:start="1"/>
          <w:cols w:space="720"/>
          <w:docGrid w:linePitch="360"/>
        </w:sectPr>
      </w:pPr>
    </w:p>
    <w:p w:rsidR="0040297C" w:rsidRDefault="0040297C" w:rsidP="00327916">
      <w:pPr>
        <w:pStyle w:val="APPTitle"/>
      </w:pPr>
      <w:bookmarkStart w:id="456" w:name="APP_C"/>
      <w:bookmarkStart w:id="457" w:name="_Toc272929859"/>
      <w:r w:rsidRPr="006258CB">
        <w:lastRenderedPageBreak/>
        <w:t xml:space="preserve">Appendix </w:t>
      </w:r>
      <w:r>
        <w:t xml:space="preserve">C: </w:t>
      </w:r>
      <w:bookmarkEnd w:id="456"/>
      <w:r>
        <w:t xml:space="preserve">Precision, Power and Sample </w:t>
      </w:r>
      <w:commentRangeStart w:id="458"/>
      <w:r>
        <w:t>Size</w:t>
      </w:r>
      <w:bookmarkEnd w:id="455"/>
      <w:bookmarkEnd w:id="457"/>
      <w:commentRangeEnd w:id="458"/>
      <w:r w:rsidR="00A3370F">
        <w:rPr>
          <w:rStyle w:val="CommentReference"/>
          <w:rFonts w:ascii="Times New Roman" w:eastAsia="Calibri" w:hAnsi="Times New Roman"/>
          <w:b w:val="0"/>
          <w:bCs w:val="0"/>
        </w:rPr>
        <w:commentReference w:id="458"/>
      </w:r>
    </w:p>
    <w:p w:rsidR="0040297C" w:rsidRDefault="0040297C" w:rsidP="0040297C">
      <w:r>
        <w:t xml:space="preserve">This appendix provides supplemental details and calculations for precision, statistical power and sample size. These three entities are closely related to one another. Increased precision of the mean, which depends on both sampling design and sample size, results in increased statistical power, or an increased probability of detecting change. All things being equal, larger sample sizes can increase precision which in turn increases statistical power. Ideally increases in precision and power result from efficient sampling design (which concentrates variance within plots not between plots) rather than from increases in sample size. </w:t>
      </w:r>
    </w:p>
    <w:p w:rsidR="0040297C" w:rsidRPr="006258CB" w:rsidRDefault="0040297C" w:rsidP="0040297C"/>
    <w:p w:rsidR="0040297C" w:rsidRPr="000F38D6" w:rsidRDefault="0040297C" w:rsidP="002E4FDF">
      <w:pPr>
        <w:pStyle w:val="APP2nd"/>
      </w:pPr>
      <w:bookmarkStart w:id="459" w:name="_Toc215990444"/>
      <w:r w:rsidRPr="000F38D6">
        <w:t>Annual Precision</w:t>
      </w:r>
      <w:bookmarkEnd w:id="459"/>
    </w:p>
    <w:p w:rsidR="0040297C" w:rsidRPr="00C47A6E" w:rsidRDefault="0040297C" w:rsidP="00C47A6E">
      <w:pPr>
        <w:pStyle w:val="PACNReportNormalText0"/>
        <w:rPr>
          <w:rFonts w:ascii="Times New Roman" w:hAnsi="Times New Roman"/>
        </w:rPr>
      </w:pPr>
      <w:r w:rsidRPr="00C47A6E">
        <w:rPr>
          <w:rFonts w:ascii="Times New Roman" w:hAnsi="Times New Roman"/>
        </w:rPr>
        <w:t>High precision is desirable since it results in status estimates wit</w:t>
      </w:r>
      <w:r w:rsidR="00DE72A0">
        <w:rPr>
          <w:rFonts w:ascii="Times New Roman" w:hAnsi="Times New Roman"/>
        </w:rPr>
        <w:t>h narrower confidence intervals</w:t>
      </w:r>
      <w:r w:rsidRPr="00C47A6E">
        <w:rPr>
          <w:rFonts w:ascii="Times New Roman" w:hAnsi="Times New Roman"/>
        </w:rPr>
        <w:t xml:space="preserve"> and improves the statistical power to detect trends over time. Unlike accuracy</w:t>
      </w:r>
      <w:r w:rsidR="00DE72A0">
        <w:rPr>
          <w:rFonts w:ascii="Times New Roman" w:hAnsi="Times New Roman"/>
        </w:rPr>
        <w:t>,</w:t>
      </w:r>
      <w:r w:rsidRPr="00C47A6E">
        <w:rPr>
          <w:rFonts w:ascii="Times New Roman" w:hAnsi="Times New Roman"/>
        </w:rPr>
        <w:t xml:space="preserve"> which describes the closeness of measured values to true values, precision describes the closeness of repeated measurements of the same quantity. The sample standard deviation or variance provides a measure of precision or repeatability </w:t>
      </w:r>
      <w:r w:rsidR="00246D6B" w:rsidRPr="00C47A6E">
        <w:rPr>
          <w:rFonts w:ascii="Times New Roman" w:hAnsi="Times New Roman"/>
        </w:rPr>
        <w:fldChar w:fldCharType="begin"/>
      </w:r>
      <w:r w:rsidR="00055DE6">
        <w:rPr>
          <w:rFonts w:ascii="Times New Roman" w:hAnsi="Times New Roman"/>
        </w:rPr>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rsidRPr="00C47A6E">
        <w:rPr>
          <w:rFonts w:ascii="Times New Roman" w:hAnsi="Times New Roman"/>
        </w:rPr>
        <w:fldChar w:fldCharType="separate"/>
      </w:r>
      <w:r w:rsidR="00C151FA">
        <w:rPr>
          <w:rFonts w:ascii="Times New Roman" w:hAnsi="Times New Roman"/>
          <w:noProof/>
        </w:rPr>
        <w:t>(Elzinga et al. 2001)</w:t>
      </w:r>
      <w:r w:rsidR="00246D6B" w:rsidRPr="00C47A6E">
        <w:rPr>
          <w:rFonts w:ascii="Times New Roman" w:hAnsi="Times New Roman"/>
        </w:rPr>
        <w:fldChar w:fldCharType="end"/>
      </w:r>
      <w:r w:rsidRPr="00C47A6E">
        <w:rPr>
          <w:rFonts w:ascii="Times New Roman" w:hAnsi="Times New Roman"/>
        </w:rPr>
        <w:t xml:space="preserve">. High precision occurs when sample standard deviations or coefficients of variation are low (i.e., when measured values between plots are similar). Precision is high when independent samples taken from the same population yield similar sample means. Alternatively, precision is low when independent samples taken from the same population yield vastly different means. </w:t>
      </w:r>
    </w:p>
    <w:p w:rsidR="0040297C" w:rsidRPr="00C47A6E" w:rsidRDefault="0040297C" w:rsidP="00C47A6E">
      <w:pPr>
        <w:pStyle w:val="PACNReportNormalText0"/>
        <w:rPr>
          <w:rFonts w:ascii="Times New Roman" w:hAnsi="Times New Roman"/>
        </w:rPr>
      </w:pPr>
    </w:p>
    <w:p w:rsidR="0040297C" w:rsidRPr="003A3EFC" w:rsidRDefault="0040297C" w:rsidP="0040297C">
      <w:r w:rsidRPr="003A3EFC">
        <w:t>Precision in the estimat</w:t>
      </w:r>
      <w:r>
        <w:t>ions</w:t>
      </w:r>
      <w:r w:rsidRPr="003A3EFC">
        <w:t xml:space="preserve"> of variables is affected by multiple sources of variation, including spatial, temporal, and analytical</w:t>
      </w:r>
      <w:r>
        <w:t xml:space="preserve">. </w:t>
      </w:r>
      <w:r w:rsidRPr="003A3EFC">
        <w:t>Increasing precision is obtained by increasing replication</w:t>
      </w:r>
      <w:r>
        <w:t>, especially</w:t>
      </w:r>
      <w:r w:rsidRPr="003A3EFC">
        <w:t xml:space="preserve"> within the largest component of variation</w:t>
      </w:r>
      <w:r>
        <w:t xml:space="preserve">. </w:t>
      </w:r>
      <w:r w:rsidRPr="003A3EFC">
        <w:t xml:space="preserve">Equation </w:t>
      </w:r>
      <w:r>
        <w:t>C.</w:t>
      </w:r>
      <w:r w:rsidRPr="003A3EFC">
        <w:t>1 shows precision of the estimate (E) as a function of variability in the sample design</w:t>
      </w:r>
      <w:r>
        <w:t xml:space="preserve"> </w:t>
      </w:r>
      <w:r w:rsidR="00246D6B">
        <w:fldChar w:fldCharType="begin"/>
      </w:r>
      <w:r w:rsidR="00613995">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613995">
        <w:rPr>
          <w:noProof/>
        </w:rPr>
        <w:t>(Skalski 2005)</w:t>
      </w:r>
      <w:r w:rsidR="00246D6B">
        <w:fldChar w:fldCharType="end"/>
      </w:r>
      <w:r>
        <w:t xml:space="preserve">. </w:t>
      </w:r>
      <w:r w:rsidRPr="003A3EFC">
        <w:t xml:space="preserve">Precision in estimating community vegetation parameters is affected by </w:t>
      </w:r>
      <w:r>
        <w:t>up</w:t>
      </w:r>
      <w:r w:rsidRPr="003A3EFC">
        <w:t xml:space="preserve"> to three (if the parameter is </w:t>
      </w:r>
      <w:r>
        <w:t>measured</w:t>
      </w:r>
      <w:r w:rsidRPr="003A3EFC">
        <w:t xml:space="preserve"> within </w:t>
      </w:r>
      <w:r>
        <w:t>a sub</w:t>
      </w:r>
      <w:r w:rsidRPr="003A3EFC">
        <w:t>plot) sources of variability:</w:t>
      </w:r>
    </w:p>
    <w:p w:rsidR="0040297C" w:rsidRPr="00FA0079" w:rsidRDefault="0040297C" w:rsidP="00DC3873">
      <w:pPr>
        <w:pStyle w:val="ListParagraph"/>
        <w:numPr>
          <w:ilvl w:val="0"/>
          <w:numId w:val="102"/>
        </w:numPr>
      </w:pPr>
      <w:r w:rsidRPr="00436F8C">
        <w:t xml:space="preserve">at the level of </w:t>
      </w:r>
      <w:r>
        <w:t>the site</w:t>
      </w:r>
      <w:r w:rsidRPr="00436F8C">
        <w:t xml:space="preserve"> - Coefficient of Variation</w:t>
      </w:r>
      <w:r w:rsidRPr="002E4FDF">
        <w:rPr>
          <w:vertAlign w:val="subscript"/>
        </w:rPr>
        <w:t>1</w:t>
      </w:r>
      <w:r>
        <w:t xml:space="preserve"> (</w:t>
      </w:r>
      <w:r w:rsidRPr="002E4FDF">
        <w:rPr>
          <w:i/>
        </w:rPr>
        <w:t>CV</w:t>
      </w:r>
      <w:r w:rsidRPr="002E4FDF">
        <w:rPr>
          <w:i/>
          <w:vertAlign w:val="subscript"/>
        </w:rPr>
        <w:t>1</w:t>
      </w:r>
      <w:r w:rsidRPr="00FA0079">
        <w:t>)</w:t>
      </w:r>
    </w:p>
    <w:p w:rsidR="0040297C" w:rsidRPr="00436F8C" w:rsidRDefault="0040297C" w:rsidP="00DC3873">
      <w:pPr>
        <w:pStyle w:val="ListParagraph"/>
        <w:numPr>
          <w:ilvl w:val="0"/>
          <w:numId w:val="102"/>
        </w:numPr>
      </w:pPr>
      <w:r w:rsidRPr="00436F8C">
        <w:t xml:space="preserve">at the level of </w:t>
      </w:r>
      <w:r>
        <w:t>the sampling plot within a site</w:t>
      </w:r>
      <w:r w:rsidRPr="00436F8C">
        <w:t xml:space="preserve"> - Coefficient of Variation</w:t>
      </w:r>
      <w:r w:rsidRPr="002E4FDF">
        <w:rPr>
          <w:vertAlign w:val="subscript"/>
        </w:rPr>
        <w:t>2</w:t>
      </w:r>
      <w:r>
        <w:t xml:space="preserve"> </w:t>
      </w:r>
      <w:r w:rsidRPr="00436F8C">
        <w:t>(</w:t>
      </w:r>
      <w:r w:rsidRPr="002E4FDF">
        <w:rPr>
          <w:i/>
        </w:rPr>
        <w:t>CV</w:t>
      </w:r>
      <w:r w:rsidRPr="002E4FDF">
        <w:rPr>
          <w:i/>
          <w:vertAlign w:val="subscript"/>
        </w:rPr>
        <w:t>2</w:t>
      </w:r>
      <w:r w:rsidRPr="00436F8C">
        <w:t>)</w:t>
      </w:r>
    </w:p>
    <w:p w:rsidR="0040297C" w:rsidRPr="00436F8C" w:rsidRDefault="0040297C" w:rsidP="00DC3873">
      <w:pPr>
        <w:pStyle w:val="ListParagraph"/>
        <w:numPr>
          <w:ilvl w:val="0"/>
          <w:numId w:val="102"/>
        </w:numPr>
      </w:pPr>
      <w:r w:rsidRPr="00436F8C">
        <w:t xml:space="preserve">at the level of </w:t>
      </w:r>
      <w:r>
        <w:t xml:space="preserve">the sampling subplot within a plot - </w:t>
      </w:r>
      <w:r w:rsidRPr="00436F8C">
        <w:t>Coefficient of Variation</w:t>
      </w:r>
      <w:r w:rsidRPr="002E4FDF">
        <w:rPr>
          <w:vertAlign w:val="subscript"/>
        </w:rPr>
        <w:t>3</w:t>
      </w:r>
      <w:r>
        <w:t xml:space="preserve"> </w:t>
      </w:r>
      <w:r w:rsidRPr="00436F8C">
        <w:t>(</w:t>
      </w:r>
      <w:r w:rsidRPr="002E4FDF">
        <w:rPr>
          <w:i/>
        </w:rPr>
        <w:t>CV</w:t>
      </w:r>
      <w:r w:rsidRPr="002E4FDF">
        <w:rPr>
          <w:i/>
          <w:vertAlign w:val="subscript"/>
        </w:rPr>
        <w:t>3</w:t>
      </w:r>
      <w:r w:rsidRPr="00436F8C">
        <w:t>)</w:t>
      </w:r>
    </w:p>
    <w:p w:rsidR="0040297C" w:rsidRPr="002E4FDF" w:rsidRDefault="0040297C" w:rsidP="002E4FDF"/>
    <w:p w:rsidR="0040297C" w:rsidRPr="002E4FDF" w:rsidRDefault="0040297C" w:rsidP="002E4FDF">
      <w:r w:rsidRPr="00436F8C">
        <w:t>Annual precision is estimated using</w:t>
      </w:r>
    </w:p>
    <w:p w:rsidR="0040297C" w:rsidRPr="00AA1EDA" w:rsidRDefault="002E4FDF" w:rsidP="002E4FDF">
      <w:pPr>
        <w:tabs>
          <w:tab w:val="center" w:pos="4320"/>
          <w:tab w:val="left" w:pos="7920"/>
        </w:tabs>
      </w:pPr>
      <w:r>
        <w:tab/>
      </w:r>
      <w:r w:rsidR="0040297C" w:rsidRPr="00AA1EDA">
        <w:t>E=</w:t>
      </w:r>
      <w:r w:rsidR="0040297C" w:rsidRPr="00AA1EDA">
        <w:rPr>
          <w:position w:val="-26"/>
        </w:rPr>
        <w:object w:dxaOrig="4700" w:dyaOrig="720">
          <v:shape id="_x0000_i1026" type="#_x0000_t75" style="width:224.9pt;height:36pt" o:ole="">
            <v:imagedata r:id="rId114" o:title=""/>
          </v:shape>
          <o:OLEObject Type="Embed" ProgID="Equation.DSMT4" ShapeID="_x0000_i1026" DrawAspect="Content" ObjectID="_1484464566" r:id="rId115"/>
        </w:object>
      </w:r>
      <w:r w:rsidR="0040297C">
        <w:t xml:space="preserve">   </w:t>
      </w:r>
      <w:r>
        <w:tab/>
      </w:r>
      <w:r w:rsidR="0040297C" w:rsidRPr="001A5D4F">
        <w:rPr>
          <w:rStyle w:val="EquationChar"/>
          <w:sz w:val="20"/>
          <w:szCs w:val="20"/>
        </w:rPr>
        <w:t>Eq</w:t>
      </w:r>
      <w:r w:rsidR="001A5D4F" w:rsidRPr="001A5D4F">
        <w:rPr>
          <w:rStyle w:val="EquationChar"/>
          <w:sz w:val="20"/>
          <w:szCs w:val="20"/>
        </w:rPr>
        <w:t>uation</w:t>
      </w:r>
      <w:r w:rsidR="0040297C" w:rsidRPr="001A5D4F">
        <w:rPr>
          <w:rStyle w:val="EquationChar"/>
          <w:sz w:val="20"/>
          <w:szCs w:val="20"/>
        </w:rPr>
        <w:t xml:space="preserve"> C.1</w:t>
      </w:r>
    </w:p>
    <w:p w:rsidR="0040297C" w:rsidRPr="00AA1EDA" w:rsidRDefault="0040297C" w:rsidP="0040297C"/>
    <w:p w:rsidR="0040297C" w:rsidRPr="00AA1EDA" w:rsidRDefault="002E4FDF" w:rsidP="002E4FDF">
      <w:pPr>
        <w:ind w:left="1440"/>
      </w:pPr>
      <w:r>
        <w:t>where</w:t>
      </w:r>
      <w:r>
        <w:tab/>
      </w:r>
      <w:r w:rsidR="0040297C" w:rsidRPr="00AA1EDA">
        <w:rPr>
          <w:i/>
        </w:rPr>
        <w:t>f</w:t>
      </w:r>
      <w:r w:rsidR="0040297C" w:rsidRPr="00AA1EDA">
        <w:rPr>
          <w:vertAlign w:val="subscript"/>
        </w:rPr>
        <w:t>1</w:t>
      </w:r>
      <w:r w:rsidR="0040297C" w:rsidRPr="00AA1EDA">
        <w:t xml:space="preserve"> = fraction of area sampled by </w:t>
      </w:r>
      <w:r w:rsidR="0040297C">
        <w:t>sites</w:t>
      </w:r>
      <w:r w:rsidR="0040297C" w:rsidRPr="00AA1EDA">
        <w:t xml:space="preserve"> (Assume that 1-</w:t>
      </w:r>
      <w:r w:rsidR="0040297C" w:rsidRPr="00AA1EDA">
        <w:rPr>
          <w:i/>
        </w:rPr>
        <w:t>f</w:t>
      </w:r>
      <w:r w:rsidR="0040297C" w:rsidRPr="00AA1EDA">
        <w:rPr>
          <w:vertAlign w:val="subscript"/>
        </w:rPr>
        <w:t>1</w:t>
      </w:r>
      <w:r w:rsidR="0040297C" w:rsidRPr="00AA1EDA">
        <w:t xml:space="preserve"> = 1)</w:t>
      </w:r>
    </w:p>
    <w:p w:rsidR="0040297C" w:rsidRPr="00AA1EDA" w:rsidRDefault="0040297C" w:rsidP="002E4FDF">
      <w:pPr>
        <w:ind w:left="2610" w:hanging="450"/>
      </w:pPr>
      <w:r w:rsidRPr="00AA1EDA">
        <w:rPr>
          <w:i/>
        </w:rPr>
        <w:t>f</w:t>
      </w:r>
      <w:r>
        <w:rPr>
          <w:vertAlign w:val="subscript"/>
        </w:rPr>
        <w:t>2</w:t>
      </w:r>
      <w:r w:rsidRPr="00AA1EDA">
        <w:t xml:space="preserve"> = fraction of area sampled by </w:t>
      </w:r>
      <w:r>
        <w:t xml:space="preserve">sampling plots </w:t>
      </w:r>
      <w:r w:rsidRPr="00AA1EDA">
        <w:t xml:space="preserve">within </w:t>
      </w:r>
      <w:r>
        <w:t>a site</w:t>
      </w:r>
      <w:r w:rsidRPr="00AA1EDA">
        <w:t xml:space="preserve"> </w:t>
      </w:r>
      <w:r w:rsidR="002E4FDF">
        <w:br/>
      </w:r>
      <w:r w:rsidRPr="00AA1EDA">
        <w:t>(Assume that 1-</w:t>
      </w:r>
      <w:r w:rsidRPr="00AA1EDA">
        <w:rPr>
          <w:i/>
        </w:rPr>
        <w:t>f</w:t>
      </w:r>
      <w:r>
        <w:rPr>
          <w:vertAlign w:val="subscript"/>
        </w:rPr>
        <w:t>2</w:t>
      </w:r>
      <w:r w:rsidRPr="00AA1EDA">
        <w:t xml:space="preserve"> = 1)</w:t>
      </w:r>
    </w:p>
    <w:p w:rsidR="0040297C" w:rsidRPr="006710CE" w:rsidRDefault="0040297C" w:rsidP="002E4FDF">
      <w:pPr>
        <w:ind w:left="2610" w:hanging="450"/>
      </w:pPr>
      <w:r w:rsidRPr="00AA1EDA">
        <w:rPr>
          <w:i/>
        </w:rPr>
        <w:t>f</w:t>
      </w:r>
      <w:r>
        <w:rPr>
          <w:vertAlign w:val="subscript"/>
        </w:rPr>
        <w:t>3</w:t>
      </w:r>
      <w:r w:rsidRPr="00AA1EDA">
        <w:t xml:space="preserve"> = fraction of area sampled by </w:t>
      </w:r>
      <w:r>
        <w:t>sampling subplots</w:t>
      </w:r>
      <w:r w:rsidRPr="00AA1EDA">
        <w:t xml:space="preserve"> within </w:t>
      </w:r>
      <w:r>
        <w:t>a plot</w:t>
      </w:r>
      <w:r w:rsidRPr="00AA1EDA">
        <w:t xml:space="preserve"> </w:t>
      </w:r>
      <w:r w:rsidR="002E4FDF">
        <w:br/>
      </w:r>
      <w:r w:rsidRPr="00AA1EDA">
        <w:t>(Assume that 1-</w:t>
      </w:r>
      <w:r w:rsidRPr="00AA1EDA">
        <w:rPr>
          <w:i/>
        </w:rPr>
        <w:t>f</w:t>
      </w:r>
      <w:r>
        <w:rPr>
          <w:vertAlign w:val="subscript"/>
        </w:rPr>
        <w:t xml:space="preserve">3 </w:t>
      </w:r>
      <w:r w:rsidRPr="00AA1EDA">
        <w:t>= 1)</w:t>
      </w:r>
    </w:p>
    <w:p w:rsidR="0040297C" w:rsidRPr="00AA1EDA" w:rsidRDefault="0040297C" w:rsidP="002E4FDF">
      <w:pPr>
        <w:ind w:left="2610" w:hanging="450"/>
      </w:pPr>
      <w:r>
        <w:rPr>
          <w:i/>
        </w:rPr>
        <w:t>n</w:t>
      </w:r>
      <w:r w:rsidRPr="00AA1EDA">
        <w:t xml:space="preserve"> = number of </w:t>
      </w:r>
      <w:r>
        <w:t>sites (primary units) within a park</w:t>
      </w:r>
    </w:p>
    <w:p w:rsidR="0040297C" w:rsidRPr="00AA1EDA" w:rsidRDefault="0040297C" w:rsidP="002E4FDF">
      <w:pPr>
        <w:ind w:left="2610" w:hanging="450"/>
      </w:pPr>
      <w:r>
        <w:rPr>
          <w:i/>
        </w:rPr>
        <w:t>m</w:t>
      </w:r>
      <w:r w:rsidRPr="00AA1EDA">
        <w:t xml:space="preserve"> = number of </w:t>
      </w:r>
      <w:r>
        <w:t>sampling plots (second-stage units) within a site</w:t>
      </w:r>
    </w:p>
    <w:p w:rsidR="0040297C" w:rsidRDefault="0040297C" w:rsidP="002E4FDF">
      <w:pPr>
        <w:ind w:left="2610" w:hanging="450"/>
      </w:pPr>
      <w:r w:rsidRPr="00252739">
        <w:rPr>
          <w:i/>
        </w:rPr>
        <w:t>k</w:t>
      </w:r>
      <w:r w:rsidRPr="00AA1EDA">
        <w:t xml:space="preserve"> = number of </w:t>
      </w:r>
      <w:r>
        <w:t xml:space="preserve">sampling subplots (third-stage units) within a plot, and </w:t>
      </w:r>
    </w:p>
    <w:p w:rsidR="0040297C" w:rsidRDefault="0040297C" w:rsidP="002E4FDF">
      <w:pPr>
        <w:ind w:left="2610" w:hanging="450"/>
      </w:pPr>
      <w:r w:rsidRPr="00AA1EDA">
        <w:rPr>
          <w:position w:val="-12"/>
        </w:rPr>
        <w:object w:dxaOrig="600" w:dyaOrig="360">
          <v:shape id="_x0000_i1027" type="#_x0000_t75" style="width:30.75pt;height:21pt" o:ole="">
            <v:imagedata r:id="rId116" o:title=""/>
          </v:shape>
          <o:OLEObject Type="Embed" ProgID="Equation.DSMT4" ShapeID="_x0000_i1027" DrawAspect="Content" ObjectID="_1484464567" r:id="rId117"/>
        </w:object>
      </w:r>
      <w:r w:rsidRPr="00AA1EDA">
        <w:t>= distribution value for selected confidence interval</w:t>
      </w:r>
    </w:p>
    <w:p w:rsidR="0040297C" w:rsidRDefault="0040297C" w:rsidP="0040297C">
      <w:r>
        <w:lastRenderedPageBreak/>
        <w:t xml:space="preserve">Precision expresses the desire to have a relative error in the estimate of the population mean </w:t>
      </w:r>
      <w:r w:rsidRPr="00DF5D04">
        <w:rPr>
          <w:position w:val="-10"/>
        </w:rPr>
        <w:object w:dxaOrig="420" w:dyaOrig="360">
          <v:shape id="_x0000_i1028" type="#_x0000_t75" style="width:21pt;height:21pt" o:ole="">
            <v:imagedata r:id="rId118" o:title=""/>
          </v:shape>
          <o:OLEObject Type="Embed" ProgID="Equation.DSMT4" ShapeID="_x0000_i1028" DrawAspect="Content" ObjectID="_1484464568" r:id="rId119"/>
        </w:object>
      </w:r>
      <w:r w:rsidR="00201E45">
        <w:t>less than E for</w:t>
      </w:r>
      <w:r>
        <w:t xml:space="preserve"> (1 - </w:t>
      </w:r>
      <w:r w:rsidRPr="002D1BD0">
        <w:rPr>
          <w:position w:val="-6"/>
        </w:rPr>
        <w:object w:dxaOrig="240" w:dyaOrig="220">
          <v:shape id="_x0000_i1029" type="#_x0000_t75" style="width:9.75pt;height:9.75pt" o:ole="">
            <v:imagedata r:id="rId120" o:title=""/>
          </v:shape>
          <o:OLEObject Type="Embed" ProgID="Equation.DSMT4" ShapeID="_x0000_i1029" DrawAspect="Content" ObjectID="_1484464569" r:id="rId121"/>
        </w:object>
      </w:r>
      <w:r>
        <w:t>) percent of the time</w:t>
      </w:r>
      <w:r w:rsidR="00201E45">
        <w:t xml:space="preserve"> </w:t>
      </w:r>
      <w:r w:rsidR="00246D6B">
        <w:fldChar w:fldCharType="begin"/>
      </w:r>
      <w:r w:rsidR="00055DE6">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AD2E61">
        <w:rPr>
          <w:noProof/>
        </w:rPr>
        <w:t>(Skalski 2005)</w:t>
      </w:r>
      <w:r w:rsidR="00246D6B">
        <w:fldChar w:fldCharType="end"/>
      </w:r>
      <w:r>
        <w:t>:</w:t>
      </w:r>
    </w:p>
    <w:p w:rsidR="0040297C" w:rsidRPr="001A5D4F" w:rsidRDefault="002E4FDF" w:rsidP="002E4FDF">
      <w:pPr>
        <w:tabs>
          <w:tab w:val="center" w:pos="4320"/>
          <w:tab w:val="left" w:pos="7920"/>
        </w:tabs>
        <w:rPr>
          <w:sz w:val="20"/>
          <w:szCs w:val="20"/>
        </w:rPr>
      </w:pPr>
      <w:bookmarkStart w:id="460" w:name="OLE_LINK5"/>
      <w:r>
        <w:rPr>
          <w:position w:val="-40"/>
        </w:rPr>
        <w:tab/>
      </w:r>
      <w:r w:rsidR="0040297C" w:rsidRPr="002D1BD0">
        <w:rPr>
          <w:position w:val="-40"/>
        </w:rPr>
        <w:object w:dxaOrig="2460" w:dyaOrig="920">
          <v:shape id="_x0000_i1030" type="#_x0000_t75" style="width:123.75pt;height:47.25pt" o:ole="">
            <v:imagedata r:id="rId122" o:title=""/>
          </v:shape>
          <o:OLEObject Type="Embed" ProgID="Equation.DSMT4" ShapeID="_x0000_i1030" DrawAspect="Content" ObjectID="_1484464570" r:id="rId123"/>
        </w:object>
      </w:r>
      <w:bookmarkEnd w:id="460"/>
      <w:r w:rsidR="0040297C">
        <w:tab/>
      </w:r>
      <w:r w:rsidR="001A5D4F" w:rsidRPr="001A5D4F">
        <w:rPr>
          <w:rStyle w:val="EquationChar"/>
          <w:sz w:val="20"/>
          <w:szCs w:val="20"/>
        </w:rPr>
        <w:t>Equation C.2</w:t>
      </w:r>
    </w:p>
    <w:p w:rsidR="0040297C" w:rsidRDefault="0040297C" w:rsidP="002E4FDF">
      <w:pPr>
        <w:tabs>
          <w:tab w:val="center" w:pos="4320"/>
          <w:tab w:val="left" w:pos="7920"/>
        </w:tabs>
      </w:pPr>
      <w:r>
        <w:t xml:space="preserve">For example, the equation </w:t>
      </w:r>
    </w:p>
    <w:p w:rsidR="0040297C" w:rsidRDefault="002E4FDF" w:rsidP="002E4FDF">
      <w:pPr>
        <w:tabs>
          <w:tab w:val="center" w:pos="4320"/>
          <w:tab w:val="left" w:pos="7920"/>
        </w:tabs>
      </w:pPr>
      <w:r>
        <w:rPr>
          <w:position w:val="-40"/>
        </w:rPr>
        <w:tab/>
      </w:r>
      <w:r w:rsidR="0040297C" w:rsidRPr="002D1BD0">
        <w:rPr>
          <w:position w:val="-40"/>
        </w:rPr>
        <w:object w:dxaOrig="2420" w:dyaOrig="920">
          <v:shape id="_x0000_i1031" type="#_x0000_t75" style="width:120.05pt;height:47.25pt" o:ole="">
            <v:imagedata r:id="rId124" o:title=""/>
          </v:shape>
          <o:OLEObject Type="Embed" ProgID="Equation.DSMT4" ShapeID="_x0000_i1031" DrawAspect="Content" ObjectID="_1484464571" r:id="rId125"/>
        </w:object>
      </w:r>
      <w:r w:rsidR="0040297C">
        <w:tab/>
      </w:r>
      <w:r w:rsidR="001A5D4F">
        <w:rPr>
          <w:rStyle w:val="EquationChar"/>
          <w:sz w:val="20"/>
          <w:szCs w:val="20"/>
        </w:rPr>
        <w:t>Equation C.3</w:t>
      </w:r>
    </w:p>
    <w:p w:rsidR="0040297C" w:rsidRDefault="0040297C" w:rsidP="0040297C"/>
    <w:p w:rsidR="0040297C" w:rsidRPr="00AA1EDA" w:rsidRDefault="0040297C" w:rsidP="0040297C">
      <w:r>
        <w:t xml:space="preserve">expresses the desire to be within 20% of the true value 90% of the time. As illustrated in equation C.1, greater precision (i.e., lower relative error values and lower values for E) can be achieved with greater replication </w:t>
      </w:r>
      <w:r w:rsidR="00246D6B">
        <w:fldChar w:fldCharType="begin"/>
      </w:r>
      <w:r w:rsidR="00055DE6">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AD2E61">
        <w:rPr>
          <w:noProof/>
        </w:rPr>
        <w:t>(Skalski 2005)</w:t>
      </w:r>
      <w:r w:rsidR="00246D6B">
        <w:fldChar w:fldCharType="end"/>
      </w:r>
      <w:r>
        <w:t xml:space="preserve">. While high values of precision (E </w:t>
      </w:r>
      <w:r w:rsidR="000D7B29">
        <w:t>&lt;</w:t>
      </w:r>
      <w:r>
        <w:t>10%) are preferred, the variability of plant community parameters makes this level of precision difficult to achieve for many parameters.</w:t>
      </w:r>
    </w:p>
    <w:p w:rsidR="0040297C" w:rsidRPr="002E4FDF" w:rsidRDefault="0040297C" w:rsidP="002E4FDF"/>
    <w:p w:rsidR="0040297C" w:rsidRPr="000F38D6" w:rsidRDefault="0040297C" w:rsidP="002E4FDF">
      <w:pPr>
        <w:pStyle w:val="APP2nd"/>
      </w:pPr>
      <w:bookmarkStart w:id="461" w:name="_Toc215990445"/>
      <w:r w:rsidRPr="000F38D6">
        <w:t>Existing estimates of expected variation</w:t>
      </w:r>
      <w:bookmarkEnd w:id="461"/>
    </w:p>
    <w:p w:rsidR="0040297C" w:rsidRPr="00C47A6E" w:rsidRDefault="0040297C" w:rsidP="00C47A6E">
      <w:pPr>
        <w:pStyle w:val="PACNReportNormalText0"/>
        <w:rPr>
          <w:rFonts w:ascii="Times New Roman" w:hAnsi="Times New Roman"/>
        </w:rPr>
      </w:pPr>
      <w:r w:rsidRPr="00C47A6E">
        <w:rPr>
          <w:rFonts w:ascii="Times New Roman" w:hAnsi="Times New Roman"/>
        </w:rPr>
        <w:t>Precision estimates were calculated for community vegetation parameters</w:t>
      </w:r>
      <w:r w:rsidR="0074070B">
        <w:rPr>
          <w:rFonts w:ascii="Times New Roman" w:hAnsi="Times New Roman"/>
        </w:rPr>
        <w:t xml:space="preserve"> (Table C.1)</w:t>
      </w:r>
      <w:r w:rsidRPr="00C47A6E">
        <w:rPr>
          <w:rFonts w:ascii="Times New Roman" w:hAnsi="Times New Roman"/>
        </w:rPr>
        <w:t xml:space="preserve"> using data from previous wet forest studies </w:t>
      </w:r>
      <w:r w:rsidR="0074070B">
        <w:rPr>
          <w:rFonts w:ascii="Times New Roman" w:hAnsi="Times New Roman"/>
        </w:rPr>
        <w:t xml:space="preserve">(Table C.2) </w:t>
      </w:r>
      <w:r w:rsidRPr="00C47A6E">
        <w:rPr>
          <w:rFonts w:ascii="Times New Roman" w:hAnsi="Times New Roman"/>
        </w:rPr>
        <w:t xml:space="preserve">in the ‘Ōla‘a </w:t>
      </w:r>
      <w:r w:rsidR="00246D6B">
        <w:rPr>
          <w:rFonts w:ascii="Times New Roman" w:hAnsi="Times New Roman"/>
        </w:rPr>
        <w:fldChar w:fldCharType="begin"/>
      </w:r>
      <w:r w:rsidR="0074070B">
        <w:rPr>
          <w:rFonts w:ascii="Times New Roman" w:hAnsi="Times New Roman"/>
        </w:rPr>
        <w:instrText xml:space="preserve"> ADDIN EN.CITE &lt;EndNote&gt;&lt;Cite&gt;&lt;Author&gt;Loh&lt;/Author&gt;&lt;Year&gt;1994&lt;/Year&gt;&lt;RecNum&gt;343&lt;/RecNum&gt;&lt;DisplayText&gt;(Loh 1994, 1997, Loh and Tunison 1998)&lt;/DisplayText&gt;&lt;record&gt;&lt;rec-number&gt;343&lt;/rec-number&gt;&lt;foreign-keys&gt;&lt;key app="EN" db-id="29wd9fdxkttawpevre3ptatrsdx2se0wz5da"&gt;343&lt;/key&gt;&lt;/foreign-keys&gt;&lt;ref-type name="Unpublished Work"&gt;34&lt;/ref-type&gt;&lt;contributors&gt;&lt;authors&gt;&lt;author&gt;Loh, Rhonda K.&lt;/author&gt;&lt;/authors&gt;&lt;/contributors&gt;&lt;titles&gt;&lt;title&gt;Olaa vegetation inside and outside of pig exclosures in the Koa unit&lt;/title&gt;&lt;/titles&gt;&lt;dates&gt;&lt;year&gt;1994&lt;/year&gt;&lt;/dates&gt;&lt;publisher&gt;Department of the Interior, National Park Service, Resource Mangement Division, Hawaii Volcanoes National Park, HI. Unpublished data&lt;/publisher&gt;&lt;urls&gt;&lt;/urls&gt;&lt;/record&gt;&lt;/Cite&gt;&lt;Cite&gt;&lt;Author&gt;Loh&lt;/Author&gt;&lt;Year&gt;1997&lt;/Year&gt;&lt;RecNum&gt;344&lt;/RecNum&gt;&lt;record&gt;&lt;rec-number&gt;344&lt;/rec-number&gt;&lt;foreign-keys&gt;&lt;key app="EN" db-id="29wd9fdxkttawpevre3ptatrsdx2se0wz5da"&gt;344&lt;/key&gt;&lt;/foreign-keys&gt;&lt;ref-type name="Unpublished Work"&gt;34&lt;/ref-type&gt;&lt;contributors&gt;&lt;authors&gt;&lt;author&gt;Loh, Rhonda K.&lt;/author&gt;&lt;/authors&gt;&lt;/contributors&gt;&lt;titles&gt;&lt;title&gt;Olaa vegetation monitoring in the Puu unit&lt;/title&gt;&lt;/titles&gt;&lt;dates&gt;&lt;year&gt;1997&lt;/year&gt;&lt;/dates&gt;&lt;publisher&gt;Department of the Interior, National Park Service, Resource Mangement Division, Hawaii Volcanoes National Park, HI. Unpublished data&lt;/publisher&gt;&lt;urls&gt;&lt;/urls&gt;&lt;/record&gt;&lt;/Cite&gt;&lt;Cite&gt;&lt;Author&gt;Loh&lt;/Author&gt;&lt;Year&gt;1998&lt;/Year&gt;&lt;RecNum&gt;374&lt;/RecNum&gt;&lt;record&gt;&lt;rec-number&gt;374&lt;/rec-number&gt;&lt;foreign-keys&gt;&lt;key app="EN" db-id="29wd9fdxkttawpevre3ptatrsdx2se0wz5da"&gt;374&lt;/key&gt;&lt;/foreign-keys&gt;&lt;ref-type name="Unpublished Work"&gt;34&lt;/ref-type&gt;&lt;contributors&gt;&lt;authors&gt;&lt;author&gt;Loh, Rhonda K.&lt;/author&gt;&lt;author&gt;Tunison, J. Timothy&lt;/author&gt;&lt;/authors&gt;&lt;/contributors&gt;&lt;titles&gt;&lt;title&gt;Vegetation community change in response to ungulate removal in upper Mauna Loa&lt;/title&gt;&lt;/titles&gt;&lt;dates&gt;&lt;year&gt;1998&lt;/year&gt;&lt;/dates&gt;&lt;publisher&gt;Department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rPr>
          <w:rFonts w:ascii="Times New Roman" w:hAnsi="Times New Roman"/>
        </w:rPr>
        <w:fldChar w:fldCharType="separate"/>
      </w:r>
      <w:r w:rsidR="0074070B">
        <w:rPr>
          <w:rFonts w:ascii="Times New Roman" w:hAnsi="Times New Roman"/>
          <w:noProof/>
        </w:rPr>
        <w:t xml:space="preserve">(Loh 1994, 1997, Loh and Tunison </w:t>
      </w:r>
      <w:r w:rsidR="00C46F8F">
        <w:rPr>
          <w:rFonts w:ascii="Times New Roman" w:hAnsi="Times New Roman"/>
          <w:noProof/>
        </w:rPr>
        <w:t>1999</w:t>
      </w:r>
      <w:r w:rsidR="0074070B">
        <w:rPr>
          <w:rFonts w:ascii="Times New Roman" w:hAnsi="Times New Roman"/>
          <w:noProof/>
        </w:rPr>
        <w:t>)</w:t>
      </w:r>
      <w:r w:rsidR="00246D6B">
        <w:rPr>
          <w:rFonts w:ascii="Times New Roman" w:hAnsi="Times New Roman"/>
        </w:rPr>
        <w:fldChar w:fldCharType="end"/>
      </w:r>
      <w:r w:rsidR="0074070B">
        <w:rPr>
          <w:rFonts w:ascii="Times New Roman" w:hAnsi="Times New Roman"/>
        </w:rPr>
        <w:t xml:space="preserve"> </w:t>
      </w:r>
      <w:r w:rsidRPr="00C47A6E">
        <w:rPr>
          <w:rFonts w:ascii="Times New Roman" w:hAnsi="Times New Roman"/>
        </w:rPr>
        <w:t xml:space="preserve">and East Rift </w:t>
      </w:r>
      <w:r w:rsidR="00246D6B">
        <w:rPr>
          <w:rFonts w:ascii="Times New Roman" w:hAnsi="Times New Roman"/>
        </w:rPr>
        <w:fldChar w:fldCharType="begin"/>
      </w:r>
      <w:r w:rsidR="0074070B">
        <w:rPr>
          <w:rFonts w:ascii="Times New Roman" w:hAnsi="Times New Roman"/>
        </w:rPr>
        <w:instrText xml:space="preserve"> ADDIN EN.CITE &lt;EndNote&gt;&lt;Cite&gt;&lt;Author&gt;Cuddihy&lt;/Author&gt;&lt;Year&gt;1986&lt;/Year&gt;&lt;RecNum&gt;373&lt;/RecNum&gt;&lt;DisplayText&gt;(Cuddihy et al. 1986, Ainsworth 2007)&lt;/DisplayText&gt;&lt;record&gt;&lt;rec-number&gt;373&lt;/rec-number&gt;&lt;foreign-keys&gt;&lt;key app="EN" db-id="29wd9fdxkttawpevre3ptatrsdx2se0wz5da"&gt;373&lt;/key&gt;&lt;/foreign-keys&gt;&lt;ref-type name="Report"&gt;27&lt;/ref-type&gt;&lt;contributors&gt;&lt;authors&gt;&lt;author&gt;Cuddihy, A.L.&lt;/author&gt;&lt;author&gt;Andersen, S.J.&lt;/author&gt;&lt;author&gt;Stone, C.P.&lt;/author&gt;&lt;author&gt;Smith, C.W.&lt;/author&gt;&lt;/authors&gt;&lt;/contributors&gt;&lt;titles&gt;&lt;title&gt;A botanical baseline study of forests along the East Rift of Hawaii Volcanoes National Park adjacent to Kahauale. Technical Report 61&lt;/title&gt;&lt;/titles&gt;&lt;dates&gt;&lt;year&gt;1986&lt;/year&gt;&lt;/dates&gt;&lt;publisher&gt;Cooperative National Park Resources Studies Unit, University of Hawaii at Manoa, Honolulu, HI&lt;/publisher&gt;&lt;urls&gt;&lt;/urls&gt;&lt;/record&gt;&lt;/Cite&gt;&lt;Cite&gt;&lt;Author&gt;Ainsworth&lt;/Author&gt;&lt;Year&gt;2007&lt;/Year&gt;&lt;RecNum&gt;342&lt;/RecNum&gt;&lt;record&gt;&lt;rec-number&gt;342&lt;/rec-number&gt;&lt;foreign-keys&gt;&lt;key app="EN" db-id="29wd9fdxkttawpevre3ptatrsdx2se0wz5da"&gt;342&lt;/key&gt;&lt;/foreign-keys&gt;&lt;ref-type name="Thesis"&gt;32&lt;/ref-type&gt;&lt;contributors&gt;&lt;authors&gt;&lt;author&gt;Ainsworth, Alison&lt;/author&gt;&lt;/authors&gt;&lt;/contributors&gt;&lt;titles&gt;&lt;title&gt;Interactive influences of wildfire and nonnative species on plant community succession at Hawaii Volcanoes National Park&lt;/title&gt;&lt;/titles&gt;&lt;dates&gt;&lt;year&gt;2007&lt;/year&gt;&lt;/dates&gt;&lt;pub-location&gt;Corvallis, OR&lt;/pub-location&gt;&lt;publisher&gt;Thesis. Oregon State University&lt;/publisher&gt;&lt;urls&gt;&lt;/urls&gt;&lt;/record&gt;&lt;/Cite&gt;&lt;/EndNote&gt;</w:instrText>
      </w:r>
      <w:r w:rsidR="00246D6B">
        <w:rPr>
          <w:rFonts w:ascii="Times New Roman" w:hAnsi="Times New Roman"/>
        </w:rPr>
        <w:fldChar w:fldCharType="separate"/>
      </w:r>
      <w:r w:rsidR="0074070B">
        <w:rPr>
          <w:rFonts w:ascii="Times New Roman" w:hAnsi="Times New Roman"/>
          <w:noProof/>
        </w:rPr>
        <w:t>(Cuddihy et al. 1986, Ainsworth 2007)</w:t>
      </w:r>
      <w:r w:rsidR="00246D6B">
        <w:rPr>
          <w:rFonts w:ascii="Times New Roman" w:hAnsi="Times New Roman"/>
        </w:rPr>
        <w:fldChar w:fldCharType="end"/>
      </w:r>
      <w:r w:rsidR="0074070B">
        <w:rPr>
          <w:rFonts w:ascii="Times New Roman" w:hAnsi="Times New Roman"/>
        </w:rPr>
        <w:t xml:space="preserve"> wet </w:t>
      </w:r>
      <w:r w:rsidRPr="00C47A6E">
        <w:rPr>
          <w:rFonts w:ascii="Times New Roman" w:hAnsi="Times New Roman"/>
        </w:rPr>
        <w:t xml:space="preserve">forests at HAVO and from </w:t>
      </w:r>
      <w:r w:rsidR="00035E6C">
        <w:rPr>
          <w:rFonts w:ascii="Times New Roman" w:hAnsi="Times New Roman"/>
        </w:rPr>
        <w:t>wet forest on</w:t>
      </w:r>
      <w:r w:rsidR="009030BD">
        <w:rPr>
          <w:rFonts w:ascii="Times New Roman" w:hAnsi="Times New Roman"/>
        </w:rPr>
        <w:t xml:space="preserve"> </w:t>
      </w:r>
      <w:r w:rsidRPr="00C47A6E">
        <w:rPr>
          <w:rFonts w:ascii="Times New Roman" w:hAnsi="Times New Roman"/>
        </w:rPr>
        <w:t>Tutuila Island at NPSA</w:t>
      </w:r>
      <w:r w:rsidR="00035E6C">
        <w:rPr>
          <w:rFonts w:ascii="Times New Roman" w:hAnsi="Times New Roman"/>
        </w:rPr>
        <w:t xml:space="preserve"> </w:t>
      </w:r>
      <w:r w:rsidR="00246D6B">
        <w:rPr>
          <w:rFonts w:ascii="Times New Roman" w:hAnsi="Times New Roman"/>
        </w:rPr>
        <w:fldChar w:fldCharType="begin"/>
      </w:r>
      <w:r w:rsidR="0074070B">
        <w:rPr>
          <w:rFonts w:ascii="Times New Roman" w:hAnsi="Times New Roman"/>
        </w:rPr>
        <w:instrText xml:space="preserve"> ADDIN EN.CITE &lt;EndNote&gt;&lt;Cite&gt;&lt;Author&gt;Whistler&lt;/Author&gt;&lt;Year&gt;1995&lt;/Year&gt;&lt;RecNum&gt;252&lt;/RecNum&gt;&lt;DisplayText&gt;(Whistler 1995)&lt;/DisplayText&gt;&lt;record&gt;&lt;rec-number&gt;252&lt;/rec-number&gt;&lt;foreign-keys&gt;&lt;key app="EN" db-id="29wd9fdxkttawpevre3ptatrsdx2se0wz5da"&gt;252&lt;/key&gt;&lt;/foreign-keys&gt;&lt;ref-type name="Report"&gt;27&lt;/ref-type&gt;&lt;contributors&gt;&lt;authors&gt;&lt;author&gt;Whistler, W. A.&lt;/author&gt;&lt;/authors&gt;&lt;/contributors&gt;&lt;titles&gt;&lt;title&gt;Permanent forest plot data from the National Park of American Samoa. Technical Report 98&lt;/title&gt;&lt;/titles&gt;&lt;keywords&gt;&lt;keyword&gt;Samoa&lt;/keyword&gt;&lt;keyword&gt;plots&lt;/keyword&gt;&lt;keyword&gt;vegetation composition&lt;/keyword&gt;&lt;/keywords&gt;&lt;dates&gt;&lt;year&gt;1995&lt;/year&gt;&lt;/dates&gt;&lt;publisher&gt;Cooperative National Park Resources Studies Unit, University of Hawaii at Manoa, Honolulu, HI&lt;/publisher&gt;&lt;urls&gt;&lt;/urls&gt;&lt;/record&gt;&lt;/Cite&gt;&lt;/EndNote&gt;</w:instrText>
      </w:r>
      <w:r w:rsidR="00246D6B">
        <w:rPr>
          <w:rFonts w:ascii="Times New Roman" w:hAnsi="Times New Roman"/>
        </w:rPr>
        <w:fldChar w:fldCharType="separate"/>
      </w:r>
      <w:r w:rsidR="0074070B">
        <w:rPr>
          <w:rFonts w:ascii="Times New Roman" w:hAnsi="Times New Roman"/>
          <w:noProof/>
        </w:rPr>
        <w:t>(Whistler 1995)</w:t>
      </w:r>
      <w:r w:rsidR="00246D6B">
        <w:rPr>
          <w:rFonts w:ascii="Times New Roman" w:hAnsi="Times New Roman"/>
        </w:rPr>
        <w:fldChar w:fldCharType="end"/>
      </w:r>
      <w:r w:rsidRPr="00C47A6E">
        <w:rPr>
          <w:rFonts w:ascii="Times New Roman" w:hAnsi="Times New Roman"/>
        </w:rPr>
        <w:t xml:space="preserve">. Previous studies at </w:t>
      </w:r>
      <w:r w:rsidRPr="00E22804">
        <w:rPr>
          <w:rFonts w:ascii="Times New Roman" w:hAnsi="Times New Roman"/>
        </w:rPr>
        <w:t>KALA</w:t>
      </w:r>
      <w:r w:rsidR="00976BDD">
        <w:rPr>
          <w:rFonts w:ascii="Times New Roman" w:hAnsi="Times New Roman"/>
        </w:rPr>
        <w:t xml:space="preserve"> </w:t>
      </w:r>
      <w:r w:rsidR="00246D6B">
        <w:rPr>
          <w:rFonts w:ascii="Times New Roman" w:hAnsi="Times New Roman"/>
        </w:rPr>
        <w:fldChar w:fldCharType="begin"/>
      </w:r>
      <w:r w:rsidR="00E22804">
        <w:rPr>
          <w:rFonts w:ascii="Times New Roman" w:hAnsi="Times New Roman"/>
        </w:rPr>
        <w:instrText xml:space="preserve"> ADDIN EN.CITE &lt;EndNote&gt;&lt;Cite&gt;&lt;Author&gt;Medeiros&lt;/Author&gt;&lt;Year&gt;1997&lt;/Year&gt;&lt;RecNum&gt;345&lt;/RecNum&gt;&lt;DisplayText&gt;(Medeiros 1997, Trainer et al. 2001)&lt;/DisplayText&gt;&lt;record&gt;&lt;rec-number&gt;345&lt;/rec-number&gt;&lt;foreign-keys&gt;&lt;key app="EN" db-id="29wd9fdxkttawpevre3ptatrsdx2se0wz5da"&gt;345&lt;/key&gt;&lt;/foreign-keys&gt;&lt;ref-type name="Unpublished Work"&gt;34&lt;/ref-type&gt;&lt;contributors&gt;&lt;authors&gt;&lt;author&gt;Medeiros, Arthur C&lt;/author&gt;&lt;/authors&gt;&lt;/contributors&gt;&lt;titles&gt;&lt;title&gt;Coastal Community Monitoring in and Adjacent to Ungulate Exclosure, Kalaupapa Coastal Community&lt;/title&gt;&lt;/titles&gt;&lt;dates&gt;&lt;year&gt;1997&lt;/year&gt;&lt;/dates&gt;&lt;publisher&gt;Department of the Interior, US Geological Survey, Biological Resources Discipline, Haleakala Field Station, Makawao, HI. Unpublished data&lt;/publisher&gt;&lt;urls&gt;&lt;/urls&gt;&lt;/record&gt;&lt;/Cite&gt;&lt;Cite&gt;&lt;Author&gt;Trainer&lt;/Author&gt;&lt;Year&gt;2001&lt;/Year&gt;&lt;RecNum&gt;346&lt;/RecNum&gt;&lt;record&gt;&lt;rec-number&gt;346&lt;/rec-number&gt;&lt;foreign-keys&gt;&lt;key app="EN" db-id="29wd9fdxkttawpevre3ptatrsdx2se0wz5da"&gt;346&lt;/key&gt;&lt;/foreign-keys&gt;&lt;ref-type name="Unpublished Work"&gt;34&lt;/ref-type&gt;&lt;contributors&gt;&lt;authors&gt;&lt;author&gt;Trainer, Jeff&lt;/author&gt;&lt;author&gt;Patti Welton&lt;/author&gt;&lt;author&gt;Haus, Bill&lt;/author&gt;&lt;/authors&gt;&lt;/contributors&gt;&lt;titles&gt;&lt;title&gt;Coastal spray zone vegetation sampling at Kalaupapa National Historical Park&lt;/title&gt;&lt;/titles&gt;&lt;dates&gt;&lt;year&gt;2001&lt;/year&gt;&lt;/dates&gt;&lt;publisher&gt;Department of Interior, National Park Service, Kalaupapa National Historical Park, HI. Unpublished data&lt;/publisher&gt;&lt;urls&gt;&lt;/urls&gt;&lt;/record&gt;&lt;/Cite&gt;&lt;/EndNote&gt;</w:instrText>
      </w:r>
      <w:r w:rsidR="00246D6B">
        <w:rPr>
          <w:rFonts w:ascii="Times New Roman" w:hAnsi="Times New Roman"/>
        </w:rPr>
        <w:fldChar w:fldCharType="separate"/>
      </w:r>
      <w:r w:rsidR="00E22804">
        <w:rPr>
          <w:rFonts w:ascii="Times New Roman" w:hAnsi="Times New Roman"/>
          <w:noProof/>
        </w:rPr>
        <w:t>(Medeiros 1997, Trainer et al. 2001)</w:t>
      </w:r>
      <w:r w:rsidR="00246D6B">
        <w:rPr>
          <w:rFonts w:ascii="Times New Roman" w:hAnsi="Times New Roman"/>
        </w:rPr>
        <w:fldChar w:fldCharType="end"/>
      </w:r>
      <w:r w:rsidRPr="00C47A6E">
        <w:rPr>
          <w:rFonts w:ascii="Times New Roman" w:hAnsi="Times New Roman"/>
        </w:rPr>
        <w:t xml:space="preserve"> were the basis for </w:t>
      </w:r>
      <w:r w:rsidR="0074070B">
        <w:rPr>
          <w:rFonts w:ascii="Times New Roman" w:hAnsi="Times New Roman"/>
        </w:rPr>
        <w:t xml:space="preserve">precision estimates for </w:t>
      </w:r>
      <w:r w:rsidRPr="00C47A6E">
        <w:rPr>
          <w:rFonts w:ascii="Times New Roman" w:hAnsi="Times New Roman"/>
        </w:rPr>
        <w:t xml:space="preserve">coastal community parameters (Table C.3). </w:t>
      </w:r>
      <w:r w:rsidR="00FB64F2">
        <w:rPr>
          <w:rFonts w:ascii="Times New Roman" w:hAnsi="Times New Roman"/>
        </w:rPr>
        <w:t xml:space="preserve">From this point forward, all studies are referred to by their site and sample year rather than author and publication year in an effort to reduce confusion and provide useful background information (Tables C.2 and C.3). </w:t>
      </w:r>
      <w:r w:rsidRPr="00C47A6E">
        <w:rPr>
          <w:rFonts w:ascii="Times New Roman" w:hAnsi="Times New Roman"/>
        </w:rPr>
        <w:t xml:space="preserve">Precision estimates for each community vegetation parameter were calculated using the following criteria: </w:t>
      </w:r>
    </w:p>
    <w:p w:rsidR="0040297C" w:rsidRDefault="0040297C" w:rsidP="002E4FDF">
      <w:pPr>
        <w:ind w:left="1890" w:hanging="450"/>
      </w:pPr>
      <w:r w:rsidRPr="00AA1EDA">
        <w:rPr>
          <w:position w:val="-12"/>
        </w:rPr>
        <w:object w:dxaOrig="600" w:dyaOrig="360">
          <v:shape id="_x0000_i1032" type="#_x0000_t75" style="width:30.75pt;height:21pt" o:ole="">
            <v:imagedata r:id="rId116" o:title=""/>
          </v:shape>
          <o:OLEObject Type="Embed" ProgID="Equation.DSMT4" ShapeID="_x0000_i1032" DrawAspect="Content" ObjectID="_1484464572" r:id="rId126"/>
        </w:object>
      </w:r>
      <w:r>
        <w:t xml:space="preserve"> = 1.645 = distribution value for “90% of the time”</w:t>
      </w:r>
    </w:p>
    <w:p w:rsidR="0040297C" w:rsidRPr="00AA1EDA" w:rsidRDefault="0040297C" w:rsidP="002E4FDF">
      <w:pPr>
        <w:ind w:left="1890" w:hanging="450"/>
      </w:pPr>
      <w:r>
        <w:rPr>
          <w:i/>
        </w:rPr>
        <w:t>n</w:t>
      </w:r>
      <w:r>
        <w:t xml:space="preserve"> = 1 = number of sites (primary units) within a park </w:t>
      </w:r>
    </w:p>
    <w:p w:rsidR="0040297C" w:rsidRDefault="0040297C" w:rsidP="002E4FDF">
      <w:pPr>
        <w:ind w:left="1890" w:hanging="450"/>
      </w:pPr>
      <w:r>
        <w:rPr>
          <w:i/>
        </w:rPr>
        <w:t xml:space="preserve">m </w:t>
      </w:r>
      <w:r w:rsidRPr="00AA1EDA">
        <w:t>=</w:t>
      </w:r>
      <w:r>
        <w:t xml:space="preserve"> number of sampling plots (second-stage units) within a site</w:t>
      </w:r>
    </w:p>
    <w:p w:rsidR="0040297C" w:rsidRDefault="0040297C" w:rsidP="002E4FDF">
      <w:pPr>
        <w:ind w:left="1890" w:hanging="450"/>
      </w:pPr>
      <w:r>
        <w:rPr>
          <w:i/>
        </w:rPr>
        <w:t xml:space="preserve">k </w:t>
      </w:r>
      <w:r>
        <w:t>= 1 (large trees and richness), 6 (saplings and tree seedlings), and 12 (cover estimates)</w:t>
      </w:r>
    </w:p>
    <w:p w:rsidR="0040297C" w:rsidRDefault="0040297C" w:rsidP="0074070B">
      <w:pPr>
        <w:ind w:left="1890" w:hanging="450"/>
      </w:pPr>
      <w:r>
        <w:rPr>
          <w:i/>
        </w:rPr>
        <w:t xml:space="preserve">     </w:t>
      </w:r>
      <w:r>
        <w:t xml:space="preserve"> </w:t>
      </w:r>
      <w:r>
        <w:tab/>
        <w:t xml:space="preserve"> NOTE: values for k only apply to </w:t>
      </w:r>
      <w:r w:rsidR="0074070B">
        <w:t xml:space="preserve">data from </w:t>
      </w:r>
      <w:r w:rsidR="00FB64F2">
        <w:t>East Rift 2004</w:t>
      </w:r>
    </w:p>
    <w:p w:rsidR="0074070B" w:rsidRDefault="0074070B" w:rsidP="0074070B">
      <w:pPr>
        <w:ind w:left="1890" w:hanging="450"/>
      </w:pPr>
    </w:p>
    <w:p w:rsidR="00995085" w:rsidRDefault="00995085" w:rsidP="00995085">
      <w:r>
        <w:t>In each of the wet forest studies t</w:t>
      </w:r>
      <w:r w:rsidRPr="00D53821">
        <w:t xml:space="preserve">he calculated precision </w:t>
      </w:r>
      <w:r>
        <w:t>of</w:t>
      </w:r>
      <w:r w:rsidRPr="00D53821">
        <w:t xml:space="preserve"> the mean for </w:t>
      </w:r>
      <w:r>
        <w:t xml:space="preserve">native, nonnative, and total </w:t>
      </w:r>
      <w:r w:rsidRPr="00D53821">
        <w:t xml:space="preserve">species richness was </w:t>
      </w:r>
      <w:r>
        <w:t xml:space="preserve">relatively high (E </w:t>
      </w:r>
      <w:r w:rsidRPr="00D53821">
        <w:t>&lt;25</w:t>
      </w:r>
      <w:r>
        <w:t>.9</w:t>
      </w:r>
      <w:r w:rsidRPr="00D53821">
        <w:t>%</w:t>
      </w:r>
      <w:r>
        <w:t xml:space="preserve">; </w:t>
      </w:r>
      <w:r w:rsidRPr="00D53821">
        <w:t xml:space="preserve">Table </w:t>
      </w:r>
      <w:r>
        <w:t>C</w:t>
      </w:r>
      <w:r w:rsidRPr="00D53821">
        <w:t>.1)</w:t>
      </w:r>
      <w:r>
        <w:t>. Precision estimates for native, nonnative</w:t>
      </w:r>
      <w:r w:rsidR="00FB64F2">
        <w:t>,</w:t>
      </w:r>
      <w:r w:rsidRPr="00D53821">
        <w:t xml:space="preserve"> </w:t>
      </w:r>
      <w:r>
        <w:t xml:space="preserve">and total </w:t>
      </w:r>
      <w:r w:rsidRPr="00D53821">
        <w:t xml:space="preserve">understory cover </w:t>
      </w:r>
      <w:r>
        <w:t xml:space="preserve">varied more widely ranging from high precision (E = 6.7%) to low precision (E = 54.7%), while </w:t>
      </w:r>
      <w:r w:rsidRPr="00D53821">
        <w:t xml:space="preserve">woody density </w:t>
      </w:r>
      <w:r>
        <w:t>precision estimates</w:t>
      </w:r>
      <w:r w:rsidRPr="00D53821">
        <w:t xml:space="preserve"> </w:t>
      </w:r>
      <w:r>
        <w:t xml:space="preserve">exhibited the greatest </w:t>
      </w:r>
      <w:r w:rsidRPr="00D53821">
        <w:t>rang</w:t>
      </w:r>
      <w:r>
        <w:t>e</w:t>
      </w:r>
      <w:r w:rsidRPr="00D53821">
        <w:t xml:space="preserve"> </w:t>
      </w:r>
      <w:r>
        <w:t>(E = 6.2</w:t>
      </w:r>
      <w:r w:rsidRPr="00D53821">
        <w:t xml:space="preserve"> </w:t>
      </w:r>
      <w:r>
        <w:t>-</w:t>
      </w:r>
      <w:r w:rsidRPr="00D53821">
        <w:t xml:space="preserve"> 79</w:t>
      </w:r>
      <w:r>
        <w:t>.4</w:t>
      </w:r>
      <w:r w:rsidRPr="00D53821">
        <w:t>%</w:t>
      </w:r>
      <w:r>
        <w:t xml:space="preserve">). </w:t>
      </w:r>
      <w:r w:rsidRPr="00D53821">
        <w:t>The cited studies were conducted with specific monitoring objectives</w:t>
      </w:r>
      <w:r>
        <w:t>,</w:t>
      </w:r>
      <w:r w:rsidRPr="00D53821">
        <w:t xml:space="preserve"> and thus plot size, sampling techniq</w:t>
      </w:r>
      <w:r w:rsidRPr="00195FBD">
        <w:t>ues</w:t>
      </w:r>
      <w:r w:rsidR="00FB64F2">
        <w:t>,</w:t>
      </w:r>
      <w:r w:rsidRPr="00195FBD">
        <w:t xml:space="preserve"> and replicati</w:t>
      </w:r>
      <w:r>
        <w:t>on differed among studies (Table C</w:t>
      </w:r>
      <w:r w:rsidRPr="00195FBD">
        <w:t>.2)</w:t>
      </w:r>
      <w:r>
        <w:t>. As expected,</w:t>
      </w:r>
      <w:r w:rsidRPr="00195FBD">
        <w:t xml:space="preserve"> precision was higher </w:t>
      </w:r>
      <w:r>
        <w:t xml:space="preserve">on average </w:t>
      </w:r>
      <w:r w:rsidRPr="00195FBD">
        <w:t xml:space="preserve">in studies with greater replication </w:t>
      </w:r>
      <w:r>
        <w:t xml:space="preserve">(e.g., </w:t>
      </w:r>
      <w:r w:rsidR="009030BD">
        <w:t>Loh</w:t>
      </w:r>
      <w:r w:rsidRPr="006B0679">
        <w:t xml:space="preserve"> </w:t>
      </w:r>
      <w:r>
        <w:t xml:space="preserve">1997 and </w:t>
      </w:r>
      <w:r w:rsidR="009030BD">
        <w:t xml:space="preserve">Loh and Tunison </w:t>
      </w:r>
      <w:r w:rsidR="00C46F8F">
        <w:t>1999</w:t>
      </w:r>
      <w:r>
        <w:t>) and lower in studies</w:t>
      </w:r>
      <w:r w:rsidRPr="00195FBD">
        <w:t xml:space="preserve"> with few</w:t>
      </w:r>
      <w:r>
        <w:t>er</w:t>
      </w:r>
      <w:r w:rsidRPr="00195FBD">
        <w:t xml:space="preserve"> replicates</w:t>
      </w:r>
      <w:r>
        <w:t xml:space="preserve"> (</w:t>
      </w:r>
      <w:r w:rsidR="009030BD">
        <w:t>Cuddihy et al.</w:t>
      </w:r>
      <w:r>
        <w:t xml:space="preserve"> 1986 and </w:t>
      </w:r>
      <w:r w:rsidR="009030BD">
        <w:t xml:space="preserve">Whistler </w:t>
      </w:r>
      <w:r>
        <w:t xml:space="preserve">1995). </w:t>
      </w:r>
    </w:p>
    <w:p w:rsidR="00DE72A0" w:rsidRPr="00AC41DA" w:rsidRDefault="00DE72A0" w:rsidP="00DE72A0"/>
    <w:p w:rsidR="00DE72A0" w:rsidRDefault="00DE72A0" w:rsidP="00A237FB">
      <w:pPr>
        <w:pStyle w:val="APPTable"/>
      </w:pPr>
      <w:bookmarkStart w:id="462" w:name="_Toc179017044"/>
      <w:r w:rsidRPr="002E4FDF">
        <w:rPr>
          <w:b/>
        </w:rPr>
        <w:lastRenderedPageBreak/>
        <w:t>Table C.</w:t>
      </w:r>
      <w:r w:rsidR="00246D6B" w:rsidRPr="002E4FDF">
        <w:rPr>
          <w:b/>
        </w:rPr>
        <w:fldChar w:fldCharType="begin"/>
      </w:r>
      <w:r w:rsidRPr="002E4FDF">
        <w:rPr>
          <w:b/>
        </w:rPr>
        <w:instrText xml:space="preserve"> SEQ Table_B. \* ARABIC </w:instrText>
      </w:r>
      <w:r w:rsidR="00246D6B" w:rsidRPr="002E4FDF">
        <w:rPr>
          <w:b/>
        </w:rPr>
        <w:fldChar w:fldCharType="separate"/>
      </w:r>
      <w:r w:rsidR="00C0317F">
        <w:rPr>
          <w:b/>
          <w:noProof/>
        </w:rPr>
        <w:t>1</w:t>
      </w:r>
      <w:r w:rsidR="00246D6B" w:rsidRPr="002E4FDF">
        <w:rPr>
          <w:b/>
        </w:rPr>
        <w:fldChar w:fldCharType="end"/>
      </w:r>
      <w:r w:rsidRPr="002E4FDF">
        <w:rPr>
          <w:b/>
        </w:rPr>
        <w:t>.</w:t>
      </w:r>
      <w:r w:rsidRPr="005C29EA">
        <w:t xml:space="preserve"> Calculated percent precision (E) of the mean for plant community parameters using wet forest data gathered from various sources in HAVO and NPSA. The details for each study are summarized in Table C.2.</w:t>
      </w:r>
      <w:bookmarkEnd w:id="462"/>
    </w:p>
    <w:tbl>
      <w:tblPr>
        <w:tblW w:w="9200" w:type="dxa"/>
        <w:tblInd w:w="88" w:type="dxa"/>
        <w:tblLook w:val="04A0" w:firstRow="1" w:lastRow="0" w:firstColumn="1" w:lastColumn="0" w:noHBand="0" w:noVBand="1"/>
      </w:tblPr>
      <w:tblGrid>
        <w:gridCol w:w="582"/>
        <w:gridCol w:w="697"/>
        <w:gridCol w:w="572"/>
        <w:gridCol w:w="689"/>
        <w:gridCol w:w="630"/>
        <w:gridCol w:w="540"/>
        <w:gridCol w:w="394"/>
        <w:gridCol w:w="528"/>
        <w:gridCol w:w="670"/>
        <w:gridCol w:w="697"/>
        <w:gridCol w:w="572"/>
        <w:gridCol w:w="688"/>
        <w:gridCol w:w="617"/>
        <w:gridCol w:w="528"/>
        <w:gridCol w:w="394"/>
        <w:gridCol w:w="528"/>
      </w:tblGrid>
      <w:tr w:rsidR="00DE72A0" w:rsidRPr="00084C97" w:rsidTr="003D6026">
        <w:trPr>
          <w:trHeight w:val="240"/>
        </w:trPr>
        <w:tc>
          <w:tcPr>
            <w:tcW w:w="582" w:type="dxa"/>
            <w:tcBorders>
              <w:top w:val="single" w:sz="4" w:space="0" w:color="auto"/>
              <w:bottom w:val="single" w:sz="4" w:space="0" w:color="auto"/>
              <w:right w:val="nil"/>
            </w:tcBorders>
            <w:shd w:val="clear" w:color="000000" w:fill="FFFFFF"/>
            <w:noWrap/>
            <w:vAlign w:val="bottom"/>
            <w:hideMark/>
          </w:tcPr>
          <w:p w:rsidR="00DE72A0" w:rsidRPr="00084C97" w:rsidRDefault="00DE72A0" w:rsidP="003D6026">
            <w:pPr>
              <w:ind w:left="-88"/>
              <w:jc w:val="center"/>
              <w:rPr>
                <w:rFonts w:ascii="Arial" w:eastAsia="Times New Roman" w:hAnsi="Arial" w:cs="Arial"/>
                <w:b/>
                <w:bCs/>
                <w:sz w:val="16"/>
                <w:szCs w:val="18"/>
              </w:rPr>
            </w:pPr>
            <w:r w:rsidRPr="00084C97">
              <w:rPr>
                <w:rFonts w:ascii="Arial" w:eastAsia="Times New Roman" w:hAnsi="Arial" w:cs="Arial"/>
                <w:b/>
                <w:bCs/>
                <w:sz w:val="16"/>
                <w:szCs w:val="18"/>
              </w:rPr>
              <w:t>PARK</w:t>
            </w:r>
          </w:p>
        </w:tc>
        <w:tc>
          <w:tcPr>
            <w:tcW w:w="697"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SITE</w:t>
            </w:r>
          </w:p>
        </w:tc>
        <w:tc>
          <w:tcPr>
            <w:tcW w:w="572"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YR</w:t>
            </w:r>
          </w:p>
        </w:tc>
        <w:tc>
          <w:tcPr>
            <w:tcW w:w="689"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MEAN</w:t>
            </w:r>
          </w:p>
        </w:tc>
        <w:tc>
          <w:tcPr>
            <w:tcW w:w="630"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VAR</w:t>
            </w:r>
          </w:p>
        </w:tc>
        <w:tc>
          <w:tcPr>
            <w:tcW w:w="540"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CV</w:t>
            </w:r>
          </w:p>
        </w:tc>
        <w:tc>
          <w:tcPr>
            <w:tcW w:w="394"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N</w:t>
            </w:r>
          </w:p>
        </w:tc>
        <w:tc>
          <w:tcPr>
            <w:tcW w:w="528" w:type="dxa"/>
            <w:tcBorders>
              <w:top w:val="single" w:sz="4" w:space="0" w:color="auto"/>
              <w:left w:val="nil"/>
              <w:bottom w:val="single" w:sz="4" w:space="0" w:color="auto"/>
              <w:right w:val="single" w:sz="4" w:space="0" w:color="auto"/>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E</w:t>
            </w:r>
          </w:p>
        </w:tc>
        <w:tc>
          <w:tcPr>
            <w:tcW w:w="670"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PARK</w:t>
            </w:r>
          </w:p>
        </w:tc>
        <w:tc>
          <w:tcPr>
            <w:tcW w:w="697"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SITE</w:t>
            </w:r>
          </w:p>
        </w:tc>
        <w:tc>
          <w:tcPr>
            <w:tcW w:w="572"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YR</w:t>
            </w:r>
          </w:p>
        </w:tc>
        <w:tc>
          <w:tcPr>
            <w:tcW w:w="688"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MEAN</w:t>
            </w:r>
          </w:p>
        </w:tc>
        <w:tc>
          <w:tcPr>
            <w:tcW w:w="617"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VAR</w:t>
            </w:r>
          </w:p>
        </w:tc>
        <w:tc>
          <w:tcPr>
            <w:tcW w:w="528"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CV</w:t>
            </w:r>
          </w:p>
        </w:tc>
        <w:tc>
          <w:tcPr>
            <w:tcW w:w="394" w:type="dxa"/>
            <w:tcBorders>
              <w:top w:val="single" w:sz="4" w:space="0" w:color="auto"/>
              <w:left w:val="nil"/>
              <w:bottom w:val="single" w:sz="4"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N</w:t>
            </w:r>
          </w:p>
        </w:tc>
        <w:tc>
          <w:tcPr>
            <w:tcW w:w="402" w:type="dxa"/>
            <w:tcBorders>
              <w:top w:val="single" w:sz="4" w:space="0" w:color="auto"/>
              <w:left w:val="nil"/>
              <w:bottom w:val="single" w:sz="4" w:space="0" w:color="auto"/>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E</w:t>
            </w:r>
          </w:p>
        </w:tc>
      </w:tr>
      <w:tr w:rsidR="00DE72A0" w:rsidRPr="00084C97" w:rsidTr="003D6026">
        <w:trPr>
          <w:trHeight w:val="300"/>
        </w:trPr>
        <w:tc>
          <w:tcPr>
            <w:tcW w:w="4632" w:type="dxa"/>
            <w:gridSpan w:val="8"/>
            <w:tcBorders>
              <w:top w:val="single" w:sz="4" w:space="0" w:color="auto"/>
              <w:bottom w:val="nil"/>
              <w:right w:val="single" w:sz="4" w:space="0" w:color="000000"/>
            </w:tcBorders>
            <w:shd w:val="clear" w:color="000000" w:fill="FFFFFF"/>
            <w:noWrap/>
            <w:vAlign w:val="bottom"/>
            <w:hideMark/>
          </w:tcPr>
          <w:p w:rsidR="00DE72A0" w:rsidRPr="00084C97" w:rsidRDefault="00DE72A0" w:rsidP="003D6026">
            <w:pPr>
              <w:ind w:left="-88"/>
              <w:jc w:val="center"/>
              <w:rPr>
                <w:rFonts w:ascii="Arial" w:eastAsia="Times New Roman" w:hAnsi="Arial" w:cs="Arial"/>
                <w:b/>
                <w:bCs/>
                <w:sz w:val="16"/>
                <w:szCs w:val="18"/>
              </w:rPr>
            </w:pPr>
            <w:r w:rsidRPr="00084C97">
              <w:rPr>
                <w:rFonts w:ascii="Arial" w:eastAsia="Times New Roman" w:hAnsi="Arial" w:cs="Arial"/>
                <w:b/>
                <w:bCs/>
                <w:sz w:val="16"/>
                <w:szCs w:val="18"/>
              </w:rPr>
              <w:t>Native Species Richness</w:t>
            </w:r>
          </w:p>
        </w:tc>
        <w:tc>
          <w:tcPr>
            <w:tcW w:w="4568" w:type="dxa"/>
            <w:gridSpan w:val="8"/>
            <w:tcBorders>
              <w:top w:val="single" w:sz="4" w:space="0" w:color="auto"/>
              <w:left w:val="nil"/>
              <w:bottom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Native Understory Cover</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18.4</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5.4</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0.13</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6.6</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92.5</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2779</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0.57</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29.7</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24.1</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22.6</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0.20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6.6</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104.3</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1253</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0.34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11.4</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22.2</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12.3</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0.16</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16</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6.5</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53.9</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743.4</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0.51</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18.6</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56</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66.7</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0.15</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12.0</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26.7</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246.2</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0.59</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48.3</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12.7</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31.4</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0.44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11.5</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24.8</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978.3</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1.26</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32.8</w:t>
            </w:r>
          </w:p>
        </w:tc>
      </w:tr>
      <w:tr w:rsidR="00DE72A0" w:rsidRPr="00084C97" w:rsidTr="003D6026">
        <w:trPr>
          <w:trHeight w:val="300"/>
        </w:trPr>
        <w:tc>
          <w:tcPr>
            <w:tcW w:w="4632" w:type="dxa"/>
            <w:gridSpan w:val="8"/>
            <w:tcBorders>
              <w:top w:val="single" w:sz="4" w:space="0" w:color="auto"/>
              <w:bottom w:val="nil"/>
              <w:right w:val="single" w:sz="4" w:space="0" w:color="000000"/>
            </w:tcBorders>
            <w:shd w:val="clear" w:color="000000" w:fill="FFFFFF"/>
            <w:noWrap/>
            <w:vAlign w:val="bottom"/>
            <w:hideMark/>
          </w:tcPr>
          <w:p w:rsidR="00DE72A0" w:rsidRPr="00084C97" w:rsidRDefault="00DE72A0" w:rsidP="003D6026">
            <w:pPr>
              <w:ind w:left="-88"/>
              <w:jc w:val="center"/>
              <w:rPr>
                <w:rFonts w:ascii="Arial" w:eastAsia="Times New Roman" w:hAnsi="Arial" w:cs="Arial"/>
                <w:b/>
                <w:bCs/>
                <w:sz w:val="16"/>
                <w:szCs w:val="18"/>
              </w:rPr>
            </w:pPr>
            <w:r w:rsidRPr="00084C97">
              <w:rPr>
                <w:rFonts w:ascii="Arial" w:eastAsia="Times New Roman" w:hAnsi="Arial" w:cs="Arial"/>
                <w:b/>
                <w:bCs/>
                <w:sz w:val="16"/>
                <w:szCs w:val="18"/>
              </w:rPr>
              <w:t>Nonnative Species Richness</w:t>
            </w:r>
          </w:p>
        </w:tc>
        <w:tc>
          <w:tcPr>
            <w:tcW w:w="4568" w:type="dxa"/>
            <w:gridSpan w:val="8"/>
            <w:tcBorders>
              <w:top w:val="single" w:sz="4" w:space="0" w:color="auto"/>
              <w:left w:val="nil"/>
              <w:bottom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Nonnative Understory Cover</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3.7</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1.6</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0.34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17.6</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18.2</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83.1</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26.1</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3.3</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5.9</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0.74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25.0</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11.9</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292.1</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1.43</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48.2</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4.3</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2.5</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0.37</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16</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15.2</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29.6</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717.5</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0.90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33.3</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19.5</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37.7</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0.31</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25.9</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0.66</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54.7</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7.7</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24.0</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0.64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16.6</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40.8</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1453</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0.93</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24.3</w:t>
            </w:r>
          </w:p>
        </w:tc>
      </w:tr>
      <w:tr w:rsidR="00DE72A0" w:rsidRPr="00084C97" w:rsidTr="003D6026">
        <w:trPr>
          <w:trHeight w:val="300"/>
        </w:trPr>
        <w:tc>
          <w:tcPr>
            <w:tcW w:w="4632" w:type="dxa"/>
            <w:gridSpan w:val="8"/>
            <w:tcBorders>
              <w:top w:val="single" w:sz="4" w:space="0" w:color="auto"/>
              <w:bottom w:val="nil"/>
              <w:right w:val="single" w:sz="4" w:space="0" w:color="000000"/>
            </w:tcBorders>
            <w:shd w:val="clear" w:color="000000" w:fill="FFFFFF"/>
            <w:noWrap/>
            <w:vAlign w:val="bottom"/>
            <w:hideMark/>
          </w:tcPr>
          <w:p w:rsidR="00DE72A0" w:rsidRPr="00084C97" w:rsidRDefault="00DE72A0" w:rsidP="003D6026">
            <w:pPr>
              <w:ind w:left="-88"/>
              <w:jc w:val="center"/>
              <w:rPr>
                <w:rFonts w:ascii="Arial" w:eastAsia="Times New Roman" w:hAnsi="Arial" w:cs="Arial"/>
                <w:b/>
                <w:bCs/>
                <w:sz w:val="16"/>
                <w:szCs w:val="18"/>
              </w:rPr>
            </w:pPr>
            <w:r w:rsidRPr="00084C97">
              <w:rPr>
                <w:rFonts w:ascii="Arial" w:eastAsia="Times New Roman" w:hAnsi="Arial" w:cs="Arial"/>
                <w:b/>
                <w:bCs/>
                <w:sz w:val="16"/>
                <w:szCs w:val="18"/>
              </w:rPr>
              <w:t>Total Species Richness</w:t>
            </w:r>
          </w:p>
        </w:tc>
        <w:tc>
          <w:tcPr>
            <w:tcW w:w="4568" w:type="dxa"/>
            <w:gridSpan w:val="8"/>
            <w:tcBorders>
              <w:top w:val="single" w:sz="4" w:space="0" w:color="auto"/>
              <w:left w:val="nil"/>
              <w:bottom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Total Understory Cover</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22.1</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7.4</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0.12</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6.4</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49.6</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153.2</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0.25</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13.0</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27.3</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38.2</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0.23</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7.6</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55.4</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122.2</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0.20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6.7</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26.4</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14.3</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0.14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16</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5.9</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42.8</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134.6</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0.27</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10.0</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75.5</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13.7</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0.05</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28.7</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232.0</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0.53</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43.6</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20.4</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65.4</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0.40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10.3</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65.7</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981.9</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0.48</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12.4</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NPSA</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Tutuila</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1995</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72.4</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237.1</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0.21</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8</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12.4</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NPSA</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Tutuila</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1995</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54.9</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767.9</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31.4</w:t>
            </w:r>
          </w:p>
        </w:tc>
      </w:tr>
      <w:tr w:rsidR="00DE72A0" w:rsidRPr="00084C97" w:rsidTr="003D6026">
        <w:trPr>
          <w:trHeight w:val="300"/>
        </w:trPr>
        <w:tc>
          <w:tcPr>
            <w:tcW w:w="4632" w:type="dxa"/>
            <w:gridSpan w:val="8"/>
            <w:tcBorders>
              <w:top w:val="single" w:sz="4" w:space="0" w:color="auto"/>
              <w:bottom w:val="nil"/>
              <w:right w:val="single" w:sz="4" w:space="0" w:color="000000"/>
            </w:tcBorders>
            <w:shd w:val="clear" w:color="000000" w:fill="FFFFFF"/>
            <w:noWrap/>
            <w:vAlign w:val="bottom"/>
            <w:hideMark/>
          </w:tcPr>
          <w:p w:rsidR="00DE72A0" w:rsidRPr="00084C97" w:rsidRDefault="00DE72A0" w:rsidP="003D6026">
            <w:pPr>
              <w:ind w:left="-88"/>
              <w:jc w:val="center"/>
              <w:rPr>
                <w:rFonts w:ascii="Arial" w:eastAsia="Times New Roman" w:hAnsi="Arial" w:cs="Arial"/>
                <w:b/>
                <w:bCs/>
                <w:sz w:val="16"/>
                <w:szCs w:val="18"/>
              </w:rPr>
            </w:pPr>
            <w:r w:rsidRPr="00084C97">
              <w:rPr>
                <w:rFonts w:ascii="Arial" w:eastAsia="Times New Roman" w:hAnsi="Arial" w:cs="Arial"/>
                <w:b/>
                <w:bCs/>
                <w:sz w:val="16"/>
                <w:szCs w:val="18"/>
              </w:rPr>
              <w:t>Native Tree Seedling Density</w:t>
            </w:r>
          </w:p>
        </w:tc>
        <w:tc>
          <w:tcPr>
            <w:tcW w:w="4568" w:type="dxa"/>
            <w:gridSpan w:val="8"/>
            <w:tcBorders>
              <w:top w:val="single" w:sz="4" w:space="0" w:color="auto"/>
              <w:left w:val="nil"/>
              <w:bottom w:val="nil"/>
            </w:tcBorders>
            <w:shd w:val="clear" w:color="000000" w:fill="FFFFFF"/>
            <w:noWrap/>
            <w:vAlign w:val="bottom"/>
            <w:hideMark/>
          </w:tcPr>
          <w:p w:rsidR="00DE72A0" w:rsidRPr="00084C97" w:rsidRDefault="00DE72A0" w:rsidP="003D6026">
            <w:pPr>
              <w:jc w:val="center"/>
              <w:rPr>
                <w:rFonts w:ascii="Arial" w:eastAsia="Times New Roman" w:hAnsi="Arial" w:cs="Arial"/>
                <w:b/>
                <w:bCs/>
                <w:sz w:val="16"/>
                <w:szCs w:val="18"/>
              </w:rPr>
            </w:pPr>
            <w:r w:rsidRPr="00084C97">
              <w:rPr>
                <w:rFonts w:ascii="Arial" w:eastAsia="Times New Roman" w:hAnsi="Arial" w:cs="Arial"/>
                <w:b/>
                <w:bCs/>
                <w:sz w:val="16"/>
                <w:szCs w:val="18"/>
              </w:rPr>
              <w:t>Native Tree Sapling Density</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1.2</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1.5</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1.02</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53.3</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4.8</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18.8</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0.90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47.1</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92.4</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4297</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0.71</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27.5</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33</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350.8</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0.57</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25</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18.7</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77.3</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4855</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0.90</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33.2</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17.3</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8.6</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0.17</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6.2</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90.5</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7617</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0.96</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79.4</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14.8</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26.7</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0.35</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402" w:type="dxa"/>
            <w:tcBorders>
              <w:top w:val="nil"/>
              <w:left w:val="nil"/>
              <w:bottom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28.7</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0.62</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3.1</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2.84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73.8</w:t>
            </w:r>
          </w:p>
        </w:tc>
        <w:tc>
          <w:tcPr>
            <w:tcW w:w="670"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8"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1.4</w:t>
            </w:r>
          </w:p>
        </w:tc>
        <w:tc>
          <w:tcPr>
            <w:tcW w:w="617"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5.3</w:t>
            </w:r>
          </w:p>
        </w:tc>
        <w:tc>
          <w:tcPr>
            <w:tcW w:w="528"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1.64</w:t>
            </w:r>
          </w:p>
        </w:tc>
        <w:tc>
          <w:tcPr>
            <w:tcW w:w="394"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402" w:type="dxa"/>
            <w:tcBorders>
              <w:top w:val="nil"/>
              <w:left w:val="nil"/>
              <w:bottom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42.7</w:t>
            </w:r>
          </w:p>
        </w:tc>
      </w:tr>
      <w:tr w:rsidR="00DE72A0" w:rsidRPr="00084C97" w:rsidTr="003D6026">
        <w:trPr>
          <w:trHeight w:val="285"/>
        </w:trPr>
        <w:tc>
          <w:tcPr>
            <w:tcW w:w="4632" w:type="dxa"/>
            <w:gridSpan w:val="8"/>
            <w:tcBorders>
              <w:top w:val="single" w:sz="4" w:space="0" w:color="auto"/>
              <w:bottom w:val="nil"/>
              <w:right w:val="single" w:sz="4" w:space="0" w:color="000000"/>
            </w:tcBorders>
            <w:shd w:val="clear" w:color="000000" w:fill="FFFFFF"/>
            <w:noWrap/>
            <w:vAlign w:val="bottom"/>
            <w:hideMark/>
          </w:tcPr>
          <w:p w:rsidR="00DE72A0" w:rsidRPr="00084C97" w:rsidRDefault="00DE72A0" w:rsidP="003D6026">
            <w:pPr>
              <w:ind w:left="-88"/>
              <w:jc w:val="center"/>
              <w:rPr>
                <w:rFonts w:ascii="Arial" w:eastAsia="Times New Roman" w:hAnsi="Arial" w:cs="Arial"/>
                <w:b/>
                <w:bCs/>
                <w:sz w:val="16"/>
                <w:szCs w:val="18"/>
              </w:rPr>
            </w:pPr>
            <w:r w:rsidRPr="00084C97">
              <w:rPr>
                <w:rFonts w:ascii="Arial" w:eastAsia="Times New Roman" w:hAnsi="Arial" w:cs="Arial"/>
                <w:b/>
                <w:bCs/>
                <w:sz w:val="16"/>
                <w:szCs w:val="18"/>
              </w:rPr>
              <w:t>Native Large Tree Density</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c>
          <w:tcPr>
            <w:tcW w:w="402" w:type="dxa"/>
            <w:tcBorders>
              <w:top w:val="nil"/>
              <w:left w:val="nil"/>
              <w:bottom w:val="nil"/>
            </w:tcBorders>
            <w:shd w:val="clear" w:color="000000" w:fill="FFFFFF"/>
            <w:noWrap/>
            <w:vAlign w:val="bottom"/>
            <w:hideMark/>
          </w:tcPr>
          <w:p w:rsidR="00DE72A0" w:rsidRPr="00084C97" w:rsidRDefault="00DE72A0" w:rsidP="003D6026">
            <w:pPr>
              <w:rPr>
                <w:rFonts w:ascii="Arial" w:eastAsia="Times New Roman" w:hAnsi="Arial" w:cs="Arial"/>
                <w:b/>
                <w:bCs/>
                <w:sz w:val="16"/>
                <w:szCs w:val="18"/>
              </w:rPr>
            </w:pPr>
            <w:r w:rsidRPr="00084C97">
              <w:rPr>
                <w:rFonts w:ascii="Arial" w:eastAsia="Times New Roman" w:hAnsi="Arial" w:cs="Arial"/>
                <w:b/>
                <w:bCs/>
                <w:sz w:val="16"/>
                <w:szCs w:val="18"/>
              </w:rPr>
              <w:t> </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HAVO</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2.5</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6.5</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1.02</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53.1</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402" w:type="dxa"/>
            <w:tcBorders>
              <w:top w:val="nil"/>
              <w:left w:val="nil"/>
              <w:bottom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1997</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7.3</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22.1</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0.64</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25</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21.1</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402" w:type="dxa"/>
            <w:tcBorders>
              <w:top w:val="nil"/>
              <w:left w:val="nil"/>
              <w:bottom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xml:space="preserve">‘Ōla‘a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1998</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10.8</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64.4</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0.75</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27.5</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402" w:type="dxa"/>
            <w:tcBorders>
              <w:top w:val="nil"/>
              <w:left w:val="nil"/>
              <w:bottom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1986</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5.7</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19.1</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0.76</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62.8</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402" w:type="dxa"/>
            <w:tcBorders>
              <w:top w:val="nil"/>
              <w:left w:val="nil"/>
              <w:bottom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r>
      <w:tr w:rsidR="00DE72A0" w:rsidRPr="00084C97" w:rsidTr="003D6026">
        <w:trPr>
          <w:trHeight w:val="240"/>
        </w:trPr>
        <w:tc>
          <w:tcPr>
            <w:tcW w:w="582" w:type="dxa"/>
            <w:tcBorders>
              <w:top w:val="nil"/>
              <w:bottom w:val="nil"/>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E. Rift</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2004</w:t>
            </w:r>
          </w:p>
        </w:tc>
        <w:tc>
          <w:tcPr>
            <w:tcW w:w="689"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21.6</w:t>
            </w:r>
          </w:p>
        </w:tc>
        <w:tc>
          <w:tcPr>
            <w:tcW w:w="63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523.4</w:t>
            </w:r>
          </w:p>
        </w:tc>
        <w:tc>
          <w:tcPr>
            <w:tcW w:w="540"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1.06</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w:t>
            </w:r>
          </w:p>
        </w:tc>
        <w:tc>
          <w:tcPr>
            <w:tcW w:w="528" w:type="dxa"/>
            <w:tcBorders>
              <w:top w:val="nil"/>
              <w:left w:val="nil"/>
              <w:bottom w:val="nil"/>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27.5</w:t>
            </w:r>
          </w:p>
        </w:tc>
        <w:tc>
          <w:tcPr>
            <w:tcW w:w="67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72"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8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28"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394"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402" w:type="dxa"/>
            <w:tcBorders>
              <w:top w:val="nil"/>
              <w:left w:val="nil"/>
              <w:bottom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r>
      <w:tr w:rsidR="00DE72A0" w:rsidRPr="00084C97" w:rsidTr="003D6026">
        <w:trPr>
          <w:trHeight w:val="240"/>
        </w:trPr>
        <w:tc>
          <w:tcPr>
            <w:tcW w:w="582" w:type="dxa"/>
            <w:tcBorders>
              <w:top w:val="nil"/>
              <w:bottom w:val="single" w:sz="4" w:space="0" w:color="auto"/>
              <w:right w:val="nil"/>
            </w:tcBorders>
            <w:shd w:val="clear" w:color="000000" w:fill="FFFFFF"/>
            <w:noWrap/>
            <w:vAlign w:val="bottom"/>
            <w:hideMark/>
          </w:tcPr>
          <w:p w:rsidR="00DE72A0" w:rsidRPr="00084C97" w:rsidRDefault="00DE72A0" w:rsidP="003D6026">
            <w:pPr>
              <w:ind w:left="-88"/>
              <w:rPr>
                <w:rFonts w:ascii="Arial" w:eastAsia="Times New Roman" w:hAnsi="Arial" w:cs="Arial"/>
                <w:sz w:val="16"/>
                <w:szCs w:val="18"/>
              </w:rPr>
            </w:pPr>
            <w:r w:rsidRPr="00084C97">
              <w:rPr>
                <w:rFonts w:ascii="Arial" w:eastAsia="Times New Roman" w:hAnsi="Arial" w:cs="Arial"/>
                <w:sz w:val="16"/>
                <w:szCs w:val="18"/>
              </w:rPr>
              <w:t>NPSA</w:t>
            </w:r>
          </w:p>
        </w:tc>
        <w:tc>
          <w:tcPr>
            <w:tcW w:w="697"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Tutuila</w:t>
            </w:r>
          </w:p>
        </w:tc>
        <w:tc>
          <w:tcPr>
            <w:tcW w:w="572"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1995</w:t>
            </w:r>
          </w:p>
        </w:tc>
        <w:tc>
          <w:tcPr>
            <w:tcW w:w="689"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60.4</w:t>
            </w:r>
          </w:p>
        </w:tc>
        <w:tc>
          <w:tcPr>
            <w:tcW w:w="630"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1774</w:t>
            </w:r>
          </w:p>
        </w:tc>
        <w:tc>
          <w:tcPr>
            <w:tcW w:w="540"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0.70</w:t>
            </w:r>
          </w:p>
        </w:tc>
        <w:tc>
          <w:tcPr>
            <w:tcW w:w="394"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8</w:t>
            </w:r>
          </w:p>
        </w:tc>
        <w:tc>
          <w:tcPr>
            <w:tcW w:w="528" w:type="dxa"/>
            <w:tcBorders>
              <w:top w:val="nil"/>
              <w:left w:val="nil"/>
              <w:bottom w:val="single" w:sz="4" w:space="0" w:color="auto"/>
              <w:right w:val="single" w:sz="4" w:space="0" w:color="auto"/>
            </w:tcBorders>
            <w:shd w:val="clear" w:color="000000" w:fill="FFFFFF"/>
            <w:noWrap/>
            <w:vAlign w:val="bottom"/>
            <w:hideMark/>
          </w:tcPr>
          <w:p w:rsidR="00DE72A0" w:rsidRPr="00084C97" w:rsidRDefault="00DE72A0" w:rsidP="003D6026">
            <w:pPr>
              <w:jc w:val="right"/>
              <w:rPr>
                <w:rFonts w:ascii="Arial" w:eastAsia="Times New Roman" w:hAnsi="Arial" w:cs="Arial"/>
                <w:sz w:val="16"/>
                <w:szCs w:val="18"/>
              </w:rPr>
            </w:pPr>
            <w:r w:rsidRPr="00084C97">
              <w:rPr>
                <w:rFonts w:ascii="Arial" w:eastAsia="Times New Roman" w:hAnsi="Arial" w:cs="Arial"/>
                <w:sz w:val="16"/>
                <w:szCs w:val="18"/>
              </w:rPr>
              <w:t>40.6</w:t>
            </w:r>
          </w:p>
        </w:tc>
        <w:tc>
          <w:tcPr>
            <w:tcW w:w="670"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97"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72"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88"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617"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528"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394"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c>
          <w:tcPr>
            <w:tcW w:w="402" w:type="dxa"/>
            <w:tcBorders>
              <w:top w:val="nil"/>
              <w:left w:val="nil"/>
              <w:bottom w:val="single" w:sz="4" w:space="0" w:color="auto"/>
            </w:tcBorders>
            <w:shd w:val="clear" w:color="000000" w:fill="FFFFFF"/>
            <w:noWrap/>
            <w:vAlign w:val="bottom"/>
            <w:hideMark/>
          </w:tcPr>
          <w:p w:rsidR="00DE72A0" w:rsidRPr="00084C97" w:rsidRDefault="00DE72A0" w:rsidP="003D6026">
            <w:pPr>
              <w:rPr>
                <w:rFonts w:ascii="Arial" w:eastAsia="Times New Roman" w:hAnsi="Arial" w:cs="Arial"/>
                <w:sz w:val="16"/>
                <w:szCs w:val="18"/>
              </w:rPr>
            </w:pPr>
            <w:r w:rsidRPr="00084C97">
              <w:rPr>
                <w:rFonts w:ascii="Arial" w:eastAsia="Times New Roman" w:hAnsi="Arial" w:cs="Arial"/>
                <w:sz w:val="16"/>
                <w:szCs w:val="18"/>
              </w:rPr>
              <w:t> </w:t>
            </w:r>
          </w:p>
        </w:tc>
      </w:tr>
    </w:tbl>
    <w:p w:rsidR="00DE72A0" w:rsidRDefault="00DE72A0" w:rsidP="00DE72A0"/>
    <w:p w:rsidR="00DE72A0" w:rsidRDefault="00FB64F2" w:rsidP="00DE72A0">
      <w:r w:rsidRPr="00195FBD">
        <w:t xml:space="preserve">However, studies </w:t>
      </w:r>
      <w:r>
        <w:t xml:space="preserve">in extremely heterogeneous areas (e.g., studies </w:t>
      </w:r>
      <w:r w:rsidRPr="00195FBD">
        <w:t xml:space="preserve">that included </w:t>
      </w:r>
      <w:r>
        <w:t xml:space="preserve">sites </w:t>
      </w:r>
      <w:r w:rsidRPr="00195FBD">
        <w:t xml:space="preserve">recently disturbed </w:t>
      </w:r>
      <w:r>
        <w:t xml:space="preserve">by pigs and/or fire </w:t>
      </w:r>
      <w:r w:rsidRPr="00195FBD">
        <w:t>in combination with undisturbed sites</w:t>
      </w:r>
      <w:r>
        <w:t>)</w:t>
      </w:r>
      <w:r w:rsidRPr="00195FBD">
        <w:t xml:space="preserve"> tended to have lower precision despite high sample sizes</w:t>
      </w:r>
      <w:r>
        <w:t xml:space="preserve">. </w:t>
      </w:r>
      <w:r w:rsidRPr="00195FBD">
        <w:t>For exampl</w:t>
      </w:r>
      <w:r>
        <w:t xml:space="preserve">e, the </w:t>
      </w:r>
      <w:r w:rsidRPr="00195FBD">
        <w:t>East Rift 2004 s</w:t>
      </w:r>
      <w:r>
        <w:t xml:space="preserve">tudy </w:t>
      </w:r>
      <w:r w:rsidR="009030BD">
        <w:t xml:space="preserve">(Ainsworth et al. 2007) </w:t>
      </w:r>
      <w:r>
        <w:t xml:space="preserve">which had 40 plots </w:t>
      </w:r>
      <w:r w:rsidR="00E22804">
        <w:t>including one-</w:t>
      </w:r>
      <w:r w:rsidR="00E22804" w:rsidRPr="00195FBD">
        <w:t xml:space="preserve">year old burned plots and unburned plots </w:t>
      </w:r>
      <w:r w:rsidR="00E22804">
        <w:t>in both</w:t>
      </w:r>
      <w:r w:rsidR="00E22804" w:rsidRPr="00195FBD">
        <w:t xml:space="preserve"> mesic </w:t>
      </w:r>
      <w:r w:rsidR="00E22804">
        <w:t>and</w:t>
      </w:r>
      <w:r w:rsidR="00E22804" w:rsidRPr="00195FBD">
        <w:t xml:space="preserve"> wet forest</w:t>
      </w:r>
      <w:r w:rsidR="00E22804">
        <w:t>s, had very low precision for some parameters (E = 73.4%)</w:t>
      </w:r>
      <w:r w:rsidR="00E22804" w:rsidRPr="00606E00">
        <w:t xml:space="preserve">. </w:t>
      </w:r>
      <w:r w:rsidR="00E22804">
        <w:t xml:space="preserve">Also sampled in disturbed areas, the </w:t>
      </w:r>
      <w:r w:rsidR="00E22804" w:rsidRPr="006B0679">
        <w:t xml:space="preserve">‘Ōla‘a </w:t>
      </w:r>
      <w:r w:rsidR="00DE72A0">
        <w:t xml:space="preserve">1994 </w:t>
      </w:r>
      <w:r w:rsidR="009030BD">
        <w:t xml:space="preserve">(Loh 1994) </w:t>
      </w:r>
      <w:r w:rsidR="00DE72A0">
        <w:t xml:space="preserve">study included plots where feral pigs were present as well as those where they had been removed. </w:t>
      </w:r>
    </w:p>
    <w:p w:rsidR="00DE72A0" w:rsidRDefault="00DE72A0" w:rsidP="00DE72A0"/>
    <w:p w:rsidR="009030BD" w:rsidRPr="002E4FDF" w:rsidRDefault="00DE72A0" w:rsidP="009030BD">
      <w:r w:rsidRPr="00606E00">
        <w:t>The remaining studies</w:t>
      </w:r>
      <w:r>
        <w:t xml:space="preserve">, </w:t>
      </w:r>
      <w:r w:rsidRPr="006B0679">
        <w:t xml:space="preserve">‘Ōla‘a </w:t>
      </w:r>
      <w:r>
        <w:t xml:space="preserve">1997 </w:t>
      </w:r>
      <w:r w:rsidR="00AA3C9A">
        <w:t xml:space="preserve">(Loh 1997) </w:t>
      </w:r>
      <w:r>
        <w:t>and</w:t>
      </w:r>
      <w:r w:rsidRPr="006B0679">
        <w:t xml:space="preserve"> ‘Ōla‘a</w:t>
      </w:r>
      <w:r>
        <w:t xml:space="preserve"> 1998</w:t>
      </w:r>
      <w:r w:rsidR="009030BD">
        <w:t xml:space="preserve"> (Loh and Tunison </w:t>
      </w:r>
      <w:r w:rsidR="00C46F8F">
        <w:t>1999</w:t>
      </w:r>
      <w:r w:rsidR="009030BD">
        <w:t>)</w:t>
      </w:r>
      <w:r>
        <w:t>,</w:t>
      </w:r>
      <w:r w:rsidRPr="00606E00">
        <w:t xml:space="preserve"> tended to have </w:t>
      </w:r>
      <w:r>
        <w:t>higher</w:t>
      </w:r>
      <w:r w:rsidRPr="00606E00">
        <w:t xml:space="preserve"> </w:t>
      </w:r>
      <w:r>
        <w:t xml:space="preserve">percent </w:t>
      </w:r>
      <w:r w:rsidRPr="00606E00">
        <w:t xml:space="preserve">precision </w:t>
      </w:r>
      <w:r>
        <w:t>estimates</w:t>
      </w:r>
      <w:r w:rsidRPr="00606E00">
        <w:t xml:space="preserve"> for </w:t>
      </w:r>
      <w:r>
        <w:t>several</w:t>
      </w:r>
      <w:r w:rsidRPr="00606E00">
        <w:t xml:space="preserve"> vegetation parameters</w:t>
      </w:r>
      <w:r>
        <w:t xml:space="preserve"> (E &lt;10%),</w:t>
      </w:r>
      <w:r w:rsidRPr="00606E00">
        <w:t xml:space="preserve"> implying that the sampling effort (plot size and number of replicates) </w:t>
      </w:r>
      <w:r>
        <w:t>may have been</w:t>
      </w:r>
      <w:r w:rsidRPr="00606E00">
        <w:t xml:space="preserve"> greater than necessary</w:t>
      </w:r>
      <w:r>
        <w:t xml:space="preserve"> for some but not all parameters. </w:t>
      </w:r>
      <w:r w:rsidRPr="00606E00">
        <w:t xml:space="preserve">However, these </w:t>
      </w:r>
      <w:r>
        <w:t>two</w:t>
      </w:r>
      <w:r w:rsidRPr="006B0679">
        <w:t xml:space="preserve"> ‘Ōla‘a</w:t>
      </w:r>
      <w:r>
        <w:t xml:space="preserve"> </w:t>
      </w:r>
      <w:r w:rsidRPr="00606E00">
        <w:t xml:space="preserve">studies were conducted </w:t>
      </w:r>
      <w:r w:rsidRPr="00606E00">
        <w:lastRenderedPageBreak/>
        <w:t xml:space="preserve">with specific monitoring </w:t>
      </w:r>
      <w:r w:rsidR="009030BD" w:rsidRPr="00606E00">
        <w:t xml:space="preserve">questions in mind in relatively homogeneous sites as compared to the large wet forest sampling frames </w:t>
      </w:r>
      <w:r w:rsidR="009030BD">
        <w:t>being proposed for</w:t>
      </w:r>
      <w:r w:rsidR="009030BD" w:rsidRPr="00606E00">
        <w:t xml:space="preserve"> sampl</w:t>
      </w:r>
      <w:r w:rsidR="009030BD">
        <w:t xml:space="preserve">ing. </w:t>
      </w:r>
    </w:p>
    <w:p w:rsidR="0001659E" w:rsidRDefault="0001659E" w:rsidP="009030BD">
      <w:pPr>
        <w:rPr>
          <w:b/>
        </w:rPr>
      </w:pPr>
      <w:bookmarkStart w:id="463" w:name="_Toc179017045"/>
    </w:p>
    <w:p w:rsidR="0040297C" w:rsidRDefault="0040297C" w:rsidP="00A237FB">
      <w:pPr>
        <w:spacing w:after="120"/>
      </w:pPr>
      <w:r w:rsidRPr="00AC41DA">
        <w:rPr>
          <w:b/>
        </w:rPr>
        <w:t>Table C.</w:t>
      </w:r>
      <w:r w:rsidR="00246D6B" w:rsidRPr="00AC41DA">
        <w:rPr>
          <w:b/>
        </w:rPr>
        <w:fldChar w:fldCharType="begin"/>
      </w:r>
      <w:r w:rsidRPr="00AC41DA">
        <w:rPr>
          <w:b/>
        </w:rPr>
        <w:instrText xml:space="preserve"> SEQ Table_B. \* ARABIC </w:instrText>
      </w:r>
      <w:r w:rsidR="00246D6B" w:rsidRPr="00AC41DA">
        <w:rPr>
          <w:b/>
        </w:rPr>
        <w:fldChar w:fldCharType="separate"/>
      </w:r>
      <w:r w:rsidR="00C0317F">
        <w:rPr>
          <w:b/>
          <w:noProof/>
        </w:rPr>
        <w:t>2</w:t>
      </w:r>
      <w:r w:rsidR="00246D6B" w:rsidRPr="00AC41DA">
        <w:rPr>
          <w:b/>
        </w:rPr>
        <w:fldChar w:fldCharType="end"/>
      </w:r>
      <w:r w:rsidRPr="00AC41DA">
        <w:rPr>
          <w:b/>
        </w:rPr>
        <w:t>.</w:t>
      </w:r>
      <w:r w:rsidRPr="005C29EA">
        <w:t xml:space="preserve"> General information for each study used to estimate the precision values in Ta</w:t>
      </w:r>
      <w:r w:rsidR="005C5962">
        <w:t xml:space="preserve">ble C.1 </w:t>
      </w:r>
      <w:r w:rsidR="00246D6B">
        <w:fldChar w:fldCharType="begin">
          <w:fldData xml:space="preserve">PEVuZE5vdGU+PENpdGU+PEF1dGhvcj5XaGlzdGxlcjwvQXV0aG9yPjxZZWFyPjE5OTU8L1llYXI+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</w:fldData>
        </w:fldChar>
      </w:r>
      <w:r w:rsidR="005C5962">
        <w:instrText xml:space="preserve"> ADDIN EN.CITE </w:instrText>
      </w:r>
      <w:r w:rsidR="00246D6B">
        <w:fldChar w:fldCharType="begin">
          <w:fldData xml:space="preserve">PEVuZE5vdGU+PENpdGU+PEF1dGhvcj5XaGlzdGxlcjwvQXV0aG9yPjxZZWFyPjE5OTU8L1llYXI+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</w:fldData>
        </w:fldChar>
      </w:r>
      <w:r w:rsidR="005C5962">
        <w:instrText xml:space="preserve"> ADDIN EN.CITE.DATA </w:instrText>
      </w:r>
      <w:r w:rsidR="00246D6B">
        <w:fldChar w:fldCharType="end"/>
      </w:r>
      <w:r w:rsidR="00246D6B">
        <w:fldChar w:fldCharType="separate"/>
      </w:r>
      <w:r w:rsidR="005C5962">
        <w:rPr>
          <w:noProof/>
        </w:rPr>
        <w:t>(Cuddihy et al. 1986, Loh 1994, Whistler 1995, Loh 1997, Loh and Tunison 1999, Ainsworth 2007)</w:t>
      </w:r>
      <w:r w:rsidR="00246D6B">
        <w:fldChar w:fldCharType="end"/>
      </w:r>
      <w:r w:rsidRPr="005C29EA">
        <w:t>. Note that not all studies listed in Appendix B contain appropriate data for precision calculations.</w:t>
      </w:r>
      <w:bookmarkEnd w:id="463"/>
    </w:p>
    <w:tbl>
      <w:tblPr>
        <w:tblW w:w="9392" w:type="dxa"/>
        <w:tblInd w:w="92" w:type="dxa"/>
        <w:tblLook w:val="04A0" w:firstRow="1" w:lastRow="0" w:firstColumn="1" w:lastColumn="0" w:noHBand="0" w:noVBand="1"/>
      </w:tblPr>
      <w:tblGrid>
        <w:gridCol w:w="1363"/>
        <w:gridCol w:w="1436"/>
        <w:gridCol w:w="1357"/>
        <w:gridCol w:w="1415"/>
        <w:gridCol w:w="1375"/>
        <w:gridCol w:w="1257"/>
        <w:gridCol w:w="1189"/>
      </w:tblGrid>
      <w:tr w:rsidR="00BF1A16" w:rsidRPr="00201E45" w:rsidTr="00BF1A16">
        <w:trPr>
          <w:trHeight w:val="480"/>
        </w:trPr>
        <w:tc>
          <w:tcPr>
            <w:tcW w:w="1363" w:type="dxa"/>
            <w:tcBorders>
              <w:top w:val="single" w:sz="4" w:space="0" w:color="auto"/>
              <w:bottom w:val="single" w:sz="12" w:space="0" w:color="auto"/>
            </w:tcBorders>
            <w:shd w:val="clear" w:color="000000" w:fill="FFFFFF"/>
            <w:vAlign w:val="center"/>
            <w:hideMark/>
          </w:tcPr>
          <w:p w:rsidR="00BF1A16" w:rsidRPr="00201E45" w:rsidRDefault="00BF1A16" w:rsidP="0074070B">
            <w:pPr>
              <w:ind w:left="88" w:hanging="180"/>
              <w:rPr>
                <w:rFonts w:ascii="Arial" w:eastAsia="Times New Roman" w:hAnsi="Arial" w:cs="Arial"/>
                <w:b/>
                <w:bCs/>
                <w:sz w:val="18"/>
                <w:szCs w:val="18"/>
              </w:rPr>
            </w:pPr>
            <w:r>
              <w:rPr>
                <w:rFonts w:ascii="Arial" w:eastAsia="Times New Roman" w:hAnsi="Arial" w:cs="Arial"/>
                <w:b/>
                <w:bCs/>
                <w:sz w:val="18"/>
                <w:szCs w:val="18"/>
              </w:rPr>
              <w:t>Study</w:t>
            </w:r>
          </w:p>
        </w:tc>
        <w:tc>
          <w:tcPr>
            <w:tcW w:w="1436" w:type="dxa"/>
            <w:tcBorders>
              <w:top w:val="single" w:sz="4" w:space="0" w:color="auto"/>
              <w:bottom w:val="single" w:sz="12" w:space="0" w:color="auto"/>
              <w:right w:val="nil"/>
            </w:tcBorders>
            <w:shd w:val="clear" w:color="000000" w:fill="FFFFFF"/>
            <w:vAlign w:val="center"/>
            <w:hideMark/>
          </w:tcPr>
          <w:p w:rsidR="00BF1A16" w:rsidRPr="00201E45" w:rsidRDefault="00BF1A16" w:rsidP="0074070B">
            <w:pPr>
              <w:jc w:val="center"/>
              <w:rPr>
                <w:rFonts w:ascii="Arial" w:eastAsia="Times New Roman" w:hAnsi="Arial" w:cs="Arial"/>
                <w:sz w:val="18"/>
                <w:szCs w:val="18"/>
              </w:rPr>
            </w:pPr>
            <w:r w:rsidRPr="00201E45">
              <w:rPr>
                <w:rFonts w:ascii="Arial" w:eastAsia="Times New Roman" w:hAnsi="Arial" w:cs="Arial"/>
                <w:sz w:val="18"/>
                <w:szCs w:val="18"/>
              </w:rPr>
              <w:t xml:space="preserve">Loh </w:t>
            </w:r>
            <w:r>
              <w:rPr>
                <w:rFonts w:ascii="Arial" w:eastAsia="Times New Roman" w:hAnsi="Arial" w:cs="Arial"/>
                <w:sz w:val="18"/>
                <w:szCs w:val="18"/>
              </w:rPr>
              <w:t>1994</w:t>
            </w:r>
          </w:p>
        </w:tc>
        <w:tc>
          <w:tcPr>
            <w:tcW w:w="1357" w:type="dxa"/>
            <w:tcBorders>
              <w:top w:val="single" w:sz="4" w:space="0" w:color="auto"/>
              <w:left w:val="nil"/>
              <w:bottom w:val="single" w:sz="12" w:space="0" w:color="auto"/>
              <w:right w:val="nil"/>
            </w:tcBorders>
            <w:shd w:val="clear" w:color="000000" w:fill="FFFFFF"/>
            <w:vAlign w:val="center"/>
            <w:hideMark/>
          </w:tcPr>
          <w:p w:rsidR="00BF1A16" w:rsidRPr="00201E45" w:rsidRDefault="00BF1A16" w:rsidP="0074070B">
            <w:pPr>
              <w:jc w:val="center"/>
              <w:rPr>
                <w:rFonts w:ascii="Arial" w:eastAsia="Times New Roman" w:hAnsi="Arial" w:cs="Arial"/>
                <w:sz w:val="18"/>
                <w:szCs w:val="18"/>
              </w:rPr>
            </w:pPr>
            <w:r w:rsidRPr="00201E45">
              <w:rPr>
                <w:rFonts w:ascii="Arial" w:eastAsia="Times New Roman" w:hAnsi="Arial" w:cs="Arial"/>
                <w:sz w:val="18"/>
                <w:szCs w:val="18"/>
              </w:rPr>
              <w:t xml:space="preserve">Loh </w:t>
            </w:r>
            <w:r>
              <w:rPr>
                <w:rFonts w:ascii="Arial" w:eastAsia="Times New Roman" w:hAnsi="Arial" w:cs="Arial"/>
                <w:sz w:val="18"/>
                <w:szCs w:val="18"/>
              </w:rPr>
              <w:t>1997</w:t>
            </w:r>
          </w:p>
        </w:tc>
        <w:tc>
          <w:tcPr>
            <w:tcW w:w="1415" w:type="dxa"/>
            <w:tcBorders>
              <w:top w:val="single" w:sz="4" w:space="0" w:color="auto"/>
              <w:left w:val="nil"/>
              <w:bottom w:val="single" w:sz="12" w:space="0" w:color="auto"/>
              <w:right w:val="nil"/>
            </w:tcBorders>
            <w:shd w:val="clear" w:color="000000" w:fill="FFFFFF"/>
            <w:vAlign w:val="center"/>
            <w:hideMark/>
          </w:tcPr>
          <w:p w:rsidR="00BF1A16" w:rsidRPr="00201E45" w:rsidRDefault="00BF1A16" w:rsidP="00C46F8F">
            <w:pPr>
              <w:jc w:val="center"/>
              <w:rPr>
                <w:rFonts w:ascii="Arial" w:eastAsia="Times New Roman" w:hAnsi="Arial" w:cs="Arial"/>
                <w:sz w:val="18"/>
                <w:szCs w:val="18"/>
              </w:rPr>
            </w:pPr>
            <w:r w:rsidRPr="00201E45">
              <w:rPr>
                <w:rFonts w:ascii="Arial" w:eastAsia="Times New Roman" w:hAnsi="Arial" w:cs="Arial"/>
                <w:sz w:val="18"/>
                <w:szCs w:val="18"/>
              </w:rPr>
              <w:t>Loh and Tunison 1999</w:t>
            </w:r>
          </w:p>
        </w:tc>
        <w:tc>
          <w:tcPr>
            <w:tcW w:w="1375" w:type="dxa"/>
            <w:tcBorders>
              <w:top w:val="single" w:sz="4" w:space="0" w:color="auto"/>
              <w:left w:val="nil"/>
              <w:bottom w:val="single" w:sz="12" w:space="0" w:color="auto"/>
              <w:right w:val="nil"/>
            </w:tcBorders>
            <w:shd w:val="clear" w:color="000000" w:fill="FFFFFF"/>
            <w:vAlign w:val="center"/>
            <w:hideMark/>
          </w:tcPr>
          <w:p w:rsidR="00BF1A16" w:rsidRPr="00201E45" w:rsidRDefault="00BF1A16" w:rsidP="0074070B">
            <w:pPr>
              <w:jc w:val="center"/>
              <w:rPr>
                <w:rFonts w:ascii="Arial" w:eastAsia="Times New Roman" w:hAnsi="Arial" w:cs="Arial"/>
                <w:sz w:val="18"/>
                <w:szCs w:val="18"/>
              </w:rPr>
            </w:pPr>
            <w:r w:rsidRPr="00201E45">
              <w:rPr>
                <w:rFonts w:ascii="Arial" w:eastAsia="Times New Roman" w:hAnsi="Arial" w:cs="Arial"/>
                <w:sz w:val="18"/>
                <w:szCs w:val="18"/>
              </w:rPr>
              <w:t>Cuddihy et al. 1986</w:t>
            </w:r>
          </w:p>
        </w:tc>
        <w:tc>
          <w:tcPr>
            <w:tcW w:w="1257" w:type="dxa"/>
            <w:tcBorders>
              <w:top w:val="single" w:sz="4" w:space="0" w:color="auto"/>
              <w:left w:val="nil"/>
              <w:bottom w:val="single" w:sz="12" w:space="0" w:color="auto"/>
              <w:right w:val="nil"/>
            </w:tcBorders>
            <w:shd w:val="clear" w:color="000000" w:fill="FFFFFF"/>
            <w:vAlign w:val="center"/>
            <w:hideMark/>
          </w:tcPr>
          <w:p w:rsidR="00BF1A16" w:rsidRPr="00201E45" w:rsidRDefault="00BF1A16" w:rsidP="0074070B">
            <w:pPr>
              <w:jc w:val="center"/>
              <w:rPr>
                <w:rFonts w:ascii="Arial" w:eastAsia="Times New Roman" w:hAnsi="Arial" w:cs="Arial"/>
                <w:sz w:val="18"/>
                <w:szCs w:val="18"/>
              </w:rPr>
            </w:pPr>
            <w:r w:rsidRPr="00201E45">
              <w:rPr>
                <w:rFonts w:ascii="Arial" w:eastAsia="Times New Roman" w:hAnsi="Arial" w:cs="Arial"/>
                <w:sz w:val="18"/>
                <w:szCs w:val="18"/>
              </w:rPr>
              <w:t>Ainsworth 2007</w:t>
            </w:r>
          </w:p>
        </w:tc>
        <w:tc>
          <w:tcPr>
            <w:tcW w:w="1189" w:type="dxa"/>
            <w:tcBorders>
              <w:top w:val="single" w:sz="4" w:space="0" w:color="auto"/>
              <w:left w:val="nil"/>
              <w:bottom w:val="single" w:sz="12" w:space="0" w:color="auto"/>
            </w:tcBorders>
            <w:shd w:val="clear" w:color="000000" w:fill="FFFFFF"/>
            <w:vAlign w:val="center"/>
            <w:hideMark/>
          </w:tcPr>
          <w:p w:rsidR="00BF1A16" w:rsidRPr="00201E45" w:rsidRDefault="00BF1A16" w:rsidP="0074070B">
            <w:pPr>
              <w:jc w:val="center"/>
              <w:rPr>
                <w:rFonts w:ascii="Arial" w:eastAsia="Times New Roman" w:hAnsi="Arial" w:cs="Arial"/>
                <w:sz w:val="18"/>
                <w:szCs w:val="18"/>
              </w:rPr>
            </w:pPr>
            <w:r w:rsidRPr="00201E45">
              <w:rPr>
                <w:rFonts w:ascii="Arial" w:eastAsia="Times New Roman" w:hAnsi="Arial" w:cs="Arial"/>
                <w:sz w:val="18"/>
                <w:szCs w:val="18"/>
              </w:rPr>
              <w:t>Whistler 1995</w:t>
            </w:r>
          </w:p>
        </w:tc>
      </w:tr>
      <w:tr w:rsidR="00BF1A16" w:rsidRPr="00201E45" w:rsidTr="00BF1A16">
        <w:trPr>
          <w:trHeight w:val="348"/>
        </w:trPr>
        <w:tc>
          <w:tcPr>
            <w:tcW w:w="1363" w:type="dxa"/>
            <w:tcBorders>
              <w:top w:val="single" w:sz="12" w:space="0" w:color="auto"/>
            </w:tcBorders>
            <w:shd w:val="clear" w:color="000000" w:fill="FFFFFF"/>
            <w:noWrap/>
            <w:vAlign w:val="center"/>
            <w:hideMark/>
          </w:tcPr>
          <w:p w:rsidR="00201E45" w:rsidRPr="00201E45" w:rsidRDefault="00201E45" w:rsidP="00BF1A16">
            <w:pPr>
              <w:ind w:left="88" w:hanging="180"/>
              <w:rPr>
                <w:rFonts w:ascii="Arial" w:eastAsia="Times New Roman" w:hAnsi="Arial" w:cs="Arial"/>
                <w:b/>
                <w:bCs/>
                <w:sz w:val="18"/>
                <w:szCs w:val="18"/>
              </w:rPr>
            </w:pPr>
            <w:bookmarkStart w:id="464" w:name="OLE_LINK6"/>
            <w:r w:rsidRPr="00201E45">
              <w:rPr>
                <w:rFonts w:ascii="Arial" w:eastAsia="Times New Roman" w:hAnsi="Arial" w:cs="Arial"/>
                <w:b/>
                <w:bCs/>
                <w:sz w:val="18"/>
                <w:szCs w:val="18"/>
              </w:rPr>
              <w:t>Park</w:t>
            </w:r>
          </w:p>
        </w:tc>
        <w:tc>
          <w:tcPr>
            <w:tcW w:w="1436" w:type="dxa"/>
            <w:tcBorders>
              <w:top w:val="single" w:sz="12" w:space="0" w:color="auto"/>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HAVO</w:t>
            </w:r>
          </w:p>
        </w:tc>
        <w:tc>
          <w:tcPr>
            <w:tcW w:w="1357" w:type="dxa"/>
            <w:tcBorders>
              <w:top w:val="single" w:sz="12" w:space="0" w:color="auto"/>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HAVO</w:t>
            </w:r>
          </w:p>
        </w:tc>
        <w:tc>
          <w:tcPr>
            <w:tcW w:w="1415" w:type="dxa"/>
            <w:tcBorders>
              <w:top w:val="single" w:sz="12" w:space="0" w:color="auto"/>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HAVO</w:t>
            </w:r>
          </w:p>
        </w:tc>
        <w:tc>
          <w:tcPr>
            <w:tcW w:w="1375" w:type="dxa"/>
            <w:tcBorders>
              <w:top w:val="single" w:sz="12" w:space="0" w:color="auto"/>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HAVO</w:t>
            </w:r>
          </w:p>
        </w:tc>
        <w:tc>
          <w:tcPr>
            <w:tcW w:w="1257" w:type="dxa"/>
            <w:tcBorders>
              <w:top w:val="single" w:sz="12" w:space="0" w:color="auto"/>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HAVO</w:t>
            </w:r>
          </w:p>
        </w:tc>
        <w:tc>
          <w:tcPr>
            <w:tcW w:w="1189" w:type="dxa"/>
            <w:tcBorders>
              <w:top w:val="single" w:sz="12" w:space="0" w:color="auto"/>
              <w:lef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NPSA</w:t>
            </w:r>
          </w:p>
        </w:tc>
      </w:tr>
      <w:tr w:rsidR="00BF1A16" w:rsidRPr="00201E45" w:rsidTr="002B6212">
        <w:trPr>
          <w:trHeight w:val="351"/>
        </w:trPr>
        <w:tc>
          <w:tcPr>
            <w:tcW w:w="1363" w:type="dxa"/>
            <w:shd w:val="clear" w:color="000000" w:fill="FFFFFF"/>
            <w:noWrap/>
            <w:vAlign w:val="center"/>
            <w:hideMark/>
          </w:tcPr>
          <w:p w:rsidR="00201E45" w:rsidRPr="00201E45" w:rsidRDefault="00201E45" w:rsidP="00BF1A16">
            <w:pPr>
              <w:ind w:left="88" w:hanging="180"/>
              <w:rPr>
                <w:rFonts w:ascii="Arial" w:eastAsia="Times New Roman" w:hAnsi="Arial" w:cs="Arial"/>
                <w:b/>
                <w:bCs/>
                <w:sz w:val="18"/>
                <w:szCs w:val="18"/>
              </w:rPr>
            </w:pPr>
            <w:r w:rsidRPr="00201E45">
              <w:rPr>
                <w:rFonts w:ascii="Arial" w:eastAsia="Times New Roman" w:hAnsi="Arial" w:cs="Arial"/>
                <w:b/>
                <w:bCs/>
                <w:sz w:val="18"/>
                <w:szCs w:val="18"/>
              </w:rPr>
              <w:t>Site</w:t>
            </w:r>
          </w:p>
        </w:tc>
        <w:tc>
          <w:tcPr>
            <w:tcW w:w="1436" w:type="dxa"/>
            <w:tcBorders>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‘Ōla‘a</w:t>
            </w:r>
          </w:p>
        </w:tc>
        <w:tc>
          <w:tcPr>
            <w:tcW w:w="1357"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‘Ōla‘a</w:t>
            </w:r>
          </w:p>
        </w:tc>
        <w:tc>
          <w:tcPr>
            <w:tcW w:w="1415"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‘Ōla‘a</w:t>
            </w:r>
          </w:p>
        </w:tc>
        <w:tc>
          <w:tcPr>
            <w:tcW w:w="1375"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East Rift</w:t>
            </w:r>
          </w:p>
        </w:tc>
        <w:tc>
          <w:tcPr>
            <w:tcW w:w="1257"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East Rift</w:t>
            </w:r>
          </w:p>
        </w:tc>
        <w:tc>
          <w:tcPr>
            <w:tcW w:w="1189" w:type="dxa"/>
            <w:tcBorders>
              <w:lef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Tutuila</w:t>
            </w:r>
          </w:p>
        </w:tc>
      </w:tr>
      <w:tr w:rsidR="00BF1A16" w:rsidRPr="00201E45" w:rsidTr="002B6212">
        <w:trPr>
          <w:trHeight w:val="360"/>
        </w:trPr>
        <w:tc>
          <w:tcPr>
            <w:tcW w:w="1363" w:type="dxa"/>
            <w:shd w:val="clear" w:color="000000" w:fill="FFFFFF"/>
            <w:noWrap/>
            <w:vAlign w:val="center"/>
            <w:hideMark/>
          </w:tcPr>
          <w:p w:rsidR="00201E45" w:rsidRPr="00201E45" w:rsidRDefault="00BF1A16" w:rsidP="00BF1A16">
            <w:pPr>
              <w:ind w:left="88" w:hanging="180"/>
              <w:rPr>
                <w:rFonts w:ascii="Arial" w:eastAsia="Times New Roman" w:hAnsi="Arial" w:cs="Arial"/>
                <w:b/>
                <w:bCs/>
                <w:sz w:val="18"/>
                <w:szCs w:val="18"/>
              </w:rPr>
            </w:pPr>
            <w:r>
              <w:rPr>
                <w:rFonts w:ascii="Arial" w:eastAsia="Times New Roman" w:hAnsi="Arial" w:cs="Arial"/>
                <w:b/>
                <w:bCs/>
                <w:sz w:val="18"/>
                <w:szCs w:val="18"/>
              </w:rPr>
              <w:t>Sample Year</w:t>
            </w:r>
          </w:p>
        </w:tc>
        <w:tc>
          <w:tcPr>
            <w:tcW w:w="1436" w:type="dxa"/>
            <w:tcBorders>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1994</w:t>
            </w:r>
          </w:p>
        </w:tc>
        <w:tc>
          <w:tcPr>
            <w:tcW w:w="1357"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1997</w:t>
            </w:r>
          </w:p>
        </w:tc>
        <w:tc>
          <w:tcPr>
            <w:tcW w:w="1415"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1998</w:t>
            </w:r>
          </w:p>
        </w:tc>
        <w:tc>
          <w:tcPr>
            <w:tcW w:w="1375"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1986</w:t>
            </w:r>
          </w:p>
        </w:tc>
        <w:tc>
          <w:tcPr>
            <w:tcW w:w="1257" w:type="dxa"/>
            <w:tcBorders>
              <w:left w:val="nil"/>
              <w:righ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2004</w:t>
            </w:r>
          </w:p>
        </w:tc>
        <w:tc>
          <w:tcPr>
            <w:tcW w:w="1189" w:type="dxa"/>
            <w:tcBorders>
              <w:left w:val="nil"/>
            </w:tcBorders>
            <w:shd w:val="clear" w:color="000000" w:fill="FFFFFF"/>
            <w:noWrap/>
            <w:vAlign w:val="center"/>
            <w:hideMark/>
          </w:tcPr>
          <w:p w:rsidR="00201E45" w:rsidRPr="00201E45" w:rsidRDefault="00201E45" w:rsidP="00BF1A16">
            <w:pPr>
              <w:jc w:val="center"/>
              <w:rPr>
                <w:rFonts w:ascii="Arial" w:eastAsia="Times New Roman" w:hAnsi="Arial" w:cs="Arial"/>
                <w:sz w:val="18"/>
                <w:szCs w:val="18"/>
              </w:rPr>
            </w:pPr>
            <w:r w:rsidRPr="00201E45">
              <w:rPr>
                <w:rFonts w:ascii="Arial" w:eastAsia="Times New Roman" w:hAnsi="Arial" w:cs="Arial"/>
                <w:sz w:val="18"/>
                <w:szCs w:val="18"/>
              </w:rPr>
              <w:t>1995</w:t>
            </w:r>
          </w:p>
        </w:tc>
      </w:tr>
      <w:tr w:rsidR="00BF1A16" w:rsidRPr="00201E45" w:rsidTr="002B6212">
        <w:trPr>
          <w:trHeight w:val="531"/>
        </w:trPr>
        <w:tc>
          <w:tcPr>
            <w:tcW w:w="1363" w:type="dxa"/>
            <w:shd w:val="clear" w:color="000000" w:fill="FFFFFF"/>
            <w:vAlign w:val="center"/>
            <w:hideMark/>
          </w:tcPr>
          <w:p w:rsidR="00201E45" w:rsidRPr="00201E45" w:rsidRDefault="00BF1A16" w:rsidP="002B6212">
            <w:pPr>
              <w:ind w:left="88" w:hanging="180"/>
              <w:rPr>
                <w:rFonts w:ascii="Arial" w:eastAsia="Times New Roman" w:hAnsi="Arial" w:cs="Arial"/>
                <w:b/>
                <w:bCs/>
                <w:sz w:val="18"/>
                <w:szCs w:val="18"/>
              </w:rPr>
            </w:pPr>
            <w:r>
              <w:rPr>
                <w:rFonts w:ascii="Arial" w:eastAsia="Times New Roman" w:hAnsi="Arial" w:cs="Arial"/>
                <w:b/>
                <w:bCs/>
                <w:sz w:val="18"/>
                <w:szCs w:val="18"/>
              </w:rPr>
              <w:t>Sample</w:t>
            </w:r>
            <w:r>
              <w:rPr>
                <w:rFonts w:ascii="Arial" w:eastAsia="Times New Roman" w:hAnsi="Arial" w:cs="Arial"/>
                <w:b/>
                <w:bCs/>
                <w:sz w:val="18"/>
                <w:szCs w:val="18"/>
              </w:rPr>
              <w:br/>
              <w:t>Size</w:t>
            </w:r>
            <w:r w:rsidR="00201E45" w:rsidRPr="00201E45">
              <w:rPr>
                <w:rFonts w:ascii="Arial" w:eastAsia="Times New Roman" w:hAnsi="Arial" w:cs="Arial"/>
                <w:b/>
                <w:bCs/>
                <w:sz w:val="18"/>
                <w:szCs w:val="18"/>
              </w:rPr>
              <w:t>*</w:t>
            </w:r>
          </w:p>
        </w:tc>
        <w:tc>
          <w:tcPr>
            <w:tcW w:w="1436" w:type="dxa"/>
            <w:tcBorders>
              <w:right w:val="nil"/>
            </w:tcBorders>
            <w:shd w:val="clear" w:color="000000" w:fill="FFFFFF"/>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10</w:t>
            </w:r>
          </w:p>
        </w:tc>
        <w:tc>
          <w:tcPr>
            <w:tcW w:w="1357" w:type="dxa"/>
            <w:tcBorders>
              <w:left w:val="nil"/>
              <w:right w:val="nil"/>
            </w:tcBorders>
            <w:shd w:val="clear" w:color="000000" w:fill="FFFFFF"/>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18-25</w:t>
            </w:r>
          </w:p>
        </w:tc>
        <w:tc>
          <w:tcPr>
            <w:tcW w:w="1415" w:type="dxa"/>
            <w:tcBorders>
              <w:left w:val="nil"/>
              <w:right w:val="nil"/>
            </w:tcBorders>
            <w:shd w:val="clear" w:color="000000" w:fill="FFFFFF"/>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16-20</w:t>
            </w:r>
          </w:p>
        </w:tc>
        <w:tc>
          <w:tcPr>
            <w:tcW w:w="1375" w:type="dxa"/>
            <w:tcBorders>
              <w:left w:val="nil"/>
              <w:right w:val="nil"/>
            </w:tcBorders>
            <w:shd w:val="clear" w:color="000000" w:fill="FFFFFF"/>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4</w:t>
            </w:r>
          </w:p>
        </w:tc>
        <w:tc>
          <w:tcPr>
            <w:tcW w:w="1257" w:type="dxa"/>
            <w:tcBorders>
              <w:left w:val="nil"/>
              <w:right w:val="nil"/>
            </w:tcBorders>
            <w:shd w:val="clear" w:color="000000" w:fill="FFFFFF"/>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40</w:t>
            </w:r>
          </w:p>
        </w:tc>
        <w:tc>
          <w:tcPr>
            <w:tcW w:w="1189" w:type="dxa"/>
            <w:tcBorders>
              <w:left w:val="nil"/>
            </w:tcBorders>
            <w:shd w:val="clear" w:color="000000" w:fill="FFFFFF"/>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7-8</w:t>
            </w:r>
          </w:p>
        </w:tc>
      </w:tr>
      <w:tr w:rsidR="00BF1A16" w:rsidRPr="00201E45" w:rsidTr="002B6212">
        <w:trPr>
          <w:trHeight w:val="369"/>
        </w:trPr>
        <w:tc>
          <w:tcPr>
            <w:tcW w:w="1363" w:type="dxa"/>
            <w:shd w:val="clear" w:color="000000" w:fill="FFFFFF"/>
            <w:noWrap/>
            <w:vAlign w:val="center"/>
            <w:hideMark/>
          </w:tcPr>
          <w:p w:rsidR="00201E45" w:rsidRPr="00201E45" w:rsidRDefault="00201E45" w:rsidP="002B6212">
            <w:pPr>
              <w:ind w:left="88" w:hanging="180"/>
              <w:rPr>
                <w:rFonts w:ascii="Arial" w:eastAsia="Times New Roman" w:hAnsi="Arial" w:cs="Arial"/>
                <w:b/>
                <w:bCs/>
                <w:sz w:val="18"/>
                <w:szCs w:val="18"/>
              </w:rPr>
            </w:pPr>
            <w:r w:rsidRPr="00201E45">
              <w:rPr>
                <w:rFonts w:ascii="Arial" w:eastAsia="Times New Roman" w:hAnsi="Arial" w:cs="Arial"/>
                <w:b/>
                <w:bCs/>
                <w:sz w:val="18"/>
                <w:szCs w:val="18"/>
              </w:rPr>
              <w:t>Richness</w:t>
            </w:r>
          </w:p>
        </w:tc>
        <w:tc>
          <w:tcPr>
            <w:tcW w:w="1436" w:type="dxa"/>
            <w:tcBorders>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10</w:t>
            </w:r>
            <w:r w:rsidR="005C5962">
              <w:rPr>
                <w:rFonts w:ascii="Arial" w:eastAsia="Times New Roman" w:hAnsi="Arial" w:cs="Arial"/>
                <w:sz w:val="18"/>
                <w:szCs w:val="18"/>
              </w:rPr>
              <w:t xml:space="preserve"> </w:t>
            </w:r>
            <w:r w:rsidRPr="00201E45">
              <w:rPr>
                <w:rFonts w:ascii="Arial" w:eastAsia="Times New Roman" w:hAnsi="Arial" w:cs="Arial"/>
                <w:sz w:val="18"/>
                <w:szCs w:val="18"/>
              </w:rPr>
              <w:t>x</w:t>
            </w:r>
            <w:r w:rsidR="005C5962">
              <w:rPr>
                <w:rFonts w:ascii="Arial" w:eastAsia="Times New Roman" w:hAnsi="Arial" w:cs="Arial"/>
                <w:sz w:val="18"/>
                <w:szCs w:val="18"/>
              </w:rPr>
              <w:t xml:space="preserve"> </w:t>
            </w:r>
            <w:r w:rsidRPr="00201E45">
              <w:rPr>
                <w:rFonts w:ascii="Arial" w:eastAsia="Times New Roman" w:hAnsi="Arial" w:cs="Arial"/>
                <w:sz w:val="18"/>
                <w:szCs w:val="18"/>
              </w:rPr>
              <w:t>10</w:t>
            </w:r>
            <w:r w:rsidR="005C5962">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57"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10</w:t>
            </w:r>
            <w:r w:rsidR="005C5962">
              <w:rPr>
                <w:rFonts w:ascii="Arial" w:eastAsia="Times New Roman" w:hAnsi="Arial" w:cs="Arial"/>
                <w:sz w:val="18"/>
                <w:szCs w:val="18"/>
              </w:rPr>
              <w:t xml:space="preserve"> </w:t>
            </w:r>
            <w:r w:rsidRPr="00201E45">
              <w:rPr>
                <w:rFonts w:ascii="Arial" w:eastAsia="Times New Roman" w:hAnsi="Arial" w:cs="Arial"/>
                <w:sz w:val="18"/>
                <w:szCs w:val="18"/>
              </w:rPr>
              <w:t>x</w:t>
            </w:r>
            <w:r w:rsidR="005C5962">
              <w:rPr>
                <w:rFonts w:ascii="Arial" w:eastAsia="Times New Roman" w:hAnsi="Arial" w:cs="Arial"/>
                <w:sz w:val="18"/>
                <w:szCs w:val="18"/>
              </w:rPr>
              <w:t xml:space="preserve"> </w:t>
            </w:r>
            <w:r w:rsidRPr="00201E45">
              <w:rPr>
                <w:rFonts w:ascii="Arial" w:eastAsia="Times New Roman" w:hAnsi="Arial" w:cs="Arial"/>
                <w:sz w:val="18"/>
                <w:szCs w:val="18"/>
              </w:rPr>
              <w:t>10</w:t>
            </w:r>
            <w:r w:rsidR="005C5962">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415"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10</w:t>
            </w:r>
            <w:r w:rsidR="005C5962">
              <w:rPr>
                <w:rFonts w:ascii="Arial" w:eastAsia="Times New Roman" w:hAnsi="Arial" w:cs="Arial"/>
                <w:sz w:val="18"/>
                <w:szCs w:val="18"/>
              </w:rPr>
              <w:t xml:space="preserve"> </w:t>
            </w:r>
            <w:r w:rsidRPr="00201E45">
              <w:rPr>
                <w:rFonts w:ascii="Arial" w:eastAsia="Times New Roman" w:hAnsi="Arial" w:cs="Arial"/>
                <w:sz w:val="18"/>
                <w:szCs w:val="18"/>
              </w:rPr>
              <w:t>x</w:t>
            </w:r>
            <w:r w:rsidR="005C5962">
              <w:rPr>
                <w:rFonts w:ascii="Arial" w:eastAsia="Times New Roman" w:hAnsi="Arial" w:cs="Arial"/>
                <w:sz w:val="18"/>
                <w:szCs w:val="18"/>
              </w:rPr>
              <w:t xml:space="preserve"> </w:t>
            </w:r>
            <w:r w:rsidRPr="00201E45">
              <w:rPr>
                <w:rFonts w:ascii="Arial" w:eastAsia="Times New Roman" w:hAnsi="Arial" w:cs="Arial"/>
                <w:sz w:val="18"/>
                <w:szCs w:val="18"/>
              </w:rPr>
              <w:t>10</w:t>
            </w:r>
            <w:r w:rsidR="005C5962">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75"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100</w:t>
            </w:r>
            <w:r w:rsidR="005C5962">
              <w:rPr>
                <w:rFonts w:ascii="Arial" w:eastAsia="Times New Roman" w:hAnsi="Arial" w:cs="Arial"/>
                <w:sz w:val="18"/>
                <w:szCs w:val="18"/>
              </w:rPr>
              <w:t xml:space="preserve"> </w:t>
            </w:r>
            <w:r w:rsidRPr="00201E45">
              <w:rPr>
                <w:rFonts w:ascii="Arial" w:eastAsia="Times New Roman" w:hAnsi="Arial" w:cs="Arial"/>
                <w:sz w:val="18"/>
                <w:szCs w:val="18"/>
              </w:rPr>
              <w:t>x</w:t>
            </w:r>
            <w:r w:rsidR="005C5962">
              <w:rPr>
                <w:rFonts w:ascii="Arial" w:eastAsia="Times New Roman" w:hAnsi="Arial" w:cs="Arial"/>
                <w:sz w:val="18"/>
                <w:szCs w:val="18"/>
              </w:rPr>
              <w:t xml:space="preserve"> </w:t>
            </w:r>
            <w:r w:rsidRPr="00201E45">
              <w:rPr>
                <w:rFonts w:ascii="Arial" w:eastAsia="Times New Roman" w:hAnsi="Arial" w:cs="Arial"/>
                <w:sz w:val="18"/>
                <w:szCs w:val="18"/>
              </w:rPr>
              <w:t>100</w:t>
            </w:r>
            <w:r w:rsidR="005C5962">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257"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20</w:t>
            </w:r>
            <w:r w:rsidR="005C5962">
              <w:rPr>
                <w:rFonts w:ascii="Arial" w:eastAsia="Times New Roman" w:hAnsi="Arial" w:cs="Arial"/>
                <w:sz w:val="18"/>
                <w:szCs w:val="18"/>
              </w:rPr>
              <w:t xml:space="preserve"> </w:t>
            </w:r>
            <w:r w:rsidRPr="00201E45">
              <w:rPr>
                <w:rFonts w:ascii="Arial" w:eastAsia="Times New Roman" w:hAnsi="Arial" w:cs="Arial"/>
                <w:sz w:val="18"/>
                <w:szCs w:val="18"/>
              </w:rPr>
              <w:t>x</w:t>
            </w:r>
            <w:r w:rsidR="005C5962">
              <w:rPr>
                <w:rFonts w:ascii="Arial" w:eastAsia="Times New Roman" w:hAnsi="Arial" w:cs="Arial"/>
                <w:sz w:val="18"/>
                <w:szCs w:val="18"/>
              </w:rPr>
              <w:t xml:space="preserve"> </w:t>
            </w:r>
            <w:r w:rsidRPr="00201E45">
              <w:rPr>
                <w:rFonts w:ascii="Arial" w:eastAsia="Times New Roman" w:hAnsi="Arial" w:cs="Arial"/>
                <w:sz w:val="18"/>
                <w:szCs w:val="18"/>
              </w:rPr>
              <w:t>50</w:t>
            </w:r>
            <w:r w:rsidR="005C5962">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189" w:type="dxa"/>
            <w:tcBorders>
              <w:lef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20</w:t>
            </w:r>
            <w:r w:rsidR="005C5962">
              <w:rPr>
                <w:rFonts w:ascii="Arial" w:eastAsia="Times New Roman" w:hAnsi="Arial" w:cs="Arial"/>
                <w:sz w:val="18"/>
                <w:szCs w:val="18"/>
              </w:rPr>
              <w:t xml:space="preserve"> </w:t>
            </w:r>
            <w:r w:rsidRPr="00201E45">
              <w:rPr>
                <w:rFonts w:ascii="Arial" w:eastAsia="Times New Roman" w:hAnsi="Arial" w:cs="Arial"/>
                <w:sz w:val="18"/>
                <w:szCs w:val="18"/>
              </w:rPr>
              <w:t>x</w:t>
            </w:r>
            <w:r w:rsidR="005C5962">
              <w:rPr>
                <w:rFonts w:ascii="Arial" w:eastAsia="Times New Roman" w:hAnsi="Arial" w:cs="Arial"/>
                <w:sz w:val="18"/>
                <w:szCs w:val="18"/>
              </w:rPr>
              <w:t xml:space="preserve"> </w:t>
            </w:r>
            <w:r w:rsidRPr="00201E45">
              <w:rPr>
                <w:rFonts w:ascii="Arial" w:eastAsia="Times New Roman" w:hAnsi="Arial" w:cs="Arial"/>
                <w:sz w:val="18"/>
                <w:szCs w:val="18"/>
              </w:rPr>
              <w:t>50</w:t>
            </w:r>
            <w:r w:rsidR="005C5962">
              <w:rPr>
                <w:rFonts w:ascii="Arial" w:eastAsia="Times New Roman" w:hAnsi="Arial" w:cs="Arial"/>
                <w:sz w:val="18"/>
                <w:szCs w:val="18"/>
              </w:rPr>
              <w:t xml:space="preserve"> </w:t>
            </w:r>
            <w:r w:rsidRPr="00201E45">
              <w:rPr>
                <w:rFonts w:ascii="Arial" w:eastAsia="Times New Roman" w:hAnsi="Arial" w:cs="Arial"/>
                <w:sz w:val="18"/>
                <w:szCs w:val="18"/>
              </w:rPr>
              <w:t>m</w:t>
            </w:r>
          </w:p>
        </w:tc>
      </w:tr>
      <w:tr w:rsidR="00730F77" w:rsidRPr="00201E45" w:rsidTr="002B6212">
        <w:trPr>
          <w:trHeight w:val="240"/>
        </w:trPr>
        <w:tc>
          <w:tcPr>
            <w:tcW w:w="1363" w:type="dxa"/>
            <w:vMerge w:val="restart"/>
            <w:shd w:val="clear" w:color="000000" w:fill="FFFFFF"/>
            <w:noWrap/>
            <w:vAlign w:val="center"/>
            <w:hideMark/>
          </w:tcPr>
          <w:p w:rsidR="00730F77" w:rsidRPr="00201E45" w:rsidRDefault="00730F77" w:rsidP="002B6212">
            <w:pPr>
              <w:ind w:left="88" w:hanging="180"/>
              <w:rPr>
                <w:rFonts w:ascii="Arial" w:eastAsia="Times New Roman" w:hAnsi="Arial" w:cs="Arial"/>
                <w:b/>
                <w:bCs/>
                <w:sz w:val="18"/>
                <w:szCs w:val="18"/>
              </w:rPr>
            </w:pPr>
            <w:r w:rsidRPr="00201E45">
              <w:rPr>
                <w:rFonts w:ascii="Arial" w:eastAsia="Times New Roman" w:hAnsi="Arial" w:cs="Arial"/>
                <w:b/>
                <w:bCs/>
                <w:sz w:val="18"/>
                <w:szCs w:val="18"/>
              </w:rPr>
              <w:t>Cover</w:t>
            </w:r>
            <w:r>
              <w:rPr>
                <w:rFonts w:ascii="Arial" w:eastAsia="Times New Roman" w:hAnsi="Arial" w:cs="Arial"/>
                <w:b/>
                <w:bCs/>
                <w:sz w:val="18"/>
                <w:szCs w:val="18"/>
              </w:rPr>
              <w:t xml:space="preserve"> </w:t>
            </w:r>
            <w:r>
              <w:rPr>
                <w:rFonts w:ascii="Arial" w:eastAsia="Times New Roman" w:hAnsi="Arial" w:cs="Arial"/>
                <w:b/>
                <w:bCs/>
                <w:sz w:val="18"/>
                <w:szCs w:val="18"/>
              </w:rPr>
              <w:br/>
            </w:r>
            <w:r w:rsidRPr="00BF1A16">
              <w:rPr>
                <w:rFonts w:ascii="Arial" w:eastAsia="Times New Roman" w:hAnsi="Arial" w:cs="Arial"/>
                <w:bCs/>
                <w:i/>
                <w:sz w:val="18"/>
                <w:szCs w:val="18"/>
              </w:rPr>
              <w:t>Method &amp; Sample Unit</w:t>
            </w:r>
          </w:p>
        </w:tc>
        <w:tc>
          <w:tcPr>
            <w:tcW w:w="1436" w:type="dxa"/>
            <w:tcBorders>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point-intercept</w:t>
            </w:r>
          </w:p>
        </w:tc>
        <w:tc>
          <w:tcPr>
            <w:tcW w:w="1357"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point-intercept</w:t>
            </w:r>
          </w:p>
        </w:tc>
        <w:tc>
          <w:tcPr>
            <w:tcW w:w="1415"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point-intercept</w:t>
            </w:r>
            <w:r>
              <w:rPr>
                <w:rFonts w:ascii="Arial" w:eastAsia="Times New Roman" w:hAnsi="Arial" w:cs="Arial"/>
                <w:sz w:val="18"/>
                <w:szCs w:val="18"/>
              </w:rPr>
              <w:t>,</w:t>
            </w:r>
          </w:p>
        </w:tc>
        <w:tc>
          <w:tcPr>
            <w:tcW w:w="1375"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point-intercept</w:t>
            </w:r>
            <w:r>
              <w:rPr>
                <w:rFonts w:ascii="Arial" w:eastAsia="Times New Roman" w:hAnsi="Arial" w:cs="Arial"/>
                <w:sz w:val="18"/>
                <w:szCs w:val="18"/>
              </w:rPr>
              <w:t>,</w:t>
            </w:r>
          </w:p>
        </w:tc>
        <w:tc>
          <w:tcPr>
            <w:tcW w:w="1257"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ocular estimate</w:t>
            </w:r>
            <w:r>
              <w:rPr>
                <w:rFonts w:ascii="Arial" w:eastAsia="Times New Roman" w:hAnsi="Arial" w:cs="Arial"/>
                <w:sz w:val="18"/>
                <w:szCs w:val="18"/>
              </w:rPr>
              <w:t>,</w:t>
            </w:r>
          </w:p>
        </w:tc>
        <w:tc>
          <w:tcPr>
            <w:tcW w:w="1189" w:type="dxa"/>
            <w:tcBorders>
              <w:lef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ocular estimate</w:t>
            </w:r>
            <w:r>
              <w:rPr>
                <w:rFonts w:ascii="Arial" w:eastAsia="Times New Roman" w:hAnsi="Arial" w:cs="Arial"/>
                <w:sz w:val="18"/>
                <w:szCs w:val="18"/>
              </w:rPr>
              <w:t>,</w:t>
            </w:r>
          </w:p>
        </w:tc>
      </w:tr>
      <w:tr w:rsidR="00730F77" w:rsidRPr="00201E45" w:rsidTr="002B6212">
        <w:trPr>
          <w:trHeight w:val="396"/>
        </w:trPr>
        <w:tc>
          <w:tcPr>
            <w:tcW w:w="1363" w:type="dxa"/>
            <w:vMerge/>
            <w:shd w:val="clear" w:color="000000" w:fill="FFFFFF"/>
            <w:noWrap/>
            <w:hideMark/>
          </w:tcPr>
          <w:p w:rsidR="00730F77" w:rsidRPr="00201E45" w:rsidRDefault="00730F77" w:rsidP="00730F77">
            <w:pPr>
              <w:ind w:left="88" w:hanging="180"/>
              <w:rPr>
                <w:rFonts w:ascii="Arial" w:eastAsia="Times New Roman" w:hAnsi="Arial" w:cs="Arial"/>
                <w:b/>
                <w:bCs/>
                <w:sz w:val="18"/>
                <w:szCs w:val="18"/>
              </w:rPr>
            </w:pPr>
          </w:p>
        </w:tc>
        <w:tc>
          <w:tcPr>
            <w:tcW w:w="1436" w:type="dxa"/>
            <w:tcBorders>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 xml:space="preserve">250 </w:t>
            </w:r>
            <w:r>
              <w:rPr>
                <w:rFonts w:ascii="Arial" w:eastAsia="Times New Roman" w:hAnsi="Arial" w:cs="Arial"/>
                <w:sz w:val="18"/>
                <w:szCs w:val="18"/>
              </w:rPr>
              <w:t>points</w:t>
            </w:r>
          </w:p>
        </w:tc>
        <w:tc>
          <w:tcPr>
            <w:tcW w:w="1357"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 xml:space="preserve">250 </w:t>
            </w:r>
            <w:r>
              <w:rPr>
                <w:rFonts w:ascii="Arial" w:eastAsia="Times New Roman" w:hAnsi="Arial" w:cs="Arial"/>
                <w:sz w:val="18"/>
                <w:szCs w:val="18"/>
              </w:rPr>
              <w:t>points</w:t>
            </w:r>
          </w:p>
        </w:tc>
        <w:tc>
          <w:tcPr>
            <w:tcW w:w="1415"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 xml:space="preserve">250 </w:t>
            </w:r>
            <w:r>
              <w:rPr>
                <w:rFonts w:ascii="Arial" w:eastAsia="Times New Roman" w:hAnsi="Arial" w:cs="Arial"/>
                <w:sz w:val="18"/>
                <w:szCs w:val="18"/>
              </w:rPr>
              <w:t>points</w:t>
            </w:r>
          </w:p>
        </w:tc>
        <w:tc>
          <w:tcPr>
            <w:tcW w:w="1375"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 xml:space="preserve">250 </w:t>
            </w:r>
            <w:r>
              <w:rPr>
                <w:rFonts w:ascii="Arial" w:eastAsia="Times New Roman" w:hAnsi="Arial" w:cs="Arial"/>
                <w:sz w:val="18"/>
                <w:szCs w:val="18"/>
              </w:rPr>
              <w:t>points</w:t>
            </w:r>
          </w:p>
        </w:tc>
        <w:tc>
          <w:tcPr>
            <w:tcW w:w="1257"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12 - 1x</w:t>
            </w:r>
            <w:r w:rsidR="00A027E2">
              <w:rPr>
                <w:rFonts w:ascii="Arial" w:eastAsia="Times New Roman" w:hAnsi="Arial" w:cs="Arial"/>
                <w:sz w:val="18"/>
                <w:szCs w:val="18"/>
              </w:rPr>
              <w:t>1 m</w:t>
            </w:r>
          </w:p>
        </w:tc>
        <w:tc>
          <w:tcPr>
            <w:tcW w:w="1189" w:type="dxa"/>
            <w:tcBorders>
              <w:lef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5 - 2x</w:t>
            </w:r>
            <w:r w:rsidR="00A027E2">
              <w:rPr>
                <w:rFonts w:ascii="Arial" w:eastAsia="Times New Roman" w:hAnsi="Arial" w:cs="Arial"/>
                <w:sz w:val="18"/>
                <w:szCs w:val="18"/>
              </w:rPr>
              <w:t>2 m</w:t>
            </w:r>
          </w:p>
        </w:tc>
      </w:tr>
      <w:tr w:rsidR="00BF1A16" w:rsidRPr="00201E45" w:rsidTr="002B6212">
        <w:trPr>
          <w:trHeight w:val="369"/>
        </w:trPr>
        <w:tc>
          <w:tcPr>
            <w:tcW w:w="1363" w:type="dxa"/>
            <w:shd w:val="clear" w:color="000000" w:fill="FFFFFF"/>
            <w:noWrap/>
            <w:vAlign w:val="center"/>
            <w:hideMark/>
          </w:tcPr>
          <w:p w:rsidR="00201E45" w:rsidRPr="00201E45" w:rsidRDefault="00201E45" w:rsidP="002B6212">
            <w:pPr>
              <w:ind w:left="88" w:hanging="180"/>
              <w:rPr>
                <w:rFonts w:ascii="Arial" w:eastAsia="Times New Roman" w:hAnsi="Arial" w:cs="Arial"/>
                <w:b/>
                <w:bCs/>
                <w:sz w:val="18"/>
                <w:szCs w:val="18"/>
              </w:rPr>
            </w:pPr>
            <w:r w:rsidRPr="00201E45">
              <w:rPr>
                <w:rFonts w:ascii="Arial" w:eastAsia="Times New Roman" w:hAnsi="Arial" w:cs="Arial"/>
                <w:b/>
                <w:bCs/>
                <w:sz w:val="18"/>
                <w:szCs w:val="18"/>
              </w:rPr>
              <w:t>Density</w:t>
            </w:r>
          </w:p>
        </w:tc>
        <w:tc>
          <w:tcPr>
            <w:tcW w:w="1436" w:type="dxa"/>
            <w:tcBorders>
              <w:right w:val="nil"/>
            </w:tcBorders>
            <w:shd w:val="clear" w:color="000000" w:fill="FFFFFF"/>
            <w:noWrap/>
            <w:vAlign w:val="center"/>
            <w:hideMark/>
          </w:tcPr>
          <w:p w:rsidR="00201E45" w:rsidRPr="00201E45" w:rsidRDefault="00201E45" w:rsidP="00730F77">
            <w:pPr>
              <w:jc w:val="center"/>
              <w:rPr>
                <w:rFonts w:ascii="Arial" w:eastAsia="Times New Roman" w:hAnsi="Arial" w:cs="Arial"/>
                <w:i/>
                <w:iCs/>
                <w:sz w:val="18"/>
                <w:szCs w:val="18"/>
              </w:rPr>
            </w:pPr>
            <w:r w:rsidRPr="00201E45">
              <w:rPr>
                <w:rFonts w:ascii="Arial" w:eastAsia="Times New Roman" w:hAnsi="Arial" w:cs="Arial"/>
                <w:i/>
                <w:iCs/>
                <w:sz w:val="18"/>
                <w:szCs w:val="18"/>
              </w:rPr>
              <w:t>Metrosideros</w:t>
            </w:r>
          </w:p>
        </w:tc>
        <w:tc>
          <w:tcPr>
            <w:tcW w:w="1357"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Native trees</w:t>
            </w:r>
          </w:p>
        </w:tc>
        <w:tc>
          <w:tcPr>
            <w:tcW w:w="1415"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Native trees</w:t>
            </w:r>
          </w:p>
        </w:tc>
        <w:tc>
          <w:tcPr>
            <w:tcW w:w="1375"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All trees</w:t>
            </w:r>
          </w:p>
        </w:tc>
        <w:tc>
          <w:tcPr>
            <w:tcW w:w="1257" w:type="dxa"/>
            <w:tcBorders>
              <w:left w:val="nil"/>
              <w:right w:val="nil"/>
            </w:tcBorders>
            <w:shd w:val="clear" w:color="000000" w:fill="FFFFFF"/>
            <w:noWrap/>
            <w:vAlign w:val="center"/>
            <w:hideMark/>
          </w:tcPr>
          <w:p w:rsidR="00201E45" w:rsidRPr="00201E45" w:rsidRDefault="00201E45" w:rsidP="00730F77">
            <w:pPr>
              <w:jc w:val="center"/>
              <w:rPr>
                <w:rFonts w:ascii="Arial" w:eastAsia="Times New Roman" w:hAnsi="Arial" w:cs="Arial"/>
                <w:i/>
                <w:iCs/>
                <w:sz w:val="18"/>
                <w:szCs w:val="18"/>
              </w:rPr>
            </w:pPr>
            <w:r w:rsidRPr="00201E45">
              <w:rPr>
                <w:rFonts w:ascii="Arial" w:eastAsia="Times New Roman" w:hAnsi="Arial" w:cs="Arial"/>
                <w:i/>
                <w:iCs/>
                <w:sz w:val="18"/>
                <w:szCs w:val="18"/>
              </w:rPr>
              <w:t>Metrosideros</w:t>
            </w:r>
          </w:p>
        </w:tc>
        <w:tc>
          <w:tcPr>
            <w:tcW w:w="1189" w:type="dxa"/>
            <w:tcBorders>
              <w:left w:val="nil"/>
            </w:tcBorders>
            <w:shd w:val="clear" w:color="000000" w:fill="FFFFFF"/>
            <w:noWrap/>
            <w:vAlign w:val="center"/>
            <w:hideMark/>
          </w:tcPr>
          <w:p w:rsidR="00201E45" w:rsidRPr="00201E45" w:rsidRDefault="00201E45" w:rsidP="00730F77">
            <w:pPr>
              <w:jc w:val="center"/>
              <w:rPr>
                <w:rFonts w:ascii="Arial" w:eastAsia="Times New Roman" w:hAnsi="Arial" w:cs="Arial"/>
                <w:sz w:val="18"/>
                <w:szCs w:val="18"/>
              </w:rPr>
            </w:pPr>
            <w:r w:rsidRPr="00201E45">
              <w:rPr>
                <w:rFonts w:ascii="Arial" w:eastAsia="Times New Roman" w:hAnsi="Arial" w:cs="Arial"/>
                <w:sz w:val="18"/>
                <w:szCs w:val="18"/>
              </w:rPr>
              <w:t>All trees</w:t>
            </w:r>
          </w:p>
        </w:tc>
      </w:tr>
      <w:tr w:rsidR="00730F77" w:rsidRPr="00201E45" w:rsidTr="002B6212">
        <w:trPr>
          <w:trHeight w:val="540"/>
        </w:trPr>
        <w:tc>
          <w:tcPr>
            <w:tcW w:w="1363" w:type="dxa"/>
            <w:vMerge w:val="restart"/>
            <w:shd w:val="clear" w:color="000000" w:fill="FFFFFF"/>
            <w:vAlign w:val="center"/>
            <w:hideMark/>
          </w:tcPr>
          <w:p w:rsidR="00730F77" w:rsidRPr="00201E45" w:rsidRDefault="00730F77" w:rsidP="002B6212">
            <w:pPr>
              <w:ind w:left="88" w:hanging="180"/>
              <w:rPr>
                <w:rFonts w:ascii="Arial" w:eastAsia="Times New Roman" w:hAnsi="Arial" w:cs="Arial"/>
                <w:b/>
                <w:bCs/>
                <w:sz w:val="18"/>
                <w:szCs w:val="18"/>
              </w:rPr>
            </w:pPr>
            <w:r w:rsidRPr="00201E45">
              <w:rPr>
                <w:rFonts w:ascii="Arial" w:eastAsia="Times New Roman" w:hAnsi="Arial" w:cs="Arial"/>
                <w:b/>
                <w:bCs/>
                <w:sz w:val="18"/>
                <w:szCs w:val="18"/>
              </w:rPr>
              <w:t>Seedling</w:t>
            </w:r>
            <w:r w:rsidR="002B6212">
              <w:rPr>
                <w:rFonts w:ascii="Arial" w:eastAsia="Times New Roman" w:hAnsi="Arial" w:cs="Arial"/>
                <w:b/>
                <w:bCs/>
                <w:sz w:val="18"/>
                <w:szCs w:val="18"/>
              </w:rPr>
              <w:t>s</w:t>
            </w:r>
            <w:r>
              <w:rPr>
                <w:rFonts w:ascii="Arial" w:eastAsia="Times New Roman" w:hAnsi="Arial" w:cs="Arial"/>
                <w:b/>
                <w:bCs/>
                <w:sz w:val="18"/>
                <w:szCs w:val="18"/>
              </w:rPr>
              <w:t xml:space="preserve"> </w:t>
            </w:r>
            <w:r>
              <w:rPr>
                <w:rFonts w:ascii="Arial" w:eastAsia="Times New Roman" w:hAnsi="Arial" w:cs="Arial"/>
                <w:b/>
                <w:bCs/>
                <w:sz w:val="18"/>
                <w:szCs w:val="18"/>
              </w:rPr>
              <w:br/>
            </w:r>
            <w:r w:rsidRPr="00BF1A16">
              <w:rPr>
                <w:rFonts w:ascii="Arial" w:eastAsia="Times New Roman" w:hAnsi="Arial" w:cs="Arial"/>
                <w:bCs/>
                <w:i/>
                <w:sz w:val="18"/>
                <w:szCs w:val="18"/>
              </w:rPr>
              <w:t>Size &amp; Plot Dimension</w:t>
            </w:r>
            <w:r w:rsidR="002B6212">
              <w:rPr>
                <w:rFonts w:ascii="Arial" w:eastAsia="Times New Roman" w:hAnsi="Arial" w:cs="Arial"/>
                <w:bCs/>
                <w:i/>
                <w:sz w:val="18"/>
                <w:szCs w:val="18"/>
              </w:rPr>
              <w:t>s</w:t>
            </w:r>
          </w:p>
        </w:tc>
        <w:tc>
          <w:tcPr>
            <w:tcW w:w="1436" w:type="dxa"/>
            <w:tcBorders>
              <w:righ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&lt;</w:t>
            </w:r>
            <w:r w:rsidR="00A027E2">
              <w:rPr>
                <w:rFonts w:ascii="Arial" w:eastAsia="Times New Roman" w:hAnsi="Arial" w:cs="Arial"/>
                <w:sz w:val="18"/>
                <w:szCs w:val="18"/>
              </w:rPr>
              <w:t>1 cm</w:t>
            </w:r>
            <w:r w:rsidRPr="00201E45">
              <w:rPr>
                <w:rFonts w:ascii="Arial" w:eastAsia="Times New Roman" w:hAnsi="Arial" w:cs="Arial"/>
                <w:sz w:val="18"/>
                <w:szCs w:val="18"/>
              </w:rPr>
              <w:t xml:space="preserve"> bd</w:t>
            </w:r>
            <w:r w:rsidR="00AA3C9A">
              <w:rPr>
                <w:rFonts w:ascii="Arial" w:eastAsia="Times New Roman" w:hAnsi="Arial" w:cs="Arial"/>
                <w:sz w:val="18"/>
                <w:szCs w:val="18"/>
              </w:rPr>
              <w:t>**</w:t>
            </w:r>
          </w:p>
        </w:tc>
        <w:tc>
          <w:tcPr>
            <w:tcW w:w="1357" w:type="dxa"/>
            <w:tcBorders>
              <w:left w:val="nil"/>
              <w:righ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&lt;1</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415" w:type="dxa"/>
            <w:tcBorders>
              <w:left w:val="nil"/>
              <w:righ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&lt;1</w:t>
            </w:r>
            <w:r>
              <w:rPr>
                <w:rFonts w:ascii="Arial" w:eastAsia="Times New Roman" w:hAnsi="Arial" w:cs="Arial"/>
                <w:sz w:val="18"/>
                <w:szCs w:val="18"/>
              </w:rPr>
              <w:t xml:space="preserve"> </w:t>
            </w:r>
            <w:r w:rsidRPr="00201E45">
              <w:rPr>
                <w:rFonts w:ascii="Arial" w:eastAsia="Times New Roman" w:hAnsi="Arial" w:cs="Arial"/>
                <w:sz w:val="18"/>
                <w:szCs w:val="18"/>
              </w:rPr>
              <w:t>cm bd</w:t>
            </w:r>
            <w:r w:rsidRPr="00201E45">
              <w:rPr>
                <w:rFonts w:ascii="Arial" w:eastAsia="Times New Roman" w:hAnsi="Arial" w:cs="Arial"/>
                <w:sz w:val="18"/>
                <w:szCs w:val="18"/>
              </w:rPr>
              <w:br/>
              <w:t>&gt;10</w:t>
            </w:r>
            <w:r>
              <w:rPr>
                <w:rFonts w:ascii="Arial" w:eastAsia="Times New Roman" w:hAnsi="Arial" w:cs="Arial"/>
                <w:sz w:val="18"/>
                <w:szCs w:val="18"/>
              </w:rPr>
              <w:t xml:space="preserve"> </w:t>
            </w:r>
            <w:r w:rsidRPr="00201E45">
              <w:rPr>
                <w:rFonts w:ascii="Arial" w:eastAsia="Times New Roman" w:hAnsi="Arial" w:cs="Arial"/>
                <w:sz w:val="18"/>
                <w:szCs w:val="18"/>
              </w:rPr>
              <w:t>cm ht</w:t>
            </w:r>
          </w:p>
        </w:tc>
        <w:tc>
          <w:tcPr>
            <w:tcW w:w="1375" w:type="dxa"/>
            <w:tcBorders>
              <w:left w:val="nil"/>
              <w:righ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&lt;1</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257" w:type="dxa"/>
            <w:tcBorders>
              <w:left w:val="nil"/>
              <w:righ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&lt;1.4</w:t>
            </w:r>
            <w:r>
              <w:rPr>
                <w:rFonts w:ascii="Arial" w:eastAsia="Times New Roman" w:hAnsi="Arial" w:cs="Arial"/>
                <w:sz w:val="18"/>
                <w:szCs w:val="18"/>
              </w:rPr>
              <w:t xml:space="preserve"> </w:t>
            </w:r>
            <w:r w:rsidRPr="00201E45">
              <w:rPr>
                <w:rFonts w:ascii="Arial" w:eastAsia="Times New Roman" w:hAnsi="Arial" w:cs="Arial"/>
                <w:sz w:val="18"/>
                <w:szCs w:val="18"/>
              </w:rPr>
              <w:t>m ht</w:t>
            </w:r>
          </w:p>
        </w:tc>
        <w:tc>
          <w:tcPr>
            <w:tcW w:w="1189" w:type="dxa"/>
            <w:vMerge w:val="restart"/>
            <w:tcBorders>
              <w:lef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Pr>
                <w:rFonts w:ascii="Arial" w:eastAsia="Times New Roman" w:hAnsi="Arial" w:cs="Arial"/>
                <w:sz w:val="18"/>
                <w:szCs w:val="18"/>
              </w:rPr>
              <w:t>NA</w:t>
            </w:r>
          </w:p>
        </w:tc>
      </w:tr>
      <w:tr w:rsidR="00730F77" w:rsidRPr="00201E45" w:rsidTr="002B6212">
        <w:trPr>
          <w:trHeight w:val="324"/>
        </w:trPr>
        <w:tc>
          <w:tcPr>
            <w:tcW w:w="1363" w:type="dxa"/>
            <w:vMerge/>
            <w:shd w:val="clear" w:color="000000" w:fill="FFFFFF"/>
            <w:noWrap/>
            <w:vAlign w:val="center"/>
            <w:hideMark/>
          </w:tcPr>
          <w:p w:rsidR="00730F77" w:rsidRPr="00201E45" w:rsidRDefault="00730F77" w:rsidP="002B6212">
            <w:pPr>
              <w:ind w:left="88" w:hanging="180"/>
              <w:rPr>
                <w:rFonts w:ascii="Arial" w:eastAsia="Times New Roman" w:hAnsi="Arial" w:cs="Arial"/>
                <w:b/>
                <w:bCs/>
                <w:sz w:val="18"/>
                <w:szCs w:val="18"/>
              </w:rPr>
            </w:pPr>
          </w:p>
        </w:tc>
        <w:tc>
          <w:tcPr>
            <w:tcW w:w="1436" w:type="dxa"/>
            <w:tcBorders>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57"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415"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75"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20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50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257" w:type="dxa"/>
            <w:tcBorders>
              <w:left w:val="nil"/>
              <w:right w:val="nil"/>
            </w:tcBorders>
            <w:shd w:val="clear" w:color="000000" w:fill="FFFFFF"/>
            <w:noWrap/>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 xml:space="preserve">6 </w:t>
            </w:r>
            <w:r>
              <w:rPr>
                <w:rFonts w:ascii="Arial" w:eastAsia="Times New Roman" w:hAnsi="Arial" w:cs="Arial"/>
                <w:sz w:val="18"/>
                <w:szCs w:val="18"/>
              </w:rPr>
              <w:t>–</w:t>
            </w:r>
            <w:r w:rsidRPr="00201E45">
              <w:rPr>
                <w:rFonts w:ascii="Arial" w:eastAsia="Times New Roman" w:hAnsi="Arial" w:cs="Arial"/>
                <w:sz w:val="18"/>
                <w:szCs w:val="18"/>
              </w:rPr>
              <w:t xml:space="preserve"> 1</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5</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189" w:type="dxa"/>
            <w:vMerge/>
            <w:tcBorders>
              <w:lef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p>
        </w:tc>
      </w:tr>
      <w:tr w:rsidR="00730F77" w:rsidRPr="00201E45" w:rsidTr="002B6212">
        <w:trPr>
          <w:trHeight w:val="558"/>
        </w:trPr>
        <w:tc>
          <w:tcPr>
            <w:tcW w:w="1363" w:type="dxa"/>
            <w:vMerge w:val="restart"/>
            <w:shd w:val="clear" w:color="000000" w:fill="FFFFFF"/>
            <w:noWrap/>
            <w:vAlign w:val="center"/>
            <w:hideMark/>
          </w:tcPr>
          <w:p w:rsidR="00730F77" w:rsidRPr="00201E45" w:rsidRDefault="00730F77" w:rsidP="002B6212">
            <w:pPr>
              <w:ind w:left="88" w:hanging="180"/>
              <w:rPr>
                <w:rFonts w:ascii="Arial" w:eastAsia="Times New Roman" w:hAnsi="Arial" w:cs="Arial"/>
                <w:b/>
                <w:bCs/>
                <w:sz w:val="18"/>
                <w:szCs w:val="18"/>
              </w:rPr>
            </w:pPr>
            <w:r w:rsidRPr="00201E45">
              <w:rPr>
                <w:rFonts w:ascii="Arial" w:eastAsia="Times New Roman" w:hAnsi="Arial" w:cs="Arial"/>
                <w:b/>
                <w:bCs/>
                <w:sz w:val="18"/>
                <w:szCs w:val="18"/>
              </w:rPr>
              <w:t>Saplings</w:t>
            </w:r>
            <w:r>
              <w:rPr>
                <w:rFonts w:ascii="Arial" w:eastAsia="Times New Roman" w:hAnsi="Arial" w:cs="Arial"/>
                <w:b/>
                <w:bCs/>
                <w:sz w:val="18"/>
                <w:szCs w:val="18"/>
              </w:rPr>
              <w:t xml:space="preserve"> </w:t>
            </w:r>
            <w:r>
              <w:rPr>
                <w:rFonts w:ascii="Arial" w:eastAsia="Times New Roman" w:hAnsi="Arial" w:cs="Arial"/>
                <w:b/>
                <w:bCs/>
                <w:sz w:val="18"/>
                <w:szCs w:val="18"/>
              </w:rPr>
              <w:br/>
            </w:r>
            <w:r w:rsidRPr="00BF1A16">
              <w:rPr>
                <w:rFonts w:ascii="Arial" w:eastAsia="Times New Roman" w:hAnsi="Arial" w:cs="Arial"/>
                <w:bCs/>
                <w:i/>
                <w:sz w:val="18"/>
                <w:szCs w:val="18"/>
              </w:rPr>
              <w:t>Size &amp; Plot Dimension</w:t>
            </w:r>
            <w:r w:rsidR="002B6212">
              <w:rPr>
                <w:rFonts w:ascii="Arial" w:eastAsia="Times New Roman" w:hAnsi="Arial" w:cs="Arial"/>
                <w:bCs/>
                <w:i/>
                <w:sz w:val="18"/>
                <w:szCs w:val="18"/>
              </w:rPr>
              <w:t>s</w:t>
            </w:r>
          </w:p>
        </w:tc>
        <w:tc>
          <w:tcPr>
            <w:tcW w:w="1436" w:type="dxa"/>
            <w:tcBorders>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w:t>
            </w:r>
            <w:r>
              <w:rPr>
                <w:rFonts w:ascii="Arial" w:eastAsia="Times New Roman" w:hAnsi="Arial" w:cs="Arial"/>
                <w:sz w:val="18"/>
                <w:szCs w:val="18"/>
              </w:rPr>
              <w:t xml:space="preserve"> </w:t>
            </w:r>
            <w:r w:rsidRPr="00201E45">
              <w:rPr>
                <w:rFonts w:ascii="Arial" w:eastAsia="Times New Roman" w:hAnsi="Arial" w:cs="Arial"/>
                <w:sz w:val="18"/>
                <w:szCs w:val="18"/>
              </w:rPr>
              <w:t>-</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357"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w:t>
            </w:r>
            <w:r>
              <w:rPr>
                <w:rFonts w:ascii="Arial" w:eastAsia="Times New Roman" w:hAnsi="Arial" w:cs="Arial"/>
                <w:sz w:val="18"/>
                <w:szCs w:val="18"/>
              </w:rPr>
              <w:t xml:space="preserve"> –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415"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w:t>
            </w:r>
            <w:r>
              <w:rPr>
                <w:rFonts w:ascii="Arial" w:eastAsia="Times New Roman" w:hAnsi="Arial" w:cs="Arial"/>
                <w:sz w:val="18"/>
                <w:szCs w:val="18"/>
              </w:rPr>
              <w:t xml:space="preserve"> – </w:t>
            </w:r>
            <w:r w:rsidRPr="00201E45">
              <w:rPr>
                <w:rFonts w:ascii="Arial" w:eastAsia="Times New Roman" w:hAnsi="Arial" w:cs="Arial"/>
                <w:sz w:val="18"/>
                <w:szCs w:val="18"/>
              </w:rPr>
              <w:t>5</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375"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w:t>
            </w:r>
            <w:r>
              <w:rPr>
                <w:rFonts w:ascii="Arial" w:eastAsia="Times New Roman" w:hAnsi="Arial" w:cs="Arial"/>
                <w:sz w:val="18"/>
                <w:szCs w:val="18"/>
              </w:rPr>
              <w:t xml:space="preserve"> – </w:t>
            </w:r>
            <w:r w:rsidRPr="00201E45">
              <w:rPr>
                <w:rFonts w:ascii="Arial" w:eastAsia="Times New Roman" w:hAnsi="Arial" w:cs="Arial"/>
                <w:sz w:val="18"/>
                <w:szCs w:val="18"/>
              </w:rPr>
              <w:t>5</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257" w:type="dxa"/>
            <w:tcBorders>
              <w:left w:val="nil"/>
              <w:right w:val="nil"/>
            </w:tcBorders>
            <w:shd w:val="clear" w:color="000000" w:fill="FFFFFF"/>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 xml:space="preserve">&gt;1.4 </w:t>
            </w:r>
            <w:r>
              <w:rPr>
                <w:rFonts w:ascii="Arial" w:eastAsia="Times New Roman" w:hAnsi="Arial" w:cs="Arial"/>
                <w:sz w:val="18"/>
                <w:szCs w:val="18"/>
              </w:rPr>
              <w:t xml:space="preserve">m </w:t>
            </w:r>
            <w:r w:rsidRPr="00201E45">
              <w:rPr>
                <w:rFonts w:ascii="Arial" w:eastAsia="Times New Roman" w:hAnsi="Arial" w:cs="Arial"/>
                <w:sz w:val="18"/>
                <w:szCs w:val="18"/>
              </w:rPr>
              <w:t xml:space="preserve">ht </w:t>
            </w:r>
            <w:r>
              <w:rPr>
                <w:rFonts w:ascii="Arial" w:eastAsia="Times New Roman" w:hAnsi="Arial" w:cs="Arial"/>
                <w:sz w:val="18"/>
                <w:szCs w:val="18"/>
              </w:rPr>
              <w:t>&amp;</w:t>
            </w:r>
            <w:r w:rsidRPr="00201E45">
              <w:rPr>
                <w:rFonts w:ascii="Arial" w:eastAsia="Times New Roman" w:hAnsi="Arial" w:cs="Arial"/>
                <w:sz w:val="18"/>
                <w:szCs w:val="18"/>
              </w:rPr>
              <w:t xml:space="preserve">               &lt;10</w:t>
            </w:r>
            <w:r>
              <w:rPr>
                <w:rFonts w:ascii="Arial" w:eastAsia="Times New Roman" w:hAnsi="Arial" w:cs="Arial"/>
                <w:sz w:val="18"/>
                <w:szCs w:val="18"/>
              </w:rPr>
              <w:t xml:space="preserve"> </w:t>
            </w:r>
            <w:r w:rsidRPr="00201E45">
              <w:rPr>
                <w:rFonts w:ascii="Arial" w:eastAsia="Times New Roman" w:hAnsi="Arial" w:cs="Arial"/>
                <w:sz w:val="18"/>
                <w:szCs w:val="18"/>
              </w:rPr>
              <w:t>cm dbh</w:t>
            </w:r>
          </w:p>
        </w:tc>
        <w:tc>
          <w:tcPr>
            <w:tcW w:w="1189" w:type="dxa"/>
            <w:vMerge w:val="restart"/>
            <w:tcBorders>
              <w:lef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Pr>
                <w:rFonts w:ascii="Arial" w:eastAsia="Times New Roman" w:hAnsi="Arial" w:cs="Arial"/>
                <w:sz w:val="18"/>
                <w:szCs w:val="18"/>
              </w:rPr>
              <w:t>NA</w:t>
            </w:r>
          </w:p>
        </w:tc>
      </w:tr>
      <w:tr w:rsidR="00730F77" w:rsidRPr="00201E45" w:rsidTr="002B6212">
        <w:trPr>
          <w:trHeight w:val="333"/>
        </w:trPr>
        <w:tc>
          <w:tcPr>
            <w:tcW w:w="1363" w:type="dxa"/>
            <w:vMerge/>
            <w:shd w:val="clear" w:color="000000" w:fill="FFFFFF"/>
            <w:noWrap/>
            <w:vAlign w:val="center"/>
            <w:hideMark/>
          </w:tcPr>
          <w:p w:rsidR="00730F77" w:rsidRPr="00201E45" w:rsidRDefault="00730F77" w:rsidP="002B6212">
            <w:pPr>
              <w:ind w:left="88" w:hanging="180"/>
              <w:rPr>
                <w:rFonts w:ascii="Arial" w:eastAsia="Times New Roman" w:hAnsi="Arial" w:cs="Arial"/>
                <w:b/>
                <w:bCs/>
                <w:sz w:val="18"/>
                <w:szCs w:val="18"/>
              </w:rPr>
            </w:pPr>
          </w:p>
        </w:tc>
        <w:tc>
          <w:tcPr>
            <w:tcW w:w="1436" w:type="dxa"/>
            <w:tcBorders>
              <w:right w:val="nil"/>
            </w:tcBorders>
            <w:shd w:val="clear" w:color="000000" w:fill="FFFFFF"/>
            <w:noWrap/>
            <w:hideMark/>
          </w:tcPr>
          <w:p w:rsidR="00730F77" w:rsidRPr="00201E45" w:rsidRDefault="00730F77" w:rsidP="00BF1A16">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57" w:type="dxa"/>
            <w:tcBorders>
              <w:left w:val="nil"/>
              <w:right w:val="nil"/>
            </w:tcBorders>
            <w:shd w:val="clear" w:color="000000" w:fill="FFFFFF"/>
            <w:noWrap/>
            <w:hideMark/>
          </w:tcPr>
          <w:p w:rsidR="00730F77" w:rsidRPr="00201E45" w:rsidRDefault="00730F77" w:rsidP="00BF1A16">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415" w:type="dxa"/>
            <w:tcBorders>
              <w:left w:val="nil"/>
              <w:right w:val="nil"/>
            </w:tcBorders>
            <w:shd w:val="clear" w:color="000000" w:fill="FFFFFF"/>
            <w:noWrap/>
            <w:hideMark/>
          </w:tcPr>
          <w:p w:rsidR="00730F77" w:rsidRPr="00201E45" w:rsidRDefault="00730F77" w:rsidP="00BF1A16">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75" w:type="dxa"/>
            <w:tcBorders>
              <w:left w:val="nil"/>
              <w:right w:val="nil"/>
            </w:tcBorders>
            <w:shd w:val="clear" w:color="000000" w:fill="FFFFFF"/>
            <w:noWrap/>
            <w:hideMark/>
          </w:tcPr>
          <w:p w:rsidR="00730F77" w:rsidRPr="00201E45" w:rsidRDefault="00730F77" w:rsidP="00BF1A16">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257" w:type="dxa"/>
            <w:tcBorders>
              <w:left w:val="nil"/>
              <w:right w:val="nil"/>
            </w:tcBorders>
            <w:shd w:val="clear" w:color="000000" w:fill="FFFFFF"/>
            <w:noWrap/>
            <w:hideMark/>
          </w:tcPr>
          <w:p w:rsidR="00730F77" w:rsidRPr="00201E45" w:rsidRDefault="00730F77" w:rsidP="00BF1A16">
            <w:pPr>
              <w:jc w:val="center"/>
              <w:rPr>
                <w:rFonts w:ascii="Arial" w:eastAsia="Times New Roman" w:hAnsi="Arial" w:cs="Arial"/>
                <w:sz w:val="18"/>
                <w:szCs w:val="18"/>
              </w:rPr>
            </w:pPr>
            <w:r w:rsidRPr="00201E45">
              <w:rPr>
                <w:rFonts w:ascii="Arial" w:eastAsia="Times New Roman" w:hAnsi="Arial" w:cs="Arial"/>
                <w:sz w:val="18"/>
                <w:szCs w:val="18"/>
              </w:rPr>
              <w:t xml:space="preserve">6 </w:t>
            </w:r>
            <w:r>
              <w:rPr>
                <w:rFonts w:ascii="Arial" w:eastAsia="Times New Roman" w:hAnsi="Arial" w:cs="Arial"/>
                <w:sz w:val="18"/>
                <w:szCs w:val="18"/>
              </w:rPr>
              <w:t>–</w:t>
            </w:r>
            <w:r w:rsidRPr="00201E45">
              <w:rPr>
                <w:rFonts w:ascii="Arial" w:eastAsia="Times New Roman" w:hAnsi="Arial" w:cs="Arial"/>
                <w:sz w:val="18"/>
                <w:szCs w:val="18"/>
              </w:rPr>
              <w:t xml:space="preserve"> 2</w:t>
            </w:r>
            <w:r>
              <w:rPr>
                <w:rFonts w:ascii="Arial" w:eastAsia="Times New Roman" w:hAnsi="Arial" w:cs="Arial"/>
                <w:sz w:val="18"/>
                <w:szCs w:val="18"/>
              </w:rPr>
              <w:t xml:space="preserve"> </w:t>
            </w:r>
            <w:r w:rsidRPr="00201E45">
              <w:rPr>
                <w:rFonts w:ascii="Arial" w:eastAsia="Times New Roman" w:hAnsi="Arial" w:cs="Arial"/>
                <w:sz w:val="18"/>
                <w:szCs w:val="18"/>
              </w:rPr>
              <w:t>x1</w:t>
            </w:r>
            <w:r>
              <w:rPr>
                <w:rFonts w:ascii="Arial" w:eastAsia="Times New Roman" w:hAnsi="Arial" w:cs="Arial"/>
                <w:sz w:val="18"/>
                <w:szCs w:val="18"/>
              </w:rPr>
              <w:t xml:space="preserve"> </w:t>
            </w:r>
            <w:r w:rsidRPr="00201E45">
              <w:rPr>
                <w:rFonts w:ascii="Arial" w:eastAsia="Times New Roman" w:hAnsi="Arial" w:cs="Arial"/>
                <w:sz w:val="18"/>
                <w:szCs w:val="18"/>
              </w:rPr>
              <w:t>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189" w:type="dxa"/>
            <w:vMerge/>
            <w:tcBorders>
              <w:lef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p>
        </w:tc>
      </w:tr>
      <w:tr w:rsidR="00730F77" w:rsidRPr="00201E45" w:rsidTr="002B6212">
        <w:trPr>
          <w:trHeight w:val="305"/>
        </w:trPr>
        <w:tc>
          <w:tcPr>
            <w:tcW w:w="1363" w:type="dxa"/>
            <w:vMerge w:val="restart"/>
            <w:shd w:val="clear" w:color="000000" w:fill="FFFFFF"/>
            <w:noWrap/>
            <w:vAlign w:val="center"/>
            <w:hideMark/>
          </w:tcPr>
          <w:p w:rsidR="00730F77" w:rsidRPr="00201E45" w:rsidRDefault="00730F77" w:rsidP="002B6212">
            <w:pPr>
              <w:ind w:left="88" w:hanging="180"/>
              <w:rPr>
                <w:rFonts w:ascii="Arial" w:eastAsia="Times New Roman" w:hAnsi="Arial" w:cs="Arial"/>
                <w:b/>
                <w:bCs/>
                <w:sz w:val="18"/>
                <w:szCs w:val="18"/>
              </w:rPr>
            </w:pPr>
            <w:r w:rsidRPr="00201E45">
              <w:rPr>
                <w:rFonts w:ascii="Arial" w:eastAsia="Times New Roman" w:hAnsi="Arial" w:cs="Arial"/>
                <w:b/>
                <w:bCs/>
                <w:sz w:val="18"/>
                <w:szCs w:val="18"/>
              </w:rPr>
              <w:t>Large Trees</w:t>
            </w:r>
            <w:r w:rsidRPr="00A77BDC">
              <w:rPr>
                <w:rFonts w:ascii="Arial" w:eastAsia="Times New Roman" w:hAnsi="Arial" w:cs="Arial"/>
                <w:bCs/>
                <w:sz w:val="18"/>
                <w:szCs w:val="18"/>
              </w:rPr>
              <w:t xml:space="preserve"> </w:t>
            </w:r>
            <w:r w:rsidRPr="00BF1A16">
              <w:rPr>
                <w:rFonts w:ascii="Arial" w:eastAsia="Times New Roman" w:hAnsi="Arial" w:cs="Arial"/>
                <w:bCs/>
                <w:i/>
                <w:sz w:val="18"/>
                <w:szCs w:val="18"/>
              </w:rPr>
              <w:t>Size &amp; Plot Dimension</w:t>
            </w:r>
            <w:r w:rsidR="002B6212">
              <w:rPr>
                <w:rFonts w:ascii="Arial" w:eastAsia="Times New Roman" w:hAnsi="Arial" w:cs="Arial"/>
                <w:bCs/>
                <w:i/>
                <w:sz w:val="18"/>
                <w:szCs w:val="18"/>
              </w:rPr>
              <w:t>s</w:t>
            </w:r>
          </w:p>
        </w:tc>
        <w:tc>
          <w:tcPr>
            <w:tcW w:w="1436" w:type="dxa"/>
            <w:tcBorders>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 </w:t>
            </w:r>
            <w:r w:rsidRPr="00201E45">
              <w:rPr>
                <w:rFonts w:ascii="Arial" w:eastAsia="Times New Roman" w:hAnsi="Arial" w:cs="Arial"/>
                <w:sz w:val="18"/>
                <w:szCs w:val="18"/>
              </w:rPr>
              <w:t>20</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357"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 </w:t>
            </w:r>
            <w:r w:rsidRPr="00201E45">
              <w:rPr>
                <w:rFonts w:ascii="Arial" w:eastAsia="Times New Roman" w:hAnsi="Arial" w:cs="Arial"/>
                <w:sz w:val="18"/>
                <w:szCs w:val="18"/>
              </w:rPr>
              <w:t>20</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415"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&gt;5</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375"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 </w:t>
            </w:r>
            <w:r w:rsidRPr="00201E45">
              <w:rPr>
                <w:rFonts w:ascii="Arial" w:eastAsia="Times New Roman" w:hAnsi="Arial" w:cs="Arial"/>
                <w:sz w:val="18"/>
                <w:szCs w:val="18"/>
              </w:rPr>
              <w:t>20</w:t>
            </w:r>
            <w:r>
              <w:rPr>
                <w:rFonts w:ascii="Arial" w:eastAsia="Times New Roman" w:hAnsi="Arial" w:cs="Arial"/>
                <w:sz w:val="18"/>
                <w:szCs w:val="18"/>
              </w:rPr>
              <w:t xml:space="preserve"> </w:t>
            </w:r>
            <w:r w:rsidRPr="00201E45">
              <w:rPr>
                <w:rFonts w:ascii="Arial" w:eastAsia="Times New Roman" w:hAnsi="Arial" w:cs="Arial"/>
                <w:sz w:val="18"/>
                <w:szCs w:val="18"/>
              </w:rPr>
              <w:t>cm bd</w:t>
            </w:r>
          </w:p>
        </w:tc>
        <w:tc>
          <w:tcPr>
            <w:tcW w:w="1257" w:type="dxa"/>
            <w:tcBorders>
              <w:left w:val="nil"/>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&gt;10</w:t>
            </w:r>
            <w:r>
              <w:rPr>
                <w:rFonts w:ascii="Arial" w:eastAsia="Times New Roman" w:hAnsi="Arial" w:cs="Arial"/>
                <w:sz w:val="18"/>
                <w:szCs w:val="18"/>
              </w:rPr>
              <w:t xml:space="preserve"> </w:t>
            </w:r>
            <w:r w:rsidRPr="00201E45">
              <w:rPr>
                <w:rFonts w:ascii="Arial" w:eastAsia="Times New Roman" w:hAnsi="Arial" w:cs="Arial"/>
                <w:sz w:val="18"/>
                <w:szCs w:val="18"/>
              </w:rPr>
              <w:t>cm dbh</w:t>
            </w:r>
          </w:p>
        </w:tc>
        <w:tc>
          <w:tcPr>
            <w:tcW w:w="1189" w:type="dxa"/>
            <w:tcBorders>
              <w:lef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&gt;10</w:t>
            </w:r>
            <w:r>
              <w:rPr>
                <w:rFonts w:ascii="Arial" w:eastAsia="Times New Roman" w:hAnsi="Arial" w:cs="Arial"/>
                <w:sz w:val="18"/>
                <w:szCs w:val="18"/>
              </w:rPr>
              <w:t xml:space="preserve"> </w:t>
            </w:r>
            <w:r w:rsidRPr="00201E45">
              <w:rPr>
                <w:rFonts w:ascii="Arial" w:eastAsia="Times New Roman" w:hAnsi="Arial" w:cs="Arial"/>
                <w:sz w:val="18"/>
                <w:szCs w:val="18"/>
              </w:rPr>
              <w:t>cm dbh</w:t>
            </w:r>
          </w:p>
        </w:tc>
      </w:tr>
      <w:tr w:rsidR="00730F77" w:rsidRPr="00201E45" w:rsidTr="00BF1A16">
        <w:trPr>
          <w:trHeight w:val="240"/>
        </w:trPr>
        <w:tc>
          <w:tcPr>
            <w:tcW w:w="1363" w:type="dxa"/>
            <w:vMerge/>
            <w:tcBorders>
              <w:bottom w:val="single" w:sz="4" w:space="0" w:color="auto"/>
            </w:tcBorders>
            <w:shd w:val="clear" w:color="000000" w:fill="FFFFFF"/>
            <w:noWrap/>
            <w:hideMark/>
          </w:tcPr>
          <w:p w:rsidR="00730F77" w:rsidRPr="00201E45" w:rsidRDefault="00730F77" w:rsidP="00730F77">
            <w:pPr>
              <w:ind w:left="88" w:hanging="180"/>
              <w:jc w:val="center"/>
              <w:rPr>
                <w:rFonts w:ascii="Arial" w:eastAsia="Times New Roman" w:hAnsi="Arial" w:cs="Arial"/>
                <w:b/>
                <w:bCs/>
                <w:sz w:val="18"/>
                <w:szCs w:val="18"/>
              </w:rPr>
            </w:pPr>
          </w:p>
        </w:tc>
        <w:tc>
          <w:tcPr>
            <w:tcW w:w="1436" w:type="dxa"/>
            <w:tcBorders>
              <w:bottom w:val="single" w:sz="4" w:space="0" w:color="auto"/>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57" w:type="dxa"/>
            <w:tcBorders>
              <w:left w:val="nil"/>
              <w:bottom w:val="single" w:sz="4" w:space="0" w:color="auto"/>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415" w:type="dxa"/>
            <w:tcBorders>
              <w:left w:val="nil"/>
              <w:bottom w:val="single" w:sz="4" w:space="0" w:color="auto"/>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375" w:type="dxa"/>
            <w:tcBorders>
              <w:left w:val="nil"/>
              <w:bottom w:val="single" w:sz="4" w:space="0" w:color="auto"/>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10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257" w:type="dxa"/>
            <w:tcBorders>
              <w:left w:val="nil"/>
              <w:bottom w:val="single" w:sz="4" w:space="0" w:color="auto"/>
              <w:right w:val="nil"/>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20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50</w:t>
            </w:r>
            <w:r>
              <w:rPr>
                <w:rFonts w:ascii="Arial" w:eastAsia="Times New Roman" w:hAnsi="Arial" w:cs="Arial"/>
                <w:sz w:val="18"/>
                <w:szCs w:val="18"/>
              </w:rPr>
              <w:t xml:space="preserve"> </w:t>
            </w:r>
            <w:r w:rsidRPr="00201E45">
              <w:rPr>
                <w:rFonts w:ascii="Arial" w:eastAsia="Times New Roman" w:hAnsi="Arial" w:cs="Arial"/>
                <w:sz w:val="18"/>
                <w:szCs w:val="18"/>
              </w:rPr>
              <w:t>m</w:t>
            </w:r>
          </w:p>
        </w:tc>
        <w:tc>
          <w:tcPr>
            <w:tcW w:w="1189" w:type="dxa"/>
            <w:tcBorders>
              <w:left w:val="nil"/>
              <w:bottom w:val="single" w:sz="4" w:space="0" w:color="auto"/>
            </w:tcBorders>
            <w:shd w:val="clear" w:color="000000" w:fill="FFFFFF"/>
            <w:noWrap/>
            <w:vAlign w:val="center"/>
            <w:hideMark/>
          </w:tcPr>
          <w:p w:rsidR="00730F77" w:rsidRPr="00201E45" w:rsidRDefault="00730F77" w:rsidP="00730F77">
            <w:pPr>
              <w:jc w:val="center"/>
              <w:rPr>
                <w:rFonts w:ascii="Arial" w:eastAsia="Times New Roman" w:hAnsi="Arial" w:cs="Arial"/>
                <w:sz w:val="18"/>
                <w:szCs w:val="18"/>
              </w:rPr>
            </w:pPr>
            <w:r w:rsidRPr="00201E45">
              <w:rPr>
                <w:rFonts w:ascii="Arial" w:eastAsia="Times New Roman" w:hAnsi="Arial" w:cs="Arial"/>
                <w:sz w:val="18"/>
                <w:szCs w:val="18"/>
              </w:rPr>
              <w:t>20</w:t>
            </w:r>
            <w:r>
              <w:rPr>
                <w:rFonts w:ascii="Arial" w:eastAsia="Times New Roman" w:hAnsi="Arial" w:cs="Arial"/>
                <w:sz w:val="18"/>
                <w:szCs w:val="18"/>
              </w:rPr>
              <w:t xml:space="preserve"> </w:t>
            </w:r>
            <w:r w:rsidRPr="00201E45">
              <w:rPr>
                <w:rFonts w:ascii="Arial" w:eastAsia="Times New Roman" w:hAnsi="Arial" w:cs="Arial"/>
                <w:sz w:val="18"/>
                <w:szCs w:val="18"/>
              </w:rPr>
              <w:t>x</w:t>
            </w:r>
            <w:r>
              <w:rPr>
                <w:rFonts w:ascii="Arial" w:eastAsia="Times New Roman" w:hAnsi="Arial" w:cs="Arial"/>
                <w:sz w:val="18"/>
                <w:szCs w:val="18"/>
              </w:rPr>
              <w:t xml:space="preserve"> </w:t>
            </w:r>
            <w:r w:rsidRPr="00201E45">
              <w:rPr>
                <w:rFonts w:ascii="Arial" w:eastAsia="Times New Roman" w:hAnsi="Arial" w:cs="Arial"/>
                <w:sz w:val="18"/>
                <w:szCs w:val="18"/>
              </w:rPr>
              <w:t>50</w:t>
            </w:r>
            <w:r>
              <w:rPr>
                <w:rFonts w:ascii="Arial" w:eastAsia="Times New Roman" w:hAnsi="Arial" w:cs="Arial"/>
                <w:sz w:val="18"/>
                <w:szCs w:val="18"/>
              </w:rPr>
              <w:t xml:space="preserve"> </w:t>
            </w:r>
            <w:r w:rsidRPr="00201E45">
              <w:rPr>
                <w:rFonts w:ascii="Arial" w:eastAsia="Times New Roman" w:hAnsi="Arial" w:cs="Arial"/>
                <w:sz w:val="18"/>
                <w:szCs w:val="18"/>
              </w:rPr>
              <w:t>m</w:t>
            </w:r>
          </w:p>
        </w:tc>
      </w:tr>
    </w:tbl>
    <w:bookmarkEnd w:id="464"/>
    <w:p w:rsidR="0040297C" w:rsidRPr="00AC41DA" w:rsidRDefault="0040297C" w:rsidP="0040297C">
      <w:pPr>
        <w:rPr>
          <w:rFonts w:ascii="Arial" w:hAnsi="Arial" w:cs="Arial"/>
          <w:sz w:val="18"/>
          <w:szCs w:val="20"/>
        </w:rPr>
      </w:pPr>
      <w:r w:rsidRPr="00AC41DA">
        <w:rPr>
          <w:rFonts w:ascii="Arial" w:hAnsi="Arial" w:cs="Arial"/>
          <w:sz w:val="18"/>
          <w:szCs w:val="20"/>
        </w:rPr>
        <w:t>*</w:t>
      </w:r>
      <w:r w:rsidRPr="00AC41DA">
        <w:rPr>
          <w:rFonts w:ascii="Arial" w:hAnsi="Arial" w:cs="Arial"/>
          <w:sz w:val="22"/>
        </w:rPr>
        <w:t xml:space="preserve"> </w:t>
      </w:r>
      <w:r w:rsidR="00730F77">
        <w:rPr>
          <w:rFonts w:ascii="Arial" w:hAnsi="Arial" w:cs="Arial"/>
          <w:sz w:val="18"/>
          <w:szCs w:val="20"/>
        </w:rPr>
        <w:t xml:space="preserve">Studies with ranges listed </w:t>
      </w:r>
      <w:r w:rsidRPr="00AC41DA">
        <w:rPr>
          <w:rFonts w:ascii="Arial" w:hAnsi="Arial" w:cs="Arial"/>
          <w:sz w:val="18"/>
          <w:szCs w:val="20"/>
        </w:rPr>
        <w:t>have different sample sizes for different parameters.</w:t>
      </w:r>
    </w:p>
    <w:p w:rsidR="00AA3C9A" w:rsidRPr="00AA3C9A" w:rsidRDefault="00AA3C9A" w:rsidP="00AA3C9A">
      <w:pPr>
        <w:rPr>
          <w:rFonts w:ascii="Arial" w:hAnsi="Arial" w:cs="Arial"/>
          <w:sz w:val="18"/>
          <w:szCs w:val="18"/>
        </w:rPr>
      </w:pPr>
      <w:r w:rsidRPr="00AA3C9A">
        <w:rPr>
          <w:rFonts w:ascii="Arial" w:hAnsi="Arial" w:cs="Arial"/>
          <w:sz w:val="18"/>
          <w:szCs w:val="18"/>
        </w:rPr>
        <w:t>** Basal diameter (bd) was recorded for some studies.</w:t>
      </w:r>
    </w:p>
    <w:p w:rsidR="0040297C" w:rsidRPr="00AC41DA" w:rsidRDefault="0040297C" w:rsidP="00AC41DA"/>
    <w:p w:rsidR="0001659E" w:rsidRPr="00C46F8F" w:rsidRDefault="0001659E" w:rsidP="0001659E">
      <w:r>
        <w:t>D</w:t>
      </w:r>
      <w:r w:rsidRPr="00606E00">
        <w:t xml:space="preserve">isturbance events </w:t>
      </w:r>
      <w:r>
        <w:t xml:space="preserve">are expected </w:t>
      </w:r>
      <w:r w:rsidRPr="00606E00">
        <w:t xml:space="preserve">to occur over time </w:t>
      </w:r>
      <w:r>
        <w:t xml:space="preserve">at varying frequencies within focal plant communities </w:t>
      </w:r>
      <w:r w:rsidRPr="00606E00">
        <w:t xml:space="preserve">resulting in </w:t>
      </w:r>
      <w:r>
        <w:t>a reasonable level of</w:t>
      </w:r>
      <w:r w:rsidRPr="00606E00">
        <w:t xml:space="preserve"> heterog</w:t>
      </w:r>
      <w:r>
        <w:t>eneity among plots.</w:t>
      </w:r>
      <w:r w:rsidRPr="00606E00">
        <w:t xml:space="preserve"> </w:t>
      </w:r>
      <w:r>
        <w:t xml:space="preserve">In addition, precision for individual species within the community will likely be lower than the conglomerate parameters presented. Given the project’s targeting of select species and </w:t>
      </w:r>
      <w:r w:rsidRPr="00606E00">
        <w:t xml:space="preserve">potentially </w:t>
      </w:r>
      <w:r>
        <w:t>high</w:t>
      </w:r>
      <w:r w:rsidRPr="00606E00">
        <w:t xml:space="preserve"> heterogeneity across large communit</w:t>
      </w:r>
      <w:r>
        <w:t>i</w:t>
      </w:r>
      <w:r w:rsidRPr="00606E00">
        <w:t>es</w:t>
      </w:r>
      <w:r>
        <w:t>,</w:t>
      </w:r>
      <w:r w:rsidRPr="00606E00">
        <w:t xml:space="preserve"> </w:t>
      </w:r>
      <w:r>
        <w:t xml:space="preserve">a need for greater </w:t>
      </w:r>
      <w:r w:rsidRPr="00E359AA">
        <w:t>replication (n ≥30</w:t>
      </w:r>
      <w:r w:rsidRPr="00606E00">
        <w:t>)</w:t>
      </w:r>
      <w:r>
        <w:t xml:space="preserve"> is anticipated in the </w:t>
      </w:r>
      <w:r w:rsidRPr="00C46F8F">
        <w:t xml:space="preserve">wet forest, subalpine shrubland, limestone forest, and mangrove forest than was used in past wet forest studies. Replication will be addressed further in the next two sections of this appendix. </w:t>
      </w:r>
    </w:p>
    <w:p w:rsidR="0001659E" w:rsidRPr="00C46F8F" w:rsidRDefault="0001659E" w:rsidP="0001659E"/>
    <w:p w:rsidR="0001659E" w:rsidRDefault="0001659E">
      <w:pPr>
        <w:rPr>
          <w:rFonts w:ascii="Arial" w:eastAsia="Times New Roman" w:hAnsi="Arial"/>
          <w:b/>
          <w:bCs/>
          <w:sz w:val="20"/>
          <w:szCs w:val="28"/>
        </w:rPr>
      </w:pPr>
      <w:r w:rsidRPr="00C46F8F">
        <w:t>In the coastal strand at KALA, precision estimates differed between data collected during the 1997 and 2001 studies (Table C.3). These studies were conducted in dissimilar sites within the coastal vegetation that differed in their primary substrate and dominant species cover. In the 1997 study, precision of the mean for most measured parameters was generally high (E &lt;25%), but in the 2001 study, estimates were less precise presumably due to greater site heterogeneity and lower sample size. Stratifying the sampling between these two vegetation types in the</w:t>
      </w:r>
      <w:bookmarkStart w:id="465" w:name="_Toc179017046"/>
    </w:p>
    <w:p w:rsidR="00DE72A0" w:rsidRDefault="00DE72A0" w:rsidP="00A237FB">
      <w:pPr>
        <w:pStyle w:val="APPTable"/>
      </w:pPr>
      <w:r w:rsidRPr="00AC41DA">
        <w:rPr>
          <w:b/>
        </w:rPr>
        <w:lastRenderedPageBreak/>
        <w:t>Table C.</w:t>
      </w:r>
      <w:r w:rsidR="00246D6B" w:rsidRPr="00AC41DA">
        <w:rPr>
          <w:b/>
        </w:rPr>
        <w:fldChar w:fldCharType="begin"/>
      </w:r>
      <w:r w:rsidRPr="00AC41DA">
        <w:rPr>
          <w:b/>
        </w:rPr>
        <w:instrText xml:space="preserve"> SEQ Table_B. \* ARABIC </w:instrText>
      </w:r>
      <w:r w:rsidR="00246D6B" w:rsidRPr="00AC41DA">
        <w:rPr>
          <w:b/>
        </w:rPr>
        <w:fldChar w:fldCharType="separate"/>
      </w:r>
      <w:r w:rsidR="00C0317F">
        <w:rPr>
          <w:b/>
          <w:noProof/>
        </w:rPr>
        <w:t>3</w:t>
      </w:r>
      <w:r w:rsidR="00246D6B" w:rsidRPr="00AC41DA">
        <w:rPr>
          <w:b/>
        </w:rPr>
        <w:fldChar w:fldCharType="end"/>
      </w:r>
      <w:r w:rsidRPr="00AC41DA">
        <w:rPr>
          <w:b/>
        </w:rPr>
        <w:t>.</w:t>
      </w:r>
      <w:r w:rsidRPr="005C29EA">
        <w:t xml:space="preserve"> Calculated percent precision (E) of the mean for community vegetation parameters for two studies conducted in the coastal community of </w:t>
      </w:r>
      <w:r w:rsidRPr="00976BDD">
        <w:t>KALA</w:t>
      </w:r>
      <w:r w:rsidR="00976BDD" w:rsidRPr="00976BDD">
        <w:t xml:space="preserve"> </w:t>
      </w:r>
      <w:r w:rsidR="00246D6B" w:rsidRPr="00976BDD">
        <w:fldChar w:fldCharType="begin"/>
      </w:r>
      <w:r w:rsidR="00976BDD" w:rsidRPr="00976BDD">
        <w:instrText xml:space="preserve"> ADDIN EN.CITE &lt;EndNote&gt;&lt;Cite&gt;&lt;Author&gt;Medeiros&lt;/Author&gt;&lt;Year&gt;1997&lt;/Year&gt;&lt;RecNum&gt;345&lt;/RecNum&gt;&lt;DisplayText&gt;(Medeiros 1997, Trainer et al. 2001)&lt;/DisplayText&gt;&lt;record&gt;&lt;rec-number&gt;345&lt;/rec-number&gt;&lt;foreign-keys&gt;&lt;key app="EN" db-id="29wd9fdxkttawpevre3ptatrsdx2se0wz5da"&gt;345&lt;/key&gt;&lt;/foreign-keys&gt;&lt;ref-type name="Unpublished Work"&gt;34&lt;/ref-type&gt;&lt;contributors&gt;&lt;authors&gt;&lt;author&gt;Medeiros, Arthur C&lt;/author&gt;&lt;/authors&gt;&lt;/contributors&gt;&lt;titles&gt;&lt;title&gt;Coastal Community Monitoring in and Adjacent to Ungulate Exclosure, Kalaupapa Coastal Community&lt;/title&gt;&lt;/titles&gt;&lt;dates&gt;&lt;year&gt;1997&lt;/year&gt;&lt;/dates&gt;&lt;publisher&gt;Department of the Interior, US Geological Survey, Biological Resources Discipline, Haleakala Field Station, Makawao, HI. Unpublished data&lt;/publisher&gt;&lt;urls&gt;&lt;/urls&gt;&lt;/record&gt;&lt;/Cite&gt;&lt;Cite&gt;&lt;Author&gt;Trainer&lt;/Author&gt;&lt;Year&gt;2001&lt;/Year&gt;&lt;RecNum&gt;346&lt;/RecNum&gt;&lt;record&gt;&lt;rec-number&gt;346&lt;/rec-number&gt;&lt;foreign-keys&gt;&lt;key app="EN" db-id="29wd9fdxkttawpevre3ptatrsdx2se0wz5da"&gt;346&lt;/key&gt;&lt;/foreign-keys&gt;&lt;ref-type name="Unpublished Work"&gt;34&lt;/ref-type&gt;&lt;contributors&gt;&lt;authors&gt;&lt;author&gt;Trainer, Jeff&lt;/author&gt;&lt;author&gt;Patti Welton&lt;/author&gt;&lt;author&gt;Haus, Bill&lt;/author&gt;&lt;/authors&gt;&lt;/contributors&gt;&lt;titles&gt;&lt;title&gt;Coastal spray zone vegetation sampling at Kalaupapa National Historical Park&lt;/title&gt;&lt;/titles&gt;&lt;dates&gt;&lt;year&gt;2001&lt;/year&gt;&lt;/dates&gt;&lt;publisher&gt;Department of Interior, National Park Service, Kalaupapa National Historical Park, HI. Unpublished data&lt;/publisher&gt;&lt;urls&gt;&lt;/urls&gt;&lt;/record&gt;&lt;/Cite&gt;&lt;/EndNote&gt;</w:instrText>
      </w:r>
      <w:r w:rsidR="00246D6B" w:rsidRPr="00976BDD">
        <w:fldChar w:fldCharType="separate"/>
      </w:r>
      <w:r w:rsidR="00976BDD" w:rsidRPr="00976BDD">
        <w:t>(Medeiros 1997, Trainer et al. 2001)</w:t>
      </w:r>
      <w:r w:rsidR="00246D6B" w:rsidRPr="00976BDD">
        <w:fldChar w:fldCharType="end"/>
      </w:r>
      <w:r w:rsidRPr="005C29EA">
        <w:t>. These studies were conducted at different sites that vary in substrate and species composition.</w:t>
      </w:r>
      <w:bookmarkEnd w:id="465"/>
    </w:p>
    <w:tbl>
      <w:tblPr>
        <w:tblW w:w="8268" w:type="dxa"/>
        <w:tblInd w:w="93" w:type="dxa"/>
        <w:tblLook w:val="04A0" w:firstRow="1" w:lastRow="0" w:firstColumn="1" w:lastColumn="0" w:noHBand="0" w:noVBand="1"/>
      </w:tblPr>
      <w:tblGrid>
        <w:gridCol w:w="285"/>
        <w:gridCol w:w="1260"/>
        <w:gridCol w:w="847"/>
        <w:gridCol w:w="717"/>
        <w:gridCol w:w="606"/>
        <w:gridCol w:w="361"/>
        <w:gridCol w:w="606"/>
        <w:gridCol w:w="380"/>
        <w:gridCol w:w="805"/>
        <w:gridCol w:w="717"/>
        <w:gridCol w:w="606"/>
        <w:gridCol w:w="361"/>
        <w:gridCol w:w="717"/>
      </w:tblGrid>
      <w:tr w:rsidR="00976BDD" w:rsidRPr="00084C97" w:rsidTr="00976BDD">
        <w:trPr>
          <w:trHeight w:val="240"/>
        </w:trPr>
        <w:tc>
          <w:tcPr>
            <w:tcW w:w="1545" w:type="dxa"/>
            <w:gridSpan w:val="2"/>
            <w:tcBorders>
              <w:top w:val="single" w:sz="4" w:space="0" w:color="auto"/>
              <w:left w:val="nil"/>
              <w:right w:val="nil"/>
            </w:tcBorders>
            <w:shd w:val="clear" w:color="000000" w:fill="FFFFFF"/>
            <w:noWrap/>
            <w:vAlign w:val="bottom"/>
            <w:hideMark/>
          </w:tcPr>
          <w:p w:rsidR="00976BDD" w:rsidRPr="00084C97" w:rsidRDefault="00976BDD" w:rsidP="00976BDD">
            <w:pPr>
              <w:jc w:val="center"/>
              <w:rPr>
                <w:rFonts w:ascii="Arial" w:eastAsia="Times New Roman" w:hAnsi="Arial" w:cs="Arial"/>
                <w:b/>
                <w:sz w:val="20"/>
                <w:szCs w:val="18"/>
              </w:rPr>
            </w:pPr>
            <w:r>
              <w:rPr>
                <w:rFonts w:ascii="Arial" w:eastAsia="Times New Roman" w:hAnsi="Arial" w:cs="Arial"/>
                <w:b/>
                <w:sz w:val="20"/>
                <w:szCs w:val="18"/>
              </w:rPr>
              <w:t>Study</w:t>
            </w:r>
          </w:p>
        </w:tc>
        <w:tc>
          <w:tcPr>
            <w:tcW w:w="3137" w:type="dxa"/>
            <w:gridSpan w:val="5"/>
            <w:tcBorders>
              <w:top w:val="single" w:sz="4" w:space="0" w:color="auto"/>
              <w:left w:val="nil"/>
              <w:right w:val="nil"/>
            </w:tcBorders>
            <w:shd w:val="clear" w:color="000000" w:fill="FFFFFF"/>
            <w:noWrap/>
            <w:vAlign w:val="bottom"/>
            <w:hideMark/>
          </w:tcPr>
          <w:p w:rsidR="00976BDD" w:rsidRPr="00976BDD" w:rsidRDefault="00976BDD" w:rsidP="00976BDD">
            <w:pPr>
              <w:jc w:val="center"/>
              <w:rPr>
                <w:rFonts w:ascii="Arial" w:eastAsia="Times New Roman" w:hAnsi="Arial" w:cs="Arial"/>
                <w:sz w:val="20"/>
                <w:szCs w:val="18"/>
              </w:rPr>
            </w:pPr>
            <w:r w:rsidRPr="00976BDD">
              <w:rPr>
                <w:rFonts w:ascii="Arial" w:eastAsia="Times New Roman" w:hAnsi="Arial" w:cs="Arial"/>
                <w:sz w:val="20"/>
                <w:szCs w:val="18"/>
              </w:rPr>
              <w:t>Medeiros 1997</w:t>
            </w:r>
          </w:p>
        </w:tc>
        <w:tc>
          <w:tcPr>
            <w:tcW w:w="380" w:type="dxa"/>
            <w:tcBorders>
              <w:top w:val="single" w:sz="4" w:space="0" w:color="auto"/>
              <w:left w:val="nil"/>
              <w:right w:val="nil"/>
            </w:tcBorders>
            <w:shd w:val="clear" w:color="000000" w:fill="FFFFFF"/>
            <w:noWrap/>
            <w:vAlign w:val="bottom"/>
            <w:hideMark/>
          </w:tcPr>
          <w:p w:rsidR="00976BDD" w:rsidRPr="00976BDD" w:rsidRDefault="00976BDD" w:rsidP="00976BDD">
            <w:pPr>
              <w:jc w:val="center"/>
              <w:rPr>
                <w:rFonts w:ascii="Arial" w:eastAsia="Times New Roman" w:hAnsi="Arial" w:cs="Arial"/>
                <w:sz w:val="20"/>
                <w:szCs w:val="18"/>
              </w:rPr>
            </w:pPr>
          </w:p>
        </w:tc>
        <w:tc>
          <w:tcPr>
            <w:tcW w:w="3206" w:type="dxa"/>
            <w:gridSpan w:val="5"/>
            <w:tcBorders>
              <w:top w:val="single" w:sz="4" w:space="0" w:color="auto"/>
              <w:left w:val="nil"/>
              <w:right w:val="nil"/>
            </w:tcBorders>
            <w:shd w:val="clear" w:color="000000" w:fill="FFFFFF"/>
            <w:noWrap/>
            <w:vAlign w:val="bottom"/>
            <w:hideMark/>
          </w:tcPr>
          <w:p w:rsidR="00976BDD" w:rsidRPr="00976BDD" w:rsidRDefault="00976BDD" w:rsidP="00976BDD">
            <w:pPr>
              <w:jc w:val="center"/>
              <w:rPr>
                <w:rFonts w:ascii="Arial" w:eastAsia="Times New Roman" w:hAnsi="Arial" w:cs="Arial"/>
                <w:sz w:val="20"/>
                <w:szCs w:val="18"/>
              </w:rPr>
            </w:pPr>
            <w:r w:rsidRPr="00976BDD">
              <w:rPr>
                <w:rFonts w:ascii="Arial" w:eastAsia="Times New Roman" w:hAnsi="Arial" w:cs="Arial"/>
                <w:sz w:val="20"/>
                <w:szCs w:val="18"/>
              </w:rPr>
              <w:t>Trainer et al. 2001</w:t>
            </w:r>
          </w:p>
        </w:tc>
      </w:tr>
      <w:tr w:rsidR="00DE72A0" w:rsidRPr="00084C97" w:rsidTr="00976BDD">
        <w:trPr>
          <w:trHeight w:val="269"/>
        </w:trPr>
        <w:tc>
          <w:tcPr>
            <w:tcW w:w="1545" w:type="dxa"/>
            <w:gridSpan w:val="2"/>
            <w:tcBorders>
              <w:top w:val="single" w:sz="4" w:space="0" w:color="auto"/>
              <w:left w:val="nil"/>
              <w:bottom w:val="single" w:sz="12" w:space="0" w:color="auto"/>
              <w:right w:val="nil"/>
            </w:tcBorders>
            <w:shd w:val="clear" w:color="000000" w:fill="FFFFFF"/>
            <w:noWrap/>
            <w:vAlign w:val="bottom"/>
            <w:hideMark/>
          </w:tcPr>
          <w:p w:rsidR="00DE72A0" w:rsidRPr="00084C97" w:rsidRDefault="00976BDD" w:rsidP="003D6026">
            <w:pPr>
              <w:rPr>
                <w:rFonts w:ascii="Arial" w:eastAsia="Times New Roman" w:hAnsi="Arial" w:cs="Arial"/>
                <w:b/>
                <w:sz w:val="20"/>
                <w:szCs w:val="18"/>
              </w:rPr>
            </w:pPr>
            <w:r w:rsidRPr="00084C97">
              <w:rPr>
                <w:rFonts w:ascii="Arial" w:eastAsia="Times New Roman" w:hAnsi="Arial" w:cs="Arial"/>
                <w:b/>
                <w:sz w:val="20"/>
                <w:szCs w:val="18"/>
              </w:rPr>
              <w:t>PARAMETER</w:t>
            </w:r>
          </w:p>
        </w:tc>
        <w:tc>
          <w:tcPr>
            <w:tcW w:w="847"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MEAN</w:t>
            </w:r>
          </w:p>
        </w:tc>
        <w:tc>
          <w:tcPr>
            <w:tcW w:w="717"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VAR</w:t>
            </w:r>
          </w:p>
        </w:tc>
        <w:tc>
          <w:tcPr>
            <w:tcW w:w="606"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CV</w:t>
            </w:r>
          </w:p>
        </w:tc>
        <w:tc>
          <w:tcPr>
            <w:tcW w:w="361"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N</w:t>
            </w:r>
          </w:p>
        </w:tc>
        <w:tc>
          <w:tcPr>
            <w:tcW w:w="606"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E</w:t>
            </w:r>
          </w:p>
        </w:tc>
        <w:tc>
          <w:tcPr>
            <w:tcW w:w="380" w:type="dxa"/>
            <w:tcBorders>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 </w:t>
            </w:r>
          </w:p>
        </w:tc>
        <w:tc>
          <w:tcPr>
            <w:tcW w:w="805"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MEAN</w:t>
            </w:r>
          </w:p>
        </w:tc>
        <w:tc>
          <w:tcPr>
            <w:tcW w:w="717"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VAR</w:t>
            </w:r>
          </w:p>
        </w:tc>
        <w:tc>
          <w:tcPr>
            <w:tcW w:w="606"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CV</w:t>
            </w:r>
          </w:p>
        </w:tc>
        <w:tc>
          <w:tcPr>
            <w:tcW w:w="361"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N</w:t>
            </w:r>
          </w:p>
        </w:tc>
        <w:tc>
          <w:tcPr>
            <w:tcW w:w="717" w:type="dxa"/>
            <w:tcBorders>
              <w:top w:val="single" w:sz="4" w:space="0" w:color="auto"/>
              <w:left w:val="nil"/>
              <w:bottom w:val="single" w:sz="12" w:space="0" w:color="auto"/>
              <w:right w:val="nil"/>
            </w:tcBorders>
            <w:shd w:val="clear" w:color="000000" w:fill="FFFFFF"/>
            <w:noWrap/>
            <w:vAlign w:val="bottom"/>
            <w:hideMark/>
          </w:tcPr>
          <w:p w:rsidR="00DE72A0" w:rsidRPr="00084C97" w:rsidRDefault="00DE72A0" w:rsidP="003D6026">
            <w:pPr>
              <w:jc w:val="center"/>
              <w:rPr>
                <w:rFonts w:ascii="Arial" w:eastAsia="Times New Roman" w:hAnsi="Arial" w:cs="Arial"/>
                <w:b/>
                <w:sz w:val="20"/>
                <w:szCs w:val="18"/>
              </w:rPr>
            </w:pPr>
            <w:r w:rsidRPr="00084C97">
              <w:rPr>
                <w:rFonts w:ascii="Arial" w:eastAsia="Times New Roman" w:hAnsi="Arial" w:cs="Arial"/>
                <w:b/>
                <w:sz w:val="20"/>
                <w:szCs w:val="18"/>
              </w:rPr>
              <w:t>E</w:t>
            </w:r>
          </w:p>
        </w:tc>
      </w:tr>
      <w:tr w:rsidR="00DE72A0" w:rsidRPr="00084C97" w:rsidTr="00FB64F2">
        <w:trPr>
          <w:trHeight w:val="240"/>
        </w:trPr>
        <w:tc>
          <w:tcPr>
            <w:tcW w:w="1545" w:type="dxa"/>
            <w:gridSpan w:val="2"/>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i/>
                <w:iCs/>
                <w:sz w:val="20"/>
                <w:szCs w:val="18"/>
              </w:rPr>
            </w:pPr>
            <w:r w:rsidRPr="00084C97">
              <w:rPr>
                <w:rFonts w:ascii="Arial" w:eastAsia="Times New Roman" w:hAnsi="Arial" w:cs="Arial"/>
                <w:i/>
                <w:iCs/>
                <w:sz w:val="20"/>
                <w:szCs w:val="18"/>
              </w:rPr>
              <w:t>Richness</w:t>
            </w:r>
          </w:p>
        </w:tc>
        <w:tc>
          <w:tcPr>
            <w:tcW w:w="847"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380"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single" w:sz="12" w:space="0" w:color="auto"/>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Native</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3.7</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0.2</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0.12</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6.6</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7.2</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1.1</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0.15</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10.9</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jc w:val="cente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xml:space="preserve">Nonnative </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3.6</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0.3</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0.16</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8.6</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6.4</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4.8</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0.34</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25.1</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Total</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7.2</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0.1</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0.04</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2.1</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13.6</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8.2</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0.21</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15.5</w:t>
            </w:r>
          </w:p>
        </w:tc>
      </w:tr>
      <w:tr w:rsidR="00DE72A0" w:rsidRPr="00084C97" w:rsidTr="00FB64F2">
        <w:trPr>
          <w:trHeight w:val="240"/>
        </w:trPr>
        <w:tc>
          <w:tcPr>
            <w:tcW w:w="1545" w:type="dxa"/>
            <w:gridSpan w:val="2"/>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i/>
                <w:iCs/>
                <w:sz w:val="20"/>
                <w:szCs w:val="18"/>
              </w:rPr>
              <w:t>Cover (%)</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Native</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55.6</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52.6</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0.13</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7.2</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20.9</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97.4</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0.47</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34.8</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xml:space="preserve">Nonnative </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23.1</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46.7</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0.30</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16.3</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11.5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132.6</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1.00</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73.4</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Rock</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13.6</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116.1</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0.79</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43.6</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14.5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140.9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0.82</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60.2</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Bare Ground</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7.5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22.8</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0.64</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35.1</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34.4</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798.9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0.82</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60.5</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i/>
                <w:iCs/>
                <w:sz w:val="20"/>
                <w:szCs w:val="18"/>
              </w:rPr>
            </w:pPr>
            <w:r w:rsidRPr="00084C97">
              <w:rPr>
                <w:rFonts w:ascii="Arial" w:eastAsia="Times New Roman" w:hAnsi="Arial" w:cs="Arial"/>
                <w:i/>
                <w:iCs/>
                <w:sz w:val="20"/>
                <w:szCs w:val="18"/>
              </w:rPr>
              <w:t xml:space="preserve">Fimbristylis </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29.9</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47.1</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0.23</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12.6</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i/>
                <w:iCs/>
                <w:sz w:val="20"/>
                <w:szCs w:val="18"/>
              </w:rPr>
            </w:pPr>
            <w:r w:rsidRPr="00084C97">
              <w:rPr>
                <w:rFonts w:ascii="Arial" w:eastAsia="Times New Roman" w:hAnsi="Arial" w:cs="Arial"/>
                <w:i/>
                <w:iCs/>
                <w:sz w:val="20"/>
                <w:szCs w:val="18"/>
              </w:rPr>
              <w:t>Digitaria</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17.5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26.2</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0.29</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16.0</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i/>
                <w:iCs/>
                <w:sz w:val="20"/>
                <w:szCs w:val="18"/>
              </w:rPr>
            </w:pPr>
            <w:r w:rsidRPr="00084C97">
              <w:rPr>
                <w:rFonts w:ascii="Arial" w:eastAsia="Times New Roman" w:hAnsi="Arial" w:cs="Arial"/>
                <w:i/>
                <w:iCs/>
                <w:sz w:val="20"/>
                <w:szCs w:val="18"/>
              </w:rPr>
              <w:t>Cynodon</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3.8</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12.8</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0.93</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9</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51.2</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4.2</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11.5</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0.81</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59.7</w:t>
            </w:r>
          </w:p>
        </w:tc>
      </w:tr>
      <w:tr w:rsidR="00DE72A0" w:rsidRPr="00084C97" w:rsidTr="00FB64F2">
        <w:trPr>
          <w:trHeight w:val="240"/>
        </w:trPr>
        <w:tc>
          <w:tcPr>
            <w:tcW w:w="285"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i/>
                <w:iCs/>
                <w:sz w:val="20"/>
                <w:szCs w:val="18"/>
              </w:rPr>
            </w:pPr>
            <w:r w:rsidRPr="00084C97">
              <w:rPr>
                <w:rFonts w:ascii="Arial" w:eastAsia="Times New Roman" w:hAnsi="Arial" w:cs="Arial"/>
                <w:i/>
                <w:iCs/>
                <w:sz w:val="20"/>
                <w:szCs w:val="18"/>
              </w:rPr>
              <w:t>Scaevola</w:t>
            </w:r>
          </w:p>
        </w:tc>
        <w:tc>
          <w:tcPr>
            <w:tcW w:w="84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380" w:type="dxa"/>
            <w:tcBorders>
              <w:top w:val="nil"/>
              <w:left w:val="nil"/>
              <w:bottom w:val="nil"/>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8.5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40.1</w:t>
            </w:r>
          </w:p>
        </w:tc>
        <w:tc>
          <w:tcPr>
            <w:tcW w:w="606"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0.74</w:t>
            </w:r>
          </w:p>
        </w:tc>
        <w:tc>
          <w:tcPr>
            <w:tcW w:w="361"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nil"/>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54.7</w:t>
            </w:r>
          </w:p>
        </w:tc>
      </w:tr>
      <w:tr w:rsidR="00DE72A0" w:rsidRPr="00084C97" w:rsidTr="00FB64F2">
        <w:trPr>
          <w:trHeight w:val="240"/>
        </w:trPr>
        <w:tc>
          <w:tcPr>
            <w:tcW w:w="285"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1260"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i/>
                <w:iCs/>
                <w:sz w:val="20"/>
                <w:szCs w:val="18"/>
              </w:rPr>
            </w:pPr>
            <w:r w:rsidRPr="00084C97">
              <w:rPr>
                <w:rFonts w:ascii="Arial" w:eastAsia="Times New Roman" w:hAnsi="Arial" w:cs="Arial"/>
                <w:i/>
                <w:iCs/>
                <w:sz w:val="20"/>
                <w:szCs w:val="18"/>
              </w:rPr>
              <w:t>Portulaca</w:t>
            </w:r>
          </w:p>
        </w:tc>
        <w:tc>
          <w:tcPr>
            <w:tcW w:w="847"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717"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361"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606"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 -</w:t>
            </w:r>
          </w:p>
        </w:tc>
        <w:tc>
          <w:tcPr>
            <w:tcW w:w="380" w:type="dxa"/>
            <w:tcBorders>
              <w:top w:val="nil"/>
              <w:left w:val="nil"/>
              <w:bottom w:val="single" w:sz="4" w:space="0" w:color="auto"/>
              <w:right w:val="nil"/>
            </w:tcBorders>
            <w:shd w:val="clear" w:color="000000" w:fill="FFFFFF"/>
            <w:noWrap/>
            <w:vAlign w:val="bottom"/>
            <w:hideMark/>
          </w:tcPr>
          <w:p w:rsidR="00DE72A0" w:rsidRPr="00084C97" w:rsidRDefault="00DE72A0" w:rsidP="003D6026">
            <w:pPr>
              <w:rPr>
                <w:rFonts w:ascii="Arial" w:eastAsia="Times New Roman" w:hAnsi="Arial" w:cs="Arial"/>
                <w:sz w:val="20"/>
                <w:szCs w:val="18"/>
              </w:rPr>
            </w:pPr>
            <w:r w:rsidRPr="00084C97">
              <w:rPr>
                <w:rFonts w:ascii="Arial" w:eastAsia="Times New Roman" w:hAnsi="Arial" w:cs="Arial"/>
                <w:sz w:val="20"/>
                <w:szCs w:val="18"/>
              </w:rPr>
              <w:t> </w:t>
            </w:r>
          </w:p>
        </w:tc>
        <w:tc>
          <w:tcPr>
            <w:tcW w:w="805"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4.2</w:t>
            </w:r>
          </w:p>
        </w:tc>
        <w:tc>
          <w:tcPr>
            <w:tcW w:w="717"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55.5</w:t>
            </w:r>
          </w:p>
        </w:tc>
        <w:tc>
          <w:tcPr>
            <w:tcW w:w="606"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1.76</w:t>
            </w:r>
          </w:p>
        </w:tc>
        <w:tc>
          <w:tcPr>
            <w:tcW w:w="361"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5</w:t>
            </w:r>
          </w:p>
        </w:tc>
        <w:tc>
          <w:tcPr>
            <w:tcW w:w="717" w:type="dxa"/>
            <w:tcBorders>
              <w:top w:val="nil"/>
              <w:left w:val="nil"/>
              <w:bottom w:val="single" w:sz="4" w:space="0" w:color="auto"/>
              <w:right w:val="nil"/>
            </w:tcBorders>
            <w:shd w:val="clear" w:color="000000" w:fill="FFFFFF"/>
            <w:noWrap/>
            <w:vAlign w:val="bottom"/>
            <w:hideMark/>
          </w:tcPr>
          <w:p w:rsidR="00DE72A0" w:rsidRPr="00084C97" w:rsidRDefault="00DE72A0" w:rsidP="003D6026">
            <w:pPr>
              <w:jc w:val="right"/>
              <w:rPr>
                <w:rFonts w:ascii="Arial" w:eastAsia="Times New Roman" w:hAnsi="Arial" w:cs="Arial"/>
                <w:sz w:val="20"/>
                <w:szCs w:val="18"/>
              </w:rPr>
            </w:pPr>
            <w:r w:rsidRPr="00084C97">
              <w:rPr>
                <w:rFonts w:ascii="Arial" w:eastAsia="Times New Roman" w:hAnsi="Arial" w:cs="Arial"/>
                <w:sz w:val="20"/>
                <w:szCs w:val="18"/>
              </w:rPr>
              <w:t>129.5</w:t>
            </w:r>
          </w:p>
        </w:tc>
      </w:tr>
    </w:tbl>
    <w:p w:rsidR="00FB64F2" w:rsidRDefault="00FB64F2" w:rsidP="004C687F"/>
    <w:p w:rsidR="0040297C" w:rsidRPr="00C46F8F" w:rsidRDefault="0040297C" w:rsidP="0040297C">
      <w:r w:rsidRPr="00C46F8F">
        <w:t>proposed coastal sampling for KALA is recommended because they differ in primary substrate, dominant vegetation and cover. In order to estimate status precisely and to detect changes in composition over time adequately 15 plots should be monitored in each stratum, 10 fixed and 5 rotational plots. Refer to Appendix D “Allocation of Sampling Units to Panel Members” for additional details on the ratio of fixed to temporary plots.</w:t>
      </w:r>
    </w:p>
    <w:p w:rsidR="0040297C" w:rsidRPr="00C46F8F" w:rsidRDefault="0040297C" w:rsidP="0040297C"/>
    <w:p w:rsidR="0040297C" w:rsidRDefault="0040297C" w:rsidP="0040297C">
      <w:r w:rsidRPr="00C46F8F">
        <w:t xml:space="preserve">In previous studies </w:t>
      </w:r>
      <w:r w:rsidR="00FB64F2" w:rsidRPr="00C46F8F">
        <w:t>of</w:t>
      </w:r>
      <w:r w:rsidRPr="00C46F8F">
        <w:t xml:space="preserve"> both</w:t>
      </w:r>
      <w:r>
        <w:t xml:space="preserve"> wet forest and coastal communities, many vegetation community parameters are sufficiently precise (E &lt;25%). H</w:t>
      </w:r>
      <w:r w:rsidRPr="00590D74">
        <w:t xml:space="preserve">owever, </w:t>
      </w:r>
      <w:r>
        <w:t>in order to achieve precise estimates for most individual species, more samples are required because individual</w:t>
      </w:r>
      <w:r w:rsidRPr="00590D74">
        <w:t xml:space="preserve"> sp</w:t>
      </w:r>
      <w:r>
        <w:t>ecies parameters tend</w:t>
      </w:r>
      <w:r w:rsidRPr="00590D74">
        <w:t xml:space="preserve"> to be highly variable across the landscape </w:t>
      </w:r>
      <w:r>
        <w:t>resulting in less</w:t>
      </w:r>
      <w:r w:rsidRPr="00590D74">
        <w:t xml:space="preserve"> precise</w:t>
      </w:r>
      <w:r>
        <w:t xml:space="preserve"> </w:t>
      </w:r>
      <w:r w:rsidRPr="00CB3FA7">
        <w:t>estimates</w:t>
      </w:r>
      <w:r>
        <w:t xml:space="preserve">. </w:t>
      </w:r>
      <w:r w:rsidR="00FB64F2">
        <w:t>G</w:t>
      </w:r>
      <w:r>
        <w:t>enerally</w:t>
      </w:r>
      <w:r w:rsidR="00FB64F2">
        <w:t>,</w:t>
      </w:r>
      <w:r>
        <w:t xml:space="preserve"> coefficients of variation</w:t>
      </w:r>
      <w:r w:rsidR="00FB64F2">
        <w:t xml:space="preserve"> are</w:t>
      </w:r>
      <w:r>
        <w:t xml:space="preserve"> </w:t>
      </w:r>
      <w:r w:rsidR="00FB64F2">
        <w:t xml:space="preserve">higher </w:t>
      </w:r>
      <w:r>
        <w:t>for individual species cover than for species richness</w:t>
      </w:r>
      <w:r w:rsidR="00FB64F2">
        <w:t xml:space="preserve"> (Table C.3)</w:t>
      </w:r>
      <w:r>
        <w:t xml:space="preserve">, especially for the more uncommon and scattered species such as </w:t>
      </w:r>
      <w:r w:rsidRPr="00CB3FA7">
        <w:rPr>
          <w:i/>
        </w:rPr>
        <w:t>Cynodon</w:t>
      </w:r>
      <w:r>
        <w:t xml:space="preserve"> (</w:t>
      </w:r>
      <w:r w:rsidR="00517A03">
        <w:t>Bermuda grass</w:t>
      </w:r>
      <w:r>
        <w:t xml:space="preserve">). Larger sample sizes may address this issue, supporting the recommendation of 30 plots per sampling frame. </w:t>
      </w:r>
    </w:p>
    <w:p w:rsidR="0040297C" w:rsidRDefault="0040297C" w:rsidP="0040297C"/>
    <w:p w:rsidR="0040297C" w:rsidRDefault="0040297C" w:rsidP="0040297C">
      <w:r>
        <w:t>T</w:t>
      </w:r>
      <w:r w:rsidRPr="00CB3FA7">
        <w:t>he recommended</w:t>
      </w:r>
      <w:r>
        <w:t xml:space="preserve"> sample size of 30 plots per sampling frame is based on the maximum of what I&amp;M and the parks can feasibly survey during a sampling year due to logistical and financial constraints. The wet forest communities (HAVO, HALE, KALA, NPSA), subalpine shrublands (HAVO and HALE), and coastal community (KALA) will have 30 plots per sampling frame; however the KALA coastal community will split those 30 plots between two strata. For the coastal community at KAHO and the limestone forest at WAPA, 15 plots (10 fixed and 5 rotational) will be established similar to the coastal strata sample design at KALA. For the mangrove forest community, which covers a very small area, 10 fixed plots are recommended because this number of plots will cover the sampling frame adequately. Additional plots in this sampling frame probably would create spatial autocorrelation issues.</w:t>
      </w:r>
    </w:p>
    <w:p w:rsidR="0040297C" w:rsidRPr="00AC41DA" w:rsidRDefault="0040297C" w:rsidP="00AC41DA"/>
    <w:p w:rsidR="0040297C" w:rsidRPr="000F38D6" w:rsidRDefault="0040297C" w:rsidP="00AC41DA">
      <w:pPr>
        <w:pStyle w:val="APP2nd"/>
      </w:pPr>
      <w:bookmarkStart w:id="466" w:name="_Toc215990446"/>
      <w:r w:rsidRPr="000F38D6">
        <w:lastRenderedPageBreak/>
        <w:t>Statistical Power Estimation</w:t>
      </w:r>
      <w:bookmarkEnd w:id="466"/>
    </w:p>
    <w:p w:rsidR="0040297C" w:rsidRDefault="0040297C" w:rsidP="0040297C">
      <w:r>
        <w:t xml:space="preserve">High values of statistical power correspond to a high probability of detecting change and a low risk of missed-change (Type II) errors </w:t>
      </w:r>
      <w:r w:rsidR="00246D6B">
        <w:fldChar w:fldCharType="begin"/>
      </w:r>
      <w:r w:rsidR="005625FC">
        <w:instrText xml:space="preserve"> ADDIN EN.CITE &lt;EndNote&gt;&lt;Cite&gt;&lt;Author&gt;Elzinga&lt;/Author&gt;&lt;Year&gt;2001&lt;/Year&gt;&lt;RecNum&gt;306&lt;/RecNum&gt;&lt;DisplayText&gt;(Elzinga et al. 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fldChar w:fldCharType="separate"/>
      </w:r>
      <w:r w:rsidR="005625FC">
        <w:rPr>
          <w:noProof/>
        </w:rPr>
        <w:t>(Elzinga et al. 2001)</w:t>
      </w:r>
      <w:r w:rsidR="00246D6B">
        <w:fldChar w:fldCharType="end"/>
      </w:r>
      <w:r>
        <w:t>. In general, statistical power can be increased by reducing standard deviation or increasing precision through efficient sampling designs (such as choosing an appropriate plot size, shape</w:t>
      </w:r>
      <w:r w:rsidR="00FB64F2">
        <w:t>,</w:t>
      </w:r>
      <w:r>
        <w:t xml:space="preserve"> and orientation) or through increased sample size.</w:t>
      </w:r>
    </w:p>
    <w:p w:rsidR="0040297C" w:rsidRDefault="0040297C" w:rsidP="0040297C"/>
    <w:p w:rsidR="0040297C" w:rsidRDefault="0040297C" w:rsidP="0040297C">
      <w:r>
        <w:t xml:space="preserve">Data collected in twenty 10 x 10 m plots from 1991 to 1998 in the </w:t>
      </w:r>
      <w:r w:rsidRPr="006B0679">
        <w:t>‘Ōla‘a</w:t>
      </w:r>
      <w:r>
        <w:t xml:space="preserve"> wet forest at HAVO </w:t>
      </w:r>
      <w:r w:rsidR="00246D6B">
        <w:fldChar w:fldCharType="begin"/>
      </w:r>
      <w:r w:rsidR="00055DE6">
        <w:instrText xml:space="preserve"> ADDIN EN.CITE &lt;EndNote&gt;&lt;Cite&gt;&lt;Author&gt;Loh&lt;/Author&gt;&lt;Year&gt;1999&lt;/Year&gt;&lt;RecNum&gt;315&lt;/RecNum&gt;&lt;DisplayText&gt;(Loh and Tunison 1999)&lt;/DisplayText&gt;&lt;record&gt;&lt;rec-number&gt;315&lt;/rec-number&gt;&lt;foreign-keys&gt;&lt;key app="EN" db-id="29wd9fdxkttawpevre3ptatrsdx2se0wz5da"&gt;315&lt;/key&gt;&lt;/foreign-keys&gt;&lt;ref-type name="Report"&gt;27&lt;/ref-type&gt;&lt;contributors&gt;&lt;authors&gt;&lt;author&gt;Loh, Rhonda K.&lt;/author&gt;&lt;author&gt;Tunison, J. Timothy&lt;/author&gt;&lt;/authors&gt;&lt;/contributors&gt;&lt;titles&gt;&lt;title&gt;Vegetation recovery following pig removal in Olaa-Koa rainforest unit, Hawaii Volcanoes National Park. Technical Report 123&lt;/title&gt;&lt;/titles&gt;&lt;dates&gt;&lt;year&gt;1999&lt;/year&gt;&lt;/dates&gt;&lt;publisher&gt;Pacific Cooperative Studies Unit, Univeristy of Hawaii at Manoa, Honolulu, HI&lt;/publisher&gt;&lt;urls&gt;&lt;/urls&gt;&lt;/record&gt;&lt;/Cite&gt;&lt;/EndNote&gt;</w:instrText>
      </w:r>
      <w:r w:rsidR="00246D6B">
        <w:fldChar w:fldCharType="separate"/>
      </w:r>
      <w:r w:rsidR="00AD2E61">
        <w:rPr>
          <w:noProof/>
        </w:rPr>
        <w:t>(Loh and Tunison 1999)</w:t>
      </w:r>
      <w:r w:rsidR="00246D6B">
        <w:fldChar w:fldCharType="end"/>
      </w:r>
      <w:r>
        <w:t xml:space="preserve"> were used to calculate the natural variance in the annual response </w:t>
      </w:r>
      <w:r w:rsidRPr="007F78C6">
        <w:rPr>
          <w:sz w:val="20"/>
          <w:szCs w:val="20"/>
        </w:rPr>
        <w:t>(</w:t>
      </w:r>
      <w:r w:rsidRPr="007F78C6">
        <w:rPr>
          <w:position w:val="-10"/>
          <w:sz w:val="20"/>
          <w:szCs w:val="20"/>
        </w:rPr>
        <w:object w:dxaOrig="279" w:dyaOrig="320">
          <v:shape id="_x0000_i1033" type="#_x0000_t75" style="width:15pt;height:15pt" o:ole="">
            <v:imagedata r:id="rId127" o:title=""/>
          </v:shape>
          <o:OLEObject Type="Embed" ProgID="Equation.DSMT4" ShapeID="_x0000_i1033" DrawAspect="Content" ObjectID="_1484464573" r:id="rId128"/>
        </w:object>
      </w:r>
      <w:r w:rsidRPr="007F78C6">
        <w:rPr>
          <w:sz w:val="20"/>
          <w:szCs w:val="20"/>
        </w:rPr>
        <w:t>)</w:t>
      </w:r>
      <w:r>
        <w:t xml:space="preserve"> and the average annual error variance associated with estimating parameters </w:t>
      </w:r>
      <w:r w:rsidRPr="007F78C6">
        <w:rPr>
          <w:sz w:val="20"/>
          <w:szCs w:val="20"/>
        </w:rPr>
        <w:t>(</w:t>
      </w:r>
      <w:r w:rsidRPr="007F78C6">
        <w:rPr>
          <w:position w:val="-8"/>
          <w:sz w:val="20"/>
          <w:szCs w:val="20"/>
        </w:rPr>
        <w:object w:dxaOrig="840" w:dyaOrig="380">
          <v:shape id="_x0000_i1034" type="#_x0000_t75" style="width:36pt;height:15pt" o:ole="">
            <v:imagedata r:id="rId129" o:title=""/>
          </v:shape>
          <o:OLEObject Type="Embed" ProgID="Equation.DSMT4" ShapeID="_x0000_i1034" DrawAspect="Content" ObjectID="_1484464574" r:id="rId130"/>
        </w:object>
      </w:r>
      <w:r w:rsidRPr="007F78C6">
        <w:rPr>
          <w:sz w:val="20"/>
          <w:szCs w:val="20"/>
        </w:rPr>
        <w:t>)</w:t>
      </w:r>
      <w:r>
        <w:t xml:space="preserve"> for each of the following community vegetation parameters: native species richness, nonnative species richness, total species richness, native understory % cover, nonnative understory % cover, total understory % cover, tree seedlings, tree saplings, and large native trees. These estimates of variance were input into the noncentrality parameter equation </w:t>
      </w:r>
      <w:r w:rsidR="00246D6B">
        <w:fldChar w:fldCharType="begin"/>
      </w:r>
      <w:r w:rsidR="007825BC">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7825BC">
        <w:rPr>
          <w:noProof/>
        </w:rPr>
        <w:t>(Skalski 2005)</w:t>
      </w:r>
      <w:r w:rsidR="00246D6B">
        <w:fldChar w:fldCharType="end"/>
      </w:r>
      <w:r>
        <w:t>:</w:t>
      </w:r>
    </w:p>
    <w:p w:rsidR="0040297C" w:rsidRDefault="00AC41DA" w:rsidP="00AC41DA">
      <w:pPr>
        <w:tabs>
          <w:tab w:val="center" w:pos="4320"/>
          <w:tab w:val="left" w:pos="7920"/>
        </w:tabs>
      </w:pPr>
      <w:r>
        <w:rPr>
          <w:position w:val="-108"/>
        </w:rPr>
        <w:tab/>
      </w:r>
      <w:r w:rsidR="0040297C" w:rsidRPr="00C41470">
        <w:rPr>
          <w:position w:val="-108"/>
        </w:rPr>
        <w:object w:dxaOrig="2920" w:dyaOrig="1780">
          <v:shape id="_x0000_i1035" type="#_x0000_t75" style="width:143.95pt;height:87.05pt" o:ole="">
            <v:imagedata r:id="rId131" o:title=""/>
          </v:shape>
          <o:OLEObject Type="Embed" ProgID="Equation.DSMT4" ShapeID="_x0000_i1035" DrawAspect="Content" ObjectID="_1484464575" r:id="rId132"/>
        </w:object>
      </w:r>
      <w:r w:rsidR="00DE72A0">
        <w:tab/>
      </w:r>
      <w:r w:rsidR="001A5D4F">
        <w:rPr>
          <w:rStyle w:val="EquationChar"/>
          <w:sz w:val="20"/>
          <w:szCs w:val="20"/>
        </w:rPr>
        <w:t xml:space="preserve">Equation </w:t>
      </w:r>
      <w:r w:rsidR="00DE72A0" w:rsidRPr="001A5D4F">
        <w:rPr>
          <w:rStyle w:val="EquationChar"/>
          <w:sz w:val="20"/>
        </w:rPr>
        <w:t>C.4</w:t>
      </w:r>
    </w:p>
    <w:p w:rsidR="0040297C" w:rsidRDefault="00AC41DA" w:rsidP="00AC41DA">
      <w:pPr>
        <w:tabs>
          <w:tab w:val="left" w:pos="2160"/>
        </w:tabs>
        <w:ind w:left="1440"/>
      </w:pPr>
      <w:r>
        <w:t>w</w:t>
      </w:r>
      <w:r w:rsidR="0040297C">
        <w:t>here</w:t>
      </w:r>
      <w:r>
        <w:tab/>
      </w:r>
      <w:r w:rsidR="0040297C">
        <w:t xml:space="preserve">∆ = total </w:t>
      </w:r>
      <w:r w:rsidR="0040297C" w:rsidRPr="00D233A6">
        <w:rPr>
          <w:i/>
        </w:rPr>
        <w:t>m</w:t>
      </w:r>
      <w:r w:rsidR="0040297C">
        <w:t>-year change in response interested in detecting,</w:t>
      </w:r>
    </w:p>
    <w:p w:rsidR="0040297C" w:rsidRDefault="0040297C" w:rsidP="00AC41DA">
      <w:pPr>
        <w:ind w:left="2160"/>
      </w:pPr>
      <w:r w:rsidRPr="00D233A6">
        <w:rPr>
          <w:i/>
        </w:rPr>
        <w:t>m</w:t>
      </w:r>
      <w:r>
        <w:t xml:space="preserve"> = number of annual responses in the regression analysis,</w:t>
      </w:r>
      <w:r w:rsidRPr="00567431">
        <w:rPr>
          <w:position w:val="-10"/>
        </w:rPr>
        <w:object w:dxaOrig="180" w:dyaOrig="340">
          <v:shape id="_x0000_i1036" type="#_x0000_t75" style="width:9.75pt;height:15pt" o:ole="">
            <v:imagedata r:id="rId133" o:title=""/>
          </v:shape>
          <o:OLEObject Type="Embed" ProgID="Equation.3" ShapeID="_x0000_i1036" DrawAspect="Content" ObjectID="_1484464576" r:id="rId134"/>
        </w:object>
      </w:r>
      <w:r>
        <w:t xml:space="preserve"> </w:t>
      </w:r>
    </w:p>
    <w:p w:rsidR="0040297C" w:rsidRDefault="0040297C" w:rsidP="00AC41DA">
      <w:pPr>
        <w:ind w:left="2160"/>
      </w:pPr>
      <w:r w:rsidRPr="00C41470">
        <w:rPr>
          <w:position w:val="-12"/>
        </w:rPr>
        <w:object w:dxaOrig="320" w:dyaOrig="380">
          <v:shape id="_x0000_i1037" type="#_x0000_t75" style="width:15pt;height:21pt" o:ole="">
            <v:imagedata r:id="rId135" o:title=""/>
          </v:shape>
          <o:OLEObject Type="Embed" ProgID="Equation.DSMT4" ShapeID="_x0000_i1037" DrawAspect="Content" ObjectID="_1484464577" r:id="rId136"/>
        </w:object>
      </w:r>
      <w:r>
        <w:t xml:space="preserve"> = natural variance in the annual response of</w:t>
      </w:r>
      <w:r w:rsidRPr="00567431">
        <w:rPr>
          <w:position w:val="-6"/>
        </w:rPr>
        <w:object w:dxaOrig="200" w:dyaOrig="279">
          <v:shape id="_x0000_i1038" type="#_x0000_t75" style="width:9.75pt;height:15pt" o:ole="">
            <v:imagedata r:id="rId137" o:title=""/>
          </v:shape>
          <o:OLEObject Type="Embed" ProgID="Equation.3" ShapeID="_x0000_i1038" DrawAspect="Content" ObjectID="_1484464578" r:id="rId138"/>
        </w:object>
      </w:r>
      <w:r>
        <w:t>,</w:t>
      </w:r>
    </w:p>
    <w:p w:rsidR="0040297C" w:rsidRDefault="0040297C" w:rsidP="00AC41DA">
      <w:pPr>
        <w:ind w:left="2160"/>
      </w:pPr>
      <w:r w:rsidRPr="00C41470">
        <w:rPr>
          <w:position w:val="-10"/>
        </w:rPr>
        <w:object w:dxaOrig="999" w:dyaOrig="440">
          <v:shape id="_x0000_i1039" type="#_x0000_t75" style="width:41.25pt;height:21pt" o:ole="">
            <v:imagedata r:id="rId139" o:title=""/>
          </v:shape>
          <o:OLEObject Type="Embed" ProgID="Equation.DSMT4" ShapeID="_x0000_i1039" DrawAspect="Content" ObjectID="_1484464579" r:id="rId140"/>
        </w:object>
      </w:r>
      <w:r>
        <w:t xml:space="preserve"> = average annual error variance in the annual response of</w:t>
      </w:r>
      <w:r w:rsidRPr="00D77F03">
        <w:rPr>
          <w:position w:val="-6"/>
        </w:rPr>
        <w:object w:dxaOrig="200" w:dyaOrig="279">
          <v:shape id="_x0000_i1040" type="#_x0000_t75" style="width:9.75pt;height:15pt" o:ole="">
            <v:imagedata r:id="rId141" o:title=""/>
          </v:shape>
          <o:OLEObject Type="Embed" ProgID="Equation.3" ShapeID="_x0000_i1040" DrawAspect="Content" ObjectID="_1484464580" r:id="rId142"/>
        </w:object>
      </w:r>
      <w:r>
        <w:t xml:space="preserve">, </w:t>
      </w:r>
    </w:p>
    <w:p w:rsidR="0040297C" w:rsidRDefault="0040297C" w:rsidP="00AC41DA">
      <w:pPr>
        <w:ind w:left="2160"/>
      </w:pPr>
      <w:r>
        <w:t>t</w:t>
      </w:r>
      <w:r w:rsidRPr="00104A80">
        <w:rPr>
          <w:vertAlign w:val="subscript"/>
        </w:rPr>
        <w:t>i</w:t>
      </w:r>
      <w:r>
        <w:rPr>
          <w:vertAlign w:val="subscript"/>
        </w:rPr>
        <w:t xml:space="preserve"> </w:t>
      </w:r>
      <w:r w:rsidR="00AC41DA">
        <w:t xml:space="preserve"> </w:t>
      </w:r>
      <w:r>
        <w:t>= annual indicator of time (e.g., t</w:t>
      </w:r>
      <w:r w:rsidRPr="00D77F03">
        <w:rPr>
          <w:vertAlign w:val="subscript"/>
        </w:rPr>
        <w:t>i</w:t>
      </w:r>
      <w:r>
        <w:t xml:space="preserve"> = 0, 1, 2, 3, 4 for a 5-year study), and </w:t>
      </w:r>
    </w:p>
    <w:p w:rsidR="0040297C" w:rsidRDefault="0040297C" w:rsidP="00AC41DA">
      <w:pPr>
        <w:ind w:left="2160"/>
      </w:pPr>
      <w:r w:rsidRPr="00D77F03">
        <w:rPr>
          <w:position w:val="-6"/>
        </w:rPr>
        <w:object w:dxaOrig="200" w:dyaOrig="279">
          <v:shape id="_x0000_i1041" type="#_x0000_t75" style="width:9.75pt;height:15pt" o:ole="">
            <v:imagedata r:id="rId143" o:title=""/>
          </v:shape>
          <o:OLEObject Type="Embed" ProgID="Equation.3" ShapeID="_x0000_i1041" DrawAspect="Content" ObjectID="_1484464581" r:id="rId144"/>
        </w:object>
      </w:r>
      <w:r w:rsidRPr="00104A80">
        <w:rPr>
          <w:vertAlign w:val="subscript"/>
        </w:rPr>
        <w:t>0</w:t>
      </w:r>
      <w:r w:rsidR="00AC41DA">
        <w:t xml:space="preserve"> </w:t>
      </w:r>
      <w:r>
        <w:t>= initial condition of parameter at beginning of study</w:t>
      </w:r>
    </w:p>
    <w:p w:rsidR="0040297C" w:rsidRDefault="0040297C" w:rsidP="0040297C"/>
    <w:p w:rsidR="0040297C" w:rsidRDefault="0040297C" w:rsidP="0040297C">
      <w:r>
        <w:t xml:space="preserve">From Skalski’s </w:t>
      </w:r>
      <w:r w:rsidR="00246D6B">
        <w:fldChar w:fldCharType="begin"/>
      </w:r>
      <w:r w:rsidR="007825BC">
        <w:instrText xml:space="preserve"> ADDIN EN.CITE &lt;EndNote&gt;&lt;Cite ExcludeAuth="1"&gt;&lt;Author&gt;Skalski&lt;/Author&gt;&lt;Year&gt;2005&lt;/Year&gt;&lt;RecNum&gt;312&lt;/RecNum&gt;&lt;DisplayText&gt;(2005)&lt;/DisplayText&gt;&lt;record&gt;&lt;rec-number&gt;312&lt;/rec-number&gt;&lt;foreign-keys&gt;&lt;key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7825BC">
        <w:rPr>
          <w:noProof/>
        </w:rPr>
        <w:t>(2005)</w:t>
      </w:r>
      <w:r w:rsidR="00246D6B">
        <w:fldChar w:fldCharType="end"/>
      </w:r>
      <w:r>
        <w:t xml:space="preserve"> tables, the computed noncentrality parameter (</w:t>
      </w:r>
      <w:r w:rsidRPr="00EF6966">
        <w:rPr>
          <w:position w:val="-4"/>
        </w:rPr>
        <w:object w:dxaOrig="260" w:dyaOrig="240">
          <v:shape id="_x0000_i1042" type="#_x0000_t75" style="width:9.75pt;height:9.75pt" o:ole="">
            <v:imagedata r:id="rId145" o:title=""/>
          </v:shape>
          <o:OLEObject Type="Embed" ProgID="Equation.3" ShapeID="_x0000_i1042" DrawAspect="Content" ObjectID="_1484464582" r:id="rId146"/>
        </w:object>
      </w:r>
      <w:r>
        <w:t xml:space="preserve">) with 1 and m-2 degrees of freedom was then used to determine the prospective power to detect 10%, 25% and 50% changes in each vegetation parameter at </w:t>
      </w:r>
      <w:r>
        <w:rPr>
          <w:rFonts w:ascii="Arial" w:hAnsi="Arial" w:cs="Arial"/>
        </w:rPr>
        <w:t>α</w:t>
      </w:r>
      <w:r>
        <w:t xml:space="preserve"> = 0.20, two-tailed distribution, for monitoring durations of 5, 10, 15, 20 and 25 years (Table C.4).</w:t>
      </w:r>
      <w:bookmarkStart w:id="467" w:name="_Toc138049121"/>
    </w:p>
    <w:p w:rsidR="0040297C" w:rsidRDefault="0040297C" w:rsidP="0040297C"/>
    <w:p w:rsidR="008936BD" w:rsidRDefault="008936BD" w:rsidP="008936BD">
      <w:r>
        <w:t>Based on these calculations, the power to detect a moderate change (25%) in all vegetation parameters over all time periods was less than the targeted 80% (Table C.4). The power to detect a large change (50%) over the longer time periods was greater than 80% for native species richness, total species richness and total understory cover. For most parameters, the power to detect change over time for these data is low. Small plot size and lack of adequate replication in this study are likely responsible for the observed low power to detect change. Repeated sampling data were not available for the coastal community, subalpine shrubland, limestone forest, and mangrove forest therefore power estimates for detecting future changes in these communities were not calculated.</w:t>
      </w:r>
    </w:p>
    <w:p w:rsidR="008936BD" w:rsidRDefault="008936BD" w:rsidP="008936BD"/>
    <w:p w:rsidR="008936BD" w:rsidRDefault="008936BD" w:rsidP="008936BD">
      <w:r w:rsidRPr="00F40EFE">
        <w:t xml:space="preserve">Statistical power </w:t>
      </w:r>
      <w:r>
        <w:t>for this</w:t>
      </w:r>
      <w:r w:rsidRPr="00F40EFE">
        <w:t xml:space="preserve"> monitoring </w:t>
      </w:r>
      <w:r>
        <w:t>protocol</w:t>
      </w:r>
      <w:r w:rsidRPr="00F40EFE">
        <w:t xml:space="preserve"> is expected to be higher than the values </w:t>
      </w:r>
      <w:r>
        <w:t>calculated above</w:t>
      </w:r>
      <w:r w:rsidRPr="00F40EFE">
        <w:t xml:space="preserve"> because </w:t>
      </w:r>
      <w:r>
        <w:t xml:space="preserve">both plot size (20 x 50 m) and </w:t>
      </w:r>
      <w:r w:rsidRPr="00F40EFE">
        <w:t xml:space="preserve">sample size </w:t>
      </w:r>
      <w:r>
        <w:t xml:space="preserve">(n = 30) </w:t>
      </w:r>
      <w:r w:rsidRPr="00F40EFE">
        <w:t xml:space="preserve">will be larger </w:t>
      </w:r>
      <w:r>
        <w:t xml:space="preserve">than in above study, </w:t>
      </w:r>
      <w:r w:rsidRPr="00F40EFE">
        <w:t xml:space="preserve">and variance among sampling years across each focal community should be lower except </w:t>
      </w:r>
      <w:r w:rsidRPr="00F40EFE">
        <w:lastRenderedPageBreak/>
        <w:t>when large disturbance events occur (e.g. wildfire, hurricane, tsunami)</w:t>
      </w:r>
      <w:r>
        <w:t xml:space="preserve">. </w:t>
      </w:r>
      <w:r w:rsidRPr="00F40EFE">
        <w:t xml:space="preserve">Additionally, power estimates will be improved over time because </w:t>
      </w:r>
      <w:r>
        <w:t xml:space="preserve">approximately </w:t>
      </w:r>
      <w:r w:rsidRPr="00F40EFE">
        <w:t>50% of the plots will be re</w:t>
      </w:r>
      <w:r>
        <w:t>-</w:t>
      </w:r>
      <w:r w:rsidRPr="00F40EFE">
        <w:t xml:space="preserve">sampled </w:t>
      </w:r>
      <w:r w:rsidR="00312AC8">
        <w:t xml:space="preserve">(Appendix D), </w:t>
      </w:r>
      <w:r w:rsidR="00312AC8" w:rsidRPr="00F40EFE">
        <w:t>allowing for the refinement of parameter estimates using multiple years of data</w:t>
      </w:r>
      <w:r w:rsidR="00312AC8">
        <w:t>.</w:t>
      </w:r>
    </w:p>
    <w:p w:rsidR="00AC41DA" w:rsidRPr="00AC41DA" w:rsidRDefault="00AC41DA" w:rsidP="00AC41DA">
      <w:bookmarkStart w:id="468" w:name="_Toc179017047"/>
    </w:p>
    <w:p w:rsidR="00B12245" w:rsidRDefault="0040297C" w:rsidP="00A237FB">
      <w:pPr>
        <w:pStyle w:val="APPTable"/>
      </w:pPr>
      <w:r w:rsidRPr="006B67F1">
        <w:rPr>
          <w:b/>
        </w:rPr>
        <w:t>Table C.</w:t>
      </w:r>
      <w:r w:rsidR="00246D6B" w:rsidRPr="006B67F1">
        <w:rPr>
          <w:b/>
        </w:rPr>
        <w:fldChar w:fldCharType="begin"/>
      </w:r>
      <w:r w:rsidRPr="006B67F1">
        <w:rPr>
          <w:b/>
        </w:rPr>
        <w:instrText xml:space="preserve"> SEQ Table_B. \* ARABIC </w:instrText>
      </w:r>
      <w:r w:rsidR="00246D6B" w:rsidRPr="006B67F1">
        <w:rPr>
          <w:b/>
        </w:rPr>
        <w:fldChar w:fldCharType="separate"/>
      </w:r>
      <w:r w:rsidR="00C0317F">
        <w:rPr>
          <w:b/>
          <w:noProof/>
        </w:rPr>
        <w:t>4</w:t>
      </w:r>
      <w:r w:rsidR="00246D6B" w:rsidRPr="006B67F1">
        <w:rPr>
          <w:b/>
        </w:rPr>
        <w:fldChar w:fldCharType="end"/>
      </w:r>
      <w:r w:rsidRPr="006B67F1">
        <w:rPr>
          <w:b/>
        </w:rPr>
        <w:t>.</w:t>
      </w:r>
      <w:r w:rsidRPr="006B67F1">
        <w:t xml:space="preserve"> Statistical power for a two-tailed </w:t>
      </w:r>
      <w:r w:rsidRPr="006B67F1">
        <w:rPr>
          <w:i/>
        </w:rPr>
        <w:t>F</w:t>
      </w:r>
      <w:r w:rsidRPr="006B67F1">
        <w:t xml:space="preserve"> distribution at α = 0.20 for detecting relative changes of 10%, 25%, and 50% in selected vegetation parameters. Data were collected in twenty 10 x 10 m plots (except species richness where n = 16).</w:t>
      </w:r>
      <w:bookmarkEnd w:id="468"/>
    </w:p>
    <w:tbl>
      <w:tblPr>
        <w:tblW w:w="9429" w:type="dxa"/>
        <w:tblInd w:w="95" w:type="dxa"/>
        <w:tblLook w:val="04A0" w:firstRow="1" w:lastRow="0" w:firstColumn="1" w:lastColumn="0" w:noHBand="0" w:noVBand="1"/>
      </w:tblPr>
      <w:tblGrid>
        <w:gridCol w:w="876"/>
        <w:gridCol w:w="767"/>
        <w:gridCol w:w="767"/>
        <w:gridCol w:w="767"/>
        <w:gridCol w:w="767"/>
        <w:gridCol w:w="767"/>
        <w:gridCol w:w="883"/>
        <w:gridCol w:w="767"/>
        <w:gridCol w:w="767"/>
        <w:gridCol w:w="767"/>
        <w:gridCol w:w="767"/>
        <w:gridCol w:w="767"/>
      </w:tblGrid>
      <w:tr w:rsidR="00C80903" w:rsidRPr="00B12245" w:rsidTr="00C80903">
        <w:trPr>
          <w:trHeight w:val="255"/>
        </w:trPr>
        <w:tc>
          <w:tcPr>
            <w:tcW w:w="4711" w:type="dxa"/>
            <w:gridSpan w:val="6"/>
            <w:tcBorders>
              <w:top w:val="single" w:sz="4" w:space="0" w:color="auto"/>
              <w:right w:val="single" w:sz="4"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Relative Change</w:t>
            </w:r>
          </w:p>
        </w:tc>
        <w:tc>
          <w:tcPr>
            <w:tcW w:w="883" w:type="dxa"/>
            <w:tcBorders>
              <w:top w:val="single" w:sz="4" w:space="0" w:color="auto"/>
              <w:left w:val="single" w:sz="4" w:space="0" w:color="auto"/>
            </w:tcBorders>
            <w:shd w:val="clear" w:color="000000" w:fill="FFFFFF"/>
            <w:noWrap/>
            <w:vAlign w:val="bottom"/>
            <w:hideMark/>
          </w:tcPr>
          <w:p w:rsidR="00B12245" w:rsidRPr="00B12245" w:rsidRDefault="00B12245" w:rsidP="008D6A51">
            <w:pPr>
              <w:rPr>
                <w:rFonts w:ascii="Arial" w:eastAsia="Times New Roman" w:hAnsi="Arial" w:cs="Arial"/>
                <w:b/>
                <w:sz w:val="18"/>
                <w:szCs w:val="20"/>
              </w:rPr>
            </w:pPr>
            <w:r w:rsidRPr="00B12245">
              <w:rPr>
                <w:rFonts w:ascii="Arial" w:eastAsia="Times New Roman" w:hAnsi="Arial" w:cs="Arial"/>
                <w:b/>
                <w:sz w:val="18"/>
                <w:szCs w:val="20"/>
              </w:rPr>
              <w:t> </w:t>
            </w:r>
          </w:p>
        </w:tc>
        <w:tc>
          <w:tcPr>
            <w:tcW w:w="767" w:type="dxa"/>
            <w:tcBorders>
              <w:top w:val="single" w:sz="4" w:space="0" w:color="auto"/>
            </w:tcBorders>
            <w:shd w:val="clear" w:color="000000" w:fill="FFFFFF"/>
            <w:noWrap/>
            <w:vAlign w:val="bottom"/>
            <w:hideMark/>
          </w:tcPr>
          <w:p w:rsidR="00B12245" w:rsidRPr="00B12245" w:rsidRDefault="00B12245" w:rsidP="008D6A51">
            <w:pPr>
              <w:rPr>
                <w:rFonts w:ascii="Arial" w:eastAsia="Times New Roman" w:hAnsi="Arial" w:cs="Arial"/>
                <w:b/>
                <w:sz w:val="18"/>
                <w:szCs w:val="20"/>
              </w:rPr>
            </w:pPr>
            <w:r w:rsidRPr="00B12245">
              <w:rPr>
                <w:rFonts w:ascii="Arial" w:eastAsia="Times New Roman" w:hAnsi="Arial" w:cs="Arial"/>
                <w:b/>
                <w:sz w:val="18"/>
                <w:szCs w:val="20"/>
              </w:rPr>
              <w:t> </w:t>
            </w:r>
          </w:p>
        </w:tc>
        <w:tc>
          <w:tcPr>
            <w:tcW w:w="2301" w:type="dxa"/>
            <w:gridSpan w:val="3"/>
            <w:tcBorders>
              <w:top w:val="single" w:sz="4" w:space="0" w:color="auto"/>
            </w:tcBorders>
            <w:shd w:val="clear" w:color="000000" w:fill="FFFFFF"/>
            <w:noWrap/>
            <w:vAlign w:val="bottom"/>
            <w:hideMark/>
          </w:tcPr>
          <w:p w:rsidR="00B12245" w:rsidRPr="00B12245" w:rsidRDefault="00B12245" w:rsidP="008D6A51">
            <w:pPr>
              <w:rPr>
                <w:rFonts w:ascii="Arial" w:eastAsia="Times New Roman" w:hAnsi="Arial" w:cs="Arial"/>
                <w:b/>
                <w:sz w:val="18"/>
                <w:szCs w:val="20"/>
              </w:rPr>
            </w:pPr>
            <w:r w:rsidRPr="00B12245">
              <w:rPr>
                <w:rFonts w:ascii="Arial" w:eastAsia="Times New Roman" w:hAnsi="Arial" w:cs="Arial"/>
                <w:b/>
                <w:sz w:val="18"/>
                <w:szCs w:val="20"/>
              </w:rPr>
              <w:t>Relative Change</w:t>
            </w:r>
          </w:p>
        </w:tc>
        <w:tc>
          <w:tcPr>
            <w:tcW w:w="767" w:type="dxa"/>
            <w:tcBorders>
              <w:top w:val="single" w:sz="4" w:space="0" w:color="auto"/>
            </w:tcBorders>
            <w:shd w:val="clear" w:color="000000" w:fill="FFFFFF"/>
            <w:noWrap/>
            <w:vAlign w:val="bottom"/>
            <w:hideMark/>
          </w:tcPr>
          <w:p w:rsidR="00B12245" w:rsidRPr="00B12245" w:rsidRDefault="00B12245" w:rsidP="008D6A51">
            <w:pPr>
              <w:rPr>
                <w:rFonts w:ascii="Arial" w:eastAsia="Times New Roman" w:hAnsi="Arial" w:cs="Arial"/>
                <w:b/>
                <w:sz w:val="18"/>
                <w:szCs w:val="20"/>
              </w:rPr>
            </w:pPr>
            <w:r w:rsidRPr="00B12245">
              <w:rPr>
                <w:rFonts w:ascii="Arial" w:eastAsia="Times New Roman" w:hAnsi="Arial" w:cs="Arial"/>
                <w:b/>
                <w:sz w:val="18"/>
                <w:szCs w:val="20"/>
              </w:rPr>
              <w:t> </w:t>
            </w:r>
          </w:p>
        </w:tc>
      </w:tr>
      <w:tr w:rsidR="00B12245" w:rsidRPr="00B12245" w:rsidTr="00C80903">
        <w:trPr>
          <w:trHeight w:val="255"/>
        </w:trPr>
        <w:tc>
          <w:tcPr>
            <w:tcW w:w="876"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α = 0.2</w:t>
            </w:r>
          </w:p>
        </w:tc>
        <w:tc>
          <w:tcPr>
            <w:tcW w:w="767"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5 yr</w:t>
            </w:r>
          </w:p>
        </w:tc>
        <w:tc>
          <w:tcPr>
            <w:tcW w:w="767"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10 yr</w:t>
            </w:r>
          </w:p>
        </w:tc>
        <w:tc>
          <w:tcPr>
            <w:tcW w:w="767"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15 yr</w:t>
            </w:r>
          </w:p>
        </w:tc>
        <w:tc>
          <w:tcPr>
            <w:tcW w:w="767"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20 yr</w:t>
            </w:r>
          </w:p>
        </w:tc>
        <w:tc>
          <w:tcPr>
            <w:tcW w:w="767" w:type="dxa"/>
            <w:tcBorders>
              <w:bottom w:val="single" w:sz="12" w:space="0" w:color="auto"/>
              <w:right w:val="single" w:sz="4"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25 yr</w:t>
            </w:r>
          </w:p>
        </w:tc>
        <w:tc>
          <w:tcPr>
            <w:tcW w:w="883" w:type="dxa"/>
            <w:tcBorders>
              <w:left w:val="single" w:sz="4" w:space="0" w:color="auto"/>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α = 0.2</w:t>
            </w:r>
          </w:p>
        </w:tc>
        <w:tc>
          <w:tcPr>
            <w:tcW w:w="767"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5 yr</w:t>
            </w:r>
          </w:p>
        </w:tc>
        <w:tc>
          <w:tcPr>
            <w:tcW w:w="767" w:type="dxa"/>
            <w:tcBorders>
              <w:bottom w:val="single" w:sz="12"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10 yr</w:t>
            </w:r>
          </w:p>
        </w:tc>
        <w:tc>
          <w:tcPr>
            <w:tcW w:w="767" w:type="dxa"/>
            <w:tcBorders>
              <w:bottom w:val="single" w:sz="12"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15 yr</w:t>
            </w:r>
          </w:p>
        </w:tc>
        <w:tc>
          <w:tcPr>
            <w:tcW w:w="767" w:type="dxa"/>
            <w:tcBorders>
              <w:bottom w:val="single" w:sz="12" w:space="0" w:color="auto"/>
            </w:tcBorders>
            <w:shd w:val="clear" w:color="000000" w:fill="FFFFFF"/>
            <w:noWrap/>
            <w:vAlign w:val="bottom"/>
            <w:hideMark/>
          </w:tcPr>
          <w:p w:rsidR="00B12245" w:rsidRPr="00B12245" w:rsidRDefault="00B12245" w:rsidP="008D6A51">
            <w:pPr>
              <w:jc w:val="center"/>
              <w:rPr>
                <w:rFonts w:ascii="Arial" w:eastAsia="Times New Roman" w:hAnsi="Arial" w:cs="Arial"/>
                <w:b/>
                <w:sz w:val="18"/>
                <w:szCs w:val="20"/>
              </w:rPr>
            </w:pPr>
            <w:r w:rsidRPr="00B12245">
              <w:rPr>
                <w:rFonts w:ascii="Arial" w:eastAsia="Times New Roman" w:hAnsi="Arial" w:cs="Arial"/>
                <w:b/>
                <w:sz w:val="18"/>
                <w:szCs w:val="20"/>
              </w:rPr>
              <w:t>20 yr</w:t>
            </w:r>
          </w:p>
        </w:tc>
        <w:tc>
          <w:tcPr>
            <w:tcW w:w="767" w:type="dxa"/>
            <w:tcBorders>
              <w:bottom w:val="single" w:sz="12"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25 yr</w:t>
            </w:r>
          </w:p>
        </w:tc>
      </w:tr>
      <w:tr w:rsidR="00C80903" w:rsidRPr="00B12245" w:rsidTr="00C80903">
        <w:trPr>
          <w:trHeight w:val="360"/>
        </w:trPr>
        <w:tc>
          <w:tcPr>
            <w:tcW w:w="4711" w:type="dxa"/>
            <w:gridSpan w:val="6"/>
            <w:tcBorders>
              <w:top w:val="single" w:sz="12" w:space="0" w:color="auto"/>
              <w:righ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Native Species Richness</w:t>
            </w:r>
          </w:p>
        </w:tc>
        <w:tc>
          <w:tcPr>
            <w:tcW w:w="4718" w:type="dxa"/>
            <w:gridSpan w:val="6"/>
            <w:tcBorders>
              <w:top w:val="single" w:sz="12" w:space="0" w:color="auto"/>
              <w:lef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 xml:space="preserve">Native Understory Cover </w:t>
            </w:r>
            <w:r w:rsidRPr="00B12245">
              <w:rPr>
                <w:rFonts w:ascii="Arial" w:eastAsia="Times New Roman" w:hAnsi="Arial" w:cs="Arial"/>
                <w:sz w:val="18"/>
                <w:szCs w:val="20"/>
              </w:rPr>
              <w:t>(# hits)</w:t>
            </w:r>
          </w:p>
        </w:tc>
      </w:tr>
      <w:tr w:rsidR="00B12245"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0.262</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0.276</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0.164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0.209</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0.211</w:t>
            </w:r>
          </w:p>
        </w:tc>
      </w:tr>
      <w:tr w:rsidR="00C80903"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0.299</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0.385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0.456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0.521</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0.578</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0.238</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0.251</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0.262</w:t>
            </w:r>
          </w:p>
        </w:tc>
      </w:tr>
      <w:tr w:rsidR="00C80903" w:rsidRPr="00B12245" w:rsidTr="00C80903">
        <w:trPr>
          <w:trHeight w:val="255"/>
        </w:trPr>
        <w:tc>
          <w:tcPr>
            <w:tcW w:w="876"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0.532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0.734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0.844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0.912</w:t>
            </w:r>
          </w:p>
        </w:tc>
        <w:tc>
          <w:tcPr>
            <w:tcW w:w="767" w:type="dxa"/>
            <w:tcBorders>
              <w:bottom w:val="single" w:sz="4" w:space="0" w:color="auto"/>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0.950</w:t>
            </w:r>
          </w:p>
        </w:tc>
        <w:tc>
          <w:tcPr>
            <w:tcW w:w="883" w:type="dxa"/>
            <w:tcBorders>
              <w:left w:val="single" w:sz="4" w:space="0" w:color="auto"/>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0.253</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0.302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0.344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0.385</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0.423</w:t>
            </w:r>
          </w:p>
        </w:tc>
      </w:tr>
      <w:tr w:rsidR="00C80903" w:rsidRPr="00B12245" w:rsidTr="00C80903">
        <w:trPr>
          <w:trHeight w:val="306"/>
        </w:trPr>
        <w:tc>
          <w:tcPr>
            <w:tcW w:w="4711" w:type="dxa"/>
            <w:gridSpan w:val="6"/>
            <w:tcBorders>
              <w:top w:val="single" w:sz="4" w:space="0" w:color="auto"/>
              <w:righ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Nonnative Species Richness</w:t>
            </w:r>
          </w:p>
        </w:tc>
        <w:tc>
          <w:tcPr>
            <w:tcW w:w="4718" w:type="dxa"/>
            <w:gridSpan w:val="6"/>
            <w:tcBorders>
              <w:top w:val="single" w:sz="4" w:space="0" w:color="auto"/>
              <w:left w:val="single" w:sz="4" w:space="0" w:color="auto"/>
            </w:tcBorders>
            <w:shd w:val="clear" w:color="000000" w:fill="FFFFFF"/>
            <w:noWrap/>
            <w:vAlign w:val="bottom"/>
            <w:hideMark/>
          </w:tcPr>
          <w:p w:rsidR="00B12245" w:rsidRPr="00B12245" w:rsidRDefault="00517A03" w:rsidP="00B12245">
            <w:pPr>
              <w:jc w:val="center"/>
              <w:rPr>
                <w:rFonts w:ascii="Arial" w:eastAsia="Times New Roman" w:hAnsi="Arial" w:cs="Arial"/>
                <w:b/>
                <w:sz w:val="18"/>
                <w:szCs w:val="20"/>
              </w:rPr>
            </w:pPr>
            <w:r w:rsidRPr="00B12245">
              <w:rPr>
                <w:rFonts w:ascii="Arial" w:eastAsia="Times New Roman" w:hAnsi="Arial" w:cs="Arial"/>
                <w:b/>
                <w:sz w:val="18"/>
                <w:szCs w:val="20"/>
              </w:rPr>
              <w:t>Nonnative</w:t>
            </w:r>
            <w:r w:rsidR="00B12245" w:rsidRPr="00B12245">
              <w:rPr>
                <w:rFonts w:ascii="Arial" w:eastAsia="Times New Roman" w:hAnsi="Arial" w:cs="Arial"/>
                <w:b/>
                <w:sz w:val="18"/>
                <w:szCs w:val="20"/>
              </w:rPr>
              <w:t xml:space="preserve"> Understory Cover </w:t>
            </w:r>
            <w:r w:rsidR="00B12245" w:rsidRPr="00B12245">
              <w:rPr>
                <w:rFonts w:ascii="Arial" w:eastAsia="Times New Roman" w:hAnsi="Arial" w:cs="Arial"/>
                <w:sz w:val="18"/>
                <w:szCs w:val="20"/>
              </w:rPr>
              <w:t>(# hits)</w:t>
            </w:r>
          </w:p>
        </w:tc>
      </w:tr>
      <w:tr w:rsidR="00B12245"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0.157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0.202</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0.208</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0.210</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0.073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0.094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0.112</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0.127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0.140</w:t>
            </w:r>
          </w:p>
        </w:tc>
      </w:tr>
      <w:tr w:rsidR="00C80903"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0.247</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0.258</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0.184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0.209</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0.211</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0.214</w:t>
            </w:r>
          </w:p>
        </w:tc>
      </w:tr>
      <w:tr w:rsidR="00C80903" w:rsidRPr="00B12245" w:rsidTr="00C80903">
        <w:trPr>
          <w:trHeight w:val="255"/>
        </w:trPr>
        <w:tc>
          <w:tcPr>
            <w:tcW w:w="876"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0.249</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0.294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0.334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0.373</w:t>
            </w:r>
          </w:p>
        </w:tc>
        <w:tc>
          <w:tcPr>
            <w:tcW w:w="767" w:type="dxa"/>
            <w:tcBorders>
              <w:bottom w:val="single" w:sz="4" w:space="0" w:color="auto"/>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0.408</w:t>
            </w:r>
          </w:p>
        </w:tc>
        <w:tc>
          <w:tcPr>
            <w:tcW w:w="883" w:type="dxa"/>
            <w:tcBorders>
              <w:left w:val="single" w:sz="4" w:space="0" w:color="auto"/>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0.211</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0.241</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0.251</w:t>
            </w:r>
          </w:p>
        </w:tc>
      </w:tr>
      <w:tr w:rsidR="00C80903" w:rsidRPr="00B12245" w:rsidTr="00C80903">
        <w:trPr>
          <w:trHeight w:val="315"/>
        </w:trPr>
        <w:tc>
          <w:tcPr>
            <w:tcW w:w="4711" w:type="dxa"/>
            <w:gridSpan w:val="6"/>
            <w:tcBorders>
              <w:top w:val="single" w:sz="4" w:space="0" w:color="auto"/>
              <w:righ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Total Species Richness</w:t>
            </w:r>
          </w:p>
        </w:tc>
        <w:tc>
          <w:tcPr>
            <w:tcW w:w="4718" w:type="dxa"/>
            <w:gridSpan w:val="6"/>
            <w:tcBorders>
              <w:top w:val="single" w:sz="4" w:space="0" w:color="auto"/>
              <w:lef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 xml:space="preserve">Total Understory Cover </w:t>
            </w:r>
            <w:r w:rsidRPr="00B12245">
              <w:rPr>
                <w:rFonts w:ascii="Arial" w:eastAsia="Times New Roman" w:hAnsi="Arial" w:cs="Arial"/>
                <w:sz w:val="18"/>
                <w:szCs w:val="20"/>
              </w:rPr>
              <w:t>(# hits)</w:t>
            </w:r>
          </w:p>
        </w:tc>
      </w:tr>
      <w:tr w:rsidR="00B12245"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0.219</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0.253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0.269</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0.285</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0.248</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0.259</w:t>
            </w:r>
          </w:p>
        </w:tc>
      </w:tr>
      <w:tr w:rsidR="00C80903"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0.311</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0.406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0.483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0.553</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0.613</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0.277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0.347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0.405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0.460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0.510</w:t>
            </w:r>
          </w:p>
        </w:tc>
      </w:tr>
      <w:tr w:rsidR="00C80903" w:rsidRPr="00B12245" w:rsidTr="00C80903">
        <w:trPr>
          <w:trHeight w:val="255"/>
        </w:trPr>
        <w:tc>
          <w:tcPr>
            <w:tcW w:w="876"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0.564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0.771</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0.878</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0.936</w:t>
            </w:r>
          </w:p>
        </w:tc>
        <w:tc>
          <w:tcPr>
            <w:tcW w:w="767" w:type="dxa"/>
            <w:tcBorders>
              <w:bottom w:val="single" w:sz="4" w:space="0" w:color="auto"/>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0.999</w:t>
            </w:r>
          </w:p>
        </w:tc>
        <w:tc>
          <w:tcPr>
            <w:tcW w:w="883" w:type="dxa"/>
            <w:tcBorders>
              <w:left w:val="single" w:sz="4" w:space="0" w:color="auto"/>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0.470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0.655</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0.769</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0.850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0.902</w:t>
            </w:r>
          </w:p>
        </w:tc>
      </w:tr>
      <w:tr w:rsidR="00C80903" w:rsidRPr="00B12245" w:rsidTr="00C80903">
        <w:trPr>
          <w:trHeight w:val="315"/>
        </w:trPr>
        <w:tc>
          <w:tcPr>
            <w:tcW w:w="4711" w:type="dxa"/>
            <w:gridSpan w:val="6"/>
            <w:tcBorders>
              <w:top w:val="single" w:sz="4" w:space="0" w:color="auto"/>
              <w:righ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 xml:space="preserve">Tree Seedlings </w:t>
            </w:r>
            <w:r w:rsidRPr="00B12245">
              <w:rPr>
                <w:rFonts w:ascii="Arial" w:eastAsia="Times New Roman" w:hAnsi="Arial" w:cs="Arial"/>
                <w:sz w:val="18"/>
                <w:szCs w:val="20"/>
              </w:rPr>
              <w:t>(&gt;10</w:t>
            </w:r>
            <w:r w:rsidR="0010223C" w:rsidRPr="0010223C">
              <w:rPr>
                <w:rFonts w:ascii="Arial" w:eastAsia="Times New Roman" w:hAnsi="Arial" w:cs="Arial"/>
                <w:sz w:val="18"/>
                <w:szCs w:val="20"/>
              </w:rPr>
              <w:t xml:space="preserve"> </w:t>
            </w:r>
            <w:r w:rsidRPr="00B12245">
              <w:rPr>
                <w:rFonts w:ascii="Arial" w:eastAsia="Times New Roman" w:hAnsi="Arial" w:cs="Arial"/>
                <w:sz w:val="18"/>
                <w:szCs w:val="20"/>
              </w:rPr>
              <w:t>cm ht</w:t>
            </w:r>
            <w:r w:rsidR="0010223C" w:rsidRPr="0010223C">
              <w:rPr>
                <w:rFonts w:ascii="Arial" w:eastAsia="Times New Roman" w:hAnsi="Arial" w:cs="Arial"/>
                <w:sz w:val="18"/>
                <w:szCs w:val="20"/>
              </w:rPr>
              <w:t>,</w:t>
            </w:r>
            <w:r w:rsidRPr="00B12245">
              <w:rPr>
                <w:rFonts w:ascii="Arial" w:eastAsia="Times New Roman" w:hAnsi="Arial" w:cs="Arial"/>
                <w:sz w:val="18"/>
                <w:szCs w:val="20"/>
              </w:rPr>
              <w:t xml:space="preserve"> &lt;1</w:t>
            </w:r>
            <w:r w:rsidR="0010223C" w:rsidRPr="0010223C">
              <w:rPr>
                <w:rFonts w:ascii="Arial" w:eastAsia="Times New Roman" w:hAnsi="Arial" w:cs="Arial"/>
                <w:sz w:val="18"/>
                <w:szCs w:val="20"/>
              </w:rPr>
              <w:t xml:space="preserve"> </w:t>
            </w:r>
            <w:r w:rsidRPr="00B12245">
              <w:rPr>
                <w:rFonts w:ascii="Arial" w:eastAsia="Times New Roman" w:hAnsi="Arial" w:cs="Arial"/>
                <w:sz w:val="18"/>
                <w:szCs w:val="20"/>
              </w:rPr>
              <w:t>cm b</w:t>
            </w:r>
            <w:r w:rsidR="0010223C" w:rsidRPr="0010223C">
              <w:rPr>
                <w:rFonts w:ascii="Arial" w:eastAsia="Times New Roman" w:hAnsi="Arial" w:cs="Arial"/>
                <w:sz w:val="18"/>
                <w:szCs w:val="20"/>
              </w:rPr>
              <w:t xml:space="preserve">asal </w:t>
            </w:r>
            <w:r w:rsidRPr="00B12245">
              <w:rPr>
                <w:rFonts w:ascii="Arial" w:eastAsia="Times New Roman" w:hAnsi="Arial" w:cs="Arial"/>
                <w:sz w:val="18"/>
                <w:szCs w:val="20"/>
              </w:rPr>
              <w:t>d</w:t>
            </w:r>
            <w:r w:rsidR="0010223C" w:rsidRPr="0010223C">
              <w:rPr>
                <w:rFonts w:ascii="Arial" w:eastAsia="Times New Roman" w:hAnsi="Arial" w:cs="Arial"/>
                <w:sz w:val="18"/>
                <w:szCs w:val="20"/>
              </w:rPr>
              <w:t>iam</w:t>
            </w:r>
            <w:r w:rsidRPr="00B12245">
              <w:rPr>
                <w:rFonts w:ascii="Arial" w:eastAsia="Times New Roman" w:hAnsi="Arial" w:cs="Arial"/>
                <w:sz w:val="18"/>
                <w:szCs w:val="20"/>
              </w:rPr>
              <w:t>)</w:t>
            </w:r>
          </w:p>
        </w:tc>
        <w:tc>
          <w:tcPr>
            <w:tcW w:w="4718" w:type="dxa"/>
            <w:gridSpan w:val="6"/>
            <w:tcBorders>
              <w:top w:val="single" w:sz="4" w:space="0" w:color="auto"/>
              <w:lef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 xml:space="preserve">Tree Saplings </w:t>
            </w:r>
            <w:r w:rsidRPr="00B12245">
              <w:rPr>
                <w:rFonts w:ascii="Arial" w:eastAsia="Times New Roman" w:hAnsi="Arial" w:cs="Arial"/>
                <w:sz w:val="18"/>
                <w:szCs w:val="20"/>
              </w:rPr>
              <w:t>(1-5</w:t>
            </w:r>
            <w:r w:rsidR="0010223C" w:rsidRPr="0010223C">
              <w:rPr>
                <w:rFonts w:ascii="Arial" w:eastAsia="Times New Roman" w:hAnsi="Arial" w:cs="Arial"/>
                <w:sz w:val="18"/>
                <w:szCs w:val="20"/>
              </w:rPr>
              <w:t xml:space="preserve"> </w:t>
            </w:r>
            <w:r w:rsidRPr="00B12245">
              <w:rPr>
                <w:rFonts w:ascii="Arial" w:eastAsia="Times New Roman" w:hAnsi="Arial" w:cs="Arial"/>
                <w:sz w:val="18"/>
                <w:szCs w:val="20"/>
              </w:rPr>
              <w:t>cm b</w:t>
            </w:r>
            <w:r w:rsidR="0010223C" w:rsidRPr="0010223C">
              <w:rPr>
                <w:rFonts w:ascii="Arial" w:eastAsia="Times New Roman" w:hAnsi="Arial" w:cs="Arial"/>
                <w:sz w:val="18"/>
                <w:szCs w:val="20"/>
              </w:rPr>
              <w:t xml:space="preserve">asal </w:t>
            </w:r>
            <w:r w:rsidRPr="00B12245">
              <w:rPr>
                <w:rFonts w:ascii="Arial" w:eastAsia="Times New Roman" w:hAnsi="Arial" w:cs="Arial"/>
                <w:sz w:val="18"/>
                <w:szCs w:val="20"/>
              </w:rPr>
              <w:t>d</w:t>
            </w:r>
            <w:r w:rsidR="0010223C" w:rsidRPr="0010223C">
              <w:rPr>
                <w:rFonts w:ascii="Arial" w:eastAsia="Times New Roman" w:hAnsi="Arial" w:cs="Arial"/>
                <w:sz w:val="18"/>
                <w:szCs w:val="20"/>
              </w:rPr>
              <w:t>iam</w:t>
            </w:r>
            <w:r w:rsidRPr="00B12245">
              <w:rPr>
                <w:rFonts w:ascii="Arial" w:eastAsia="Times New Roman" w:hAnsi="Arial" w:cs="Arial"/>
                <w:sz w:val="18"/>
                <w:szCs w:val="20"/>
              </w:rPr>
              <w:t>)</w:t>
            </w:r>
          </w:p>
        </w:tc>
      </w:tr>
      <w:tr w:rsidR="00B12245"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0.108</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0.138</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0.164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0.186</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0.204</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0.137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0.175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0.204</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0.208</w:t>
            </w:r>
          </w:p>
        </w:tc>
      </w:tr>
      <w:tr w:rsidR="00C80903"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0.212</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0.223</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0.228</w:t>
            </w:r>
          </w:p>
        </w:tc>
        <w:tc>
          <w:tcPr>
            <w:tcW w:w="883" w:type="dxa"/>
            <w:tcBorders>
              <w:lef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0.219</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0.228</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0.244</w:t>
            </w:r>
          </w:p>
        </w:tc>
      </w:tr>
      <w:tr w:rsidR="00C80903" w:rsidRPr="00B12245" w:rsidTr="00C80903">
        <w:trPr>
          <w:trHeight w:val="255"/>
        </w:trPr>
        <w:tc>
          <w:tcPr>
            <w:tcW w:w="876"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0.224</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0.246</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0.265</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0.286</w:t>
            </w:r>
          </w:p>
        </w:tc>
        <w:tc>
          <w:tcPr>
            <w:tcW w:w="767" w:type="dxa"/>
            <w:tcBorders>
              <w:bottom w:val="single" w:sz="4" w:space="0" w:color="auto"/>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0.305</w:t>
            </w:r>
          </w:p>
        </w:tc>
        <w:tc>
          <w:tcPr>
            <w:tcW w:w="883" w:type="dxa"/>
            <w:tcBorders>
              <w:left w:val="single" w:sz="4" w:space="0" w:color="auto"/>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0.238</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0.272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0.302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0.333</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0.362</w:t>
            </w:r>
          </w:p>
        </w:tc>
      </w:tr>
      <w:tr w:rsidR="00C80903" w:rsidRPr="00B12245" w:rsidTr="00C80903">
        <w:trPr>
          <w:trHeight w:val="315"/>
        </w:trPr>
        <w:tc>
          <w:tcPr>
            <w:tcW w:w="4711" w:type="dxa"/>
            <w:gridSpan w:val="6"/>
            <w:tcBorders>
              <w:top w:val="single" w:sz="4" w:space="0" w:color="auto"/>
              <w:right w:val="single" w:sz="4" w:space="0" w:color="auto"/>
            </w:tcBorders>
            <w:shd w:val="clear" w:color="000000" w:fill="FFFFFF"/>
            <w:noWrap/>
            <w:vAlign w:val="bottom"/>
            <w:hideMark/>
          </w:tcPr>
          <w:p w:rsidR="00B12245" w:rsidRPr="00B12245" w:rsidRDefault="00B12245" w:rsidP="00B12245">
            <w:pPr>
              <w:jc w:val="center"/>
              <w:rPr>
                <w:rFonts w:ascii="Arial" w:eastAsia="Times New Roman" w:hAnsi="Arial" w:cs="Arial"/>
                <w:b/>
                <w:sz w:val="18"/>
                <w:szCs w:val="20"/>
              </w:rPr>
            </w:pPr>
            <w:r w:rsidRPr="00B12245">
              <w:rPr>
                <w:rFonts w:ascii="Arial" w:eastAsia="Times New Roman" w:hAnsi="Arial" w:cs="Arial"/>
                <w:b/>
                <w:sz w:val="18"/>
                <w:szCs w:val="20"/>
              </w:rPr>
              <w:t xml:space="preserve">Native Tree Density </w:t>
            </w:r>
            <w:r w:rsidRPr="00B12245">
              <w:rPr>
                <w:rFonts w:ascii="Arial" w:eastAsia="Times New Roman" w:hAnsi="Arial" w:cs="Arial"/>
                <w:sz w:val="18"/>
                <w:szCs w:val="20"/>
              </w:rPr>
              <w:t>(&gt;5</w:t>
            </w:r>
            <w:r w:rsidR="0010223C" w:rsidRPr="0010223C">
              <w:rPr>
                <w:rFonts w:ascii="Arial" w:eastAsia="Times New Roman" w:hAnsi="Arial" w:cs="Arial"/>
                <w:sz w:val="18"/>
                <w:szCs w:val="20"/>
              </w:rPr>
              <w:t xml:space="preserve"> </w:t>
            </w:r>
            <w:r w:rsidRPr="00B12245">
              <w:rPr>
                <w:rFonts w:ascii="Arial" w:eastAsia="Times New Roman" w:hAnsi="Arial" w:cs="Arial"/>
                <w:sz w:val="18"/>
                <w:szCs w:val="20"/>
              </w:rPr>
              <w:t>cm b</w:t>
            </w:r>
            <w:r w:rsidR="0010223C">
              <w:rPr>
                <w:rFonts w:ascii="Arial" w:eastAsia="Times New Roman" w:hAnsi="Arial" w:cs="Arial"/>
                <w:sz w:val="18"/>
                <w:szCs w:val="20"/>
              </w:rPr>
              <w:t xml:space="preserve">asal </w:t>
            </w:r>
            <w:r w:rsidRPr="00B12245">
              <w:rPr>
                <w:rFonts w:ascii="Arial" w:eastAsia="Times New Roman" w:hAnsi="Arial" w:cs="Arial"/>
                <w:sz w:val="18"/>
                <w:szCs w:val="20"/>
              </w:rPr>
              <w:t>d</w:t>
            </w:r>
            <w:r w:rsidR="0010223C">
              <w:rPr>
                <w:rFonts w:ascii="Arial" w:eastAsia="Times New Roman" w:hAnsi="Arial" w:cs="Arial"/>
                <w:sz w:val="18"/>
                <w:szCs w:val="20"/>
              </w:rPr>
              <w:t>iam</w:t>
            </w:r>
            <w:r w:rsidRPr="00B12245">
              <w:rPr>
                <w:rFonts w:ascii="Arial" w:eastAsia="Times New Roman" w:hAnsi="Arial" w:cs="Arial"/>
                <w:sz w:val="18"/>
                <w:szCs w:val="20"/>
              </w:rPr>
              <w:t>)</w:t>
            </w:r>
          </w:p>
        </w:tc>
        <w:tc>
          <w:tcPr>
            <w:tcW w:w="883" w:type="dxa"/>
            <w:tcBorders>
              <w:top w:val="single" w:sz="4" w:space="0" w:color="auto"/>
              <w:left w:val="single" w:sz="4" w:space="0" w:color="auto"/>
            </w:tcBorders>
            <w:shd w:val="clear" w:color="000000" w:fill="FFFFFF"/>
            <w:noWrap/>
            <w:vAlign w:val="bottom"/>
            <w:hideMark/>
          </w:tcPr>
          <w:p w:rsidR="00B12245" w:rsidRPr="00B12245" w:rsidRDefault="00B12245" w:rsidP="00B12245">
            <w:pPr>
              <w:rPr>
                <w:rFonts w:ascii="Arial" w:eastAsia="Times New Roman" w:hAnsi="Arial" w:cs="Arial"/>
                <w:b/>
                <w:sz w:val="18"/>
                <w:szCs w:val="20"/>
              </w:rPr>
            </w:pPr>
            <w:r w:rsidRPr="00B12245">
              <w:rPr>
                <w:rFonts w:ascii="Arial" w:eastAsia="Times New Roman" w:hAnsi="Arial" w:cs="Arial"/>
                <w:b/>
                <w:sz w:val="18"/>
                <w:szCs w:val="20"/>
              </w:rPr>
              <w:t> </w:t>
            </w:r>
          </w:p>
        </w:tc>
        <w:tc>
          <w:tcPr>
            <w:tcW w:w="767" w:type="dxa"/>
            <w:tcBorders>
              <w:top w:val="single" w:sz="4" w:space="0" w:color="auto"/>
            </w:tcBorders>
            <w:shd w:val="clear" w:color="000000" w:fill="FFFFFF"/>
            <w:noWrap/>
            <w:vAlign w:val="bottom"/>
            <w:hideMark/>
          </w:tcPr>
          <w:p w:rsidR="00B12245" w:rsidRPr="00B12245" w:rsidRDefault="00B12245" w:rsidP="00B12245">
            <w:pPr>
              <w:rPr>
                <w:rFonts w:ascii="Arial" w:eastAsia="Times New Roman" w:hAnsi="Arial" w:cs="Arial"/>
                <w:b/>
                <w:sz w:val="18"/>
                <w:szCs w:val="20"/>
              </w:rPr>
            </w:pPr>
            <w:r w:rsidRPr="00B12245">
              <w:rPr>
                <w:rFonts w:ascii="Arial" w:eastAsia="Times New Roman" w:hAnsi="Arial" w:cs="Arial"/>
                <w:b/>
                <w:sz w:val="18"/>
                <w:szCs w:val="20"/>
              </w:rPr>
              <w:t> </w:t>
            </w:r>
          </w:p>
        </w:tc>
        <w:tc>
          <w:tcPr>
            <w:tcW w:w="767" w:type="dxa"/>
            <w:tcBorders>
              <w:top w:val="single" w:sz="4" w:space="0" w:color="auto"/>
            </w:tcBorders>
            <w:shd w:val="clear" w:color="000000" w:fill="FFFFFF"/>
            <w:noWrap/>
            <w:vAlign w:val="bottom"/>
            <w:hideMark/>
          </w:tcPr>
          <w:p w:rsidR="00B12245" w:rsidRPr="00B12245" w:rsidRDefault="00B12245" w:rsidP="00B12245">
            <w:pPr>
              <w:rPr>
                <w:rFonts w:ascii="Arial" w:eastAsia="Times New Roman" w:hAnsi="Arial" w:cs="Arial"/>
                <w:b/>
                <w:sz w:val="18"/>
                <w:szCs w:val="20"/>
              </w:rPr>
            </w:pPr>
            <w:r w:rsidRPr="00B12245">
              <w:rPr>
                <w:rFonts w:ascii="Arial" w:eastAsia="Times New Roman" w:hAnsi="Arial" w:cs="Arial"/>
                <w:b/>
                <w:sz w:val="18"/>
                <w:szCs w:val="20"/>
              </w:rPr>
              <w:t> </w:t>
            </w:r>
          </w:p>
        </w:tc>
        <w:tc>
          <w:tcPr>
            <w:tcW w:w="767" w:type="dxa"/>
            <w:tcBorders>
              <w:top w:val="single" w:sz="4" w:space="0" w:color="auto"/>
            </w:tcBorders>
            <w:shd w:val="clear" w:color="000000" w:fill="FFFFFF"/>
            <w:noWrap/>
            <w:vAlign w:val="bottom"/>
            <w:hideMark/>
          </w:tcPr>
          <w:p w:rsidR="00B12245" w:rsidRPr="00B12245" w:rsidRDefault="00B12245" w:rsidP="00B12245">
            <w:pPr>
              <w:rPr>
                <w:rFonts w:ascii="Arial" w:eastAsia="Times New Roman" w:hAnsi="Arial" w:cs="Arial"/>
                <w:b/>
                <w:sz w:val="18"/>
                <w:szCs w:val="20"/>
              </w:rPr>
            </w:pPr>
            <w:r w:rsidRPr="00B12245">
              <w:rPr>
                <w:rFonts w:ascii="Arial" w:eastAsia="Times New Roman" w:hAnsi="Arial" w:cs="Arial"/>
                <w:b/>
                <w:sz w:val="18"/>
                <w:szCs w:val="20"/>
              </w:rPr>
              <w:t> </w:t>
            </w:r>
          </w:p>
        </w:tc>
        <w:tc>
          <w:tcPr>
            <w:tcW w:w="767" w:type="dxa"/>
            <w:tcBorders>
              <w:top w:val="single" w:sz="4" w:space="0" w:color="auto"/>
            </w:tcBorders>
            <w:shd w:val="clear" w:color="000000" w:fill="FFFFFF"/>
            <w:noWrap/>
            <w:vAlign w:val="bottom"/>
            <w:hideMark/>
          </w:tcPr>
          <w:p w:rsidR="00B12245" w:rsidRPr="00B12245" w:rsidRDefault="00B12245" w:rsidP="00B12245">
            <w:pPr>
              <w:rPr>
                <w:rFonts w:ascii="Arial" w:eastAsia="Times New Roman" w:hAnsi="Arial" w:cs="Arial"/>
                <w:b/>
                <w:sz w:val="18"/>
                <w:szCs w:val="20"/>
              </w:rPr>
            </w:pPr>
            <w:r w:rsidRPr="00B12245">
              <w:rPr>
                <w:rFonts w:ascii="Arial" w:eastAsia="Times New Roman" w:hAnsi="Arial" w:cs="Arial"/>
                <w:b/>
                <w:sz w:val="18"/>
                <w:szCs w:val="20"/>
              </w:rPr>
              <w:t> </w:t>
            </w:r>
          </w:p>
        </w:tc>
        <w:tc>
          <w:tcPr>
            <w:tcW w:w="767" w:type="dxa"/>
            <w:tcBorders>
              <w:top w:val="single" w:sz="4" w:space="0" w:color="auto"/>
            </w:tcBorders>
            <w:shd w:val="clear" w:color="000000" w:fill="FFFFFF"/>
            <w:noWrap/>
            <w:vAlign w:val="bottom"/>
            <w:hideMark/>
          </w:tcPr>
          <w:p w:rsidR="00B12245" w:rsidRPr="00B12245" w:rsidRDefault="00B12245" w:rsidP="00B12245">
            <w:pPr>
              <w:rPr>
                <w:rFonts w:ascii="Arial" w:eastAsia="Times New Roman" w:hAnsi="Arial" w:cs="Arial"/>
                <w:b/>
                <w:sz w:val="18"/>
                <w:szCs w:val="20"/>
              </w:rPr>
            </w:pPr>
            <w:r w:rsidRPr="00B12245">
              <w:rPr>
                <w:rFonts w:ascii="Arial" w:eastAsia="Times New Roman" w:hAnsi="Arial" w:cs="Arial"/>
                <w:b/>
                <w:sz w:val="18"/>
                <w:szCs w:val="20"/>
              </w:rPr>
              <w:t> </w:t>
            </w:r>
          </w:p>
        </w:tc>
      </w:tr>
      <w:tr w:rsidR="00B12245"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10%</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0.103</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0.132</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0.157</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0.178</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0.197</w:t>
            </w:r>
          </w:p>
        </w:tc>
        <w:tc>
          <w:tcPr>
            <w:tcW w:w="883" w:type="dxa"/>
            <w:tcBorders>
              <w:left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r>
      <w:tr w:rsidR="00C80903" w:rsidRPr="00B12245" w:rsidTr="00C80903">
        <w:trPr>
          <w:trHeight w:val="255"/>
        </w:trPr>
        <w:tc>
          <w:tcPr>
            <w:tcW w:w="876"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25%</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0.206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0.212</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0.216</w:t>
            </w:r>
          </w:p>
        </w:tc>
        <w:tc>
          <w:tcPr>
            <w:tcW w:w="767" w:type="dxa"/>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0.221</w:t>
            </w:r>
          </w:p>
        </w:tc>
        <w:tc>
          <w:tcPr>
            <w:tcW w:w="767" w:type="dxa"/>
            <w:tcBorders>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0.226</w:t>
            </w:r>
          </w:p>
        </w:tc>
        <w:tc>
          <w:tcPr>
            <w:tcW w:w="883" w:type="dxa"/>
            <w:tcBorders>
              <w:left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r>
      <w:tr w:rsidR="00C80903" w:rsidRPr="00B12245" w:rsidTr="00C80903">
        <w:trPr>
          <w:trHeight w:val="255"/>
        </w:trPr>
        <w:tc>
          <w:tcPr>
            <w:tcW w:w="876"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50%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0.222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0.242</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0.260</w:t>
            </w:r>
          </w:p>
        </w:tc>
        <w:tc>
          <w:tcPr>
            <w:tcW w:w="767" w:type="dxa"/>
            <w:tcBorders>
              <w:bottom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0.279</w:t>
            </w:r>
          </w:p>
        </w:tc>
        <w:tc>
          <w:tcPr>
            <w:tcW w:w="767" w:type="dxa"/>
            <w:tcBorders>
              <w:bottom w:val="single" w:sz="4" w:space="0" w:color="auto"/>
              <w:right w:val="single" w:sz="4" w:space="0" w:color="auto"/>
            </w:tcBorders>
            <w:shd w:val="clear" w:color="000000" w:fill="FFFFFF"/>
            <w:noWrap/>
            <w:vAlign w:val="bottom"/>
            <w:hideMark/>
          </w:tcPr>
          <w:p w:rsidR="00B12245" w:rsidRPr="00B12245" w:rsidRDefault="00B12245" w:rsidP="00B12245">
            <w:pPr>
              <w:jc w:val="right"/>
              <w:rPr>
                <w:rFonts w:ascii="Arial" w:eastAsia="Times New Roman" w:hAnsi="Arial" w:cs="Arial"/>
                <w:sz w:val="18"/>
                <w:szCs w:val="20"/>
              </w:rPr>
            </w:pPr>
            <w:r w:rsidRPr="00B12245">
              <w:rPr>
                <w:rFonts w:ascii="Arial" w:eastAsia="Times New Roman" w:hAnsi="Arial" w:cs="Arial"/>
                <w:sz w:val="18"/>
                <w:szCs w:val="20"/>
              </w:rPr>
              <w:t>0.297</w:t>
            </w:r>
          </w:p>
        </w:tc>
        <w:tc>
          <w:tcPr>
            <w:tcW w:w="883" w:type="dxa"/>
            <w:tcBorders>
              <w:left w:val="single" w:sz="4" w:space="0" w:color="auto"/>
              <w:bottom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tcBorders>
              <w:bottom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tcBorders>
              <w:bottom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tcBorders>
              <w:bottom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tcBorders>
              <w:bottom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c>
          <w:tcPr>
            <w:tcW w:w="767" w:type="dxa"/>
            <w:tcBorders>
              <w:bottom w:val="single" w:sz="4" w:space="0" w:color="auto"/>
            </w:tcBorders>
            <w:shd w:val="clear" w:color="000000" w:fill="FFFFFF"/>
            <w:noWrap/>
            <w:vAlign w:val="bottom"/>
            <w:hideMark/>
          </w:tcPr>
          <w:p w:rsidR="00B12245" w:rsidRPr="00B12245" w:rsidRDefault="00B12245" w:rsidP="00B12245">
            <w:pPr>
              <w:rPr>
                <w:rFonts w:ascii="Arial" w:eastAsia="Times New Roman" w:hAnsi="Arial" w:cs="Arial"/>
                <w:sz w:val="18"/>
                <w:szCs w:val="20"/>
              </w:rPr>
            </w:pPr>
            <w:r w:rsidRPr="00B12245">
              <w:rPr>
                <w:rFonts w:ascii="Arial" w:eastAsia="Times New Roman" w:hAnsi="Arial" w:cs="Arial"/>
                <w:sz w:val="18"/>
                <w:szCs w:val="20"/>
              </w:rPr>
              <w:t> </w:t>
            </w:r>
          </w:p>
        </w:tc>
      </w:tr>
    </w:tbl>
    <w:p w:rsidR="00B12245" w:rsidRPr="006B67F1" w:rsidRDefault="00B12245" w:rsidP="00B12245"/>
    <w:p w:rsidR="0040297C" w:rsidRPr="00AC41DA" w:rsidRDefault="0040297C" w:rsidP="00B12245"/>
    <w:bookmarkEnd w:id="467"/>
    <w:p w:rsidR="00DE72A0" w:rsidRDefault="00FB64F2" w:rsidP="00DE72A0">
      <w:r w:rsidRPr="00F40EFE">
        <w:t xml:space="preserve">These methods have been used to significantly increase statistical power in other monitoring </w:t>
      </w:r>
      <w:r w:rsidR="00DE72A0" w:rsidRPr="00F40EFE">
        <w:t xml:space="preserve">programs </w:t>
      </w:r>
      <w:r w:rsidR="00246D6B">
        <w:fldChar w:fldCharType="begin"/>
      </w:r>
      <w:r w:rsidR="00DE72A0">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DE72A0">
        <w:rPr>
          <w:noProof/>
        </w:rPr>
        <w:t>(Skalski 2005)</w:t>
      </w:r>
      <w:r w:rsidR="00246D6B">
        <w:fldChar w:fldCharType="end"/>
      </w:r>
      <w:r w:rsidR="00DE72A0" w:rsidRPr="00F40EFE">
        <w:t>.</w:t>
      </w:r>
      <w:r w:rsidR="00DE72A0" w:rsidRPr="00F40EFE">
        <w:rPr>
          <w:color w:val="0000FF"/>
        </w:rPr>
        <w:t xml:space="preserve"> </w:t>
      </w:r>
      <w:r w:rsidR="00DE72A0" w:rsidRPr="00F40EFE">
        <w:t xml:space="preserve">The true power of this design will need to be revisited after </w:t>
      </w:r>
      <w:r w:rsidR="00DE72A0">
        <w:t>15 to 20</w:t>
      </w:r>
      <w:r w:rsidR="00DE72A0" w:rsidRPr="00F40EFE">
        <w:t xml:space="preserve"> years of consecutive sampling, and the sample sizes adjusted accordingly.</w:t>
      </w:r>
    </w:p>
    <w:p w:rsidR="0040297C" w:rsidRDefault="0040297C" w:rsidP="0040297C"/>
    <w:p w:rsidR="0040297C" w:rsidRPr="000F38D6" w:rsidRDefault="0040297C" w:rsidP="00AC41DA">
      <w:pPr>
        <w:pStyle w:val="APP2nd"/>
      </w:pPr>
      <w:bookmarkStart w:id="469" w:name="_Toc215990447"/>
      <w:r w:rsidRPr="000F38D6">
        <w:t>Sample Size Calculations</w:t>
      </w:r>
      <w:bookmarkEnd w:id="469"/>
    </w:p>
    <w:p w:rsidR="0040297C" w:rsidRDefault="0040297C" w:rsidP="00C47A6E">
      <w:pPr>
        <w:pStyle w:val="PACNReportNormalText0"/>
        <w:rPr>
          <w:rFonts w:ascii="Times New Roman" w:hAnsi="Times New Roman"/>
        </w:rPr>
      </w:pPr>
      <w:r w:rsidRPr="00C47A6E">
        <w:rPr>
          <w:rFonts w:ascii="Times New Roman" w:hAnsi="Times New Roman"/>
        </w:rPr>
        <w:t xml:space="preserve">While the precision calculations above describe the repeatability of measurements and power analysis examines the probability of detecting a given level of change, neither one directly addresses the sample size required to detect specific levels of change. The following equation from Elzinga et al. </w:t>
      </w:r>
      <w:r w:rsidR="00246D6B" w:rsidRPr="00C47A6E">
        <w:rPr>
          <w:rFonts w:ascii="Times New Roman" w:hAnsi="Times New Roman"/>
        </w:rPr>
        <w:fldChar w:fldCharType="begin"/>
      </w:r>
      <w:r w:rsidR="00055DE6">
        <w:rPr>
          <w:rFonts w:ascii="Times New Roman" w:hAnsi="Times New Roman"/>
        </w:rPr>
        <w:instrText xml:space="preserve"> ADDIN EN.CITE &lt;EndNote&gt;&lt;Cite ExcludeAuth="1"&gt;&lt;Author&gt;Elzinga&lt;/Author&gt;&lt;Year&gt;2001&lt;/Year&gt;&lt;RecNum&gt;306&lt;/RecNum&gt;&lt;DisplayText&gt;(2001)&lt;/DisplayText&gt;&lt;record&gt;&lt;rec-number&gt;306&lt;/rec-number&gt;&lt;foreign-keys&gt;&lt;key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rsidRPr="00C47A6E">
        <w:rPr>
          <w:rFonts w:ascii="Times New Roman" w:hAnsi="Times New Roman"/>
        </w:rPr>
        <w:fldChar w:fldCharType="separate"/>
      </w:r>
      <w:r w:rsidR="00AD2E61">
        <w:rPr>
          <w:rFonts w:ascii="Times New Roman" w:hAnsi="Times New Roman"/>
          <w:noProof/>
        </w:rPr>
        <w:t>(2001)</w:t>
      </w:r>
      <w:r w:rsidR="00246D6B" w:rsidRPr="00C47A6E">
        <w:rPr>
          <w:rFonts w:ascii="Times New Roman" w:hAnsi="Times New Roman"/>
        </w:rPr>
        <w:fldChar w:fldCharType="end"/>
      </w:r>
      <w:r w:rsidRPr="00C47A6E">
        <w:rPr>
          <w:rFonts w:ascii="Times New Roman" w:hAnsi="Times New Roman"/>
        </w:rPr>
        <w:t xml:space="preserve"> provides an estimate of the sample size required to detect a given level of change between two sample means when using paired or fixed plots:</w:t>
      </w:r>
    </w:p>
    <w:p w:rsidR="00B12245" w:rsidRPr="00C47A6E" w:rsidRDefault="00B12245" w:rsidP="00B12245">
      <w:pPr>
        <w:pStyle w:val="PACNReportNormalText0"/>
        <w:tabs>
          <w:tab w:val="center" w:pos="4320"/>
          <w:tab w:val="left" w:pos="7920"/>
        </w:tabs>
        <w:rPr>
          <w:rFonts w:ascii="Times New Roman" w:hAnsi="Times New Roman"/>
        </w:rPr>
      </w:pPr>
      <w:r>
        <w:rPr>
          <w:rFonts w:ascii="Times New Roman" w:hAnsi="Times New Roman"/>
        </w:rPr>
        <w:tab/>
      </w:r>
      <w:r w:rsidRPr="00C47A6E">
        <w:rPr>
          <w:rFonts w:ascii="Times New Roman" w:hAnsi="Times New Roman"/>
        </w:rPr>
        <w:object w:dxaOrig="2180" w:dyaOrig="880">
          <v:shape id="_x0000_i1043" type="#_x0000_t75" style="width:108pt;height:47.25pt" o:ole="">
            <v:imagedata r:id="rId147" o:title=""/>
          </v:shape>
          <o:OLEObject Type="Embed" ProgID="Equation.DSMT4" ShapeID="_x0000_i1043" DrawAspect="Content" ObjectID="_1484464583" r:id="rId148"/>
        </w:object>
      </w:r>
      <w:r>
        <w:rPr>
          <w:rFonts w:ascii="Times New Roman" w:hAnsi="Times New Roman"/>
        </w:rPr>
        <w:tab/>
      </w:r>
      <w:r w:rsidR="001A5D4F" w:rsidRPr="001A5D4F">
        <w:rPr>
          <w:rStyle w:val="EquationChar"/>
          <w:sz w:val="20"/>
        </w:rPr>
        <w:t xml:space="preserve">Equation </w:t>
      </w:r>
      <w:r w:rsidRPr="001A5D4F">
        <w:rPr>
          <w:rStyle w:val="EquationChar"/>
          <w:sz w:val="20"/>
        </w:rPr>
        <w:t>C.5</w:t>
      </w:r>
    </w:p>
    <w:p w:rsidR="00B12245" w:rsidRPr="00C47A6E" w:rsidRDefault="00B12245" w:rsidP="00B12245">
      <w:pPr>
        <w:pStyle w:val="PACNReportNormalText0"/>
        <w:ind w:left="1440"/>
        <w:rPr>
          <w:rFonts w:ascii="Times New Roman" w:hAnsi="Times New Roman"/>
        </w:rPr>
      </w:pPr>
      <w:r>
        <w:rPr>
          <w:rFonts w:ascii="Times New Roman" w:hAnsi="Times New Roman"/>
        </w:rPr>
        <w:t>where</w:t>
      </w:r>
      <w:r>
        <w:rPr>
          <w:rFonts w:ascii="Times New Roman" w:hAnsi="Times New Roman"/>
        </w:rPr>
        <w:tab/>
      </w:r>
      <w:r w:rsidRPr="00C47A6E">
        <w:rPr>
          <w:rFonts w:ascii="Times New Roman" w:hAnsi="Times New Roman"/>
        </w:rPr>
        <w:t>n = sample size,</w:t>
      </w:r>
    </w:p>
    <w:p w:rsidR="00B12245" w:rsidRPr="00C47A6E" w:rsidRDefault="00B12245" w:rsidP="00B12245">
      <w:pPr>
        <w:pStyle w:val="PACNReportNormalText0"/>
        <w:ind w:left="2160"/>
        <w:rPr>
          <w:rFonts w:ascii="Times New Roman" w:hAnsi="Times New Roman"/>
        </w:rPr>
      </w:pPr>
      <w:r w:rsidRPr="00C47A6E">
        <w:rPr>
          <w:rFonts w:ascii="Times New Roman" w:hAnsi="Times New Roman"/>
        </w:rPr>
        <w:lastRenderedPageBreak/>
        <w:t>sdiff = standard deviation of the differences between paired samples,</w:t>
      </w:r>
    </w:p>
    <w:p w:rsidR="00B12245" w:rsidRPr="00C47A6E" w:rsidRDefault="00312AC8" w:rsidP="00B12245">
      <w:pPr>
        <w:pStyle w:val="PACNReportNormalText0"/>
        <w:ind w:left="2160"/>
        <w:rPr>
          <w:rFonts w:ascii="Times New Roman" w:hAnsi="Times New Roman"/>
        </w:rPr>
      </w:pPr>
      <w:r w:rsidRPr="00312AC8">
        <w:rPr>
          <w:rFonts w:ascii="Times New Roman" w:hAnsi="Times New Roman"/>
          <w:i/>
        </w:rPr>
        <w:t>Z</w:t>
      </w:r>
      <w:r w:rsidRPr="00312AC8">
        <w:rPr>
          <w:rFonts w:ascii="Times New Roman" w:hAnsi="Times New Roman" w:cs="Times New Roman"/>
          <w:i/>
          <w:vertAlign w:val="subscript"/>
        </w:rPr>
        <w:t>α</w:t>
      </w:r>
      <w:r>
        <w:rPr>
          <w:rFonts w:ascii="Times New Roman" w:hAnsi="Times New Roman" w:cs="Times New Roman"/>
          <w:i/>
          <w:vertAlign w:val="subscript"/>
        </w:rPr>
        <w:t xml:space="preserve"> </w:t>
      </w:r>
      <w:r w:rsidR="00B12245" w:rsidRPr="00C47A6E">
        <w:rPr>
          <w:rFonts w:ascii="Times New Roman" w:hAnsi="Times New Roman"/>
        </w:rPr>
        <w:t>= Z-coefficient for the false-change (Type I) error rate,</w:t>
      </w:r>
    </w:p>
    <w:p w:rsidR="00B12245" w:rsidRPr="00C47A6E" w:rsidRDefault="00312AC8" w:rsidP="00B12245">
      <w:pPr>
        <w:pStyle w:val="PACNReportNormalText0"/>
        <w:ind w:left="2160"/>
        <w:rPr>
          <w:rFonts w:ascii="Times New Roman" w:hAnsi="Times New Roman"/>
        </w:rPr>
      </w:pPr>
      <w:r w:rsidRPr="00312AC8">
        <w:rPr>
          <w:rFonts w:ascii="Times New Roman" w:hAnsi="Times New Roman"/>
          <w:i/>
        </w:rPr>
        <w:t>Z</w:t>
      </w:r>
      <w:r w:rsidRPr="00312AC8">
        <w:rPr>
          <w:rFonts w:ascii="Times New Roman" w:hAnsi="Times New Roman" w:cs="Times New Roman"/>
          <w:i/>
          <w:vertAlign w:val="subscript"/>
        </w:rPr>
        <w:t>β</w:t>
      </w:r>
      <w:r w:rsidRPr="00C47A6E">
        <w:rPr>
          <w:rFonts w:ascii="Times New Roman" w:hAnsi="Times New Roman"/>
        </w:rPr>
        <w:t xml:space="preserve"> </w:t>
      </w:r>
      <w:r w:rsidR="00B12245" w:rsidRPr="00C47A6E">
        <w:rPr>
          <w:rFonts w:ascii="Times New Roman" w:hAnsi="Times New Roman"/>
        </w:rPr>
        <w:t>= Z-coefficient for the missed-change (Type II) error rate, and</w:t>
      </w:r>
    </w:p>
    <w:p w:rsidR="00B12245" w:rsidRDefault="00B12245" w:rsidP="00B12245">
      <w:pPr>
        <w:pStyle w:val="PACNReportNormalText0"/>
        <w:ind w:left="2160"/>
        <w:rPr>
          <w:rFonts w:ascii="Times New Roman" w:hAnsi="Times New Roman"/>
        </w:rPr>
      </w:pPr>
      <w:r w:rsidRPr="00C47A6E">
        <w:rPr>
          <w:rFonts w:ascii="Times New Roman" w:hAnsi="Times New Roman"/>
        </w:rPr>
        <w:t xml:space="preserve">MDC = minimum detectable change size (in absolute terms). </w:t>
      </w:r>
    </w:p>
    <w:p w:rsidR="00312AC8" w:rsidRPr="00C47A6E" w:rsidRDefault="00312AC8" w:rsidP="00B12245">
      <w:pPr>
        <w:pStyle w:val="PACNReportNormalText0"/>
        <w:ind w:left="2160"/>
        <w:rPr>
          <w:rFonts w:ascii="Times New Roman" w:hAnsi="Times New Roman"/>
        </w:rPr>
      </w:pPr>
    </w:p>
    <w:p w:rsidR="00637B53" w:rsidRPr="00E051BD" w:rsidRDefault="00637B53" w:rsidP="00A237FB">
      <w:pPr>
        <w:pStyle w:val="APPTable"/>
      </w:pPr>
      <w:r w:rsidRPr="00AC41DA">
        <w:rPr>
          <w:b/>
        </w:rPr>
        <w:t>Table C.5.</w:t>
      </w:r>
      <w:r w:rsidRPr="005C29EA">
        <w:t xml:space="preserve"> Sample size </w:t>
      </w:r>
      <w:r>
        <w:t>estimates</w:t>
      </w:r>
      <w:r w:rsidRPr="005C29EA">
        <w:t xml:space="preserve"> to detect a 20% and 30% change in vegetation parameters</w:t>
      </w:r>
      <w:r>
        <w:t xml:space="preserve"> with 80% power</w:t>
      </w:r>
      <w:r w:rsidRPr="005C29EA">
        <w:t xml:space="preserve"> in </w:t>
      </w:r>
      <w:r w:rsidRPr="00CC343D">
        <w:t>the ‘Ōla‘a</w:t>
      </w:r>
      <w:r>
        <w:t xml:space="preserve"> </w:t>
      </w:r>
      <w:r w:rsidRPr="00CC343D">
        <w:t>wet</w:t>
      </w:r>
      <w:r>
        <w:t xml:space="preserve"> forest unit based on data from Loh </w:t>
      </w:r>
      <w:r w:rsidR="00246D6B" w:rsidRPr="005C29EA">
        <w:fldChar w:fldCharType="begin"/>
      </w:r>
      <w:r>
        <w:instrText xml:space="preserve"> ADDIN EN.CITE &lt;EndNote&gt;&lt;Cite ExcludeAuth="1"&gt;&lt;Author&gt;Loh&lt;/Author&gt;&lt;Year&gt;1998&lt;/Year&gt;&lt;RecNum&gt;347&lt;/RecNum&gt;&lt;DisplayText&gt;(1998)&lt;/DisplayText&gt;&lt;record&gt;&lt;rec-number&gt;347&lt;/rec-number&gt;&lt;foreign-keys&gt;&lt;key app="EN" db-id="29wd9fdxkttawpevre3ptatrsdx2se0wz5da"&gt;347&lt;/key&gt;&lt;/foreign-keys&gt;&lt;ref-type name="Unpublished Work"&gt;34&lt;/ref-type&gt;&lt;contributors&gt;&lt;authors&gt;&lt;author&gt;Loh, Rhonda K.&lt;/author&gt;&lt;/authors&gt;&lt;/contributors&gt;&lt;titles&gt;&lt;title&gt;Vegetation Parameters in the Olaa Wet Forest Unit at HAVO&lt;/title&gt;&lt;/titles&gt;&lt;dates&gt;&lt;year&gt;1998&lt;/year&gt;&lt;/dates&gt;&lt;publisher&gt;Department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rsidRPr="005C29EA">
        <w:fldChar w:fldCharType="separate"/>
      </w:r>
      <w:r>
        <w:rPr>
          <w:noProof/>
        </w:rPr>
        <w:t>(1998)</w:t>
      </w:r>
      <w:r w:rsidR="00246D6B" w:rsidRPr="005C29EA">
        <w:fldChar w:fldCharType="end"/>
      </w:r>
      <w:r w:rsidRPr="005C29EA">
        <w:t>.</w:t>
      </w:r>
    </w:p>
    <w:tbl>
      <w:tblPr>
        <w:tblW w:w="8290" w:type="dxa"/>
        <w:tblInd w:w="98" w:type="dxa"/>
        <w:tblLayout w:type="fixed"/>
        <w:tblLook w:val="04A0" w:firstRow="1" w:lastRow="0" w:firstColumn="1" w:lastColumn="0" w:noHBand="0" w:noVBand="1"/>
      </w:tblPr>
      <w:tblGrid>
        <w:gridCol w:w="2980"/>
        <w:gridCol w:w="900"/>
        <w:gridCol w:w="720"/>
        <w:gridCol w:w="720"/>
        <w:gridCol w:w="630"/>
        <w:gridCol w:w="1170"/>
        <w:gridCol w:w="1170"/>
      </w:tblGrid>
      <w:tr w:rsidR="00637B53" w:rsidRPr="00AC41DA" w:rsidTr="00736FB9">
        <w:trPr>
          <w:trHeight w:val="683"/>
        </w:trPr>
        <w:tc>
          <w:tcPr>
            <w:tcW w:w="2980" w:type="dxa"/>
            <w:tcBorders>
              <w:top w:val="single" w:sz="4" w:space="0" w:color="auto"/>
              <w:left w:val="nil"/>
              <w:bottom w:val="single" w:sz="12" w:space="0" w:color="auto"/>
              <w:right w:val="nil"/>
            </w:tcBorders>
            <w:shd w:val="clear" w:color="auto" w:fill="auto"/>
            <w:noWrap/>
            <w:vAlign w:val="center"/>
            <w:hideMark/>
          </w:tcPr>
          <w:p w:rsidR="00637B53" w:rsidRPr="00AC41DA" w:rsidRDefault="00637B53" w:rsidP="008D6A51">
            <w:pPr>
              <w:rPr>
                <w:rFonts w:ascii="Arial" w:eastAsia="Times New Roman" w:hAnsi="Arial" w:cs="Arial"/>
                <w:b/>
                <w:bCs/>
                <w:sz w:val="18"/>
                <w:szCs w:val="18"/>
              </w:rPr>
            </w:pPr>
            <w:r>
              <w:rPr>
                <w:rFonts w:ascii="Arial" w:eastAsia="Times New Roman" w:hAnsi="Arial" w:cs="Arial"/>
                <w:b/>
                <w:bCs/>
                <w:sz w:val="18"/>
                <w:szCs w:val="18"/>
              </w:rPr>
              <w:t>V</w:t>
            </w:r>
            <w:r w:rsidRPr="00AC41DA">
              <w:rPr>
                <w:rFonts w:ascii="Arial" w:eastAsia="Times New Roman" w:hAnsi="Arial" w:cs="Arial"/>
                <w:b/>
                <w:bCs/>
                <w:sz w:val="18"/>
                <w:szCs w:val="18"/>
              </w:rPr>
              <w:t>egetation Parameter</w:t>
            </w:r>
          </w:p>
        </w:tc>
        <w:tc>
          <w:tcPr>
            <w:tcW w:w="900" w:type="dxa"/>
            <w:tcBorders>
              <w:top w:val="single" w:sz="4" w:space="0" w:color="auto"/>
              <w:left w:val="nil"/>
              <w:bottom w:val="single" w:sz="12" w:space="0" w:color="auto"/>
              <w:right w:val="nil"/>
            </w:tcBorders>
            <w:shd w:val="clear" w:color="auto" w:fill="auto"/>
            <w:vAlign w:val="center"/>
            <w:hideMark/>
          </w:tcPr>
          <w:p w:rsidR="00637B53" w:rsidRPr="00AC41DA" w:rsidRDefault="00637B53" w:rsidP="008D6A51">
            <w:pPr>
              <w:jc w:val="center"/>
              <w:rPr>
                <w:rFonts w:ascii="Arial" w:eastAsia="Times New Roman" w:hAnsi="Arial" w:cs="Arial"/>
                <w:b/>
                <w:bCs/>
                <w:sz w:val="18"/>
                <w:szCs w:val="18"/>
              </w:rPr>
            </w:pPr>
            <w:r w:rsidRPr="00AC41DA">
              <w:rPr>
                <w:rFonts w:ascii="Arial" w:eastAsia="Times New Roman" w:hAnsi="Arial" w:cs="Arial"/>
                <w:b/>
                <w:bCs/>
                <w:sz w:val="18"/>
                <w:szCs w:val="18"/>
              </w:rPr>
              <w:t>Sample</w:t>
            </w:r>
            <w:r>
              <w:rPr>
                <w:rFonts w:ascii="Arial" w:eastAsia="Times New Roman" w:hAnsi="Arial" w:cs="Arial"/>
                <w:b/>
                <w:bCs/>
                <w:sz w:val="18"/>
                <w:szCs w:val="18"/>
              </w:rPr>
              <w:t xml:space="preserve"> </w:t>
            </w:r>
            <w:r w:rsidRPr="00AC41DA">
              <w:rPr>
                <w:rFonts w:ascii="Arial" w:eastAsia="Times New Roman" w:hAnsi="Arial" w:cs="Arial"/>
                <w:b/>
                <w:bCs/>
                <w:sz w:val="18"/>
                <w:szCs w:val="18"/>
              </w:rPr>
              <w:t>Size (n)</w:t>
            </w:r>
          </w:p>
        </w:tc>
        <w:tc>
          <w:tcPr>
            <w:tcW w:w="720" w:type="dxa"/>
            <w:tcBorders>
              <w:top w:val="single" w:sz="4" w:space="0" w:color="auto"/>
              <w:left w:val="nil"/>
              <w:bottom w:val="single" w:sz="12" w:space="0" w:color="auto"/>
              <w:right w:val="nil"/>
            </w:tcBorders>
            <w:shd w:val="clear" w:color="auto" w:fill="auto"/>
            <w:vAlign w:val="center"/>
            <w:hideMark/>
          </w:tcPr>
          <w:p w:rsidR="00637B53" w:rsidRPr="00AC41DA" w:rsidRDefault="00637B53" w:rsidP="008D6A51">
            <w:pPr>
              <w:jc w:val="center"/>
              <w:rPr>
                <w:rFonts w:ascii="Arial" w:eastAsia="Times New Roman" w:hAnsi="Arial" w:cs="Arial"/>
                <w:b/>
                <w:bCs/>
                <w:sz w:val="18"/>
                <w:szCs w:val="18"/>
              </w:rPr>
            </w:pPr>
            <w:r w:rsidRPr="00AC41DA">
              <w:rPr>
                <w:rFonts w:ascii="Arial" w:eastAsia="Times New Roman" w:hAnsi="Arial" w:cs="Arial"/>
                <w:b/>
                <w:bCs/>
                <w:sz w:val="18"/>
                <w:szCs w:val="18"/>
              </w:rPr>
              <w:t>Mean</w:t>
            </w:r>
            <w:r>
              <w:rPr>
                <w:rFonts w:ascii="Arial" w:eastAsia="Times New Roman" w:hAnsi="Arial" w:cs="Arial"/>
                <w:b/>
                <w:bCs/>
                <w:sz w:val="18"/>
                <w:szCs w:val="18"/>
              </w:rPr>
              <w:t xml:space="preserve"> </w:t>
            </w:r>
            <w:r w:rsidRPr="00AC41DA">
              <w:rPr>
                <w:rFonts w:ascii="Arial" w:eastAsia="Times New Roman" w:hAnsi="Arial" w:cs="Arial"/>
                <w:b/>
                <w:bCs/>
                <w:sz w:val="18"/>
                <w:szCs w:val="18"/>
              </w:rPr>
              <w:t>1991</w:t>
            </w:r>
          </w:p>
        </w:tc>
        <w:tc>
          <w:tcPr>
            <w:tcW w:w="720" w:type="dxa"/>
            <w:tcBorders>
              <w:top w:val="single" w:sz="4" w:space="0" w:color="auto"/>
              <w:left w:val="nil"/>
              <w:bottom w:val="single" w:sz="12" w:space="0" w:color="auto"/>
              <w:right w:val="nil"/>
            </w:tcBorders>
            <w:shd w:val="clear" w:color="auto" w:fill="auto"/>
            <w:vAlign w:val="center"/>
            <w:hideMark/>
          </w:tcPr>
          <w:p w:rsidR="00637B53" w:rsidRPr="00AC41DA" w:rsidRDefault="00637B53" w:rsidP="008D6A51">
            <w:pPr>
              <w:jc w:val="center"/>
              <w:rPr>
                <w:rFonts w:ascii="Arial" w:eastAsia="Times New Roman" w:hAnsi="Arial" w:cs="Arial"/>
                <w:b/>
                <w:bCs/>
                <w:sz w:val="18"/>
                <w:szCs w:val="18"/>
              </w:rPr>
            </w:pPr>
            <w:r w:rsidRPr="00AC41DA">
              <w:rPr>
                <w:rFonts w:ascii="Arial" w:eastAsia="Times New Roman" w:hAnsi="Arial" w:cs="Arial"/>
                <w:b/>
                <w:bCs/>
                <w:sz w:val="18"/>
                <w:szCs w:val="18"/>
              </w:rPr>
              <w:t>Mean</w:t>
            </w:r>
            <w:r>
              <w:rPr>
                <w:rFonts w:ascii="Arial" w:eastAsia="Times New Roman" w:hAnsi="Arial" w:cs="Arial"/>
                <w:b/>
                <w:bCs/>
                <w:sz w:val="18"/>
                <w:szCs w:val="18"/>
              </w:rPr>
              <w:t xml:space="preserve"> </w:t>
            </w:r>
            <w:r w:rsidRPr="00AC41DA">
              <w:rPr>
                <w:rFonts w:ascii="Arial" w:eastAsia="Times New Roman" w:hAnsi="Arial" w:cs="Arial"/>
                <w:b/>
                <w:bCs/>
                <w:sz w:val="18"/>
                <w:szCs w:val="18"/>
              </w:rPr>
              <w:t>1998</w:t>
            </w:r>
          </w:p>
        </w:tc>
        <w:tc>
          <w:tcPr>
            <w:tcW w:w="630" w:type="dxa"/>
            <w:tcBorders>
              <w:top w:val="single" w:sz="4" w:space="0" w:color="auto"/>
              <w:left w:val="nil"/>
              <w:bottom w:val="single" w:sz="12" w:space="0" w:color="auto"/>
              <w:right w:val="nil"/>
            </w:tcBorders>
            <w:shd w:val="clear" w:color="auto" w:fill="auto"/>
            <w:vAlign w:val="center"/>
            <w:hideMark/>
          </w:tcPr>
          <w:p w:rsidR="00637B53" w:rsidRPr="00AC41DA" w:rsidRDefault="00637B53" w:rsidP="008D6A51">
            <w:pPr>
              <w:jc w:val="center"/>
              <w:rPr>
                <w:rFonts w:ascii="Arial" w:eastAsia="Times New Roman" w:hAnsi="Arial" w:cs="Arial"/>
                <w:b/>
                <w:bCs/>
                <w:sz w:val="18"/>
                <w:szCs w:val="18"/>
              </w:rPr>
            </w:pPr>
            <w:r w:rsidRPr="00AC41DA">
              <w:rPr>
                <w:rFonts w:ascii="Arial" w:eastAsia="Times New Roman" w:hAnsi="Arial" w:cs="Arial"/>
                <w:b/>
                <w:bCs/>
                <w:sz w:val="20"/>
                <w:szCs w:val="18"/>
              </w:rPr>
              <w:t>s</w:t>
            </w:r>
            <w:r w:rsidRPr="00AC41DA">
              <w:rPr>
                <w:rFonts w:ascii="Arial" w:eastAsia="Times New Roman" w:hAnsi="Arial" w:cs="Arial"/>
                <w:b/>
                <w:bCs/>
                <w:sz w:val="20"/>
                <w:szCs w:val="18"/>
                <w:vertAlign w:val="subscript"/>
              </w:rPr>
              <w:t>diff</w:t>
            </w:r>
            <w:r w:rsidRPr="00AC41DA">
              <w:rPr>
                <w:rFonts w:ascii="Arial" w:eastAsia="Times New Roman" w:hAnsi="Arial" w:cs="Arial"/>
                <w:b/>
                <w:bCs/>
                <w:sz w:val="20"/>
                <w:szCs w:val="18"/>
              </w:rPr>
              <w:t>*</w:t>
            </w:r>
          </w:p>
        </w:tc>
        <w:tc>
          <w:tcPr>
            <w:tcW w:w="1170" w:type="dxa"/>
            <w:tcBorders>
              <w:top w:val="single" w:sz="4" w:space="0" w:color="auto"/>
              <w:left w:val="nil"/>
              <w:bottom w:val="single" w:sz="12" w:space="0" w:color="auto"/>
              <w:right w:val="nil"/>
            </w:tcBorders>
            <w:shd w:val="clear" w:color="auto" w:fill="auto"/>
            <w:vAlign w:val="bottom"/>
            <w:hideMark/>
          </w:tcPr>
          <w:p w:rsidR="00637B53" w:rsidRPr="00AC41DA" w:rsidRDefault="00637B53" w:rsidP="008D6A51">
            <w:pPr>
              <w:jc w:val="center"/>
              <w:rPr>
                <w:rFonts w:ascii="Arial" w:eastAsia="Times New Roman" w:hAnsi="Arial" w:cs="Arial"/>
                <w:b/>
                <w:bCs/>
                <w:sz w:val="18"/>
                <w:szCs w:val="18"/>
              </w:rPr>
            </w:pPr>
            <w:r w:rsidRPr="00AC41DA">
              <w:rPr>
                <w:rFonts w:ascii="Arial" w:eastAsia="Times New Roman" w:hAnsi="Arial" w:cs="Arial"/>
                <w:b/>
                <w:bCs/>
                <w:sz w:val="18"/>
                <w:szCs w:val="18"/>
              </w:rPr>
              <w:t>Plots to detect 20% change</w:t>
            </w:r>
          </w:p>
        </w:tc>
        <w:tc>
          <w:tcPr>
            <w:tcW w:w="1170" w:type="dxa"/>
            <w:tcBorders>
              <w:top w:val="single" w:sz="4" w:space="0" w:color="auto"/>
              <w:left w:val="nil"/>
              <w:bottom w:val="single" w:sz="12" w:space="0" w:color="auto"/>
              <w:right w:val="nil"/>
            </w:tcBorders>
            <w:shd w:val="clear" w:color="auto" w:fill="auto"/>
            <w:vAlign w:val="bottom"/>
            <w:hideMark/>
          </w:tcPr>
          <w:p w:rsidR="00637B53" w:rsidRPr="00AC41DA" w:rsidRDefault="00637B53" w:rsidP="008D6A51">
            <w:pPr>
              <w:jc w:val="center"/>
              <w:rPr>
                <w:rFonts w:ascii="Arial" w:eastAsia="Times New Roman" w:hAnsi="Arial" w:cs="Arial"/>
                <w:b/>
                <w:bCs/>
                <w:sz w:val="18"/>
                <w:szCs w:val="18"/>
              </w:rPr>
            </w:pPr>
            <w:r w:rsidRPr="00AC41DA">
              <w:rPr>
                <w:rFonts w:ascii="Arial" w:eastAsia="Times New Roman" w:hAnsi="Arial" w:cs="Arial"/>
                <w:b/>
                <w:bCs/>
                <w:sz w:val="18"/>
                <w:szCs w:val="18"/>
              </w:rPr>
              <w:t>Plots to detect 30% change</w:t>
            </w:r>
          </w:p>
        </w:tc>
      </w:tr>
      <w:tr w:rsidR="00637B53" w:rsidRPr="00AC41DA" w:rsidTr="00736FB9">
        <w:trPr>
          <w:trHeight w:val="240"/>
        </w:trPr>
        <w:tc>
          <w:tcPr>
            <w:tcW w:w="2980" w:type="dxa"/>
            <w:tcBorders>
              <w:top w:val="single" w:sz="12" w:space="0" w:color="auto"/>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Native Richness</w:t>
            </w:r>
          </w:p>
        </w:tc>
        <w:tc>
          <w:tcPr>
            <w:tcW w:w="900" w:type="dxa"/>
            <w:tcBorders>
              <w:top w:val="single" w:sz="12" w:space="0" w:color="auto"/>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w:t>
            </w:r>
          </w:p>
        </w:tc>
        <w:tc>
          <w:tcPr>
            <w:tcW w:w="720" w:type="dxa"/>
            <w:tcBorders>
              <w:top w:val="single" w:sz="12" w:space="0" w:color="auto"/>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13.5</w:t>
            </w:r>
          </w:p>
        </w:tc>
        <w:tc>
          <w:tcPr>
            <w:tcW w:w="720" w:type="dxa"/>
            <w:tcBorders>
              <w:top w:val="single" w:sz="12" w:space="0" w:color="auto"/>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22.</w:t>
            </w:r>
            <w:r>
              <w:rPr>
                <w:rFonts w:ascii="Arial" w:eastAsia="Times New Roman" w:hAnsi="Arial" w:cs="Arial"/>
                <w:sz w:val="18"/>
                <w:szCs w:val="18"/>
              </w:rPr>
              <w:t>2</w:t>
            </w:r>
          </w:p>
        </w:tc>
        <w:tc>
          <w:tcPr>
            <w:tcW w:w="630" w:type="dxa"/>
            <w:tcBorders>
              <w:top w:val="single" w:sz="12" w:space="0" w:color="auto"/>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3.0</w:t>
            </w:r>
          </w:p>
        </w:tc>
        <w:tc>
          <w:tcPr>
            <w:tcW w:w="1170" w:type="dxa"/>
            <w:tcBorders>
              <w:top w:val="single" w:sz="12" w:space="0" w:color="auto"/>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w:t>
            </w:r>
          </w:p>
        </w:tc>
        <w:tc>
          <w:tcPr>
            <w:tcW w:w="1170" w:type="dxa"/>
            <w:tcBorders>
              <w:top w:val="single" w:sz="12" w:space="0" w:color="auto"/>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Nonnative Richness</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3.1</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4.25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34</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15</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Total Richness</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16.6</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26.4</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3.8</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Native Understory Cover</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28.3</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53.85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22.</w:t>
            </w:r>
            <w:r>
              <w:rPr>
                <w:rFonts w:ascii="Arial" w:eastAsia="Times New Roman" w:hAnsi="Arial" w:cs="Arial"/>
                <w:sz w:val="18"/>
                <w:szCs w:val="18"/>
              </w:rPr>
              <w:t>9</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79</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35</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Nonnative Understory Cover</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10.3</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29.55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26.</w:t>
            </w:r>
            <w:r>
              <w:rPr>
                <w:rFonts w:ascii="Arial" w:eastAsia="Times New Roman" w:hAnsi="Arial" w:cs="Arial"/>
                <w:sz w:val="18"/>
                <w:szCs w:val="18"/>
              </w:rPr>
              <w:t>6</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797</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354</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Total Understory Cover</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25.</w:t>
            </w:r>
            <w:r>
              <w:rPr>
                <w:rFonts w:ascii="Arial" w:eastAsia="Times New Roman" w:hAnsi="Arial" w:cs="Arial"/>
                <w:sz w:val="18"/>
                <w:szCs w:val="18"/>
              </w:rPr>
              <w:t>3</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42.8</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w:t>
            </w:r>
            <w:r>
              <w:rPr>
                <w:rFonts w:ascii="Arial" w:eastAsia="Times New Roman" w:hAnsi="Arial" w:cs="Arial"/>
                <w:sz w:val="18"/>
                <w:szCs w:val="18"/>
              </w:rPr>
              <w:t>3.0</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32</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14</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i/>
                <w:iCs/>
                <w:sz w:val="18"/>
                <w:szCs w:val="18"/>
              </w:rPr>
            </w:pPr>
            <w:r w:rsidRPr="00AC41DA">
              <w:rPr>
                <w:rFonts w:ascii="Arial" w:eastAsia="Times New Roman" w:hAnsi="Arial" w:cs="Arial"/>
                <w:i/>
                <w:iCs/>
                <w:sz w:val="18"/>
                <w:szCs w:val="18"/>
              </w:rPr>
              <w:t>Density of</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 </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 </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 </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 </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 </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 </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sz w:val="18"/>
                <w:szCs w:val="18"/>
              </w:rPr>
              <w:t xml:space="preserve">Native Woody Spp. </w:t>
            </w:r>
            <w:r>
              <w:rPr>
                <w:rFonts w:ascii="Arial" w:eastAsia="Times New Roman" w:hAnsi="Arial" w:cs="Arial"/>
                <w:sz w:val="18"/>
                <w:szCs w:val="18"/>
              </w:rPr>
              <w:br/>
            </w:r>
            <w:r w:rsidRPr="00AC41DA">
              <w:rPr>
                <w:rFonts w:ascii="Arial" w:eastAsia="Times New Roman" w:hAnsi="Arial" w:cs="Arial"/>
                <w:sz w:val="18"/>
                <w:szCs w:val="18"/>
              </w:rPr>
              <w:t>(dbh&lt;</w:t>
            </w:r>
            <w:r>
              <w:rPr>
                <w:rFonts w:ascii="Arial" w:eastAsia="Times New Roman" w:hAnsi="Arial" w:cs="Arial"/>
                <w:sz w:val="18"/>
                <w:szCs w:val="18"/>
              </w:rPr>
              <w:t>1 cm</w:t>
            </w:r>
            <w:r w:rsidRPr="00AC41DA">
              <w:rPr>
                <w:rFonts w:ascii="Arial" w:eastAsia="Times New Roman" w:hAnsi="Arial" w:cs="Arial"/>
                <w:sz w:val="18"/>
                <w:szCs w:val="18"/>
              </w:rPr>
              <w:t xml:space="preserve"> &amp; height&lt;1</w:t>
            </w:r>
            <w:r>
              <w:rPr>
                <w:rFonts w:ascii="Arial" w:eastAsia="Times New Roman" w:hAnsi="Arial" w:cs="Arial"/>
                <w:sz w:val="18"/>
                <w:szCs w:val="18"/>
              </w:rPr>
              <w:t>0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Pr>
                <w:rFonts w:ascii="Arial" w:eastAsia="Times New Roman" w:hAnsi="Arial" w:cs="Arial"/>
                <w:sz w:val="18"/>
                <w:szCs w:val="18"/>
              </w:rPr>
              <w:t>107.4</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78.3</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163.5</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278</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124</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sz w:val="18"/>
                <w:szCs w:val="18"/>
              </w:rPr>
              <w:t xml:space="preserve">Native Woody Spp. </w:t>
            </w:r>
            <w:r>
              <w:rPr>
                <w:rFonts w:ascii="Arial" w:eastAsia="Times New Roman" w:hAnsi="Arial" w:cs="Arial"/>
                <w:sz w:val="18"/>
                <w:szCs w:val="18"/>
              </w:rPr>
              <w:br/>
            </w:r>
            <w:r w:rsidRPr="00AC41DA">
              <w:rPr>
                <w:rFonts w:ascii="Arial" w:eastAsia="Times New Roman" w:hAnsi="Arial" w:cs="Arial"/>
                <w:sz w:val="18"/>
                <w:szCs w:val="18"/>
              </w:rPr>
              <w:t>(dbh&lt;</w:t>
            </w:r>
            <w:r>
              <w:rPr>
                <w:rFonts w:ascii="Arial" w:eastAsia="Times New Roman" w:hAnsi="Arial" w:cs="Arial"/>
                <w:sz w:val="18"/>
                <w:szCs w:val="18"/>
              </w:rPr>
              <w:t>1 cm</w:t>
            </w:r>
            <w:r w:rsidRPr="00AC41DA">
              <w:rPr>
                <w:rFonts w:ascii="Arial" w:eastAsia="Times New Roman" w:hAnsi="Arial" w:cs="Arial"/>
                <w:sz w:val="18"/>
                <w:szCs w:val="18"/>
              </w:rPr>
              <w:t xml:space="preserve"> &amp; height&gt;1</w:t>
            </w:r>
            <w:r>
              <w:rPr>
                <w:rFonts w:ascii="Arial" w:eastAsia="Times New Roman" w:hAnsi="Arial" w:cs="Arial"/>
                <w:sz w:val="18"/>
                <w:szCs w:val="18"/>
              </w:rPr>
              <w:t>0 cm</w:t>
            </w:r>
            <w:r w:rsidRPr="00AC41DA">
              <w:rPr>
                <w:rFonts w:ascii="Arial" w:eastAsia="Times New Roman" w:hAnsi="Arial" w:cs="Arial"/>
                <w:sz w:val="18"/>
                <w:szCs w:val="18"/>
              </w:rPr>
              <w:t xml:space="preserve">) </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25.3</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77.25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60.</w:t>
            </w:r>
            <w:r>
              <w:rPr>
                <w:rFonts w:ascii="Arial" w:eastAsia="Times New Roman" w:hAnsi="Arial" w:cs="Arial"/>
                <w:sz w:val="18"/>
                <w:szCs w:val="18"/>
              </w:rPr>
              <w:t>2</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678</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302</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sz w:val="18"/>
                <w:szCs w:val="18"/>
              </w:rPr>
              <w:t xml:space="preserve">Native Woody Spp. </w:t>
            </w:r>
            <w:r>
              <w:rPr>
                <w:rFonts w:ascii="Arial" w:eastAsia="Times New Roman" w:hAnsi="Arial" w:cs="Arial"/>
                <w:sz w:val="18"/>
                <w:szCs w:val="18"/>
              </w:rPr>
              <w:br/>
            </w:r>
            <w:r w:rsidRPr="00AC41DA">
              <w:rPr>
                <w:rFonts w:ascii="Arial" w:eastAsia="Times New Roman" w:hAnsi="Arial" w:cs="Arial"/>
                <w:sz w:val="18"/>
                <w:szCs w:val="18"/>
              </w:rPr>
              <w:t>(dbh 1-</w:t>
            </w:r>
            <w:r>
              <w:rPr>
                <w:rFonts w:ascii="Arial" w:eastAsia="Times New Roman" w:hAnsi="Arial" w:cs="Arial"/>
                <w:sz w:val="18"/>
                <w:szCs w:val="18"/>
              </w:rPr>
              <w:t>5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18.3</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17.25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11.8</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51</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23</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sz w:val="18"/>
                <w:szCs w:val="18"/>
              </w:rPr>
              <w:t xml:space="preserve">Native Woody Spp. </w:t>
            </w:r>
            <w:r>
              <w:rPr>
                <w:rFonts w:ascii="Arial" w:eastAsia="Times New Roman" w:hAnsi="Arial" w:cs="Arial"/>
                <w:sz w:val="18"/>
                <w:szCs w:val="18"/>
              </w:rPr>
              <w:br/>
            </w:r>
            <w:r w:rsidR="00E20590">
              <w:rPr>
                <w:rFonts w:ascii="Arial" w:eastAsia="Times New Roman" w:hAnsi="Arial" w:cs="Arial"/>
                <w:sz w:val="18"/>
                <w:szCs w:val="18"/>
              </w:rPr>
              <w:t>(dbh&gt;</w:t>
            </w:r>
            <w:r>
              <w:rPr>
                <w:rFonts w:ascii="Arial" w:eastAsia="Times New Roman" w:hAnsi="Arial" w:cs="Arial"/>
                <w:sz w:val="18"/>
                <w:szCs w:val="18"/>
              </w:rPr>
              <w:t>5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12.45</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10.75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4.95</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19</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9</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i/>
                <w:iCs/>
                <w:sz w:val="18"/>
                <w:szCs w:val="18"/>
              </w:rPr>
              <w:t>M. polymorpha</w:t>
            </w:r>
            <w:r w:rsidRPr="00AC41DA">
              <w:rPr>
                <w:rFonts w:ascii="Arial" w:eastAsia="Times New Roman" w:hAnsi="Arial" w:cs="Arial"/>
                <w:sz w:val="18"/>
                <w:szCs w:val="18"/>
              </w:rPr>
              <w:t xml:space="preserve"> </w:t>
            </w:r>
            <w:r>
              <w:rPr>
                <w:rFonts w:ascii="Arial" w:eastAsia="Times New Roman" w:hAnsi="Arial" w:cs="Arial"/>
                <w:sz w:val="18"/>
                <w:szCs w:val="18"/>
              </w:rPr>
              <w:br/>
            </w:r>
            <w:r w:rsidRPr="00AC41DA">
              <w:rPr>
                <w:rFonts w:ascii="Arial" w:eastAsia="Times New Roman" w:hAnsi="Arial" w:cs="Arial"/>
                <w:sz w:val="18"/>
                <w:szCs w:val="18"/>
              </w:rPr>
              <w:t>(dbh&lt;</w:t>
            </w:r>
            <w:r>
              <w:rPr>
                <w:rFonts w:ascii="Arial" w:eastAsia="Times New Roman" w:hAnsi="Arial" w:cs="Arial"/>
                <w:sz w:val="18"/>
                <w:szCs w:val="18"/>
              </w:rPr>
              <w:t>1 cm</w:t>
            </w:r>
            <w:r w:rsidRPr="00AC41DA">
              <w:rPr>
                <w:rFonts w:ascii="Arial" w:eastAsia="Times New Roman" w:hAnsi="Arial" w:cs="Arial"/>
                <w:sz w:val="18"/>
                <w:szCs w:val="18"/>
              </w:rPr>
              <w:t xml:space="preserve"> &amp; height&lt;1</w:t>
            </w:r>
            <w:r>
              <w:rPr>
                <w:rFonts w:ascii="Arial" w:eastAsia="Times New Roman" w:hAnsi="Arial" w:cs="Arial"/>
                <w:sz w:val="18"/>
                <w:szCs w:val="18"/>
              </w:rPr>
              <w:t>0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12.7</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26.6</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44.8</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1494</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664</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i/>
                <w:iCs/>
                <w:sz w:val="18"/>
                <w:szCs w:val="18"/>
              </w:rPr>
              <w:t>M. polymorpha</w:t>
            </w:r>
            <w:r w:rsidRPr="00AC41DA">
              <w:rPr>
                <w:rFonts w:ascii="Arial" w:eastAsia="Times New Roman" w:hAnsi="Arial" w:cs="Arial"/>
                <w:sz w:val="18"/>
                <w:szCs w:val="18"/>
              </w:rPr>
              <w:t xml:space="preserve"> </w:t>
            </w:r>
            <w:r>
              <w:rPr>
                <w:rFonts w:ascii="Arial" w:eastAsia="Times New Roman" w:hAnsi="Arial" w:cs="Arial"/>
                <w:sz w:val="18"/>
                <w:szCs w:val="18"/>
              </w:rPr>
              <w:br/>
            </w:r>
            <w:r w:rsidRPr="00AC41DA">
              <w:rPr>
                <w:rFonts w:ascii="Arial" w:eastAsia="Times New Roman" w:hAnsi="Arial" w:cs="Arial"/>
                <w:sz w:val="18"/>
                <w:szCs w:val="18"/>
              </w:rPr>
              <w:t>(dbh&lt;</w:t>
            </w:r>
            <w:r>
              <w:rPr>
                <w:rFonts w:ascii="Arial" w:eastAsia="Times New Roman" w:hAnsi="Arial" w:cs="Arial"/>
                <w:sz w:val="18"/>
                <w:szCs w:val="18"/>
              </w:rPr>
              <w:t>1 cm</w:t>
            </w:r>
            <w:r w:rsidRPr="00AC41DA">
              <w:rPr>
                <w:rFonts w:ascii="Arial" w:eastAsia="Times New Roman" w:hAnsi="Arial" w:cs="Arial"/>
                <w:sz w:val="18"/>
                <w:szCs w:val="18"/>
              </w:rPr>
              <w:t xml:space="preserve"> &amp; height&gt;1</w:t>
            </w:r>
            <w:r>
              <w:rPr>
                <w:rFonts w:ascii="Arial" w:eastAsia="Times New Roman" w:hAnsi="Arial" w:cs="Arial"/>
                <w:sz w:val="18"/>
                <w:szCs w:val="18"/>
              </w:rPr>
              <w:t>0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11.45</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16.0</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17.35</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275</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123</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i/>
                <w:iCs/>
                <w:sz w:val="18"/>
                <w:szCs w:val="18"/>
              </w:rPr>
              <w:t>M. polymorpha</w:t>
            </w:r>
            <w:r w:rsidRPr="00AC41DA">
              <w:rPr>
                <w:rFonts w:ascii="Arial" w:eastAsia="Times New Roman" w:hAnsi="Arial" w:cs="Arial"/>
                <w:sz w:val="18"/>
                <w:szCs w:val="18"/>
              </w:rPr>
              <w:t xml:space="preserve"> </w:t>
            </w:r>
            <w:r>
              <w:rPr>
                <w:rFonts w:ascii="Arial" w:eastAsia="Times New Roman" w:hAnsi="Arial" w:cs="Arial"/>
                <w:sz w:val="18"/>
                <w:szCs w:val="18"/>
              </w:rPr>
              <w:br/>
            </w:r>
            <w:r w:rsidRPr="00AC41DA">
              <w:rPr>
                <w:rFonts w:ascii="Arial" w:eastAsia="Times New Roman" w:hAnsi="Arial" w:cs="Arial"/>
                <w:sz w:val="18"/>
                <w:szCs w:val="18"/>
              </w:rPr>
              <w:t>(dbh 1-</w:t>
            </w:r>
            <w:r>
              <w:rPr>
                <w:rFonts w:ascii="Arial" w:eastAsia="Times New Roman" w:hAnsi="Arial" w:cs="Arial"/>
                <w:sz w:val="18"/>
                <w:szCs w:val="18"/>
              </w:rPr>
              <w:t>5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2.45</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1.15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3.15</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198</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88</w:t>
            </w:r>
          </w:p>
        </w:tc>
      </w:tr>
      <w:tr w:rsidR="00637B53" w:rsidRPr="00AC41DA" w:rsidTr="00736FB9">
        <w:trPr>
          <w:trHeight w:val="240"/>
        </w:trPr>
        <w:tc>
          <w:tcPr>
            <w:tcW w:w="2980" w:type="dxa"/>
            <w:tcBorders>
              <w:top w:val="nil"/>
              <w:left w:val="nil"/>
              <w:bottom w:val="nil"/>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sz w:val="18"/>
                <w:szCs w:val="18"/>
              </w:rPr>
            </w:pPr>
            <w:r w:rsidRPr="00AC41DA">
              <w:rPr>
                <w:rFonts w:ascii="Arial" w:eastAsia="Times New Roman" w:hAnsi="Arial" w:cs="Arial"/>
                <w:i/>
                <w:iCs/>
                <w:sz w:val="18"/>
                <w:szCs w:val="18"/>
              </w:rPr>
              <w:t>M. polymorpha</w:t>
            </w:r>
            <w:r w:rsidRPr="00AC41DA">
              <w:rPr>
                <w:rFonts w:ascii="Arial" w:eastAsia="Times New Roman" w:hAnsi="Arial" w:cs="Arial"/>
                <w:sz w:val="18"/>
                <w:szCs w:val="18"/>
              </w:rPr>
              <w:t xml:space="preserve"> </w:t>
            </w:r>
            <w:r>
              <w:rPr>
                <w:rFonts w:ascii="Arial" w:eastAsia="Times New Roman" w:hAnsi="Arial" w:cs="Arial"/>
                <w:sz w:val="18"/>
                <w:szCs w:val="18"/>
              </w:rPr>
              <w:br/>
            </w:r>
            <w:r w:rsidR="00E20590">
              <w:rPr>
                <w:rFonts w:ascii="Arial" w:eastAsia="Times New Roman" w:hAnsi="Arial" w:cs="Arial"/>
                <w:sz w:val="18"/>
                <w:szCs w:val="18"/>
              </w:rPr>
              <w:t>(dbh&gt;</w:t>
            </w:r>
            <w:r>
              <w:rPr>
                <w:rFonts w:ascii="Arial" w:eastAsia="Times New Roman" w:hAnsi="Arial" w:cs="Arial"/>
                <w:sz w:val="18"/>
                <w:szCs w:val="18"/>
              </w:rPr>
              <w:t>5 cm</w:t>
            </w:r>
            <w:r w:rsidRPr="00AC41DA">
              <w:rPr>
                <w:rFonts w:ascii="Arial" w:eastAsia="Times New Roman" w:hAnsi="Arial" w:cs="Arial"/>
                <w:sz w:val="18"/>
                <w:szCs w:val="18"/>
              </w:rPr>
              <w:t>)</w:t>
            </w:r>
          </w:p>
        </w:tc>
        <w:tc>
          <w:tcPr>
            <w:tcW w:w="90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20</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0.8</w:t>
            </w:r>
          </w:p>
        </w:tc>
        <w:tc>
          <w:tcPr>
            <w:tcW w:w="72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0.5</w:t>
            </w:r>
          </w:p>
        </w:tc>
        <w:tc>
          <w:tcPr>
            <w:tcW w:w="63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w:t>
            </w:r>
            <w:r>
              <w:rPr>
                <w:rFonts w:ascii="Arial" w:eastAsia="Times New Roman" w:hAnsi="Arial" w:cs="Arial"/>
                <w:sz w:val="18"/>
                <w:szCs w:val="18"/>
              </w:rPr>
              <w:t>7</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515</w:t>
            </w:r>
          </w:p>
        </w:tc>
        <w:tc>
          <w:tcPr>
            <w:tcW w:w="1170" w:type="dxa"/>
            <w:tcBorders>
              <w:top w:val="nil"/>
              <w:left w:val="nil"/>
              <w:bottom w:val="nil"/>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229</w:t>
            </w:r>
          </w:p>
        </w:tc>
      </w:tr>
      <w:tr w:rsidR="00637B53" w:rsidRPr="00AC41DA" w:rsidTr="00736FB9">
        <w:trPr>
          <w:trHeight w:val="240"/>
        </w:trPr>
        <w:tc>
          <w:tcPr>
            <w:tcW w:w="2980" w:type="dxa"/>
            <w:tcBorders>
              <w:top w:val="nil"/>
              <w:left w:val="nil"/>
              <w:bottom w:val="single" w:sz="4" w:space="0" w:color="auto"/>
              <w:right w:val="nil"/>
            </w:tcBorders>
            <w:shd w:val="clear" w:color="auto" w:fill="auto"/>
            <w:noWrap/>
            <w:vAlign w:val="bottom"/>
            <w:hideMark/>
          </w:tcPr>
          <w:p w:rsidR="00637B53" w:rsidRPr="00AC41DA" w:rsidRDefault="00637B53" w:rsidP="008D6A51">
            <w:pPr>
              <w:ind w:left="352" w:hanging="180"/>
              <w:rPr>
                <w:rFonts w:ascii="Arial" w:eastAsia="Times New Roman" w:hAnsi="Arial" w:cs="Arial"/>
                <w:i/>
                <w:iCs/>
                <w:sz w:val="18"/>
                <w:szCs w:val="18"/>
              </w:rPr>
            </w:pPr>
            <w:r w:rsidRPr="00AC41DA">
              <w:rPr>
                <w:rFonts w:ascii="Arial" w:eastAsia="Times New Roman" w:hAnsi="Arial" w:cs="Arial"/>
                <w:i/>
                <w:iCs/>
                <w:sz w:val="18"/>
                <w:szCs w:val="18"/>
              </w:rPr>
              <w:t>Cibotium</w:t>
            </w:r>
            <w:r w:rsidRPr="00AC41DA">
              <w:rPr>
                <w:rFonts w:ascii="Arial" w:eastAsia="Times New Roman" w:hAnsi="Arial" w:cs="Arial"/>
                <w:sz w:val="18"/>
                <w:szCs w:val="18"/>
              </w:rPr>
              <w:t xml:space="preserve"> and </w:t>
            </w:r>
            <w:r w:rsidRPr="00AC41DA">
              <w:rPr>
                <w:rFonts w:ascii="Arial" w:eastAsia="Times New Roman" w:hAnsi="Arial" w:cs="Arial"/>
                <w:i/>
                <w:iCs/>
                <w:sz w:val="18"/>
                <w:szCs w:val="18"/>
              </w:rPr>
              <w:t>Sadleria</w:t>
            </w:r>
            <w:r w:rsidRPr="00AC41DA">
              <w:rPr>
                <w:rFonts w:ascii="Arial" w:eastAsia="Times New Roman" w:hAnsi="Arial" w:cs="Arial"/>
                <w:sz w:val="18"/>
                <w:szCs w:val="18"/>
              </w:rPr>
              <w:t xml:space="preserve"> tree fern </w:t>
            </w:r>
            <w:r>
              <w:rPr>
                <w:rFonts w:ascii="Arial" w:eastAsia="Times New Roman" w:hAnsi="Arial" w:cs="Arial"/>
                <w:sz w:val="18"/>
                <w:szCs w:val="18"/>
              </w:rPr>
              <w:br/>
            </w:r>
            <w:r w:rsidR="00E20590">
              <w:rPr>
                <w:rFonts w:ascii="Arial" w:eastAsia="Times New Roman" w:hAnsi="Arial" w:cs="Arial"/>
                <w:sz w:val="18"/>
                <w:szCs w:val="18"/>
              </w:rPr>
              <w:t>(dbh&gt;</w:t>
            </w:r>
            <w:r>
              <w:rPr>
                <w:rFonts w:ascii="Arial" w:eastAsia="Times New Roman" w:hAnsi="Arial" w:cs="Arial"/>
                <w:sz w:val="18"/>
                <w:szCs w:val="18"/>
              </w:rPr>
              <w:t>5 cm</w:t>
            </w:r>
            <w:r w:rsidRPr="00AC41DA">
              <w:rPr>
                <w:rFonts w:ascii="Arial" w:eastAsia="Times New Roman" w:hAnsi="Arial" w:cs="Arial"/>
                <w:sz w:val="18"/>
                <w:szCs w:val="18"/>
              </w:rPr>
              <w:t>)</w:t>
            </w:r>
          </w:p>
        </w:tc>
        <w:tc>
          <w:tcPr>
            <w:tcW w:w="900" w:type="dxa"/>
            <w:tcBorders>
              <w:top w:val="nil"/>
              <w:left w:val="nil"/>
              <w:bottom w:val="single" w:sz="4" w:space="0" w:color="auto"/>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19</w:t>
            </w:r>
          </w:p>
        </w:tc>
        <w:tc>
          <w:tcPr>
            <w:tcW w:w="720" w:type="dxa"/>
            <w:tcBorders>
              <w:top w:val="nil"/>
              <w:left w:val="nil"/>
              <w:bottom w:val="single" w:sz="4" w:space="0" w:color="auto"/>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32.70</w:t>
            </w:r>
          </w:p>
        </w:tc>
        <w:tc>
          <w:tcPr>
            <w:tcW w:w="720" w:type="dxa"/>
            <w:tcBorders>
              <w:top w:val="nil"/>
              <w:left w:val="nil"/>
              <w:bottom w:val="single" w:sz="4" w:space="0" w:color="auto"/>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34.11</w:t>
            </w:r>
          </w:p>
        </w:tc>
        <w:tc>
          <w:tcPr>
            <w:tcW w:w="630" w:type="dxa"/>
            <w:tcBorders>
              <w:top w:val="nil"/>
              <w:left w:val="nil"/>
              <w:bottom w:val="single" w:sz="4" w:space="0" w:color="auto"/>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7.74</w:t>
            </w:r>
          </w:p>
        </w:tc>
        <w:tc>
          <w:tcPr>
            <w:tcW w:w="1170" w:type="dxa"/>
            <w:tcBorders>
              <w:top w:val="nil"/>
              <w:left w:val="nil"/>
              <w:bottom w:val="single" w:sz="4" w:space="0" w:color="auto"/>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7</w:t>
            </w:r>
          </w:p>
        </w:tc>
        <w:tc>
          <w:tcPr>
            <w:tcW w:w="1170" w:type="dxa"/>
            <w:tcBorders>
              <w:top w:val="nil"/>
              <w:left w:val="nil"/>
              <w:bottom w:val="single" w:sz="4" w:space="0" w:color="auto"/>
              <w:right w:val="nil"/>
            </w:tcBorders>
            <w:shd w:val="clear" w:color="auto" w:fill="auto"/>
            <w:noWrap/>
            <w:vAlign w:val="bottom"/>
            <w:hideMark/>
          </w:tcPr>
          <w:p w:rsidR="00637B53" w:rsidRPr="00AC41DA" w:rsidRDefault="00637B53" w:rsidP="008D6A51">
            <w:pPr>
              <w:jc w:val="center"/>
              <w:rPr>
                <w:rFonts w:ascii="Arial" w:eastAsia="Times New Roman" w:hAnsi="Arial" w:cs="Arial"/>
                <w:sz w:val="18"/>
                <w:szCs w:val="18"/>
              </w:rPr>
            </w:pPr>
            <w:r w:rsidRPr="00AC41DA">
              <w:rPr>
                <w:rFonts w:ascii="Arial" w:eastAsia="Times New Roman" w:hAnsi="Arial" w:cs="Arial"/>
                <w:sz w:val="18"/>
                <w:szCs w:val="18"/>
              </w:rPr>
              <w:t>3</w:t>
            </w:r>
          </w:p>
        </w:tc>
      </w:tr>
      <w:tr w:rsidR="00637B53" w:rsidRPr="00AC41DA" w:rsidTr="00736FB9">
        <w:trPr>
          <w:trHeight w:val="197"/>
        </w:trPr>
        <w:tc>
          <w:tcPr>
            <w:tcW w:w="8290" w:type="dxa"/>
            <w:gridSpan w:val="7"/>
            <w:tcBorders>
              <w:top w:val="nil"/>
              <w:left w:val="nil"/>
              <w:bottom w:val="nil"/>
              <w:right w:val="nil"/>
            </w:tcBorders>
            <w:shd w:val="clear" w:color="auto" w:fill="auto"/>
            <w:noWrap/>
            <w:vAlign w:val="bottom"/>
            <w:hideMark/>
          </w:tcPr>
          <w:p w:rsidR="00637B53" w:rsidRPr="00AC41DA" w:rsidRDefault="00637B53" w:rsidP="008D6A51">
            <w:pPr>
              <w:rPr>
                <w:rFonts w:ascii="Arial" w:eastAsia="Times New Roman" w:hAnsi="Arial" w:cs="Arial"/>
                <w:sz w:val="18"/>
                <w:szCs w:val="18"/>
              </w:rPr>
            </w:pPr>
            <w:r w:rsidRPr="00AC41DA">
              <w:rPr>
                <w:rFonts w:ascii="Arial" w:eastAsia="Times New Roman" w:hAnsi="Arial" w:cs="Arial"/>
                <w:sz w:val="18"/>
                <w:szCs w:val="18"/>
              </w:rPr>
              <w:t>*</w:t>
            </w:r>
            <w:r w:rsidRPr="00AC41DA">
              <w:rPr>
                <w:rFonts w:ascii="Arial" w:eastAsia="Times New Roman" w:hAnsi="Arial" w:cs="Arial"/>
                <w:sz w:val="18"/>
                <w:szCs w:val="18"/>
                <w:vertAlign w:val="superscript"/>
              </w:rPr>
              <w:t xml:space="preserve">  </w:t>
            </w:r>
            <w:r w:rsidRPr="00AC41DA">
              <w:rPr>
                <w:rFonts w:ascii="Arial" w:eastAsia="Times New Roman" w:hAnsi="Arial" w:cs="Arial"/>
                <w:sz w:val="18"/>
                <w:szCs w:val="18"/>
              </w:rPr>
              <w:t>s</w:t>
            </w:r>
            <w:r w:rsidRPr="00AC41DA">
              <w:rPr>
                <w:rFonts w:ascii="Arial" w:eastAsia="Times New Roman" w:hAnsi="Arial" w:cs="Arial"/>
                <w:sz w:val="18"/>
                <w:szCs w:val="18"/>
                <w:vertAlign w:val="subscript"/>
              </w:rPr>
              <w:t>diff</w:t>
            </w:r>
            <w:r w:rsidRPr="00AC41DA">
              <w:rPr>
                <w:rFonts w:ascii="Arial" w:eastAsia="Times New Roman" w:hAnsi="Arial" w:cs="Arial"/>
                <w:sz w:val="18"/>
                <w:szCs w:val="18"/>
              </w:rPr>
              <w:t xml:space="preserve">  = standard deviation of the differences between paired samples</w:t>
            </w:r>
          </w:p>
        </w:tc>
      </w:tr>
    </w:tbl>
    <w:p w:rsidR="00637B53" w:rsidRDefault="00637B53" w:rsidP="00C47A6E">
      <w:pPr>
        <w:pStyle w:val="PACNReportNormalText0"/>
        <w:rPr>
          <w:rFonts w:ascii="Times New Roman" w:hAnsi="Times New Roman"/>
        </w:rPr>
      </w:pPr>
    </w:p>
    <w:p w:rsidR="005625FC" w:rsidRPr="00C47A6E" w:rsidRDefault="005625FC" w:rsidP="00C47A6E">
      <w:pPr>
        <w:pStyle w:val="PACNReportNormalText0"/>
        <w:rPr>
          <w:rFonts w:ascii="Times New Roman" w:hAnsi="Times New Roman"/>
        </w:rPr>
      </w:pPr>
    </w:p>
    <w:p w:rsidR="0040297C" w:rsidRPr="00C47A6E" w:rsidRDefault="0040297C" w:rsidP="00C47A6E">
      <w:pPr>
        <w:pStyle w:val="PACNReportNormalText0"/>
        <w:rPr>
          <w:rFonts w:ascii="Times New Roman" w:hAnsi="Times New Roman"/>
        </w:rPr>
      </w:pPr>
      <w:r w:rsidRPr="00C47A6E">
        <w:rPr>
          <w:rFonts w:ascii="Times New Roman" w:hAnsi="Times New Roman"/>
        </w:rPr>
        <w:t xml:space="preserve">Based on plant community data collected in 1991 and 1998 in the ‘Ōla‘a wet forest unit </w:t>
      </w:r>
      <w:r w:rsidR="00246D6B" w:rsidRPr="00C47A6E">
        <w:rPr>
          <w:rFonts w:ascii="Times New Roman" w:hAnsi="Times New Roman"/>
        </w:rPr>
        <w:fldChar w:fldCharType="begin"/>
      </w:r>
      <w:r w:rsidR="00055DE6">
        <w:rPr>
          <w:rFonts w:ascii="Times New Roman" w:hAnsi="Times New Roman"/>
        </w:rPr>
        <w:instrText xml:space="preserve"> ADDIN EN.CITE &lt;EndNote&gt;&lt;Cite&gt;&lt;Author&gt;Loh&lt;/Author&gt;&lt;Year&gt;1998&lt;/Year&gt;&lt;RecNum&gt;347&lt;/RecNum&gt;&lt;DisplayText&gt;(Loh 1998)&lt;/DisplayText&gt;&lt;record&gt;&lt;rec-number&gt;347&lt;/rec-number&gt;&lt;foreign-keys&gt;&lt;key app="EN" db-id="29wd9fdxkttawpevre3ptatrsdx2se0wz5da"&gt;347&lt;/key&gt;&lt;/foreign-keys&gt;&lt;ref-type name="Unpublished Work"&gt;34&lt;/ref-type&gt;&lt;contributors&gt;&lt;authors&gt;&lt;author&gt;Loh, Rhonda K.&lt;/author&gt;&lt;/authors&gt;&lt;/contributors&gt;&lt;titles&gt;&lt;title&gt;Vegetation Parameters in the Olaa Wet Forest Unit at HAVO&lt;/title&gt;&lt;/titles&gt;&lt;dates&gt;&lt;year&gt;1998&lt;/year&gt;&lt;/dates&gt;&lt;publisher&gt;Department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rsidRPr="00C47A6E">
        <w:rPr>
          <w:rFonts w:ascii="Times New Roman" w:hAnsi="Times New Roman"/>
        </w:rPr>
        <w:fldChar w:fldCharType="separate"/>
      </w:r>
      <w:r w:rsidR="00AD2E61">
        <w:rPr>
          <w:rFonts w:ascii="Times New Roman" w:hAnsi="Times New Roman"/>
          <w:noProof/>
        </w:rPr>
        <w:t>(Loh 1998)</w:t>
      </w:r>
      <w:r w:rsidR="00246D6B" w:rsidRPr="00C47A6E">
        <w:rPr>
          <w:rFonts w:ascii="Times New Roman" w:hAnsi="Times New Roman"/>
        </w:rPr>
        <w:fldChar w:fldCharType="end"/>
      </w:r>
      <w:r w:rsidRPr="00C47A6E">
        <w:rPr>
          <w:rFonts w:ascii="Times New Roman" w:hAnsi="Times New Roman"/>
        </w:rPr>
        <w:t xml:space="preserve"> the sample size required to detect two levels of change, 20% and 30%, can be estimated. The last two columns of Table C.5 show the number of plots required to detect a 20% and 30% change respectively, assuming 80% statistical power and a two-tailed alpha of .20. While the sample size values are generally low for species richness, most of the cover and density parameters require very large sample sizes in order to detect a 30% change. For the current protocol, which should produce lower variance values than the Loh </w:t>
      </w:r>
      <w:r w:rsidR="00246D6B" w:rsidRPr="00C47A6E">
        <w:rPr>
          <w:rFonts w:ascii="Times New Roman" w:hAnsi="Times New Roman"/>
        </w:rPr>
        <w:fldChar w:fldCharType="begin"/>
      </w:r>
      <w:r w:rsidR="007825BC">
        <w:rPr>
          <w:rFonts w:ascii="Times New Roman" w:hAnsi="Times New Roman"/>
        </w:rPr>
        <w:instrText xml:space="preserve"> ADDIN EN.CITE &lt;EndNote&gt;&lt;Cite ExcludeAuth="1"&gt;&lt;Author&gt;Loh&lt;/Author&gt;&lt;Year&gt;1998&lt;/Year&gt;&lt;RecNum&gt;347&lt;/RecNum&gt;&lt;DisplayText&gt;(1998)&lt;/DisplayText&gt;&lt;record&gt;&lt;rec-number&gt;347&lt;/rec-number&gt;&lt;foreign-keys&gt;&lt;key app="EN" db-id="29wd9fdxkttawpevre3ptatrsdx2se0wz5da"&gt;347&lt;/key&gt;&lt;/foreign-keys&gt;&lt;ref-type name="Unpublished Work"&gt;34&lt;/ref-type&gt;&lt;contributors&gt;&lt;authors&gt;&lt;author&gt;Loh, Rhonda K.&lt;/author&gt;&lt;/authors&gt;&lt;/contributors&gt;&lt;titles&gt;&lt;title&gt;Vegetation Parameters in the Olaa Wet Forest Unit at HAVO&lt;/title&gt;&lt;/titles&gt;&lt;dates&gt;&lt;year&gt;1998&lt;/year&gt;&lt;/dates&gt;&lt;publisher&gt;Department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rsidRPr="00C47A6E">
        <w:rPr>
          <w:rFonts w:ascii="Times New Roman" w:hAnsi="Times New Roman"/>
        </w:rPr>
        <w:fldChar w:fldCharType="separate"/>
      </w:r>
      <w:r w:rsidR="007825BC">
        <w:rPr>
          <w:rFonts w:ascii="Times New Roman" w:hAnsi="Times New Roman"/>
          <w:noProof/>
        </w:rPr>
        <w:t>(1998)</w:t>
      </w:r>
      <w:r w:rsidR="00246D6B" w:rsidRPr="00C47A6E">
        <w:rPr>
          <w:rFonts w:ascii="Times New Roman" w:hAnsi="Times New Roman"/>
        </w:rPr>
        <w:fldChar w:fldCharType="end"/>
      </w:r>
      <w:r w:rsidRPr="00C47A6E">
        <w:rPr>
          <w:rFonts w:ascii="Times New Roman" w:hAnsi="Times New Roman"/>
        </w:rPr>
        <w:t xml:space="preserve"> study due to design </w:t>
      </w:r>
      <w:r w:rsidR="00390B7F" w:rsidRPr="00C47A6E">
        <w:rPr>
          <w:rFonts w:ascii="Times New Roman" w:hAnsi="Times New Roman"/>
        </w:rPr>
        <w:t xml:space="preserve">factors (e.g., </w:t>
      </w:r>
      <w:r w:rsidRPr="00C47A6E">
        <w:rPr>
          <w:rFonts w:ascii="Times New Roman" w:hAnsi="Times New Roman"/>
        </w:rPr>
        <w:t xml:space="preserve">larger rectangular plots), a need for smaller sample sizes than those computed in Table C.5 is anticipated; however, 30 or more plots will likely be necessary to detect changes of 20-30%, especially for parameters related to individual species. Thus, since logistical and financial constraints prevent the use of sample sizes larger than 30 per sampling frame, a sample size of 30 plots for the larger sampling frames is recommended. This number of plots will maximize the likelihood of achieving the desired detection objectives for as many parameters as </w:t>
      </w:r>
      <w:r w:rsidRPr="00C47A6E">
        <w:rPr>
          <w:rFonts w:ascii="Times New Roman" w:hAnsi="Times New Roman"/>
        </w:rPr>
        <w:lastRenderedPageBreak/>
        <w:t xml:space="preserve">possible. For the smaller sampling frames, such as the KAHO coastal community, fewer plots should be used to avoid issues with spatial autocorrelation. </w:t>
      </w:r>
    </w:p>
    <w:p w:rsidR="00637B53" w:rsidRDefault="00637B53" w:rsidP="00637B53"/>
    <w:p w:rsidR="00613995" w:rsidRDefault="008D7B2F" w:rsidP="008D7B2F">
      <w:pPr>
        <w:pStyle w:val="APP2nd"/>
      </w:pPr>
      <w:r>
        <w:t>Literature Cited</w:t>
      </w:r>
    </w:p>
    <w:p w:rsidR="000568F8" w:rsidRDefault="00246D6B">
      <w:pPr>
        <w:spacing w:after="240"/>
        <w:ind w:left="720" w:hanging="720"/>
        <w:rPr>
          <w:noProof/>
        </w:rPr>
      </w:pPr>
      <w:r w:rsidRPr="008D7B2F">
        <w:fldChar w:fldCharType="begin"/>
      </w:r>
      <w:r w:rsidR="00613995" w:rsidRPr="008D7B2F">
        <w:instrText xml:space="preserve"> ADDIN EN.SECTION.REFLIST </w:instrText>
      </w:r>
      <w:r w:rsidRPr="008D7B2F">
        <w:fldChar w:fldCharType="separate"/>
      </w:r>
      <w:r w:rsidR="002F6B96">
        <w:rPr>
          <w:noProof/>
        </w:rPr>
        <w:t>Ainsworth, A. 2007. Interactive influences of wildfire and nonnative species on plant community succession at Hawaii Volcanoes National Park. Thesis. Oregon State University, Corvallis, OR.</w:t>
      </w:r>
    </w:p>
    <w:p w:rsidR="000568F8" w:rsidRDefault="002F6B96">
      <w:pPr>
        <w:spacing w:after="240"/>
        <w:ind w:left="720" w:hanging="720"/>
        <w:rPr>
          <w:noProof/>
        </w:rPr>
      </w:pPr>
      <w:r>
        <w:rPr>
          <w:noProof/>
        </w:rPr>
        <w:t>Cuddihy, A. L., S. J. Andersen, C. P. Stone, and C. W. Smith. 1986. A botanical baseline study of forests along the East Rift of Hawaii Volcanoes National Park adjacent to Kahauale. Technical Report 61. Cooperative National Park Resources Studies Unit, University of Hawaii at Manoa, Honolulu, HI.</w:t>
      </w:r>
    </w:p>
    <w:p w:rsidR="000568F8" w:rsidRDefault="002F6B96">
      <w:pPr>
        <w:spacing w:after="240"/>
        <w:ind w:left="720" w:hanging="720"/>
        <w:rPr>
          <w:noProof/>
        </w:rPr>
      </w:pPr>
      <w:r>
        <w:rPr>
          <w:noProof/>
        </w:rPr>
        <w:t>Elzinga, C. L., D. W. Salzer, J. W. Willoughby, and J. P. Gibbs. 2001. Monitoring Plant and Animal Populations. Blackwell Science, Malden, MA.</w:t>
      </w:r>
    </w:p>
    <w:p w:rsidR="000568F8" w:rsidRDefault="002F6B96">
      <w:pPr>
        <w:spacing w:after="240"/>
        <w:ind w:left="720" w:hanging="720"/>
        <w:rPr>
          <w:noProof/>
        </w:rPr>
      </w:pPr>
      <w:r>
        <w:rPr>
          <w:noProof/>
        </w:rPr>
        <w:t>Loh, R. K. 1994. Olaa vegetation inside and outside of pig exclosures in the Koa unit. Department of the Interior, National Park Service, Resource Mangement Division, Hawaii Volcanoes National Park, HI. Unpublished data.</w:t>
      </w:r>
    </w:p>
    <w:p w:rsidR="000568F8" w:rsidRDefault="002F6B96">
      <w:pPr>
        <w:spacing w:after="240"/>
        <w:ind w:left="720" w:hanging="720"/>
        <w:rPr>
          <w:noProof/>
        </w:rPr>
      </w:pPr>
      <w:r>
        <w:rPr>
          <w:noProof/>
        </w:rPr>
        <w:t>Loh, R. K. 1997. Olaa vegetation monitoring in the Puu unit. Department of the Interior, National Park Service, Resource Mangement Division, Hawaii Volcanoes National Park, HI. Unpublished data.</w:t>
      </w:r>
    </w:p>
    <w:p w:rsidR="000568F8" w:rsidRDefault="002F6B96">
      <w:pPr>
        <w:spacing w:after="240"/>
        <w:ind w:left="720" w:hanging="720"/>
        <w:rPr>
          <w:noProof/>
        </w:rPr>
      </w:pPr>
      <w:r>
        <w:rPr>
          <w:noProof/>
        </w:rPr>
        <w:t>Loh, R. K. 1998. Vegetation Parameters in the Olaa Wet Forest Unit at HAVO. Department of the Interior, National Park Service, Resource Management Division, Hawaii Volcanoes National Park, HI. Unpublished data.</w:t>
      </w:r>
    </w:p>
    <w:p w:rsidR="000568F8" w:rsidRDefault="002F6B96">
      <w:pPr>
        <w:spacing w:after="240"/>
        <w:ind w:left="720" w:hanging="720"/>
        <w:rPr>
          <w:noProof/>
        </w:rPr>
      </w:pPr>
      <w:r>
        <w:rPr>
          <w:noProof/>
        </w:rPr>
        <w:t>Loh, R. K. and J. T. Tunison. 1999. Vegetation recovery following pig removal in Olaa-Koa rainforest unit, Hawaii Volcanoes National Park. Technical Report 123. Pacific Cooperative Studies Unit, Univeristy of Hawaii at Manoa, Honolulu, HI.</w:t>
      </w:r>
    </w:p>
    <w:p w:rsidR="000568F8" w:rsidRDefault="002F6B96">
      <w:pPr>
        <w:spacing w:after="240"/>
        <w:ind w:left="720" w:hanging="720"/>
        <w:rPr>
          <w:noProof/>
        </w:rPr>
      </w:pPr>
      <w:r>
        <w:rPr>
          <w:noProof/>
        </w:rPr>
        <w:t>Medeiros, A. C. 1997. Coastal Community Monitoring in and Adjacent to Ungulate Exclosure, Kalaupapa Coastal Community. Department of the Interior, US Geological Survey, Biological Resources Discipline, Haleakala Field Station, Makawao, HI. Unpublished data.</w:t>
      </w:r>
    </w:p>
    <w:p w:rsidR="000568F8" w:rsidRDefault="002F6B96">
      <w:pPr>
        <w:spacing w:after="240"/>
        <w:ind w:left="720" w:hanging="720"/>
        <w:rPr>
          <w:noProof/>
        </w:rPr>
      </w:pPr>
      <w:r>
        <w:rPr>
          <w:noProof/>
        </w:rPr>
        <w:t>Skalski, J. R. 2005. Long-term monitoring: Basic study designs, estimators, and precision and power calculations. Unpublished Report. Prepared for National Park Service, Pacific Islands Network, Hawaii National Park, HI.</w:t>
      </w:r>
    </w:p>
    <w:p w:rsidR="000568F8" w:rsidRDefault="002F6B96">
      <w:pPr>
        <w:spacing w:after="240"/>
        <w:ind w:left="720" w:hanging="720"/>
        <w:rPr>
          <w:noProof/>
        </w:rPr>
      </w:pPr>
      <w:r>
        <w:rPr>
          <w:noProof/>
        </w:rPr>
        <w:t>Trainer, J., P. Welton, and B. Haus. 2001. Coastal spray zone vegetation sampling at Kalaupapa National Historical Park. Department of Interior, National Park Service, Kalaupapa National Historical Park, HI. Unpublished data.</w:t>
      </w:r>
    </w:p>
    <w:p w:rsidR="00EE51E1" w:rsidRDefault="002F6B96" w:rsidP="002F6B96">
      <w:pPr>
        <w:ind w:left="720" w:hanging="720"/>
        <w:rPr>
          <w:noProof/>
        </w:rPr>
        <w:sectPr w:rsidR="00EE51E1" w:rsidSect="00387504">
          <w:footerReference w:type="default" r:id="rId149"/>
          <w:pgSz w:w="12240" w:h="15840"/>
          <w:pgMar w:top="1440" w:right="1440" w:bottom="1440" w:left="1440" w:header="720" w:footer="720" w:gutter="0"/>
          <w:pgNumType w:start="1"/>
          <w:cols w:space="720"/>
          <w:docGrid w:linePitch="360"/>
        </w:sectPr>
      </w:pPr>
      <w:r>
        <w:rPr>
          <w:noProof/>
        </w:rPr>
        <w:t>Whistler, W. A. 1995. Permanent forest plot data from the National Park of American Samoa. Technical Report 98. Cooperative National Park Resources Studies Unit, University of Hawaii at Manoa, Honolulu, HI.</w:t>
      </w:r>
    </w:p>
    <w:p w:rsidR="002F6B96" w:rsidRDefault="002F6B96" w:rsidP="002F6B96">
      <w:pPr>
        <w:ind w:left="720" w:hanging="720"/>
        <w:rPr>
          <w:noProof/>
        </w:rPr>
      </w:pPr>
    </w:p>
    <w:p w:rsidR="000568F8" w:rsidRDefault="000568F8">
      <w:pPr>
        <w:ind w:left="720" w:hanging="720"/>
        <w:rPr>
          <w:noProof/>
        </w:rPr>
      </w:pPr>
    </w:p>
    <w:p w:rsidR="0040297C" w:rsidRPr="008D7B2F" w:rsidRDefault="00246D6B" w:rsidP="008D7B2F">
      <w:r w:rsidRPr="008D7B2F">
        <w:fldChar w:fldCharType="end"/>
      </w:r>
    </w:p>
    <w:p w:rsidR="00217461" w:rsidRDefault="00217461" w:rsidP="00A15612">
      <w:pPr>
        <w:sectPr w:rsidR="00217461" w:rsidSect="00EE51E1">
          <w:headerReference w:type="default" r:id="rId150"/>
          <w:footerReference w:type="default" r:id="rId151"/>
          <w:type w:val="continuous"/>
          <w:pgSz w:w="12240" w:h="15840"/>
          <w:pgMar w:top="1440" w:right="1440" w:bottom="1440" w:left="1440" w:header="720" w:footer="720" w:gutter="0"/>
          <w:pgNumType w:start="1"/>
          <w:cols w:space="720"/>
          <w:docGrid w:linePitch="360"/>
        </w:sectPr>
      </w:pPr>
      <w:bookmarkStart w:id="470" w:name="_Toc215990448"/>
    </w:p>
    <w:p w:rsidR="0040297C" w:rsidRDefault="0040297C" w:rsidP="00327916">
      <w:pPr>
        <w:pStyle w:val="APPTitle"/>
      </w:pPr>
      <w:bookmarkStart w:id="471" w:name="APP_D"/>
      <w:bookmarkStart w:id="472" w:name="_Toc272929860"/>
      <w:r w:rsidRPr="00C65AC4">
        <w:lastRenderedPageBreak/>
        <w:t>Appendix</w:t>
      </w:r>
      <w:r>
        <w:t xml:space="preserve"> D: </w:t>
      </w:r>
      <w:bookmarkEnd w:id="471"/>
      <w:r>
        <w:t>Allocation of Sampling Units to Panel M</w:t>
      </w:r>
      <w:r w:rsidRPr="00C65AC4">
        <w:t>embers</w:t>
      </w:r>
      <w:bookmarkEnd w:id="470"/>
      <w:bookmarkEnd w:id="472"/>
    </w:p>
    <w:p w:rsidR="0040297C" w:rsidRDefault="0040297C" w:rsidP="0040297C">
      <w:r>
        <w:t>This</w:t>
      </w:r>
      <w:r w:rsidRPr="00394F73">
        <w:t xml:space="preserve"> monitoring effort </w:t>
      </w:r>
      <w:r>
        <w:t xml:space="preserve">samples for both status and trends, with a tradeoff existing between the ability to detect spatial (i.e., status) and temporal (i.e., trends) changes. The split panel design </w:t>
      </w:r>
      <w:r w:rsidRPr="00394F73">
        <w:t xml:space="preserve">selected for this protocol </w:t>
      </w:r>
      <w:r>
        <w:t xml:space="preserve">uses fixed plots to increase the statistical power to detect temporal trends, while using rotational plots to increase the spatial replication </w:t>
      </w:r>
      <w:r w:rsidR="00246D6B">
        <w:fldChar w:fldCharType="begin"/>
      </w:r>
      <w:r w:rsidR="007825BC">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7825BC">
        <w:rPr>
          <w:noProof/>
        </w:rPr>
        <w:t>(</w:t>
      </w:r>
      <w:r w:rsidR="00A01132">
        <w:rPr>
          <w:noProof/>
        </w:rPr>
        <w:t>McDonald 2003</w:t>
      </w:r>
      <w:r w:rsidR="007825BC">
        <w:rPr>
          <w:noProof/>
        </w:rPr>
        <w:t>)</w:t>
      </w:r>
      <w:r w:rsidR="00246D6B">
        <w:fldChar w:fldCharType="end"/>
      </w:r>
      <w:r>
        <w:t xml:space="preserve">. </w:t>
      </w:r>
      <w:r w:rsidRPr="00394F73">
        <w:t>The optimal proportion of fixed to rotating panels can be estimated from th</w:t>
      </w:r>
      <w:r>
        <w:t>e correlation (r) between years within sites with the equation</w:t>
      </w:r>
      <w:r w:rsidR="00A01132">
        <w:t xml:space="preserve"> D.1 (p. 347 in Cochran 1977)</w:t>
      </w:r>
      <w:r>
        <w:t>:</w:t>
      </w:r>
    </w:p>
    <w:p w:rsidR="0040297C" w:rsidRPr="00394F73" w:rsidRDefault="0040297C" w:rsidP="0040297C"/>
    <w:p w:rsidR="0040297C" w:rsidRPr="00394F73" w:rsidRDefault="0040297C" w:rsidP="0040297C">
      <w:pPr>
        <w:jc w:val="center"/>
      </w:pPr>
      <w:r w:rsidRPr="00394F73">
        <w:t xml:space="preserve">Proportion of fixed to </w:t>
      </w:r>
      <w:r>
        <w:t>rotating</w:t>
      </w:r>
      <w:r w:rsidRPr="00394F73">
        <w:t xml:space="preserve"> </w:t>
      </w:r>
      <w:r>
        <w:t>panels</w:t>
      </w:r>
      <w:r w:rsidRPr="00394F73">
        <w:t xml:space="preserve"> = </w:t>
      </w:r>
      <w:r w:rsidRPr="00394F73">
        <w:rPr>
          <w:position w:val="-30"/>
        </w:rPr>
        <w:object w:dxaOrig="1080" w:dyaOrig="760">
          <v:shape id="_x0000_i1044" type="#_x0000_t75" style="width:57pt;height:36pt" o:ole="">
            <v:imagedata r:id="rId152" o:title=""/>
          </v:shape>
          <o:OLEObject Type="Embed" ProgID="Equation.DSMT4" ShapeID="_x0000_i1044" DrawAspect="Content" ObjectID="_1484464584" r:id="rId153"/>
        </w:object>
      </w:r>
      <w:r>
        <w:t xml:space="preserve">              </w:t>
      </w:r>
      <w:r w:rsidRPr="00394F73">
        <w:t>(</w:t>
      </w:r>
      <w:r>
        <w:t>Eq. D.</w:t>
      </w:r>
      <w:commentRangeStart w:id="473"/>
      <w:r>
        <w:t>1</w:t>
      </w:r>
      <w:commentRangeEnd w:id="473"/>
      <w:r w:rsidR="00A3370F">
        <w:rPr>
          <w:rStyle w:val="CommentReference"/>
        </w:rPr>
        <w:commentReference w:id="473"/>
      </w:r>
      <w:r w:rsidRPr="00394F73">
        <w:t>)</w:t>
      </w:r>
    </w:p>
    <w:p w:rsidR="0040297C" w:rsidRDefault="0040297C" w:rsidP="0040297C"/>
    <w:p w:rsidR="0040297C" w:rsidRDefault="0040297C" w:rsidP="0040297C">
      <w:r>
        <w:t>As</w:t>
      </w:r>
      <w:r w:rsidRPr="00394F73">
        <w:t xml:space="preserve"> </w:t>
      </w:r>
      <w:r>
        <w:t xml:space="preserve">the </w:t>
      </w:r>
      <w:r w:rsidRPr="00394F73">
        <w:t>correlation between sampling years</w:t>
      </w:r>
      <w:r>
        <w:t xml:space="preserve"> increases</w:t>
      </w:r>
      <w:r w:rsidRPr="00394F73">
        <w:t>, fewer fixed panels are neede</w:t>
      </w:r>
      <w:r>
        <w:t xml:space="preserve">d and more sites can be allocated to the rotating panel. Past data from repeated sampling events was only available for one section of the </w:t>
      </w:r>
      <w:r w:rsidRPr="006B0679">
        <w:t>‘Ōla‘a</w:t>
      </w:r>
      <w:r>
        <w:t xml:space="preserve"> wet forest at HAVO, surveyed in 1991, 1993 and 1998 </w:t>
      </w:r>
      <w:r w:rsidR="00246D6B">
        <w:fldChar w:fldCharType="begin"/>
      </w:r>
      <w:r w:rsidR="00055DE6">
        <w:instrText xml:space="preserve"> ADDIN EN.CITE &lt;EndNote&gt;&lt;Cite&gt;&lt;Author&gt;Loh&lt;/Author&gt;&lt;Year&gt;1999&lt;/Year&gt;&lt;RecNum&gt;315&lt;/RecNum&gt;&lt;DisplayText&gt;(Loh and Tunison 1999)&lt;/DisplayText&gt;&lt;record&gt;&lt;rec-number&gt;315&lt;/rec-number&gt;&lt;foreign-keys&gt;&lt;key app="EN" db-id="29wd9fdxkttawpevre3ptatrsdx2se0wz5da"&gt;315&lt;/key&gt;&lt;/foreign-keys&gt;&lt;ref-type name="Report"&gt;27&lt;/ref-type&gt;&lt;contributors&gt;&lt;authors&gt;&lt;author&gt;Loh, Rhonda K.&lt;/author&gt;&lt;author&gt;Tunison, J. Timothy&lt;/author&gt;&lt;/authors&gt;&lt;/contributors&gt;&lt;titles&gt;&lt;title&gt;Vegetation recovery following pig removal in Olaa-Koa rainforest unit, Hawaii Volcanoes National Park. Technical Report 123&lt;/title&gt;&lt;/titles&gt;&lt;dates&gt;&lt;year&gt;1999&lt;/year&gt;&lt;/dates&gt;&lt;publisher&gt;Pacific Cooperative Studies Unit, Univeristy of Hawaii at Manoa, Honolulu, HI&lt;/publisher&gt;&lt;urls&gt;&lt;/urls&gt;&lt;/record&gt;&lt;/Cite&gt;&lt;/EndNote&gt;</w:instrText>
      </w:r>
      <w:r w:rsidR="00246D6B">
        <w:fldChar w:fldCharType="separate"/>
      </w:r>
      <w:r w:rsidR="00AD2E61">
        <w:rPr>
          <w:noProof/>
        </w:rPr>
        <w:t>(Loh and Tunison 1999)</w:t>
      </w:r>
      <w:r w:rsidR="00246D6B">
        <w:fldChar w:fldCharType="end"/>
      </w:r>
      <w:r>
        <w:t>. Only one parameter, native tree density, is</w:t>
      </w:r>
      <w:r w:rsidRPr="00394F73">
        <w:t xml:space="preserve"> highly correlated (r &gt;0.80) among sampling </w:t>
      </w:r>
      <w:r>
        <w:t>events, resulting in a fixed to rotating</w:t>
      </w:r>
      <w:r w:rsidRPr="00394F73">
        <w:t xml:space="preserve"> panel ratio of 33%</w:t>
      </w:r>
      <w:r>
        <w:t xml:space="preserve"> (Table D.1). Seedling densities of native trees and the dominant species </w:t>
      </w:r>
      <w:r w:rsidRPr="00391C47">
        <w:rPr>
          <w:i/>
        </w:rPr>
        <w:t>Metrosider</w:t>
      </w:r>
      <w:r>
        <w:rPr>
          <w:i/>
        </w:rPr>
        <w:t>o</w:t>
      </w:r>
      <w:r w:rsidRPr="00391C47">
        <w:rPr>
          <w:i/>
        </w:rPr>
        <w:t>s</w:t>
      </w:r>
      <w:r>
        <w:rPr>
          <w:i/>
        </w:rPr>
        <w:t xml:space="preserve"> polymorpha </w:t>
      </w:r>
      <w:r>
        <w:t xml:space="preserve">are also quite correlated (&gt;0.60) during this study as the number of seedlings produced and surviving each year appears reasonably consistent. For </w:t>
      </w:r>
      <w:r w:rsidRPr="00391C47">
        <w:rPr>
          <w:i/>
        </w:rPr>
        <w:t>M</w:t>
      </w:r>
      <w:r>
        <w:rPr>
          <w:i/>
        </w:rPr>
        <w:t>. polymorpha</w:t>
      </w:r>
      <w:r>
        <w:t>, sapling and tree densities exhibit less correlation among years than do seedling densities, as mortality influences density in the larger size classes.</w:t>
      </w:r>
    </w:p>
    <w:p w:rsidR="0040297C" w:rsidRDefault="0040297C" w:rsidP="0040297C"/>
    <w:p w:rsidR="0040297C" w:rsidRDefault="0040297C" w:rsidP="0040297C">
      <w:r>
        <w:t>In general, most measured parameters</w:t>
      </w:r>
      <w:r w:rsidRPr="00394F73">
        <w:t xml:space="preserve"> have </w:t>
      </w:r>
      <w:r>
        <w:t xml:space="preserve">much </w:t>
      </w:r>
      <w:r w:rsidRPr="00394F73">
        <w:t>lower inter-sampling correlations (r &lt;0.40) resulting in a proportion of fixed to random sites between 4</w:t>
      </w:r>
      <w:r>
        <w:t>5</w:t>
      </w:r>
      <w:r w:rsidRPr="00394F73">
        <w:t>% and 50%</w:t>
      </w:r>
      <w:r>
        <w:t xml:space="preserve"> </w:t>
      </w:r>
      <w:r w:rsidR="00246D6B">
        <w:fldChar w:fldCharType="begin"/>
      </w:r>
      <w:r w:rsidR="00055DE6">
        <w:instrText xml:space="preserve"> ADDIN EN.CITE &lt;EndNote&gt;&lt;Cite&gt;&lt;Author&gt;Loh&lt;/Author&gt;&lt;Year&gt;1998&lt;/Year&gt;&lt;RecNum&gt;347&lt;/RecNum&gt;&lt;DisplayText&gt;(Loh 1998)&lt;/DisplayText&gt;&lt;record&gt;&lt;rec-number&gt;347&lt;/rec-number&gt;&lt;foreign-keys&gt;&lt;key app="EN" db-id="29wd9fdxkttawpevre3ptatrsdx2se0wz5da"&gt;347&lt;/key&gt;&lt;/foreign-keys&gt;&lt;ref-type name="Unpublished Work"&gt;34&lt;/ref-type&gt;&lt;contributors&gt;&lt;authors&gt;&lt;author&gt;Loh, Rhonda K.&lt;/author&gt;&lt;/authors&gt;&lt;/contributors&gt;&lt;titles&gt;&lt;title&gt;Vegetation Parameters in the Olaa Wet Forest Unit at HAVO&lt;/title&gt;&lt;/titles&gt;&lt;dates&gt;&lt;year&gt;1998&lt;/year&gt;&lt;/dates&gt;&lt;publisher&gt;Department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fldChar w:fldCharType="separate"/>
      </w:r>
      <w:r w:rsidR="00AD2E61">
        <w:rPr>
          <w:noProof/>
        </w:rPr>
        <w:t>(Loh 1998)</w:t>
      </w:r>
      <w:r w:rsidR="00246D6B">
        <w:fldChar w:fldCharType="end"/>
      </w:r>
      <w:r>
        <w:t xml:space="preserve">. </w:t>
      </w:r>
      <w:r w:rsidRPr="00394F73">
        <w:t xml:space="preserve">Therefore, a conservative design </w:t>
      </w:r>
      <w:r>
        <w:t xml:space="preserve">(i.e., one that does not require high correlation values) </w:t>
      </w:r>
      <w:r w:rsidRPr="00394F73">
        <w:t xml:space="preserve">has been selected in which 50% of the panels are fixed and </w:t>
      </w:r>
      <w:r>
        <w:t>50% are</w:t>
      </w:r>
      <w:r w:rsidRPr="00394F73">
        <w:t xml:space="preserve"> rotati</w:t>
      </w:r>
      <w:r>
        <w:t>ng. Furthermore this conservative approach has the benefit of minimizing expenses and access issues that arise in surveying the rotati</w:t>
      </w:r>
      <w:r w:rsidR="00390B7F">
        <w:t>onal</w:t>
      </w:r>
      <w:r>
        <w:t xml:space="preserve"> panel. </w:t>
      </w:r>
      <w:r w:rsidR="00A01132">
        <w:t>Equal allocation of effort among fixed and rotating panels when both status and trend are of interest is considered a reasonable compromise (McDonald 2003).</w:t>
      </w:r>
      <w:r>
        <w:t>There are obvious limitations to applying these correlations to other park units and community types; however, this ratio serves as a starting point until further data are available.</w:t>
      </w:r>
    </w:p>
    <w:p w:rsidR="0040297C" w:rsidRDefault="0040297C" w:rsidP="0040297C"/>
    <w:p w:rsidR="0040297C" w:rsidRDefault="0040297C" w:rsidP="0040297C"/>
    <w:p w:rsidR="00A15612" w:rsidRPr="00A15612" w:rsidRDefault="0040297C" w:rsidP="00A15612">
      <w:r w:rsidRPr="00A15612">
        <w:br w:type="page"/>
      </w:r>
      <w:bookmarkStart w:id="474" w:name="_Toc179017048"/>
    </w:p>
    <w:p w:rsidR="00A15612" w:rsidRPr="00A15612" w:rsidRDefault="0040297C" w:rsidP="00A237FB">
      <w:pPr>
        <w:pStyle w:val="APPTable"/>
      </w:pPr>
      <w:r w:rsidRPr="00A15612">
        <w:rPr>
          <w:b/>
        </w:rPr>
        <w:lastRenderedPageBreak/>
        <w:t>Table D.</w:t>
      </w:r>
      <w:r w:rsidR="00246D6B" w:rsidRPr="00A15612">
        <w:rPr>
          <w:b/>
        </w:rPr>
        <w:fldChar w:fldCharType="begin"/>
      </w:r>
      <w:r w:rsidRPr="00A15612">
        <w:rPr>
          <w:b/>
        </w:rPr>
        <w:instrText xml:space="preserve"> SEQ Table_D. \* ARABIC </w:instrText>
      </w:r>
      <w:r w:rsidR="00246D6B" w:rsidRPr="00A15612">
        <w:rPr>
          <w:b/>
        </w:rPr>
        <w:fldChar w:fldCharType="separate"/>
      </w:r>
      <w:r w:rsidR="00C0317F">
        <w:rPr>
          <w:b/>
          <w:noProof/>
        </w:rPr>
        <w:t>1</w:t>
      </w:r>
      <w:r w:rsidR="00246D6B" w:rsidRPr="00A15612">
        <w:rPr>
          <w:b/>
        </w:rPr>
        <w:fldChar w:fldCharType="end"/>
      </w:r>
      <w:r w:rsidRPr="00A15612">
        <w:rPr>
          <w:b/>
        </w:rPr>
        <w:t>.</w:t>
      </w:r>
      <w:r w:rsidRPr="008658E1">
        <w:t xml:space="preserve"> Average correlation values (r) of vegetation parameters from one year to the next (using data from 1991, 1993 and 1998) in the </w:t>
      </w:r>
      <w:r>
        <w:t xml:space="preserve">‘Ōla‘a </w:t>
      </w:r>
      <w:r w:rsidRPr="008658E1">
        <w:t xml:space="preserve">wet forest unit at HAVO. Data obtained from HAVO Resource Management </w:t>
      </w:r>
      <w:r w:rsidR="00246D6B" w:rsidRPr="008658E1">
        <w:fldChar w:fldCharType="begin"/>
      </w:r>
      <w:r w:rsidR="008D7B2F">
        <w:instrText xml:space="preserve"> ADDIN EN.CITE &lt;EndNote&gt;&lt;Cite&gt;&lt;Author&gt;Loh&lt;/Author&gt;&lt;Year&gt;1998&lt;/Year&gt;&lt;RecNum&gt;347&lt;/RecNum&gt;&lt;DisplayText&gt;(Loh 1998)&lt;/DisplayText&gt;&lt;record&gt;&lt;rec-number&gt;347&lt;/rec-number&gt;&lt;foreign-keys&gt;&lt;key app="EN" db-id="29wd9fdxkttawpevre3ptatrsdx2se0wz5da"&gt;347&lt;/key&gt;&lt;/foreign-keys&gt;&lt;ref-type name="Unpublished Work"&gt;34&lt;/ref-type&gt;&lt;contributors&gt;&lt;authors&gt;&lt;author&gt;Loh, Rhonda K.&lt;/author&gt;&lt;/authors&gt;&lt;/contributors&gt;&lt;titles&gt;&lt;title&gt;Vegetation Parameters in the Olaa Wet Forest Unit at HAVO&lt;/title&gt;&lt;/titles&gt;&lt;dates&gt;&lt;year&gt;1998&lt;/year&gt;&lt;/dates&gt;&lt;publisher&gt;Department of the Interior, National Park Service, Resource Management Division, Hawaii Volcanoes National Park, HI. Unpublished data&lt;/publisher&gt;&lt;urls&gt;&lt;/urls&gt;&lt;/record&gt;&lt;/Cite&gt;&lt;/EndNote&gt;</w:instrText>
      </w:r>
      <w:r w:rsidR="00246D6B" w:rsidRPr="008658E1">
        <w:fldChar w:fldCharType="separate"/>
      </w:r>
      <w:r w:rsidR="008D7B2F">
        <w:rPr>
          <w:noProof/>
        </w:rPr>
        <w:t>(Loh 1998)</w:t>
      </w:r>
      <w:r w:rsidR="00246D6B" w:rsidRPr="008658E1">
        <w:fldChar w:fldCharType="end"/>
      </w:r>
      <w:bookmarkEnd w:id="474"/>
      <w:r w:rsidR="009433B2">
        <w:t>.</w:t>
      </w:r>
    </w:p>
    <w:tbl>
      <w:tblPr>
        <w:tblW w:w="5803" w:type="dxa"/>
        <w:tblInd w:w="98" w:type="dxa"/>
        <w:tblLook w:val="04A0" w:firstRow="1" w:lastRow="0" w:firstColumn="1" w:lastColumn="0" w:noHBand="0" w:noVBand="1"/>
      </w:tblPr>
      <w:tblGrid>
        <w:gridCol w:w="272"/>
        <w:gridCol w:w="3035"/>
        <w:gridCol w:w="880"/>
        <w:gridCol w:w="1616"/>
      </w:tblGrid>
      <w:tr w:rsidR="00A15612" w:rsidRPr="00A15612" w:rsidTr="00A15612">
        <w:trPr>
          <w:trHeight w:val="480"/>
        </w:trPr>
        <w:tc>
          <w:tcPr>
            <w:tcW w:w="3307" w:type="dxa"/>
            <w:gridSpan w:val="2"/>
            <w:tcBorders>
              <w:top w:val="single" w:sz="4" w:space="0" w:color="auto"/>
              <w:left w:val="nil"/>
              <w:bottom w:val="single" w:sz="4" w:space="0" w:color="auto"/>
              <w:right w:val="nil"/>
            </w:tcBorders>
            <w:shd w:val="clear" w:color="auto" w:fill="auto"/>
            <w:noWrap/>
            <w:vAlign w:val="center"/>
            <w:hideMark/>
          </w:tcPr>
          <w:p w:rsidR="00A15612" w:rsidRPr="00A15612" w:rsidRDefault="00A15612" w:rsidP="00A15612">
            <w:pPr>
              <w:rPr>
                <w:rFonts w:ascii="Arial" w:eastAsia="Times New Roman" w:hAnsi="Arial" w:cs="Arial"/>
                <w:b/>
                <w:bCs/>
                <w:sz w:val="20"/>
                <w:szCs w:val="20"/>
              </w:rPr>
            </w:pPr>
            <w:r w:rsidRPr="00A15612">
              <w:rPr>
                <w:rFonts w:ascii="Arial" w:eastAsia="Times New Roman" w:hAnsi="Arial" w:cs="Arial"/>
                <w:b/>
                <w:bCs/>
                <w:sz w:val="20"/>
                <w:szCs w:val="20"/>
              </w:rPr>
              <w:t>Parameter</w:t>
            </w:r>
          </w:p>
        </w:tc>
        <w:tc>
          <w:tcPr>
            <w:tcW w:w="880" w:type="dxa"/>
            <w:tcBorders>
              <w:top w:val="single" w:sz="4" w:space="0" w:color="auto"/>
              <w:left w:val="nil"/>
              <w:bottom w:val="single" w:sz="4" w:space="0" w:color="auto"/>
              <w:right w:val="nil"/>
            </w:tcBorders>
            <w:shd w:val="clear" w:color="auto" w:fill="auto"/>
            <w:noWrap/>
            <w:vAlign w:val="center"/>
            <w:hideMark/>
          </w:tcPr>
          <w:p w:rsidR="00A15612" w:rsidRPr="00A15612" w:rsidRDefault="00A15612" w:rsidP="00A15612">
            <w:pPr>
              <w:jc w:val="center"/>
              <w:rPr>
                <w:rFonts w:ascii="Arial" w:eastAsia="Times New Roman" w:hAnsi="Arial" w:cs="Arial"/>
                <w:b/>
                <w:bCs/>
                <w:sz w:val="20"/>
                <w:szCs w:val="20"/>
              </w:rPr>
            </w:pPr>
            <w:r w:rsidRPr="00A15612">
              <w:rPr>
                <w:rFonts w:ascii="Arial" w:eastAsia="Times New Roman" w:hAnsi="Arial" w:cs="Arial"/>
                <w:b/>
                <w:bCs/>
                <w:sz w:val="20"/>
                <w:szCs w:val="20"/>
              </w:rPr>
              <w:t>r</w:t>
            </w:r>
          </w:p>
        </w:tc>
        <w:tc>
          <w:tcPr>
            <w:tcW w:w="1616" w:type="dxa"/>
            <w:tcBorders>
              <w:top w:val="single" w:sz="4" w:space="0" w:color="auto"/>
              <w:left w:val="nil"/>
              <w:bottom w:val="single" w:sz="4" w:space="0" w:color="auto"/>
              <w:right w:val="nil"/>
            </w:tcBorders>
            <w:shd w:val="clear" w:color="auto" w:fill="auto"/>
            <w:vAlign w:val="center"/>
            <w:hideMark/>
          </w:tcPr>
          <w:p w:rsidR="00A15612" w:rsidRPr="00A15612" w:rsidRDefault="00A15612" w:rsidP="00A15612">
            <w:pPr>
              <w:jc w:val="center"/>
              <w:rPr>
                <w:rFonts w:ascii="Arial" w:eastAsia="Times New Roman" w:hAnsi="Arial" w:cs="Arial"/>
                <w:b/>
                <w:bCs/>
                <w:sz w:val="20"/>
                <w:szCs w:val="20"/>
              </w:rPr>
            </w:pPr>
            <w:r w:rsidRPr="00A15612">
              <w:rPr>
                <w:rFonts w:ascii="Arial" w:eastAsia="Times New Roman" w:hAnsi="Arial" w:cs="Arial"/>
                <w:b/>
                <w:bCs/>
                <w:sz w:val="20"/>
                <w:szCs w:val="20"/>
              </w:rPr>
              <w:t>Proportion</w:t>
            </w:r>
            <w:r>
              <w:rPr>
                <w:rFonts w:ascii="Arial" w:eastAsia="Times New Roman" w:hAnsi="Arial" w:cs="Arial"/>
                <w:b/>
                <w:bCs/>
                <w:sz w:val="20"/>
                <w:szCs w:val="20"/>
              </w:rPr>
              <w:t xml:space="preserve"> </w:t>
            </w:r>
            <w:r w:rsidRPr="00A15612">
              <w:rPr>
                <w:rFonts w:ascii="Arial" w:eastAsia="Times New Roman" w:hAnsi="Arial" w:cs="Arial"/>
                <w:b/>
                <w:bCs/>
                <w:sz w:val="20"/>
                <w:szCs w:val="20"/>
              </w:rPr>
              <w:t>Fixed:Rotating</w:t>
            </w:r>
          </w:p>
        </w:tc>
      </w:tr>
      <w:tr w:rsidR="00A15612" w:rsidRPr="009433B2" w:rsidTr="00A15612">
        <w:trPr>
          <w:trHeight w:val="255"/>
        </w:trPr>
        <w:tc>
          <w:tcPr>
            <w:tcW w:w="3307" w:type="dxa"/>
            <w:gridSpan w:val="2"/>
            <w:tcBorders>
              <w:top w:val="nil"/>
              <w:left w:val="nil"/>
              <w:bottom w:val="nil"/>
              <w:right w:val="nil"/>
            </w:tcBorders>
            <w:shd w:val="clear" w:color="auto" w:fill="auto"/>
            <w:noWrap/>
            <w:vAlign w:val="bottom"/>
            <w:hideMark/>
          </w:tcPr>
          <w:p w:rsidR="00A15612" w:rsidRPr="009433B2" w:rsidRDefault="00A15612" w:rsidP="00A15612">
            <w:pPr>
              <w:rPr>
                <w:rFonts w:ascii="Arial" w:eastAsia="Times New Roman" w:hAnsi="Arial" w:cs="Arial"/>
                <w:i/>
                <w:sz w:val="20"/>
                <w:szCs w:val="20"/>
              </w:rPr>
            </w:pPr>
            <w:r w:rsidRPr="009433B2">
              <w:rPr>
                <w:rFonts w:ascii="Arial" w:eastAsia="Times New Roman" w:hAnsi="Arial" w:cs="Arial"/>
                <w:i/>
                <w:sz w:val="20"/>
                <w:szCs w:val="20"/>
              </w:rPr>
              <w:t>Species Richness</w:t>
            </w:r>
          </w:p>
        </w:tc>
        <w:tc>
          <w:tcPr>
            <w:tcW w:w="880"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c>
          <w:tcPr>
            <w:tcW w:w="1616" w:type="dxa"/>
            <w:tcBorders>
              <w:top w:val="nil"/>
              <w:left w:val="nil"/>
              <w:bottom w:val="nil"/>
              <w:right w:val="nil"/>
            </w:tcBorders>
            <w:shd w:val="clear" w:color="auto" w:fill="auto"/>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native</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0.01</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0.50</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nonnative</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0.55</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0.45</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total</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0.32</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0.49</w:t>
            </w:r>
          </w:p>
        </w:tc>
      </w:tr>
      <w:tr w:rsidR="00A15612" w:rsidRPr="009433B2" w:rsidTr="00A15612">
        <w:trPr>
          <w:trHeight w:val="255"/>
        </w:trPr>
        <w:tc>
          <w:tcPr>
            <w:tcW w:w="3307" w:type="dxa"/>
            <w:gridSpan w:val="2"/>
            <w:tcBorders>
              <w:top w:val="nil"/>
              <w:left w:val="nil"/>
              <w:bottom w:val="nil"/>
              <w:right w:val="nil"/>
            </w:tcBorders>
            <w:shd w:val="clear" w:color="auto" w:fill="auto"/>
            <w:noWrap/>
            <w:vAlign w:val="bottom"/>
            <w:hideMark/>
          </w:tcPr>
          <w:p w:rsidR="00A15612" w:rsidRPr="009433B2" w:rsidRDefault="00A15612" w:rsidP="00A15612">
            <w:pPr>
              <w:rPr>
                <w:rFonts w:ascii="Arial" w:eastAsia="Times New Roman" w:hAnsi="Arial" w:cs="Arial"/>
                <w:i/>
                <w:sz w:val="20"/>
                <w:szCs w:val="20"/>
              </w:rPr>
            </w:pPr>
            <w:r w:rsidRPr="009433B2">
              <w:rPr>
                <w:rFonts w:ascii="Arial" w:eastAsia="Times New Roman" w:hAnsi="Arial" w:cs="Arial"/>
                <w:i/>
                <w:sz w:val="20"/>
                <w:szCs w:val="20"/>
              </w:rPr>
              <w:t xml:space="preserve">Understory Cover </w:t>
            </w:r>
          </w:p>
        </w:tc>
        <w:tc>
          <w:tcPr>
            <w:tcW w:w="880"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c>
          <w:tcPr>
            <w:tcW w:w="1616"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native hits</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0.58</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0.45</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nonnative hits</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0.70</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0.42</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total % cover</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0.36</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0.48</w:t>
            </w:r>
          </w:p>
        </w:tc>
      </w:tr>
      <w:tr w:rsidR="00A15612" w:rsidRPr="009433B2" w:rsidTr="00A15612">
        <w:trPr>
          <w:trHeight w:val="255"/>
        </w:trPr>
        <w:tc>
          <w:tcPr>
            <w:tcW w:w="3307" w:type="dxa"/>
            <w:gridSpan w:val="2"/>
            <w:tcBorders>
              <w:top w:val="nil"/>
              <w:left w:val="nil"/>
              <w:bottom w:val="nil"/>
              <w:right w:val="nil"/>
            </w:tcBorders>
            <w:shd w:val="clear" w:color="auto" w:fill="auto"/>
            <w:noWrap/>
            <w:vAlign w:val="bottom"/>
            <w:hideMark/>
          </w:tcPr>
          <w:p w:rsidR="00A15612" w:rsidRPr="009433B2" w:rsidRDefault="00A15612" w:rsidP="00A15612">
            <w:pPr>
              <w:rPr>
                <w:rFonts w:ascii="Arial" w:eastAsia="Times New Roman" w:hAnsi="Arial" w:cs="Arial"/>
                <w:i/>
                <w:sz w:val="20"/>
                <w:szCs w:val="20"/>
              </w:rPr>
            </w:pPr>
            <w:r w:rsidRPr="009433B2">
              <w:rPr>
                <w:rFonts w:ascii="Arial" w:eastAsia="Times New Roman" w:hAnsi="Arial" w:cs="Arial"/>
                <w:i/>
                <w:sz w:val="20"/>
                <w:szCs w:val="20"/>
              </w:rPr>
              <w:t xml:space="preserve">Native Tree Density </w:t>
            </w:r>
          </w:p>
        </w:tc>
        <w:tc>
          <w:tcPr>
            <w:tcW w:w="880"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c>
          <w:tcPr>
            <w:tcW w:w="1616"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xml:space="preserve">seedlings </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0.68</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0.42</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xml:space="preserve">saplings </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0.19</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0.50</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xml:space="preserve">trees </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0.87</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0.33</w:t>
            </w:r>
          </w:p>
        </w:tc>
      </w:tr>
      <w:tr w:rsidR="00A15612" w:rsidRPr="009433B2" w:rsidTr="00A15612">
        <w:trPr>
          <w:trHeight w:val="255"/>
        </w:trPr>
        <w:tc>
          <w:tcPr>
            <w:tcW w:w="3307" w:type="dxa"/>
            <w:gridSpan w:val="2"/>
            <w:tcBorders>
              <w:top w:val="nil"/>
              <w:left w:val="nil"/>
              <w:bottom w:val="nil"/>
              <w:right w:val="nil"/>
            </w:tcBorders>
            <w:shd w:val="clear" w:color="auto" w:fill="auto"/>
            <w:noWrap/>
            <w:vAlign w:val="bottom"/>
            <w:hideMark/>
          </w:tcPr>
          <w:p w:rsidR="00A15612" w:rsidRPr="009433B2" w:rsidRDefault="00A15612" w:rsidP="00A15612">
            <w:pPr>
              <w:rPr>
                <w:rFonts w:ascii="Arial" w:eastAsia="Times New Roman" w:hAnsi="Arial" w:cs="Arial"/>
                <w:i/>
                <w:iCs/>
                <w:sz w:val="20"/>
                <w:szCs w:val="20"/>
              </w:rPr>
            </w:pPr>
            <w:r w:rsidRPr="009433B2">
              <w:rPr>
                <w:rFonts w:ascii="Arial" w:eastAsia="Times New Roman" w:hAnsi="Arial" w:cs="Arial"/>
                <w:i/>
                <w:iCs/>
                <w:sz w:val="20"/>
                <w:szCs w:val="20"/>
              </w:rPr>
              <w:t>Metrosideros polymorpha</w:t>
            </w:r>
            <w:r w:rsidRPr="009433B2">
              <w:rPr>
                <w:rFonts w:ascii="Arial" w:eastAsia="Times New Roman" w:hAnsi="Arial" w:cs="Arial"/>
                <w:i/>
                <w:sz w:val="20"/>
                <w:szCs w:val="20"/>
              </w:rPr>
              <w:t xml:space="preserve"> Density</w:t>
            </w:r>
          </w:p>
        </w:tc>
        <w:tc>
          <w:tcPr>
            <w:tcW w:w="880"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c>
          <w:tcPr>
            <w:tcW w:w="1616" w:type="dxa"/>
            <w:tcBorders>
              <w:top w:val="nil"/>
              <w:left w:val="nil"/>
              <w:bottom w:val="nil"/>
              <w:right w:val="nil"/>
            </w:tcBorders>
            <w:shd w:val="clear" w:color="auto" w:fill="auto"/>
            <w:noWrap/>
            <w:vAlign w:val="bottom"/>
            <w:hideMark/>
          </w:tcPr>
          <w:p w:rsidR="00A15612" w:rsidRPr="009433B2" w:rsidRDefault="00A15612" w:rsidP="00A15612">
            <w:pPr>
              <w:jc w:val="center"/>
              <w:rPr>
                <w:rFonts w:ascii="Arial" w:eastAsia="Times New Roman" w:hAnsi="Arial" w:cs="Arial"/>
                <w:i/>
                <w:sz w:val="20"/>
                <w:szCs w:val="20"/>
              </w:rPr>
            </w:pPr>
            <w:r w:rsidRPr="009433B2">
              <w:rPr>
                <w:rFonts w:ascii="Arial" w:eastAsia="Times New Roman" w:hAnsi="Arial" w:cs="Arial"/>
                <w:i/>
                <w:sz w:val="20"/>
                <w:szCs w:val="20"/>
              </w:rPr>
              <w:t> </w:t>
            </w:r>
          </w:p>
        </w:tc>
      </w:tr>
      <w:tr w:rsidR="00A15612" w:rsidRPr="00A15612" w:rsidTr="00A15612">
        <w:trPr>
          <w:trHeight w:val="255"/>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xml:space="preserve">seedlings </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0.63</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0.44</w:t>
            </w:r>
          </w:p>
        </w:tc>
      </w:tr>
      <w:tr w:rsidR="00A15612" w:rsidRPr="00A15612" w:rsidTr="00A15612">
        <w:trPr>
          <w:trHeight w:val="240"/>
        </w:trPr>
        <w:tc>
          <w:tcPr>
            <w:tcW w:w="272"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nil"/>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xml:space="preserve">saplings </w:t>
            </w:r>
          </w:p>
        </w:tc>
        <w:tc>
          <w:tcPr>
            <w:tcW w:w="880"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0.37</w:t>
            </w:r>
          </w:p>
        </w:tc>
        <w:tc>
          <w:tcPr>
            <w:tcW w:w="1616" w:type="dxa"/>
            <w:tcBorders>
              <w:top w:val="nil"/>
              <w:left w:val="nil"/>
              <w:bottom w:val="nil"/>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0.48</w:t>
            </w:r>
          </w:p>
        </w:tc>
      </w:tr>
      <w:tr w:rsidR="00A15612" w:rsidRPr="00A15612" w:rsidTr="00A15612">
        <w:trPr>
          <w:trHeight w:val="225"/>
        </w:trPr>
        <w:tc>
          <w:tcPr>
            <w:tcW w:w="272" w:type="dxa"/>
            <w:tcBorders>
              <w:top w:val="nil"/>
              <w:left w:val="nil"/>
              <w:bottom w:val="single" w:sz="4" w:space="0" w:color="auto"/>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w:t>
            </w:r>
          </w:p>
        </w:tc>
        <w:tc>
          <w:tcPr>
            <w:tcW w:w="3035" w:type="dxa"/>
            <w:tcBorders>
              <w:top w:val="nil"/>
              <w:left w:val="nil"/>
              <w:bottom w:val="single" w:sz="4" w:space="0" w:color="auto"/>
              <w:right w:val="nil"/>
            </w:tcBorders>
            <w:shd w:val="clear" w:color="auto" w:fill="auto"/>
            <w:noWrap/>
            <w:vAlign w:val="bottom"/>
            <w:hideMark/>
          </w:tcPr>
          <w:p w:rsidR="00A15612" w:rsidRPr="00A15612" w:rsidRDefault="00A15612" w:rsidP="00A15612">
            <w:pPr>
              <w:rPr>
                <w:rFonts w:ascii="Arial" w:eastAsia="Times New Roman" w:hAnsi="Arial" w:cs="Arial"/>
                <w:sz w:val="20"/>
                <w:szCs w:val="20"/>
              </w:rPr>
            </w:pPr>
            <w:r w:rsidRPr="00A15612">
              <w:rPr>
                <w:rFonts w:ascii="Arial" w:eastAsia="Times New Roman" w:hAnsi="Arial" w:cs="Arial"/>
                <w:sz w:val="20"/>
                <w:szCs w:val="20"/>
              </w:rPr>
              <w:t xml:space="preserve">trees </w:t>
            </w:r>
          </w:p>
        </w:tc>
        <w:tc>
          <w:tcPr>
            <w:tcW w:w="880" w:type="dxa"/>
            <w:tcBorders>
              <w:top w:val="nil"/>
              <w:left w:val="nil"/>
              <w:bottom w:val="single" w:sz="4" w:space="0" w:color="auto"/>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0.21</w:t>
            </w:r>
          </w:p>
        </w:tc>
        <w:tc>
          <w:tcPr>
            <w:tcW w:w="1616" w:type="dxa"/>
            <w:tcBorders>
              <w:top w:val="nil"/>
              <w:left w:val="nil"/>
              <w:bottom w:val="single" w:sz="4" w:space="0" w:color="auto"/>
              <w:right w:val="nil"/>
            </w:tcBorders>
            <w:shd w:val="clear" w:color="auto" w:fill="auto"/>
            <w:noWrap/>
            <w:vAlign w:val="bottom"/>
            <w:hideMark/>
          </w:tcPr>
          <w:p w:rsidR="00A15612" w:rsidRPr="00A15612" w:rsidRDefault="00A15612" w:rsidP="00A15612">
            <w:pPr>
              <w:jc w:val="center"/>
              <w:rPr>
                <w:rFonts w:ascii="Arial" w:eastAsia="Times New Roman" w:hAnsi="Arial" w:cs="Arial"/>
                <w:sz w:val="20"/>
                <w:szCs w:val="20"/>
              </w:rPr>
            </w:pPr>
            <w:r w:rsidRPr="00A15612">
              <w:rPr>
                <w:rFonts w:ascii="Arial" w:eastAsia="Times New Roman" w:hAnsi="Arial" w:cs="Arial"/>
                <w:sz w:val="20"/>
                <w:szCs w:val="20"/>
              </w:rPr>
              <w:t>0.49</w:t>
            </w:r>
          </w:p>
        </w:tc>
      </w:tr>
    </w:tbl>
    <w:p w:rsidR="00A15612" w:rsidRPr="008658E1" w:rsidRDefault="00A15612" w:rsidP="00817709"/>
    <w:p w:rsidR="0040297C" w:rsidRPr="00086AD4" w:rsidRDefault="0040297C" w:rsidP="00817709"/>
    <w:p w:rsidR="00613995" w:rsidRDefault="008D7B2F" w:rsidP="008D7B2F">
      <w:pPr>
        <w:pStyle w:val="APP2nd"/>
      </w:pPr>
      <w:r>
        <w:t>Literature Cited</w:t>
      </w:r>
    </w:p>
    <w:p w:rsidR="00A01132" w:rsidRDefault="00A01132" w:rsidP="00A01132">
      <w:pPr>
        <w:spacing w:after="240"/>
        <w:ind w:left="720" w:hanging="720"/>
      </w:pPr>
      <w:r>
        <w:t>Cochran, W. G. 1977. Sampling Techniques, Wiley &amp; Sons, New York, New York.</w:t>
      </w:r>
    </w:p>
    <w:p w:rsidR="000568F8" w:rsidRDefault="00246D6B">
      <w:pPr>
        <w:spacing w:after="240"/>
        <w:ind w:left="720" w:hanging="720"/>
        <w:rPr>
          <w:noProof/>
        </w:rPr>
      </w:pPr>
      <w:r w:rsidRPr="008D7B2F">
        <w:fldChar w:fldCharType="begin"/>
      </w:r>
      <w:r w:rsidR="00613995" w:rsidRPr="008D7B2F">
        <w:instrText xml:space="preserve"> ADDIN EN.SECTION.REFLIST </w:instrText>
      </w:r>
      <w:r w:rsidRPr="008D7B2F">
        <w:fldChar w:fldCharType="separate"/>
      </w:r>
      <w:r w:rsidR="002F6B96">
        <w:rPr>
          <w:noProof/>
        </w:rPr>
        <w:t>Loh, R. K. 1998. Vegetation Parameters in the Olaa Wet Forest Unit at H</w:t>
      </w:r>
      <w:r w:rsidR="00A01132">
        <w:rPr>
          <w:noProof/>
        </w:rPr>
        <w:t xml:space="preserve">awaii Volcanoes National Park. </w:t>
      </w:r>
      <w:r w:rsidR="002F6B96">
        <w:rPr>
          <w:noProof/>
        </w:rPr>
        <w:t xml:space="preserve">Department of the Interior, National Park Service, Resource Management Division, </w:t>
      </w:r>
      <w:r w:rsidR="00A01132">
        <w:rPr>
          <w:noProof/>
        </w:rPr>
        <w:t xml:space="preserve">Unpublished Report, </w:t>
      </w:r>
      <w:r w:rsidR="002F6B96">
        <w:rPr>
          <w:noProof/>
        </w:rPr>
        <w:t>Hawaii National Park, H</w:t>
      </w:r>
      <w:r w:rsidR="00A01132">
        <w:rPr>
          <w:noProof/>
        </w:rPr>
        <w:t>awaii</w:t>
      </w:r>
      <w:r w:rsidR="002F6B96">
        <w:rPr>
          <w:noProof/>
        </w:rPr>
        <w:t>.</w:t>
      </w:r>
    </w:p>
    <w:p w:rsidR="000568F8" w:rsidRDefault="002F6B96">
      <w:pPr>
        <w:spacing w:after="240"/>
        <w:ind w:left="720" w:hanging="720"/>
        <w:rPr>
          <w:noProof/>
        </w:rPr>
      </w:pPr>
      <w:r>
        <w:rPr>
          <w:noProof/>
        </w:rPr>
        <w:t xml:space="preserve">Loh, R. K. and J. T. Tunison. 1999. Vegetation recovery following pig removal in Olaa-Koa rainforest unit, Hawaii Volcanoes National Park. Technical Report 123. Pacific Cooperative Studies Unit, Univeristy of Hawaii at Manoa, Honolulu, </w:t>
      </w:r>
      <w:r w:rsidR="00A01132">
        <w:rPr>
          <w:noProof/>
        </w:rPr>
        <w:t>Hawaii</w:t>
      </w:r>
      <w:r>
        <w:rPr>
          <w:noProof/>
        </w:rPr>
        <w:t>.</w:t>
      </w:r>
    </w:p>
    <w:p w:rsidR="00A01132" w:rsidRDefault="00A01132" w:rsidP="00A01132">
      <w:pPr>
        <w:ind w:left="720" w:hanging="720"/>
        <w:rPr>
          <w:noProof/>
        </w:rPr>
      </w:pPr>
      <w:r>
        <w:rPr>
          <w:noProof/>
        </w:rPr>
        <w:t xml:space="preserve">McDonald, T. L. 2003. Review of environmental monitoring methods: survey designs. Environmental Monitoring and Assessment 85:277-292. </w:t>
      </w:r>
    </w:p>
    <w:p w:rsidR="00610C74" w:rsidRDefault="00610C74">
      <w:pPr>
        <w:ind w:left="720" w:hanging="720"/>
        <w:rPr>
          <w:noProof/>
        </w:rPr>
      </w:pPr>
    </w:p>
    <w:p w:rsidR="0040297C" w:rsidRDefault="00246D6B" w:rsidP="008D7B2F">
      <w:pPr>
        <w:ind w:left="720" w:hanging="720"/>
      </w:pPr>
      <w:r w:rsidRPr="008D7B2F">
        <w:fldChar w:fldCharType="end"/>
      </w:r>
    </w:p>
    <w:p w:rsidR="00387504" w:rsidRDefault="00387504" w:rsidP="0040297C">
      <w:pPr>
        <w:pStyle w:val="Heading1"/>
        <w:sectPr w:rsidR="00387504" w:rsidSect="00387504">
          <w:headerReference w:type="default" r:id="rId154"/>
          <w:footerReference w:type="default" r:id="rId155"/>
          <w:pgSz w:w="12240" w:h="15840"/>
          <w:pgMar w:top="1440" w:right="1440" w:bottom="1440" w:left="1440" w:header="720" w:footer="720" w:gutter="0"/>
          <w:pgNumType w:start="1"/>
          <w:cols w:space="720"/>
          <w:docGrid w:linePitch="360"/>
        </w:sectPr>
      </w:pPr>
      <w:bookmarkStart w:id="475" w:name="_Toc215990449"/>
    </w:p>
    <w:p w:rsidR="0040297C" w:rsidRDefault="0040297C" w:rsidP="00327916">
      <w:pPr>
        <w:pStyle w:val="APPTitle"/>
      </w:pPr>
      <w:bookmarkStart w:id="476" w:name="APP_E"/>
      <w:bookmarkStart w:id="477" w:name="_Toc272929861"/>
      <w:r w:rsidRPr="00CA0B6D">
        <w:lastRenderedPageBreak/>
        <w:t>Appendix E</w:t>
      </w:r>
      <w:r>
        <w:t>:</w:t>
      </w:r>
      <w:bookmarkEnd w:id="476"/>
      <w:r>
        <w:t xml:space="preserve"> </w:t>
      </w:r>
      <w:r w:rsidRPr="00CA0B6D">
        <w:t>Data</w:t>
      </w:r>
      <w:r>
        <w:t xml:space="preserve"> Forms</w:t>
      </w:r>
      <w:r w:rsidRPr="00CA0B6D">
        <w:t xml:space="preserve"> for </w:t>
      </w:r>
      <w:r>
        <w:t>R</w:t>
      </w:r>
      <w:r w:rsidRPr="00CA0B6D">
        <w:t xml:space="preserve">ecording </w:t>
      </w:r>
      <w:r>
        <w:t xml:space="preserve">Field </w:t>
      </w:r>
      <w:commentRangeStart w:id="478"/>
      <w:r>
        <w:t>Data</w:t>
      </w:r>
      <w:bookmarkEnd w:id="477"/>
      <w:commentRangeEnd w:id="478"/>
      <w:r w:rsidR="00A3370F">
        <w:rPr>
          <w:rStyle w:val="CommentReference"/>
          <w:rFonts w:ascii="Times New Roman" w:eastAsia="Calibri" w:hAnsi="Times New Roman"/>
          <w:b w:val="0"/>
          <w:bCs w:val="0"/>
        </w:rPr>
        <w:commentReference w:id="478"/>
      </w:r>
    </w:p>
    <w:p w:rsidR="0040297C" w:rsidRPr="00C47A6E" w:rsidRDefault="0040297C" w:rsidP="00C47A6E">
      <w:pPr>
        <w:pStyle w:val="PACNReportNormalText0"/>
        <w:rPr>
          <w:rFonts w:ascii="Times New Roman" w:hAnsi="Times New Roman"/>
        </w:rPr>
      </w:pPr>
      <w:r w:rsidRPr="00C47A6E">
        <w:rPr>
          <w:rFonts w:ascii="Times New Roman" w:hAnsi="Times New Roman"/>
        </w:rPr>
        <w:t>This appendix contains all the data forms required to record vegetation attributes in each plot and subplot. Field staff should record data in the most efficient order. Some data forms appear on multiple pages, while others are combined on a single page. The data forms appear in the following order:</w:t>
      </w:r>
    </w:p>
    <w:p w:rsidR="0040297C" w:rsidRPr="00C47A6E" w:rsidRDefault="0040297C" w:rsidP="00C47A6E">
      <w:pPr>
        <w:pStyle w:val="PACNReportNormalText0"/>
        <w:rPr>
          <w:rFonts w:ascii="Times New Roman" w:hAnsi="Times New Roman"/>
        </w:rPr>
      </w:pPr>
    </w:p>
    <w:p w:rsidR="0040297C" w:rsidRPr="00A15612" w:rsidRDefault="00E01466" w:rsidP="00DC3873">
      <w:pPr>
        <w:pStyle w:val="PACNReportNormalText0"/>
        <w:numPr>
          <w:ilvl w:val="0"/>
          <w:numId w:val="103"/>
        </w:numPr>
        <w:rPr>
          <w:rFonts w:ascii="Times New Roman" w:hAnsi="Times New Roman"/>
        </w:rPr>
      </w:pPr>
      <w:hyperlink w:anchor="Form1" w:history="1">
        <w:r w:rsidR="0040297C" w:rsidRPr="00A15612">
          <w:rPr>
            <w:rStyle w:val="Hyperlink"/>
            <w:rFonts w:cs="Arial"/>
            <w:sz w:val="24"/>
            <w:szCs w:val="24"/>
            <w:u w:val="none"/>
          </w:rPr>
          <w:t>Plot location</w:t>
        </w:r>
      </w:hyperlink>
      <w:r w:rsidR="0040297C" w:rsidRPr="00A15612">
        <w:rPr>
          <w:rFonts w:ascii="Times New Roman" w:hAnsi="Times New Roman"/>
          <w:color w:val="auto"/>
        </w:rPr>
        <w:t xml:space="preserve"> (all</w:t>
      </w:r>
      <w:r w:rsidR="0040297C" w:rsidRPr="00A15612">
        <w:rPr>
          <w:rFonts w:ascii="Times New Roman" w:hAnsi="Times New Roman"/>
        </w:rPr>
        <w:t xml:space="preserve"> communities)</w:t>
      </w:r>
    </w:p>
    <w:p w:rsidR="0040297C" w:rsidRPr="00A15612" w:rsidRDefault="00E01466" w:rsidP="00DC3873">
      <w:pPr>
        <w:pStyle w:val="PACNReportNormalText0"/>
        <w:numPr>
          <w:ilvl w:val="0"/>
          <w:numId w:val="103"/>
        </w:numPr>
        <w:rPr>
          <w:rFonts w:ascii="Times New Roman" w:hAnsi="Times New Roman"/>
        </w:rPr>
      </w:pPr>
      <w:hyperlink w:anchor="Form2_Photo" w:history="1">
        <w:r w:rsidR="0040297C" w:rsidRPr="00A15612">
          <w:rPr>
            <w:rStyle w:val="Hyperlink"/>
            <w:rFonts w:cs="Arial"/>
            <w:sz w:val="24"/>
            <w:szCs w:val="24"/>
            <w:u w:val="none"/>
          </w:rPr>
          <w:t>Photographic record</w:t>
        </w:r>
      </w:hyperlink>
      <w:r w:rsidR="0040297C" w:rsidRPr="00A15612">
        <w:rPr>
          <w:rFonts w:ascii="Times New Roman" w:hAnsi="Times New Roman"/>
        </w:rPr>
        <w:t xml:space="preserve"> (all communities)</w:t>
      </w:r>
    </w:p>
    <w:p w:rsidR="0040297C" w:rsidRPr="00A15612" w:rsidRDefault="00E01466" w:rsidP="00DC3873">
      <w:pPr>
        <w:pStyle w:val="PACNReportNormalText0"/>
        <w:numPr>
          <w:ilvl w:val="0"/>
          <w:numId w:val="103"/>
        </w:numPr>
        <w:rPr>
          <w:rFonts w:ascii="Times New Roman" w:hAnsi="Times New Roman"/>
        </w:rPr>
      </w:pPr>
      <w:hyperlink w:anchor="Form3_Spp_Presence" w:history="1">
        <w:r w:rsidR="0040297C" w:rsidRPr="00A15612">
          <w:rPr>
            <w:rStyle w:val="Hyperlink"/>
            <w:rFonts w:cs="Arial"/>
            <w:sz w:val="24"/>
            <w:szCs w:val="24"/>
            <w:u w:val="none"/>
          </w:rPr>
          <w:t>Species list</w:t>
        </w:r>
      </w:hyperlink>
      <w:r w:rsidR="0040297C" w:rsidRPr="00A15612">
        <w:rPr>
          <w:rFonts w:ascii="Times New Roman" w:hAnsi="Times New Roman"/>
        </w:rPr>
        <w:t xml:space="preserve"> (all communities)</w:t>
      </w:r>
    </w:p>
    <w:p w:rsidR="0040297C" w:rsidRPr="00A15612" w:rsidRDefault="00E01466" w:rsidP="00DC3873">
      <w:pPr>
        <w:pStyle w:val="PACNReportNormalText0"/>
        <w:numPr>
          <w:ilvl w:val="0"/>
          <w:numId w:val="103"/>
        </w:numPr>
        <w:rPr>
          <w:rFonts w:ascii="Times New Roman" w:hAnsi="Times New Roman"/>
        </w:rPr>
      </w:pPr>
      <w:hyperlink w:anchor="Form4_Cover_Forest" w:history="1">
        <w:r w:rsidR="0040297C" w:rsidRPr="00A15612">
          <w:rPr>
            <w:rStyle w:val="Hyperlink"/>
            <w:rFonts w:cs="Arial"/>
            <w:sz w:val="24"/>
            <w:szCs w:val="24"/>
            <w:u w:val="none"/>
          </w:rPr>
          <w:t>Understory cover</w:t>
        </w:r>
      </w:hyperlink>
      <w:r w:rsidR="0040297C" w:rsidRPr="00A15612">
        <w:rPr>
          <w:rFonts w:ascii="Times New Roman" w:hAnsi="Times New Roman"/>
        </w:rPr>
        <w:t xml:space="preserve"> (forest and shrublands: 20 x 50 m plot)</w:t>
      </w:r>
    </w:p>
    <w:p w:rsidR="0040297C" w:rsidRPr="00A15612" w:rsidRDefault="00E01466" w:rsidP="00DC3873">
      <w:pPr>
        <w:pStyle w:val="PACNReportNormalText0"/>
        <w:numPr>
          <w:ilvl w:val="0"/>
          <w:numId w:val="103"/>
        </w:numPr>
        <w:rPr>
          <w:rFonts w:ascii="Times New Roman" w:hAnsi="Times New Roman"/>
        </w:rPr>
      </w:pPr>
      <w:hyperlink w:anchor="Form5_Cover_Coastal" w:history="1">
        <w:r w:rsidR="0040297C" w:rsidRPr="00A15612">
          <w:rPr>
            <w:rStyle w:val="Hyperlink"/>
            <w:rFonts w:cs="Arial"/>
            <w:sz w:val="24"/>
            <w:szCs w:val="24"/>
            <w:u w:val="none"/>
          </w:rPr>
          <w:t>Understory cover</w:t>
        </w:r>
      </w:hyperlink>
      <w:r w:rsidR="0040297C" w:rsidRPr="00A15612">
        <w:rPr>
          <w:rFonts w:ascii="Times New Roman" w:hAnsi="Times New Roman"/>
        </w:rPr>
        <w:t xml:space="preserve"> (coastal: 10 x 20 m plot)</w:t>
      </w:r>
    </w:p>
    <w:p w:rsidR="0040297C" w:rsidRPr="00A15612" w:rsidRDefault="00E01466" w:rsidP="00DC3873">
      <w:pPr>
        <w:pStyle w:val="PACNReportNormalText0"/>
        <w:numPr>
          <w:ilvl w:val="0"/>
          <w:numId w:val="103"/>
        </w:numPr>
        <w:rPr>
          <w:rFonts w:ascii="Times New Roman" w:hAnsi="Times New Roman"/>
        </w:rPr>
      </w:pPr>
      <w:hyperlink w:anchor="Form6_LgTree_Forestl" w:history="1">
        <w:r w:rsidR="0040297C" w:rsidRPr="00A15612">
          <w:rPr>
            <w:rStyle w:val="Hyperlink"/>
            <w:rFonts w:cs="Arial"/>
            <w:sz w:val="24"/>
            <w:szCs w:val="24"/>
            <w:u w:val="none"/>
          </w:rPr>
          <w:t>Large tree density</w:t>
        </w:r>
      </w:hyperlink>
      <w:r w:rsidR="0040297C" w:rsidRPr="00A15612">
        <w:rPr>
          <w:rFonts w:ascii="Times New Roman" w:hAnsi="Times New Roman"/>
        </w:rPr>
        <w:t xml:space="preserve"> (forest: 20 x 50 m plot)</w:t>
      </w:r>
    </w:p>
    <w:p w:rsidR="0040297C" w:rsidRPr="00A15612" w:rsidRDefault="00E01466" w:rsidP="00DC3873">
      <w:pPr>
        <w:pStyle w:val="PACNReportNormalText0"/>
        <w:numPr>
          <w:ilvl w:val="0"/>
          <w:numId w:val="103"/>
        </w:numPr>
        <w:rPr>
          <w:rFonts w:ascii="Times New Roman" w:hAnsi="Times New Roman"/>
        </w:rPr>
      </w:pPr>
      <w:hyperlink w:anchor="Form7_LgTreeHt_Forest" w:history="1">
        <w:r w:rsidR="0040297C" w:rsidRPr="00A15612">
          <w:rPr>
            <w:rStyle w:val="Hyperlink"/>
            <w:rFonts w:cs="Arial"/>
            <w:sz w:val="24"/>
            <w:szCs w:val="24"/>
            <w:u w:val="none"/>
          </w:rPr>
          <w:t>Canopy tree height</w:t>
        </w:r>
      </w:hyperlink>
      <w:r w:rsidR="0040297C" w:rsidRPr="00A15612">
        <w:rPr>
          <w:rFonts w:ascii="Times New Roman" w:hAnsi="Times New Roman"/>
        </w:rPr>
        <w:t xml:space="preserve"> (forest: 20 x 50 m plot)</w:t>
      </w:r>
    </w:p>
    <w:p w:rsidR="00047990" w:rsidRPr="00A15612" w:rsidRDefault="00E01466" w:rsidP="00DC3873">
      <w:pPr>
        <w:pStyle w:val="PACNReportNormalText0"/>
        <w:numPr>
          <w:ilvl w:val="0"/>
          <w:numId w:val="103"/>
        </w:numPr>
        <w:rPr>
          <w:rFonts w:ascii="Times New Roman" w:hAnsi="Times New Roman"/>
        </w:rPr>
      </w:pPr>
      <w:hyperlink w:anchor="Form9_LgTreeFern_Forest" w:history="1">
        <w:r w:rsidR="00047990" w:rsidRPr="00A15612">
          <w:rPr>
            <w:rStyle w:val="Hyperlink"/>
            <w:rFonts w:cs="Arial"/>
            <w:sz w:val="24"/>
            <w:szCs w:val="24"/>
            <w:u w:val="none"/>
          </w:rPr>
          <w:t>Tree fern density</w:t>
        </w:r>
      </w:hyperlink>
      <w:r w:rsidR="00047990" w:rsidRPr="00A15612">
        <w:rPr>
          <w:rFonts w:ascii="Times New Roman" w:hAnsi="Times New Roman"/>
        </w:rPr>
        <w:t xml:space="preserve"> (wet forest only: 10 x 25 m subplot)</w:t>
      </w:r>
    </w:p>
    <w:p w:rsidR="0040297C" w:rsidRPr="00A15612" w:rsidRDefault="00E01466" w:rsidP="00DC3873">
      <w:pPr>
        <w:pStyle w:val="PACNReportNormalText0"/>
        <w:numPr>
          <w:ilvl w:val="0"/>
          <w:numId w:val="103"/>
        </w:numPr>
        <w:rPr>
          <w:rFonts w:ascii="Times New Roman" w:hAnsi="Times New Roman"/>
        </w:rPr>
      </w:pPr>
      <w:hyperlink w:anchor="Form8_SmTree_Forest" w:history="1">
        <w:r w:rsidR="0040297C" w:rsidRPr="00A15612">
          <w:rPr>
            <w:rStyle w:val="Hyperlink"/>
            <w:rFonts w:cs="Arial"/>
            <w:sz w:val="24"/>
            <w:szCs w:val="24"/>
            <w:u w:val="none"/>
          </w:rPr>
          <w:t>Small tree density</w:t>
        </w:r>
      </w:hyperlink>
      <w:r w:rsidR="0040297C" w:rsidRPr="00A15612">
        <w:rPr>
          <w:rFonts w:ascii="Times New Roman" w:hAnsi="Times New Roman"/>
        </w:rPr>
        <w:t xml:space="preserve"> (forest:10 x 25 m subplot)</w:t>
      </w:r>
    </w:p>
    <w:p w:rsidR="00047990" w:rsidRPr="00A15612" w:rsidRDefault="00E01466" w:rsidP="00DC3873">
      <w:pPr>
        <w:pStyle w:val="PACNReportNormalText0"/>
        <w:numPr>
          <w:ilvl w:val="0"/>
          <w:numId w:val="103"/>
        </w:numPr>
        <w:rPr>
          <w:rFonts w:ascii="Times New Roman" w:hAnsi="Times New Roman"/>
        </w:rPr>
      </w:pPr>
      <w:hyperlink w:anchor="Form12_SmTreeFern_Forest" w:history="1">
        <w:r w:rsidR="00047990" w:rsidRPr="00A15612">
          <w:rPr>
            <w:rStyle w:val="Hyperlink"/>
            <w:rFonts w:cs="Arial"/>
            <w:sz w:val="24"/>
            <w:szCs w:val="24"/>
            <w:u w:val="none"/>
          </w:rPr>
          <w:t>S</w:t>
        </w:r>
        <w:r w:rsidR="00021D48">
          <w:rPr>
            <w:rStyle w:val="Hyperlink"/>
            <w:rFonts w:cs="Arial"/>
            <w:sz w:val="24"/>
            <w:szCs w:val="24"/>
            <w:u w:val="none"/>
          </w:rPr>
          <w:t>eedling, shrub and s</w:t>
        </w:r>
        <w:r w:rsidR="00047990" w:rsidRPr="00A15612">
          <w:rPr>
            <w:rStyle w:val="Hyperlink"/>
            <w:rFonts w:cs="Arial"/>
            <w:sz w:val="24"/>
            <w:szCs w:val="24"/>
            <w:u w:val="none"/>
          </w:rPr>
          <w:t>mall tree fern</w:t>
        </w:r>
        <w:r w:rsidR="00021D48">
          <w:rPr>
            <w:rStyle w:val="Hyperlink"/>
            <w:rFonts w:cs="Arial"/>
            <w:sz w:val="24"/>
            <w:szCs w:val="24"/>
            <w:u w:val="none"/>
          </w:rPr>
          <w:t xml:space="preserve"> (wet forest only)</w:t>
        </w:r>
        <w:r w:rsidR="00047990" w:rsidRPr="00A15612">
          <w:rPr>
            <w:rStyle w:val="Hyperlink"/>
            <w:rFonts w:cs="Arial"/>
            <w:sz w:val="24"/>
            <w:szCs w:val="24"/>
            <w:u w:val="none"/>
          </w:rPr>
          <w:t xml:space="preserve"> density</w:t>
        </w:r>
      </w:hyperlink>
      <w:r w:rsidR="00047990" w:rsidRPr="00A15612">
        <w:rPr>
          <w:rFonts w:ascii="Times New Roman" w:hAnsi="Times New Roman"/>
        </w:rPr>
        <w:t xml:space="preserve"> (2 x 50 m subplot)</w:t>
      </w:r>
    </w:p>
    <w:p w:rsidR="0040297C" w:rsidRPr="00A15612" w:rsidRDefault="00E01466" w:rsidP="00DC3873">
      <w:pPr>
        <w:pStyle w:val="PACNReportNormalText0"/>
        <w:numPr>
          <w:ilvl w:val="0"/>
          <w:numId w:val="103"/>
        </w:numPr>
        <w:rPr>
          <w:rFonts w:ascii="Times New Roman" w:hAnsi="Times New Roman"/>
        </w:rPr>
      </w:pPr>
      <w:hyperlink w:anchor="Form13_SmLgTree_Shrubland" w:history="1">
        <w:r w:rsidR="00021D48">
          <w:rPr>
            <w:rStyle w:val="Hyperlink"/>
            <w:rFonts w:cs="Arial"/>
            <w:sz w:val="24"/>
            <w:szCs w:val="24"/>
            <w:u w:val="none"/>
          </w:rPr>
          <w:t>S</w:t>
        </w:r>
        <w:r w:rsidR="0040297C" w:rsidRPr="00A15612">
          <w:rPr>
            <w:rStyle w:val="Hyperlink"/>
            <w:rFonts w:cs="Arial"/>
            <w:sz w:val="24"/>
            <w:szCs w:val="24"/>
            <w:u w:val="none"/>
          </w:rPr>
          <w:t>mall</w:t>
        </w:r>
        <w:r w:rsidR="00021D48">
          <w:rPr>
            <w:rStyle w:val="Hyperlink"/>
            <w:rFonts w:cs="Arial"/>
            <w:sz w:val="24"/>
            <w:szCs w:val="24"/>
            <w:u w:val="none"/>
          </w:rPr>
          <w:t xml:space="preserve"> and large</w:t>
        </w:r>
        <w:r w:rsidR="0040297C" w:rsidRPr="00A15612">
          <w:rPr>
            <w:rStyle w:val="Hyperlink"/>
            <w:rFonts w:cs="Arial"/>
            <w:sz w:val="24"/>
            <w:szCs w:val="24"/>
            <w:u w:val="none"/>
          </w:rPr>
          <w:t xml:space="preserve"> tree density</w:t>
        </w:r>
      </w:hyperlink>
      <w:r w:rsidR="0040297C" w:rsidRPr="00A15612">
        <w:rPr>
          <w:rFonts w:ascii="Times New Roman" w:hAnsi="Times New Roman"/>
        </w:rPr>
        <w:t xml:space="preserve"> (shrubland: 2 x 50 m subplot)</w:t>
      </w:r>
    </w:p>
    <w:p w:rsidR="0040297C" w:rsidRPr="00A15612" w:rsidRDefault="00E01466" w:rsidP="00DC3873">
      <w:pPr>
        <w:pStyle w:val="PACNReportNormalText0"/>
        <w:numPr>
          <w:ilvl w:val="0"/>
          <w:numId w:val="103"/>
        </w:numPr>
        <w:rPr>
          <w:rFonts w:ascii="Times New Roman" w:hAnsi="Times New Roman"/>
        </w:rPr>
      </w:pPr>
      <w:hyperlink w:anchor="Form14_Seedling_Shrubland" w:history="1">
        <w:r w:rsidR="0040297C" w:rsidRPr="00A15612">
          <w:rPr>
            <w:rStyle w:val="Hyperlink"/>
            <w:rFonts w:cs="Arial"/>
            <w:sz w:val="24"/>
            <w:szCs w:val="24"/>
            <w:u w:val="none"/>
          </w:rPr>
          <w:t>Seedling density</w:t>
        </w:r>
      </w:hyperlink>
      <w:r w:rsidR="0040297C" w:rsidRPr="00A15612">
        <w:rPr>
          <w:rFonts w:ascii="Times New Roman" w:hAnsi="Times New Roman"/>
        </w:rPr>
        <w:t xml:space="preserve"> (2 x 50 m subplot; subalpine shrubland)</w:t>
      </w:r>
    </w:p>
    <w:p w:rsidR="0040297C" w:rsidRPr="00A15612" w:rsidRDefault="00E01466" w:rsidP="00DC3873">
      <w:pPr>
        <w:pStyle w:val="PACNReportNormalText0"/>
        <w:numPr>
          <w:ilvl w:val="0"/>
          <w:numId w:val="103"/>
        </w:numPr>
        <w:rPr>
          <w:rFonts w:ascii="Times New Roman" w:hAnsi="Times New Roman"/>
        </w:rPr>
      </w:pPr>
      <w:hyperlink w:anchor="Form15_Shrub_Shrubland" w:history="1">
        <w:r w:rsidR="0040297C" w:rsidRPr="00A15612">
          <w:rPr>
            <w:rStyle w:val="Hyperlink"/>
            <w:rFonts w:cs="Arial"/>
            <w:sz w:val="24"/>
            <w:szCs w:val="24"/>
            <w:u w:val="none"/>
          </w:rPr>
          <w:t>Shrub density</w:t>
        </w:r>
      </w:hyperlink>
      <w:r w:rsidR="0040297C" w:rsidRPr="00A15612">
        <w:rPr>
          <w:rFonts w:ascii="Times New Roman" w:hAnsi="Times New Roman"/>
        </w:rPr>
        <w:t xml:space="preserve"> (2 x 50 m subplot; subalpine shrubland)</w:t>
      </w:r>
    </w:p>
    <w:p w:rsidR="0040297C" w:rsidRPr="00A15612" w:rsidRDefault="00E01466" w:rsidP="00DC3873">
      <w:pPr>
        <w:pStyle w:val="PACNReportNormalText0"/>
        <w:numPr>
          <w:ilvl w:val="0"/>
          <w:numId w:val="103"/>
        </w:numPr>
        <w:rPr>
          <w:rFonts w:ascii="Times New Roman" w:hAnsi="Times New Roman"/>
        </w:rPr>
      </w:pPr>
      <w:hyperlink w:anchor="Form16_LgTree_Coastal" w:history="1">
        <w:r w:rsidR="0040297C" w:rsidRPr="00A15612">
          <w:rPr>
            <w:rStyle w:val="Hyperlink"/>
            <w:rFonts w:cs="Arial"/>
            <w:sz w:val="24"/>
            <w:szCs w:val="24"/>
            <w:u w:val="none"/>
          </w:rPr>
          <w:t>Large tree density</w:t>
        </w:r>
      </w:hyperlink>
      <w:r w:rsidR="0040297C" w:rsidRPr="00A15612">
        <w:rPr>
          <w:rFonts w:ascii="Times New Roman" w:hAnsi="Times New Roman"/>
        </w:rPr>
        <w:t xml:space="preserve"> (coastal: 10 x 20 m subplot)</w:t>
      </w:r>
    </w:p>
    <w:p w:rsidR="0040297C" w:rsidRPr="00A15612" w:rsidRDefault="00E01466" w:rsidP="00DC3873">
      <w:pPr>
        <w:pStyle w:val="PACNReportNormalText0"/>
        <w:numPr>
          <w:ilvl w:val="0"/>
          <w:numId w:val="103"/>
        </w:numPr>
        <w:rPr>
          <w:rFonts w:ascii="Times New Roman" w:hAnsi="Times New Roman"/>
        </w:rPr>
      </w:pPr>
      <w:hyperlink w:anchor="Form17_SmTree_Coastal" w:history="1">
        <w:r w:rsidR="0040297C" w:rsidRPr="00A15612">
          <w:rPr>
            <w:rStyle w:val="Hyperlink"/>
            <w:rFonts w:cs="Arial"/>
            <w:sz w:val="24"/>
            <w:szCs w:val="24"/>
            <w:u w:val="none"/>
          </w:rPr>
          <w:t>Small tree density</w:t>
        </w:r>
      </w:hyperlink>
      <w:r w:rsidR="0040297C" w:rsidRPr="00A15612">
        <w:rPr>
          <w:rFonts w:ascii="Times New Roman" w:hAnsi="Times New Roman"/>
        </w:rPr>
        <w:t xml:space="preserve"> (coastal: 2 – 2 x 20 m subplots)</w:t>
      </w:r>
    </w:p>
    <w:p w:rsidR="0040297C" w:rsidRPr="00A15612" w:rsidRDefault="00E01466" w:rsidP="00DC3873">
      <w:pPr>
        <w:pStyle w:val="PACNReportNormalText0"/>
        <w:numPr>
          <w:ilvl w:val="0"/>
          <w:numId w:val="103"/>
        </w:numPr>
        <w:rPr>
          <w:rFonts w:ascii="Times New Roman" w:hAnsi="Times New Roman"/>
        </w:rPr>
      </w:pPr>
      <w:hyperlink w:anchor="Form18_Seedling_Coastal" w:history="1">
        <w:r w:rsidR="0040297C" w:rsidRPr="00A15612">
          <w:rPr>
            <w:rStyle w:val="Hyperlink"/>
            <w:rFonts w:cs="Arial"/>
            <w:sz w:val="24"/>
            <w:szCs w:val="24"/>
            <w:u w:val="none"/>
          </w:rPr>
          <w:t>Seedling density</w:t>
        </w:r>
      </w:hyperlink>
      <w:r w:rsidR="0040297C" w:rsidRPr="00A15612">
        <w:rPr>
          <w:rFonts w:ascii="Times New Roman" w:hAnsi="Times New Roman"/>
        </w:rPr>
        <w:t xml:space="preserve"> (coastal: 2 – 2 x 20 m subplots)</w:t>
      </w:r>
    </w:p>
    <w:p w:rsidR="0040297C" w:rsidRPr="00A15612" w:rsidRDefault="00E01466" w:rsidP="00DC3873">
      <w:pPr>
        <w:pStyle w:val="PACNReportNormalText0"/>
        <w:numPr>
          <w:ilvl w:val="0"/>
          <w:numId w:val="103"/>
        </w:numPr>
        <w:rPr>
          <w:rFonts w:ascii="Times New Roman" w:hAnsi="Times New Roman"/>
        </w:rPr>
      </w:pPr>
      <w:hyperlink w:anchor="Form19_Shrub_Coastal" w:history="1">
        <w:r w:rsidR="0040297C" w:rsidRPr="00A15612">
          <w:rPr>
            <w:rStyle w:val="Hyperlink"/>
            <w:rFonts w:cs="Arial"/>
            <w:sz w:val="24"/>
            <w:szCs w:val="24"/>
            <w:u w:val="none"/>
          </w:rPr>
          <w:t>Shrub density</w:t>
        </w:r>
      </w:hyperlink>
      <w:r w:rsidR="0040297C" w:rsidRPr="00A15612">
        <w:rPr>
          <w:rFonts w:ascii="Times New Roman" w:hAnsi="Times New Roman"/>
        </w:rPr>
        <w:t xml:space="preserve"> (coastal: 2 – 2 x 20 m subplots)</w:t>
      </w:r>
    </w:p>
    <w:p w:rsidR="00C16D42" w:rsidRPr="00A15612" w:rsidRDefault="00E01466" w:rsidP="00DC3873">
      <w:pPr>
        <w:pStyle w:val="PACNReportNormalText0"/>
        <w:numPr>
          <w:ilvl w:val="0"/>
          <w:numId w:val="103"/>
        </w:numPr>
        <w:rPr>
          <w:rFonts w:ascii="Times New Roman" w:hAnsi="Times New Roman"/>
        </w:rPr>
      </w:pPr>
      <w:hyperlink w:anchor="Form20_Coarse_Woody_Debris" w:history="1">
        <w:r w:rsidR="00C16D42" w:rsidRPr="00A15612">
          <w:rPr>
            <w:rStyle w:val="Hyperlink"/>
            <w:rFonts w:cs="Arial"/>
            <w:sz w:val="24"/>
            <w:szCs w:val="24"/>
            <w:u w:val="none"/>
          </w:rPr>
          <w:t>Coarse woody debris</w:t>
        </w:r>
      </w:hyperlink>
      <w:r w:rsidR="00C16D42" w:rsidRPr="00A15612">
        <w:rPr>
          <w:rFonts w:ascii="Times New Roman" w:hAnsi="Times New Roman"/>
        </w:rPr>
        <w:t xml:space="preserve"> (all communities)</w:t>
      </w:r>
    </w:p>
    <w:p w:rsidR="0040297C" w:rsidRPr="00C47A6E" w:rsidRDefault="0040297C" w:rsidP="00C47A6E">
      <w:pPr>
        <w:pStyle w:val="PACNReportNormalText0"/>
        <w:rPr>
          <w:rFonts w:ascii="Times New Roman" w:hAnsi="Times New Roman"/>
        </w:rPr>
      </w:pPr>
      <w:r w:rsidRPr="00C47A6E">
        <w:rPr>
          <w:rFonts w:ascii="Times New Roman" w:hAnsi="Times New Roman"/>
        </w:rPr>
        <w:t xml:space="preserve"> </w:t>
      </w:r>
    </w:p>
    <w:p w:rsidR="005820B2" w:rsidRDefault="0040297C" w:rsidP="005820B2">
      <w:r w:rsidRPr="00C47A6E">
        <w:br w:type="page"/>
      </w:r>
      <w:bookmarkStart w:id="479" w:name="Form1"/>
      <w:r w:rsidR="00744210" w:rsidRPr="00C47A6E">
        <w:object w:dxaOrig="10462" w:dyaOrig="13000">
          <v:shape id="_x0000_i1045" type="#_x0000_t75" style="width:487pt;height:650pt" o:ole="">
            <v:imagedata r:id="rId156" o:title=""/>
          </v:shape>
          <o:OLEObject Type="Embed" ProgID="Excel.Sheet.8" ShapeID="_x0000_i1045" DrawAspect="Content" ObjectID="_1484464585" r:id="rId157"/>
        </w:object>
      </w:r>
      <w:bookmarkStart w:id="480" w:name="Form2_Photo"/>
      <w:bookmarkEnd w:id="479"/>
      <w:r w:rsidR="005820B2" w:rsidRPr="00042085">
        <w:rPr>
          <w:b/>
        </w:rPr>
        <w:object w:dxaOrig="10028" w:dyaOrig="13300">
          <v:shape id="_x0000_i1046" type="#_x0000_t75" style="width:464.8pt;height:657pt" o:ole="">
            <v:imagedata r:id="rId158" o:title=""/>
          </v:shape>
          <o:OLEObject Type="Embed" ProgID="Excel.Sheet.8" ShapeID="_x0000_i1046" DrawAspect="Content" ObjectID="_1484464586" r:id="rId159"/>
        </w:object>
      </w:r>
      <w:bookmarkStart w:id="481" w:name="Form3_Spp_Presence"/>
      <w:bookmarkEnd w:id="480"/>
      <w:r w:rsidR="005820B2">
        <w:object w:dxaOrig="10342" w:dyaOrig="12275">
          <v:shape id="_x0000_i1047" type="#_x0000_t75" style="width:484pt;height:613.75pt" o:ole="">
            <v:imagedata r:id="rId160" o:title=""/>
          </v:shape>
          <o:OLEObject Type="Embed" ProgID="Excel.Sheet.8" ShapeID="_x0000_i1047" DrawAspect="Content" ObjectID="_1484464587" r:id="rId161"/>
        </w:object>
      </w:r>
      <w:bookmarkStart w:id="482" w:name="Form4_Cover_Forest"/>
      <w:bookmarkEnd w:id="481"/>
      <w:r w:rsidR="005820B2">
        <w:object w:dxaOrig="9590" w:dyaOrig="13033">
          <v:shape id="_x0000_i1048" type="#_x0000_t75" style="width:463.7pt;height:643.2pt" o:ole="">
            <v:imagedata r:id="rId162" o:title=""/>
          </v:shape>
          <o:OLEObject Type="Embed" ProgID="Excel.Sheet.8" ShapeID="_x0000_i1048" DrawAspect="Content" ObjectID="_1484464588" r:id="rId163"/>
        </w:object>
      </w:r>
    </w:p>
    <w:p w:rsidR="005820B2" w:rsidRDefault="005820B2" w:rsidP="005820B2">
      <w:r>
        <w:object w:dxaOrig="9604" w:dyaOrig="13048">
          <v:shape id="_x0000_i1049" type="#_x0000_t75" style="width:462.9pt;height:645.2pt" o:ole="">
            <v:imagedata r:id="rId164" o:title=""/>
          </v:shape>
          <o:OLEObject Type="Embed" ProgID="Excel.Sheet.8" ShapeID="_x0000_i1049" DrawAspect="Content" ObjectID="_1484464589" r:id="rId165"/>
        </w:object>
      </w:r>
    </w:p>
    <w:p w:rsidR="005820B2" w:rsidRDefault="005820B2" w:rsidP="005820B2">
      <w:r>
        <w:object w:dxaOrig="9590" w:dyaOrig="13033">
          <v:shape id="_x0000_i1050" type="#_x0000_t75" style="width:463.7pt;height:643.2pt" o:ole="">
            <v:imagedata r:id="rId166" o:title=""/>
          </v:shape>
          <o:OLEObject Type="Embed" ProgID="Excel.Sheet.8" ShapeID="_x0000_i1050" DrawAspect="Content" ObjectID="_1484464590" r:id="rId167"/>
        </w:object>
      </w:r>
    </w:p>
    <w:p w:rsidR="005820B2" w:rsidRDefault="005820B2" w:rsidP="005820B2">
      <w:r>
        <w:object w:dxaOrig="9604" w:dyaOrig="13048">
          <v:shape id="_x0000_i1051" type="#_x0000_t75" style="width:462.9pt;height:645.2pt" o:ole="">
            <v:imagedata r:id="rId168" o:title=""/>
          </v:shape>
          <o:OLEObject Type="Embed" ProgID="Excel.Sheet.8" ShapeID="_x0000_i1051" DrawAspect="Content" ObjectID="_1484464591" r:id="rId169"/>
        </w:object>
      </w:r>
    </w:p>
    <w:p w:rsidR="005820B2" w:rsidRDefault="005820B2" w:rsidP="005820B2">
      <w:r>
        <w:object w:dxaOrig="9590" w:dyaOrig="13033">
          <v:shape id="_x0000_i1052" type="#_x0000_t75" style="width:463.7pt;height:643.2pt" o:ole="">
            <v:imagedata r:id="rId170" o:title=""/>
          </v:shape>
          <o:OLEObject Type="Embed" ProgID="Excel.Sheet.8" ShapeID="_x0000_i1052" DrawAspect="Content" ObjectID="_1484464592" r:id="rId171"/>
        </w:object>
      </w:r>
    </w:p>
    <w:p w:rsidR="005820B2" w:rsidRDefault="005820B2" w:rsidP="005820B2">
      <w:r>
        <w:object w:dxaOrig="9604" w:dyaOrig="13048">
          <v:shape id="_x0000_i1053" type="#_x0000_t75" style="width:462.9pt;height:645.2pt" o:ole="">
            <v:imagedata r:id="rId172" o:title=""/>
          </v:shape>
          <o:OLEObject Type="Embed" ProgID="Excel.Sheet.8" ShapeID="_x0000_i1053" DrawAspect="Content" ObjectID="_1484464593" r:id="rId173"/>
        </w:object>
      </w:r>
    </w:p>
    <w:bookmarkStart w:id="483" w:name="Form5_Cover_Coastal"/>
    <w:bookmarkEnd w:id="482"/>
    <w:p w:rsidR="0040297C" w:rsidRDefault="009E55ED" w:rsidP="005820B2">
      <w:pPr>
        <w:pStyle w:val="PACNReportNormalText0"/>
      </w:pPr>
      <w:r>
        <w:object w:dxaOrig="9590" w:dyaOrig="13019">
          <v:shape id="_x0000_i1054" type="#_x0000_t75" style="width:463.7pt;height:643.8pt" o:ole="">
            <v:imagedata r:id="rId174" o:title=""/>
          </v:shape>
          <o:OLEObject Type="Embed" ProgID="Excel.Sheet.8" ShapeID="_x0000_i1054" DrawAspect="Content" ObjectID="_1484464594" r:id="rId175"/>
        </w:object>
      </w:r>
      <w:bookmarkEnd w:id="483"/>
      <w:r>
        <w:object w:dxaOrig="9604" w:dyaOrig="13019">
          <v:shape id="_x0000_i1055" type="#_x0000_t75" style="width:462.9pt;height:643.8pt" o:ole="">
            <v:imagedata r:id="rId176" o:title=""/>
          </v:shape>
          <o:OLEObject Type="Embed" ProgID="Excel.Sheet.8" ShapeID="_x0000_i1055" DrawAspect="Content" ObjectID="_1484464595" r:id="rId177"/>
        </w:object>
      </w:r>
      <w:r>
        <w:object w:dxaOrig="9590" w:dyaOrig="13019">
          <v:shape id="_x0000_i1056" type="#_x0000_t75" style="width:463.7pt;height:643.8pt" o:ole="">
            <v:imagedata r:id="rId178" o:title=""/>
          </v:shape>
          <o:OLEObject Type="Embed" ProgID="Excel.Sheet.8" ShapeID="_x0000_i1056" DrawAspect="Content" ObjectID="_1484464596" r:id="rId179"/>
        </w:object>
      </w:r>
      <w:r>
        <w:object w:dxaOrig="9604" w:dyaOrig="13019">
          <v:shape id="_x0000_i1057" type="#_x0000_t75" style="width:462.9pt;height:643.8pt" o:ole="">
            <v:imagedata r:id="rId180" o:title=""/>
          </v:shape>
          <o:OLEObject Type="Embed" ProgID="Excel.Sheet.8" ShapeID="_x0000_i1057" DrawAspect="Content" ObjectID="_1484464597" r:id="rId181"/>
        </w:object>
      </w:r>
      <w:r>
        <w:object w:dxaOrig="9590" w:dyaOrig="13019">
          <v:shape id="_x0000_i1058" type="#_x0000_t75" style="width:463.7pt;height:643.8pt" o:ole="">
            <v:imagedata r:id="rId182" o:title=""/>
          </v:shape>
          <o:OLEObject Type="Embed" ProgID="Excel.Sheet.8" ShapeID="_x0000_i1058" DrawAspect="Content" ObjectID="_1484464598" r:id="rId183"/>
        </w:object>
      </w:r>
      <w:r w:rsidR="002F203A">
        <w:object w:dxaOrig="9604" w:dyaOrig="13019">
          <v:shape id="_x0000_i1059" type="#_x0000_t75" style="width:462.9pt;height:643.8pt" o:ole="">
            <v:imagedata r:id="rId184" o:title=""/>
          </v:shape>
          <o:OLEObject Type="Embed" ProgID="Excel.Sheet.8" ShapeID="_x0000_i1059" DrawAspect="Content" ObjectID="_1484464599" r:id="rId185"/>
        </w:object>
      </w:r>
      <w:r w:rsidR="0040297C">
        <w:br w:type="page"/>
      </w:r>
      <w:bookmarkStart w:id="484" w:name="Form6_LgTree_Forestl"/>
      <w:r w:rsidR="00021D48">
        <w:object w:dxaOrig="9336" w:dyaOrig="12397">
          <v:shape id="_x0000_i1060" type="#_x0000_t75" style="width:466.35pt;height:619.25pt" o:ole="">
            <v:imagedata r:id="rId186" o:title=""/>
          </v:shape>
          <o:OLEObject Type="Embed" ProgID="Excel.Sheet.8" ShapeID="_x0000_i1060" DrawAspect="Content" ObjectID="_1484464600" r:id="rId187"/>
        </w:object>
      </w:r>
      <w:bookmarkEnd w:id="484"/>
    </w:p>
    <w:bookmarkStart w:id="485" w:name="Form7_LgTreeHt_Forest"/>
    <w:p w:rsidR="0040297C" w:rsidRPr="000759D4" w:rsidRDefault="00021D48" w:rsidP="0040297C">
      <w:pPr>
        <w:rPr>
          <w:rFonts w:ascii="Arial" w:hAnsi="Arial" w:cs="Arial"/>
          <w:b/>
          <w:sz w:val="18"/>
          <w:szCs w:val="18"/>
        </w:rPr>
      </w:pPr>
      <w:r>
        <w:object w:dxaOrig="9964" w:dyaOrig="5299">
          <v:shape id="_x0000_i1061" type="#_x0000_t75" style="width:463.35pt;height:245.35pt" o:ole="">
            <v:imagedata r:id="rId188" o:title=""/>
          </v:shape>
          <o:OLEObject Type="Embed" ProgID="Excel.Sheet.8" ShapeID="_x0000_i1061" DrawAspect="Content" ObjectID="_1484464601" r:id="rId189"/>
        </w:object>
      </w:r>
      <w:bookmarkEnd w:id="485"/>
    </w:p>
    <w:p w:rsidR="0040297C" w:rsidRDefault="0040297C" w:rsidP="0040297C"/>
    <w:p w:rsidR="0040297C" w:rsidRDefault="0040297C" w:rsidP="0040297C"/>
    <w:bookmarkStart w:id="486" w:name="Form9_LgTreeFern_Forest"/>
    <w:p w:rsidR="0040297C" w:rsidRDefault="00021D48" w:rsidP="0040297C">
      <w:r w:rsidRPr="00E7491F">
        <w:rPr>
          <w:rFonts w:ascii="Arial" w:hAnsi="Arial" w:cs="Arial"/>
          <w:sz w:val="20"/>
          <w:szCs w:val="20"/>
        </w:rPr>
        <w:object w:dxaOrig="11619" w:dyaOrig="14495">
          <v:shape id="_x0000_i1062" type="#_x0000_t75" style="width:475.2pt;height:626.2pt" o:ole="">
            <v:imagedata r:id="rId190" o:title=""/>
          </v:shape>
          <o:OLEObject Type="Embed" ProgID="Excel.Sheet.8" ShapeID="_x0000_i1062" DrawAspect="Content" ObjectID="_1484464602" r:id="rId191"/>
        </w:object>
      </w:r>
      <w:bookmarkEnd w:id="486"/>
    </w:p>
    <w:bookmarkStart w:id="487" w:name="Form8_SmTree_Forest"/>
    <w:p w:rsidR="00047990" w:rsidRDefault="00021D48" w:rsidP="0040297C">
      <w:r>
        <w:object w:dxaOrig="10132" w:dyaOrig="13453">
          <v:shape id="_x0000_i1063" type="#_x0000_t75" style="width:485.85pt;height:645.75pt" o:ole="">
            <v:imagedata r:id="rId192" o:title=""/>
          </v:shape>
          <o:OLEObject Type="Embed" ProgID="Excel.Sheet.8" ShapeID="_x0000_i1063" DrawAspect="Content" ObjectID="_1484464603" r:id="rId193"/>
        </w:object>
      </w:r>
      <w:bookmarkEnd w:id="487"/>
    </w:p>
    <w:bookmarkStart w:id="488" w:name="Form12_SmTreeFern_Forest"/>
    <w:p w:rsidR="0040297C" w:rsidRDefault="00021D48" w:rsidP="0040297C">
      <w:r>
        <w:object w:dxaOrig="9890" w:dyaOrig="13953">
          <v:shape id="_x0000_i1064" type="#_x0000_t75" style="width:438.15pt;height:618.1pt" o:ole="">
            <v:imagedata r:id="rId194" o:title=""/>
          </v:shape>
          <o:OLEObject Type="Embed" ProgID="Excel.Sheet.8" ShapeID="_x0000_i1064" DrawAspect="Content" ObjectID="_1484464604" r:id="rId195"/>
        </w:object>
      </w:r>
      <w:bookmarkEnd w:id="488"/>
      <w:r w:rsidR="0040297C">
        <w:br w:type="page"/>
      </w:r>
      <w:bookmarkStart w:id="489" w:name="Form13_SmLgTree_Shrubland"/>
      <w:r>
        <w:object w:dxaOrig="9415" w:dyaOrig="13122">
          <v:shape id="_x0000_i1065" type="#_x0000_t75" style="width:463.7pt;height:642.3pt" o:ole="">
            <v:imagedata r:id="rId196" o:title=""/>
          </v:shape>
          <o:OLEObject Type="Embed" ProgID="Excel.Sheet.8" ShapeID="_x0000_i1065" DrawAspect="Content" ObjectID="_1484464605" r:id="rId197"/>
        </w:object>
      </w:r>
      <w:bookmarkStart w:id="490" w:name="Form14_Seedling_Shrubland"/>
      <w:bookmarkEnd w:id="489"/>
      <w:r>
        <w:object w:dxaOrig="9921" w:dyaOrig="6343">
          <v:shape id="_x0000_i1066" type="#_x0000_t75" style="width:456.85pt;height:294pt" o:ole="">
            <v:imagedata r:id="rId198" o:title=""/>
          </v:shape>
          <o:OLEObject Type="Embed" ProgID="Excel.Sheet.8" ShapeID="_x0000_i1066" DrawAspect="Content" ObjectID="_1484464606" r:id="rId199"/>
        </w:object>
      </w:r>
      <w:bookmarkEnd w:id="490"/>
    </w:p>
    <w:p w:rsidR="0040297C" w:rsidRDefault="0040297C" w:rsidP="0040297C"/>
    <w:p w:rsidR="0040297C" w:rsidRDefault="0040297C" w:rsidP="0040297C"/>
    <w:p w:rsidR="0040297C" w:rsidRDefault="0040297C" w:rsidP="0040297C"/>
    <w:bookmarkStart w:id="491" w:name="Form15_Shrub_Shrubland"/>
    <w:p w:rsidR="0040297C" w:rsidRDefault="00021D48" w:rsidP="0040297C">
      <w:r>
        <w:object w:dxaOrig="9921" w:dyaOrig="6160">
          <v:shape id="_x0000_i1067" type="#_x0000_t75" style="width:456.85pt;height:282.15pt" o:ole="">
            <v:imagedata r:id="rId200" o:title=""/>
          </v:shape>
          <o:OLEObject Type="Embed" ProgID="Excel.Sheet.8" ShapeID="_x0000_i1067" DrawAspect="Content" ObjectID="_1484464607" r:id="rId201"/>
        </w:object>
      </w:r>
      <w:bookmarkEnd w:id="491"/>
    </w:p>
    <w:bookmarkStart w:id="492" w:name="Form16_LgTree_Coastal"/>
    <w:p w:rsidR="0040297C" w:rsidRDefault="00021D48" w:rsidP="0040297C">
      <w:r>
        <w:object w:dxaOrig="9350" w:dyaOrig="13122">
          <v:shape id="_x0000_i1068" type="#_x0000_t75" style="width:458.15pt;height:642.3pt" o:ole="">
            <v:imagedata r:id="rId202" o:title=""/>
          </v:shape>
          <o:OLEObject Type="Embed" ProgID="Excel.Sheet.8" ShapeID="_x0000_i1068" DrawAspect="Content" ObjectID="_1484464608" r:id="rId203"/>
        </w:object>
      </w:r>
      <w:bookmarkStart w:id="493" w:name="Form17_SmTree_Coastal"/>
      <w:bookmarkEnd w:id="492"/>
      <w:r>
        <w:object w:dxaOrig="9921" w:dyaOrig="6014">
          <v:shape id="_x0000_i1069" type="#_x0000_t75" style="width:456.85pt;height:278.15pt" o:ole="">
            <v:imagedata r:id="rId204" o:title=""/>
          </v:shape>
          <o:OLEObject Type="Embed" ProgID="Excel.Sheet.8" ShapeID="_x0000_i1069" DrawAspect="Content" ObjectID="_1484464609" r:id="rId205"/>
        </w:object>
      </w:r>
      <w:bookmarkEnd w:id="493"/>
    </w:p>
    <w:p w:rsidR="00950F29" w:rsidRDefault="00950F29" w:rsidP="0040297C"/>
    <w:p w:rsidR="00950F29" w:rsidRDefault="00950F29" w:rsidP="0040297C"/>
    <w:p w:rsidR="0040297C" w:rsidRDefault="0040297C" w:rsidP="0040297C"/>
    <w:bookmarkStart w:id="494" w:name="Form18_Seedling_Coastal"/>
    <w:p w:rsidR="0040297C" w:rsidRDefault="00021D48" w:rsidP="0040297C">
      <w:r>
        <w:object w:dxaOrig="9921" w:dyaOrig="5438">
          <v:shape id="_x0000_i1070" type="#_x0000_t75" style="width:456.85pt;height:252.05pt" o:ole="">
            <v:imagedata r:id="rId206" o:title=""/>
          </v:shape>
          <o:OLEObject Type="Embed" ProgID="Excel.Sheet.8" ShapeID="_x0000_i1070" DrawAspect="Content" ObjectID="_1484464610" r:id="rId207"/>
        </w:object>
      </w:r>
      <w:bookmarkEnd w:id="494"/>
    </w:p>
    <w:p w:rsidR="0040297C" w:rsidRDefault="0040297C" w:rsidP="0040297C"/>
    <w:p w:rsidR="0040297C" w:rsidRDefault="0040297C" w:rsidP="0040297C"/>
    <w:bookmarkStart w:id="495" w:name="Form19_Shrub_Coastal"/>
    <w:p w:rsidR="002331CB" w:rsidRDefault="00021D48" w:rsidP="00C47A6E">
      <w:pPr>
        <w:pStyle w:val="PACNReportNormalText0"/>
        <w:rPr>
          <w:b/>
          <w:bCs/>
        </w:rPr>
        <w:sectPr w:rsidR="002331CB" w:rsidSect="002331CB">
          <w:headerReference w:type="even" r:id="rId208"/>
          <w:headerReference w:type="default" r:id="rId209"/>
          <w:footerReference w:type="default" r:id="rId210"/>
          <w:headerReference w:type="first" r:id="rId211"/>
          <w:footerReference w:type="first" r:id="rId212"/>
          <w:pgSz w:w="12240" w:h="15840" w:code="1"/>
          <w:pgMar w:top="1440" w:right="1440" w:bottom="1440" w:left="1440" w:header="720" w:footer="720" w:gutter="0"/>
          <w:pgNumType w:start="1"/>
          <w:cols w:space="720"/>
          <w:docGrid w:linePitch="360"/>
        </w:sectPr>
      </w:pPr>
      <w:r w:rsidRPr="00C47A6E">
        <w:rPr>
          <w:b/>
          <w:bCs/>
        </w:rPr>
        <w:object w:dxaOrig="9921" w:dyaOrig="5517">
          <v:shape id="_x0000_i1071" type="#_x0000_t75" style="width:456.85pt;height:257.35pt" o:ole="">
            <v:imagedata r:id="rId213" o:title=""/>
          </v:shape>
          <o:OLEObject Type="Embed" ProgID="Excel.Sheet.8" ShapeID="_x0000_i1071" DrawAspect="Content" ObjectID="_1484464611" r:id="rId214"/>
        </w:object>
      </w:r>
      <w:bookmarkStart w:id="496" w:name="_Toc215990450"/>
      <w:bookmarkEnd w:id="475"/>
      <w:bookmarkEnd w:id="495"/>
    </w:p>
    <w:p w:rsidR="00FB4307" w:rsidRDefault="00FB4307" w:rsidP="00C47A6E">
      <w:pPr>
        <w:pStyle w:val="PACNReportNormalText0"/>
        <w:rPr>
          <w:b/>
          <w:bCs/>
        </w:rPr>
      </w:pPr>
    </w:p>
    <w:p w:rsidR="00FB4307" w:rsidRDefault="00FB4307" w:rsidP="00C47A6E">
      <w:pPr>
        <w:pStyle w:val="PACNReportNormalText0"/>
        <w:rPr>
          <w:b/>
          <w:bCs/>
        </w:rPr>
      </w:pPr>
    </w:p>
    <w:p w:rsidR="00FB4307" w:rsidRDefault="00FB4307" w:rsidP="00C47A6E">
      <w:pPr>
        <w:pStyle w:val="PACNReportNormalText0"/>
      </w:pPr>
    </w:p>
    <w:p w:rsidR="00DB6A15" w:rsidRDefault="00CE0595" w:rsidP="00C47A6E">
      <w:pPr>
        <w:pStyle w:val="PACNReportNormalText0"/>
      </w:pPr>
      <w:bookmarkStart w:id="497" w:name="Form20_Coarse_Woody_Debris"/>
      <w:r>
        <w:rPr>
          <w:noProof/>
        </w:rPr>
        <w:lastRenderedPageBreak/>
        <mc:AlternateContent>
          <mc:Choice Requires="wps">
            <w:drawing>
              <wp:anchor distT="0" distB="0" distL="114300" distR="114300" simplePos="0" relativeHeight="251698688" behindDoc="0" locked="0" layoutInCell="1" allowOverlap="1" wp14:anchorId="29C1B118" wp14:editId="06B3AD5B">
                <wp:simplePos x="0" y="0"/>
                <wp:positionH relativeFrom="column">
                  <wp:posOffset>-37465</wp:posOffset>
                </wp:positionH>
                <wp:positionV relativeFrom="paragraph">
                  <wp:posOffset>-26035</wp:posOffset>
                </wp:positionV>
                <wp:extent cx="2434590" cy="302260"/>
                <wp:effectExtent l="635" t="2540" r="3175" b="0"/>
                <wp:wrapNone/>
                <wp:docPr id="61" name="Text Box 10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5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3226CE" w:rsidRDefault="00E01466">
                            <w:pPr>
                              <w:rPr>
                                <w:rFonts w:ascii="Arial" w:hAnsi="Arial" w:cs="Arial"/>
                                <w:b/>
                                <w:sz w:val="20"/>
                                <w:szCs w:val="20"/>
                              </w:rPr>
                            </w:pPr>
                            <w:proofErr w:type="gramStart"/>
                            <w:r>
                              <w:rPr>
                                <w:rFonts w:ascii="Arial" w:hAnsi="Arial" w:cs="Arial"/>
                                <w:b/>
                                <w:sz w:val="20"/>
                                <w:szCs w:val="20"/>
                              </w:rPr>
                              <w:t>Form</w:t>
                            </w:r>
                            <w:r w:rsidRPr="003226CE">
                              <w:rPr>
                                <w:rFonts w:ascii="Arial" w:hAnsi="Arial" w:cs="Arial"/>
                                <w:b/>
                                <w:sz w:val="20"/>
                                <w:szCs w:val="20"/>
                              </w:rPr>
                              <w:t xml:space="preserve"> 18.</w:t>
                            </w:r>
                            <w:proofErr w:type="gramEnd"/>
                            <w:r w:rsidRPr="003226CE">
                              <w:rPr>
                                <w:rFonts w:ascii="Arial" w:hAnsi="Arial" w:cs="Arial"/>
                                <w:b/>
                                <w:sz w:val="20"/>
                                <w:szCs w:val="20"/>
                              </w:rPr>
                              <w:t xml:space="preserve"> Coarse Woody Debris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5" o:spid="_x0000_s1111" type="#_x0000_t202" style="position:absolute;margin-left:-2.95pt;margin-top:-2.05pt;width:191.7pt;height:23.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" stroked="f">
                <v:textbox>
                  <w:txbxContent>
                    <w:p w:rsidR="00E01466" w:rsidRPr="003226CE" w:rsidRDefault="00E01466">
                      <w:pPr>
                        <w:rPr>
                          <w:rFonts w:ascii="Arial" w:hAnsi="Arial" w:cs="Arial"/>
                          <w:b/>
                          <w:sz w:val="20"/>
                          <w:szCs w:val="20"/>
                        </w:rPr>
                      </w:pPr>
                      <w:proofErr w:type="gramStart"/>
                      <w:r>
                        <w:rPr>
                          <w:rFonts w:ascii="Arial" w:hAnsi="Arial" w:cs="Arial"/>
                          <w:b/>
                          <w:sz w:val="20"/>
                          <w:szCs w:val="20"/>
                        </w:rPr>
                        <w:t>Form</w:t>
                      </w:r>
                      <w:r w:rsidRPr="003226CE">
                        <w:rPr>
                          <w:rFonts w:ascii="Arial" w:hAnsi="Arial" w:cs="Arial"/>
                          <w:b/>
                          <w:sz w:val="20"/>
                          <w:szCs w:val="20"/>
                        </w:rPr>
                        <w:t xml:space="preserve"> 18.</w:t>
                      </w:r>
                      <w:proofErr w:type="gramEnd"/>
                      <w:r w:rsidRPr="003226CE">
                        <w:rPr>
                          <w:rFonts w:ascii="Arial" w:hAnsi="Arial" w:cs="Arial"/>
                          <w:b/>
                          <w:sz w:val="20"/>
                          <w:szCs w:val="20"/>
                        </w:rPr>
                        <w:t xml:space="preserve"> Coarse Woody Debris</w:t>
                      </w:r>
                    </w:p>
                  </w:txbxContent>
                </v:textbox>
              </v:shape>
            </w:pict>
          </mc:Fallback>
        </mc:AlternateContent>
      </w:r>
      <w:r w:rsidR="003A3696">
        <w:rPr>
          <w:noProof/>
        </w:rPr>
        <w:drawing>
          <wp:inline distT="0" distB="0" distL="0" distR="0" wp14:anchorId="360E220C" wp14:editId="573D03B8">
            <wp:extent cx="5621655" cy="7780655"/>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5" cstate="print"/>
                    <a:srcRect/>
                    <a:stretch>
                      <a:fillRect/>
                    </a:stretch>
                  </pic:blipFill>
                  <pic:spPr bwMode="auto">
                    <a:xfrm>
                      <a:off x="0" y="0"/>
                      <a:ext cx="5621655" cy="7780655"/>
                    </a:xfrm>
                    <a:prstGeom prst="rect">
                      <a:avLst/>
                    </a:prstGeom>
                    <a:noFill/>
                    <a:ln w="9525">
                      <a:noFill/>
                      <a:miter lim="800000"/>
                      <a:headEnd/>
                      <a:tailEnd/>
                    </a:ln>
                  </pic:spPr>
                </pic:pic>
              </a:graphicData>
            </a:graphic>
          </wp:inline>
        </w:drawing>
      </w:r>
      <w:bookmarkEnd w:id="497"/>
    </w:p>
    <w:p w:rsidR="00A15612" w:rsidRDefault="00A15612" w:rsidP="00C47A6E">
      <w:pPr>
        <w:pStyle w:val="PACNReportNormalText0"/>
        <w:sectPr w:rsidR="00A15612" w:rsidSect="002331CB">
          <w:type w:val="continuous"/>
          <w:pgSz w:w="12240" w:h="15840" w:code="1"/>
          <w:pgMar w:top="1440" w:right="1440" w:bottom="1440" w:left="1440" w:header="720" w:footer="720" w:gutter="0"/>
          <w:cols w:space="720"/>
          <w:docGrid w:linePitch="360"/>
        </w:sectPr>
      </w:pPr>
    </w:p>
    <w:p w:rsidR="00FB4307" w:rsidRDefault="00FB4307" w:rsidP="00C47A6E">
      <w:pPr>
        <w:pStyle w:val="PACNReportNormalText0"/>
        <w:rPr>
          <w:b/>
          <w:bCs/>
        </w:rPr>
      </w:pPr>
    </w:p>
    <w:p w:rsidR="00FB4307" w:rsidRDefault="00FB4307" w:rsidP="00C47A6E">
      <w:pPr>
        <w:pStyle w:val="PACNReportNormalText0"/>
        <w:rPr>
          <w:b/>
          <w:bCs/>
        </w:rPr>
        <w:sectPr w:rsidR="00FB4307" w:rsidSect="00A15612">
          <w:headerReference w:type="default" r:id="rId216"/>
          <w:footerReference w:type="default" r:id="rId217"/>
          <w:pgSz w:w="12240" w:h="15840" w:code="1"/>
          <w:pgMar w:top="1440" w:right="1440" w:bottom="1440" w:left="1440" w:header="720" w:footer="720" w:gutter="0"/>
          <w:cols w:space="720"/>
          <w:docGrid w:linePitch="360"/>
        </w:sectPr>
      </w:pPr>
    </w:p>
    <w:p w:rsidR="00DE6E96" w:rsidRDefault="00CD305D" w:rsidP="00327916">
      <w:pPr>
        <w:pStyle w:val="APPTitle"/>
      </w:pPr>
      <w:bookmarkStart w:id="498" w:name="APP_F"/>
      <w:bookmarkStart w:id="499" w:name="_Toc272929862"/>
      <w:bookmarkEnd w:id="496"/>
      <w:r>
        <w:lastRenderedPageBreak/>
        <w:t xml:space="preserve">Appendix F: </w:t>
      </w:r>
      <w:bookmarkEnd w:id="498"/>
      <w:r>
        <w:t xml:space="preserve">Database </w:t>
      </w:r>
      <w:commentRangeStart w:id="500"/>
      <w:r>
        <w:t>Documentation</w:t>
      </w:r>
      <w:bookmarkEnd w:id="499"/>
      <w:commentRangeEnd w:id="500"/>
      <w:r w:rsidR="00A3370F">
        <w:rPr>
          <w:rStyle w:val="CommentReference"/>
          <w:rFonts w:ascii="Times New Roman" w:eastAsia="Calibri" w:hAnsi="Times New Roman"/>
          <w:b w:val="0"/>
          <w:bCs w:val="0"/>
        </w:rPr>
        <w:commentReference w:id="500"/>
      </w:r>
    </w:p>
    <w:p w:rsidR="00E80B3A" w:rsidRPr="00D84DCF" w:rsidRDefault="00E80B3A" w:rsidP="00E80B3A">
      <w:r w:rsidRPr="00D84DCF">
        <w:t>Th</w:t>
      </w:r>
      <w:r>
        <w:t>e d</w:t>
      </w:r>
      <w:r w:rsidRPr="00D84DCF">
        <w:t xml:space="preserve">atabase </w:t>
      </w:r>
      <w:r>
        <w:t xml:space="preserve">for this project </w:t>
      </w:r>
      <w:r w:rsidRPr="00D84DCF">
        <w:t>consists of three types of tables: core tables describing the “who, where</w:t>
      </w:r>
      <w:r>
        <w:t>,</w:t>
      </w:r>
      <w:r w:rsidRPr="00D84DCF">
        <w:t xml:space="preserve"> and when” of data collection, project-specific tables, lookup tables that contain domain constraints for other tables</w:t>
      </w:r>
      <w:r>
        <w:t>, and cross reference tables that link lookup tables with data tables</w:t>
      </w:r>
      <w:r w:rsidR="00A027E2">
        <w:t xml:space="preserve">. </w:t>
      </w:r>
      <w:r w:rsidRPr="00D84DCF">
        <w:t xml:space="preserve">Although core tables are based on </w:t>
      </w:r>
      <w:r>
        <w:t>PACN standards</w:t>
      </w:r>
      <w:r w:rsidRPr="00D84DCF">
        <w:t xml:space="preserve">, they may contain fields, domains or descriptions that have been added or altered to meet project objectives. </w:t>
      </w:r>
    </w:p>
    <w:p w:rsidR="00E80B3A" w:rsidRPr="00D84DCF" w:rsidRDefault="00E80B3A" w:rsidP="00E80B3A"/>
    <w:p w:rsidR="00E80B3A" w:rsidRPr="00D84DCF" w:rsidRDefault="00E80B3A" w:rsidP="00E80B3A">
      <w:r w:rsidRPr="00D84DCF">
        <w:t>The database includes the following standard tables:</w:t>
      </w:r>
    </w:p>
    <w:p w:rsidR="00E80B3A" w:rsidRPr="00D84DCF" w:rsidRDefault="00E80B3A" w:rsidP="00E80B3A"/>
    <w:p w:rsidR="00E80B3A" w:rsidRPr="00D84DCF" w:rsidRDefault="00E80B3A" w:rsidP="00E80B3A">
      <w:pPr>
        <w:tabs>
          <w:tab w:val="left" w:pos="2520"/>
        </w:tabs>
        <w:ind w:left="2520" w:hanging="2160"/>
      </w:pPr>
      <w:r w:rsidRPr="00D84DCF">
        <w:t>tbl_Sites</w:t>
      </w:r>
      <w:r w:rsidRPr="00D84DCF">
        <w:tab/>
      </w:r>
      <w:r>
        <w:tab/>
      </w:r>
      <w:r w:rsidR="00B471B7">
        <w:tab/>
      </w:r>
      <w:r w:rsidRPr="00D84DCF">
        <w:t xml:space="preserve">Sample sites – </w:t>
      </w:r>
      <w:r>
        <w:t>location aggregates, i.e. individual parks.</w:t>
      </w:r>
    </w:p>
    <w:p w:rsidR="00E80B3A" w:rsidRPr="00D84DCF" w:rsidRDefault="00E80B3A" w:rsidP="00B471B7">
      <w:pPr>
        <w:tabs>
          <w:tab w:val="left" w:pos="2520"/>
        </w:tabs>
        <w:ind w:left="3600" w:hanging="3240"/>
      </w:pPr>
      <w:r w:rsidRPr="00D84DCF">
        <w:t>tbl_Locations</w:t>
      </w:r>
      <w:r w:rsidRPr="00D84DCF">
        <w:tab/>
      </w:r>
      <w:r>
        <w:tab/>
        <w:t>Sampling frame locations</w:t>
      </w:r>
      <w:r w:rsidRPr="00D84DCF">
        <w:t xml:space="preserve"> – </w:t>
      </w:r>
      <w:r>
        <w:t>sampling areas within the parks.</w:t>
      </w:r>
    </w:p>
    <w:p w:rsidR="00E80B3A" w:rsidRPr="00810552" w:rsidRDefault="00E80B3A" w:rsidP="00E80B3A">
      <w:pPr>
        <w:tabs>
          <w:tab w:val="left" w:pos="2520"/>
        </w:tabs>
        <w:ind w:left="2520" w:hanging="2160"/>
      </w:pPr>
      <w:r w:rsidRPr="00D84DCF">
        <w:t>tbl_</w:t>
      </w:r>
      <w:r>
        <w:t>Plot</w:t>
      </w:r>
      <w:r w:rsidRPr="00D84DCF">
        <w:tab/>
      </w:r>
      <w:r>
        <w:tab/>
      </w:r>
      <w:r w:rsidR="00B471B7">
        <w:tab/>
      </w:r>
      <w:r>
        <w:t>Sampling frame plot locations.</w:t>
      </w:r>
    </w:p>
    <w:p w:rsidR="00E80B3A" w:rsidRPr="00D84DCF" w:rsidRDefault="00E80B3A" w:rsidP="00E80B3A">
      <w:pPr>
        <w:tabs>
          <w:tab w:val="left" w:pos="2520"/>
        </w:tabs>
        <w:ind w:left="2520" w:hanging="2160"/>
      </w:pPr>
      <w:r w:rsidRPr="00D84DCF">
        <w:t>tbl_Events</w:t>
      </w:r>
      <w:r w:rsidRPr="00D84DCF">
        <w:tab/>
      </w:r>
      <w:r>
        <w:tab/>
      </w:r>
      <w:r w:rsidR="00B471B7">
        <w:tab/>
      </w:r>
      <w:r w:rsidRPr="00D84DCF">
        <w:t>Data collection event for a given location</w:t>
      </w:r>
      <w:r>
        <w:t>.</w:t>
      </w:r>
    </w:p>
    <w:p w:rsidR="00E80B3A" w:rsidRPr="00D84DCF" w:rsidRDefault="00E80B3A" w:rsidP="00E80B3A">
      <w:pPr>
        <w:tabs>
          <w:tab w:val="left" w:pos="2520"/>
        </w:tabs>
        <w:ind w:left="2520" w:hanging="2160"/>
      </w:pPr>
      <w:r w:rsidRPr="00D84DCF">
        <w:rPr>
          <w:bCs/>
          <w:color w:val="000000"/>
        </w:rPr>
        <w:t>tbl_QA_Results</w:t>
      </w:r>
      <w:r w:rsidRPr="00D84DCF">
        <w:rPr>
          <w:bCs/>
          <w:color w:val="000000"/>
        </w:rPr>
        <w:tab/>
      </w:r>
      <w:r>
        <w:rPr>
          <w:bCs/>
          <w:color w:val="000000"/>
        </w:rPr>
        <w:tab/>
      </w:r>
      <w:r w:rsidR="00B471B7">
        <w:rPr>
          <w:bCs/>
          <w:color w:val="000000"/>
        </w:rPr>
        <w:tab/>
      </w:r>
      <w:r w:rsidRPr="00D84DCF">
        <w:rPr>
          <w:bCs/>
          <w:color w:val="000000"/>
        </w:rPr>
        <w:t>Quality assurance query results for the working data set</w:t>
      </w:r>
      <w:r>
        <w:rPr>
          <w:bCs/>
          <w:color w:val="000000"/>
        </w:rPr>
        <w:t>.</w:t>
      </w:r>
    </w:p>
    <w:p w:rsidR="00E80B3A" w:rsidRPr="00D84DCF" w:rsidRDefault="00E80B3A" w:rsidP="00E80B3A">
      <w:pPr>
        <w:tabs>
          <w:tab w:val="left" w:pos="2520"/>
        </w:tabs>
        <w:ind w:left="2520" w:hanging="2160"/>
      </w:pPr>
      <w:r w:rsidRPr="00D84DCF">
        <w:t xml:space="preserve">tbl_Edit_Log </w:t>
      </w:r>
      <w:r w:rsidRPr="00D84DCF">
        <w:tab/>
      </w:r>
      <w:bookmarkStart w:id="501" w:name="OLE_LINK3"/>
      <w:bookmarkStart w:id="502" w:name="OLE_LINK4"/>
      <w:r>
        <w:tab/>
      </w:r>
      <w:r w:rsidR="00B471B7">
        <w:tab/>
      </w:r>
      <w:r w:rsidRPr="00D84DCF">
        <w:t>Edit log for changes made to data after certification</w:t>
      </w:r>
      <w:bookmarkEnd w:id="501"/>
      <w:bookmarkEnd w:id="502"/>
      <w:r>
        <w:t>.</w:t>
      </w:r>
      <w:r w:rsidRPr="007B3760">
        <w:t xml:space="preserve"> </w:t>
      </w:r>
    </w:p>
    <w:p w:rsidR="00E80B3A" w:rsidRPr="0053216B" w:rsidRDefault="00E80B3A" w:rsidP="00E80B3A">
      <w:pPr>
        <w:tabs>
          <w:tab w:val="left" w:pos="2520"/>
        </w:tabs>
        <w:ind w:left="2520" w:hanging="2160"/>
      </w:pPr>
      <w:r w:rsidRPr="00D84DCF">
        <w:t>tbl_</w:t>
      </w:r>
      <w:r w:rsidR="00B471B7">
        <w:t>Images</w:t>
      </w:r>
      <w:r w:rsidRPr="00D84DCF">
        <w:tab/>
      </w:r>
      <w:r>
        <w:tab/>
      </w:r>
      <w:r w:rsidR="00B471B7">
        <w:tab/>
      </w:r>
      <w:r w:rsidRPr="0053216B">
        <w:t>Plot photo information linked to a sampling event</w:t>
      </w:r>
      <w:r>
        <w:t>.</w:t>
      </w:r>
    </w:p>
    <w:p w:rsidR="00E80B3A" w:rsidRPr="00D84DCF" w:rsidRDefault="00E80B3A" w:rsidP="00E80B3A">
      <w:pPr>
        <w:tabs>
          <w:tab w:val="left" w:pos="2160"/>
        </w:tabs>
        <w:ind w:left="2160" w:hanging="2160"/>
      </w:pPr>
    </w:p>
    <w:p w:rsidR="00330C90" w:rsidRDefault="00330C90" w:rsidP="00E80B3A"/>
    <w:p w:rsidR="00E80B3A" w:rsidRPr="00D84DCF" w:rsidRDefault="00E80B3A" w:rsidP="00E80B3A">
      <w:r w:rsidRPr="00D84DCF">
        <w:t>The following are project-specific data tables:</w:t>
      </w:r>
    </w:p>
    <w:p w:rsidR="00E80B3A" w:rsidRDefault="00E80B3A" w:rsidP="00E80B3A">
      <w:pPr>
        <w:tabs>
          <w:tab w:val="left" w:pos="2520"/>
        </w:tabs>
        <w:ind w:left="2880" w:hanging="2520"/>
        <w:rPr>
          <w:bCs/>
          <w:color w:val="000000"/>
        </w:rPr>
      </w:pPr>
    </w:p>
    <w:p w:rsidR="00B471B7" w:rsidRDefault="00B471B7" w:rsidP="00B471B7">
      <w:pPr>
        <w:tabs>
          <w:tab w:val="left" w:pos="2520"/>
        </w:tabs>
        <w:ind w:left="3600" w:hanging="3240"/>
        <w:rPr>
          <w:bCs/>
          <w:color w:val="000000"/>
        </w:rPr>
      </w:pPr>
      <w:r>
        <w:rPr>
          <w:bCs/>
          <w:color w:val="000000"/>
        </w:rPr>
        <w:t>tbl_Basal_Sprout</w:t>
      </w:r>
      <w:r>
        <w:rPr>
          <w:bCs/>
          <w:color w:val="000000"/>
        </w:rPr>
        <w:tab/>
      </w:r>
      <w:r>
        <w:rPr>
          <w:bCs/>
          <w:color w:val="000000"/>
        </w:rPr>
        <w:tab/>
      </w:r>
      <w:r w:rsidRPr="00715A82">
        <w:rPr>
          <w:bCs/>
          <w:color w:val="000000"/>
        </w:rPr>
        <w:t>Sprout size data collected in recently disturbed sites for individuals</w:t>
      </w:r>
      <w:r>
        <w:rPr>
          <w:bCs/>
          <w:color w:val="000000"/>
        </w:rPr>
        <w:t xml:space="preserve"> t</w:t>
      </w:r>
      <w:r w:rsidRPr="00715A82">
        <w:rPr>
          <w:bCs/>
          <w:color w:val="000000"/>
        </w:rPr>
        <w:t>hat have been top killed and are alive only by basal sprouts.</w:t>
      </w:r>
    </w:p>
    <w:p w:rsidR="00B471B7" w:rsidRPr="00B41EC8" w:rsidRDefault="00B471B7" w:rsidP="00B471B7">
      <w:pPr>
        <w:tabs>
          <w:tab w:val="left" w:pos="2520"/>
        </w:tabs>
        <w:ind w:left="3600" w:hanging="3240"/>
        <w:rPr>
          <w:bCs/>
          <w:color w:val="000000"/>
        </w:rPr>
      </w:pPr>
      <w:r>
        <w:rPr>
          <w:bCs/>
          <w:color w:val="000000"/>
        </w:rPr>
        <w:t>tbl_Debris_Species</w:t>
      </w:r>
      <w:r>
        <w:rPr>
          <w:bCs/>
          <w:color w:val="000000"/>
        </w:rPr>
        <w:tab/>
      </w:r>
      <w:r>
        <w:rPr>
          <w:bCs/>
          <w:color w:val="000000"/>
        </w:rPr>
        <w:tab/>
      </w:r>
      <w:r w:rsidRPr="005D2106">
        <w:rPr>
          <w:bCs/>
          <w:color w:val="000000"/>
        </w:rPr>
        <w:t>Individual species o</w:t>
      </w:r>
      <w:r>
        <w:rPr>
          <w:bCs/>
          <w:color w:val="000000"/>
        </w:rPr>
        <w:t>f dead downed wood and tree fer</w:t>
      </w:r>
      <w:r w:rsidRPr="005D2106">
        <w:rPr>
          <w:bCs/>
          <w:color w:val="000000"/>
        </w:rPr>
        <w:t>n logs with a diameter &gt;=7.6 cm at the point of planar intersection.</w:t>
      </w:r>
    </w:p>
    <w:p w:rsidR="00B471B7" w:rsidRDefault="00B471B7" w:rsidP="00B471B7">
      <w:pPr>
        <w:tabs>
          <w:tab w:val="left" w:pos="2520"/>
        </w:tabs>
        <w:ind w:left="3600" w:hanging="3240"/>
        <w:rPr>
          <w:bCs/>
          <w:color w:val="000000"/>
        </w:rPr>
      </w:pPr>
      <w:r>
        <w:rPr>
          <w:bCs/>
          <w:color w:val="000000"/>
        </w:rPr>
        <w:t>tbl_Lg_Woody_Individual</w:t>
      </w:r>
      <w:r>
        <w:rPr>
          <w:bCs/>
          <w:color w:val="000000"/>
        </w:rPr>
        <w:tab/>
      </w:r>
      <w:r w:rsidRPr="00CA2F2D">
        <w:rPr>
          <w:bCs/>
          <w:color w:val="000000"/>
        </w:rPr>
        <w:t>Tree density information collected for small trees (subalpine), large trees (forest, coastal, subalpine), and large tree ferns (forest).</w:t>
      </w:r>
    </w:p>
    <w:p w:rsidR="00B471B7" w:rsidRDefault="00B471B7" w:rsidP="00B471B7">
      <w:pPr>
        <w:tabs>
          <w:tab w:val="left" w:pos="2520"/>
        </w:tabs>
        <w:ind w:left="2880" w:hanging="2520"/>
        <w:rPr>
          <w:bCs/>
          <w:color w:val="000000"/>
        </w:rPr>
      </w:pPr>
      <w:r>
        <w:rPr>
          <w:bCs/>
          <w:color w:val="000000"/>
        </w:rPr>
        <w:t>tbl_Multiple_Boles</w:t>
      </w:r>
      <w:r>
        <w:rPr>
          <w:bCs/>
          <w:color w:val="000000"/>
        </w:rPr>
        <w:tab/>
      </w:r>
      <w:r>
        <w:rPr>
          <w:bCs/>
          <w:color w:val="000000"/>
        </w:rPr>
        <w:tab/>
      </w:r>
      <w:r>
        <w:rPr>
          <w:bCs/>
          <w:color w:val="000000"/>
        </w:rPr>
        <w:tab/>
      </w:r>
      <w:r w:rsidRPr="00280923">
        <w:rPr>
          <w:bCs/>
          <w:color w:val="000000"/>
        </w:rPr>
        <w:t>Bole DBH for trees that have multiple boles.</w:t>
      </w:r>
    </w:p>
    <w:p w:rsidR="00B471B7" w:rsidRDefault="00B471B7" w:rsidP="00B471B7">
      <w:pPr>
        <w:tabs>
          <w:tab w:val="left" w:pos="2520"/>
        </w:tabs>
        <w:ind w:left="2880" w:hanging="2520"/>
        <w:rPr>
          <w:bCs/>
          <w:color w:val="000000"/>
        </w:rPr>
      </w:pPr>
      <w:r>
        <w:rPr>
          <w:bCs/>
          <w:color w:val="000000"/>
        </w:rPr>
        <w:t>tbl_Presence</w:t>
      </w:r>
      <w:r>
        <w:rPr>
          <w:bCs/>
          <w:color w:val="000000"/>
        </w:rPr>
        <w:tab/>
      </w:r>
      <w:r>
        <w:rPr>
          <w:bCs/>
          <w:color w:val="000000"/>
        </w:rPr>
        <w:tab/>
      </w:r>
      <w:r>
        <w:rPr>
          <w:bCs/>
          <w:color w:val="000000"/>
        </w:rPr>
        <w:tab/>
      </w:r>
      <w:r w:rsidRPr="00715A82">
        <w:rPr>
          <w:bCs/>
          <w:color w:val="000000"/>
        </w:rPr>
        <w:t>List of species present within plot.</w:t>
      </w:r>
    </w:p>
    <w:p w:rsidR="00B471B7" w:rsidRDefault="00B471B7" w:rsidP="00B471B7">
      <w:pPr>
        <w:tabs>
          <w:tab w:val="left" w:pos="2520"/>
        </w:tabs>
        <w:ind w:left="2880" w:hanging="2520"/>
        <w:rPr>
          <w:bCs/>
          <w:color w:val="000000"/>
        </w:rPr>
      </w:pPr>
      <w:r>
        <w:rPr>
          <w:bCs/>
          <w:color w:val="000000"/>
        </w:rPr>
        <w:t>tbl_Segment_Slope</w:t>
      </w:r>
      <w:r>
        <w:rPr>
          <w:bCs/>
          <w:color w:val="000000"/>
        </w:rPr>
        <w:tab/>
      </w:r>
      <w:r>
        <w:rPr>
          <w:bCs/>
          <w:color w:val="000000"/>
        </w:rPr>
        <w:tab/>
      </w:r>
      <w:r>
        <w:rPr>
          <w:bCs/>
          <w:color w:val="000000"/>
        </w:rPr>
        <w:tab/>
      </w:r>
      <w:r w:rsidRPr="004B7EB6">
        <w:rPr>
          <w:bCs/>
          <w:color w:val="000000"/>
        </w:rPr>
        <w:t>Slope values for the different segments of a plot transect.</w:t>
      </w:r>
    </w:p>
    <w:p w:rsidR="00B471B7" w:rsidRDefault="00B471B7" w:rsidP="00B471B7">
      <w:pPr>
        <w:tabs>
          <w:tab w:val="left" w:pos="2520"/>
        </w:tabs>
        <w:ind w:left="3600" w:hanging="3240"/>
        <w:rPr>
          <w:bCs/>
          <w:color w:val="000000"/>
        </w:rPr>
      </w:pPr>
      <w:r>
        <w:rPr>
          <w:bCs/>
          <w:color w:val="000000"/>
        </w:rPr>
        <w:t>tbl_Sm_Woody_Tally</w:t>
      </w:r>
      <w:r>
        <w:rPr>
          <w:bCs/>
          <w:color w:val="000000"/>
        </w:rPr>
        <w:tab/>
      </w:r>
      <w:r>
        <w:rPr>
          <w:bCs/>
          <w:color w:val="000000"/>
        </w:rPr>
        <w:tab/>
      </w:r>
      <w:r w:rsidRPr="00CA2F2D">
        <w:rPr>
          <w:bCs/>
          <w:color w:val="000000"/>
        </w:rPr>
        <w:t>Foliar and rooting height class data tallied for seedlings and shrubs (forest, coastal, subalpine), small trees (forest, coastal), and small tree ferns (forest).</w:t>
      </w:r>
    </w:p>
    <w:p w:rsidR="00B471B7" w:rsidRDefault="00B471B7" w:rsidP="00B471B7">
      <w:pPr>
        <w:tabs>
          <w:tab w:val="left" w:pos="2520"/>
        </w:tabs>
        <w:ind w:left="2520" w:hanging="2160"/>
        <w:rPr>
          <w:bCs/>
          <w:color w:val="000000"/>
        </w:rPr>
      </w:pPr>
      <w:r w:rsidRPr="00D84DCF">
        <w:rPr>
          <w:bCs/>
          <w:color w:val="000000"/>
        </w:rPr>
        <w:t>tbl_</w:t>
      </w:r>
      <w:r>
        <w:rPr>
          <w:bCs/>
          <w:color w:val="000000"/>
        </w:rPr>
        <w:t>Tree_Canopy_Height</w:t>
      </w:r>
      <w:r>
        <w:rPr>
          <w:bCs/>
          <w:color w:val="000000"/>
        </w:rPr>
        <w:tab/>
      </w:r>
      <w:r>
        <w:rPr>
          <w:bCs/>
          <w:color w:val="000000"/>
        </w:rPr>
        <w:tab/>
      </w:r>
      <w:r w:rsidRPr="00280923">
        <w:rPr>
          <w:bCs/>
          <w:color w:val="000000"/>
        </w:rPr>
        <w:t>Tree canopy height data.</w:t>
      </w:r>
    </w:p>
    <w:p w:rsidR="00B471B7" w:rsidRDefault="00B471B7" w:rsidP="00B471B7">
      <w:pPr>
        <w:tabs>
          <w:tab w:val="left" w:pos="2520"/>
        </w:tabs>
        <w:ind w:left="3600" w:hanging="3240"/>
        <w:rPr>
          <w:bCs/>
          <w:color w:val="000000"/>
        </w:rPr>
      </w:pPr>
      <w:r>
        <w:rPr>
          <w:bCs/>
          <w:color w:val="000000"/>
        </w:rPr>
        <w:t>tbl_Understory_Cover</w:t>
      </w:r>
      <w:r>
        <w:rPr>
          <w:bCs/>
          <w:color w:val="000000"/>
        </w:rPr>
        <w:tab/>
      </w:r>
      <w:r>
        <w:rPr>
          <w:bCs/>
          <w:color w:val="000000"/>
        </w:rPr>
        <w:tab/>
      </w:r>
      <w:r w:rsidRPr="00B41EC8">
        <w:rPr>
          <w:bCs/>
          <w:color w:val="000000"/>
        </w:rPr>
        <w:t>Understory cover species and substrate data along transects in coastal and forest communities.</w:t>
      </w:r>
    </w:p>
    <w:p w:rsidR="00E80B3A" w:rsidRPr="00D84DCF" w:rsidRDefault="00B471B7" w:rsidP="00B471B7">
      <w:pPr>
        <w:tabs>
          <w:tab w:val="left" w:pos="2520"/>
        </w:tabs>
        <w:ind w:left="3600" w:hanging="3240"/>
      </w:pPr>
      <w:r>
        <w:rPr>
          <w:bCs/>
          <w:color w:val="000000"/>
        </w:rPr>
        <w:t>tbl_Woody_Debris</w:t>
      </w:r>
      <w:r>
        <w:rPr>
          <w:bCs/>
          <w:color w:val="000000"/>
        </w:rPr>
        <w:tab/>
      </w:r>
      <w:r>
        <w:rPr>
          <w:bCs/>
          <w:color w:val="000000"/>
        </w:rPr>
        <w:tab/>
      </w:r>
      <w:r w:rsidRPr="005D2106">
        <w:rPr>
          <w:bCs/>
          <w:color w:val="000000"/>
        </w:rPr>
        <w:t>Transect information on dead downed wood and tree fern logs with a diameter &gt;=7.6 at the point of planar intersection.</w:t>
      </w:r>
    </w:p>
    <w:p w:rsidR="00330C90" w:rsidRDefault="00330C90" w:rsidP="00E80B3A">
      <w:pPr>
        <w:pStyle w:val="NCCNCitations"/>
        <w:ind w:left="0" w:firstLine="0"/>
      </w:pPr>
    </w:p>
    <w:p w:rsidR="00B471B7" w:rsidRDefault="00B471B7" w:rsidP="00E80B3A">
      <w:pPr>
        <w:pStyle w:val="NCCNCitations"/>
        <w:ind w:left="0" w:firstLine="0"/>
      </w:pPr>
    </w:p>
    <w:p w:rsidR="00B471B7" w:rsidRDefault="00B471B7" w:rsidP="00E80B3A">
      <w:pPr>
        <w:pStyle w:val="NCCNCitations"/>
        <w:ind w:left="0" w:firstLine="0"/>
      </w:pPr>
    </w:p>
    <w:p w:rsidR="00E80B3A" w:rsidRDefault="00E80B3A" w:rsidP="00E80B3A">
      <w:pPr>
        <w:pStyle w:val="NCCNCitations"/>
        <w:ind w:left="0" w:firstLine="0"/>
      </w:pPr>
      <w:r>
        <w:t>The following are standard lookup tables:</w:t>
      </w:r>
    </w:p>
    <w:p w:rsidR="00E80B3A" w:rsidRDefault="00E80B3A" w:rsidP="00E80B3A">
      <w:pPr>
        <w:pStyle w:val="NCCNCitations"/>
        <w:ind w:left="0" w:firstLine="0"/>
      </w:pPr>
    </w:p>
    <w:p w:rsidR="00E80B3A" w:rsidRDefault="00E80B3A" w:rsidP="00E80B3A">
      <w:pPr>
        <w:tabs>
          <w:tab w:val="left" w:pos="2520"/>
        </w:tabs>
        <w:ind w:left="2520" w:hanging="2160"/>
        <w:rPr>
          <w:bCs/>
          <w:color w:val="000000"/>
        </w:rPr>
      </w:pPr>
      <w:r w:rsidRPr="00D84DCF">
        <w:t>t</w:t>
      </w:r>
      <w:r>
        <w:t>lu_Contacts</w:t>
      </w:r>
      <w:r w:rsidRPr="00D84DCF">
        <w:tab/>
      </w:r>
      <w:r>
        <w:tab/>
      </w:r>
      <w:r w:rsidRPr="0053216B">
        <w:t>Contact data for project-related personnel</w:t>
      </w:r>
      <w:r>
        <w:t>.</w:t>
      </w:r>
      <w:r w:rsidRPr="00514965">
        <w:rPr>
          <w:bCs/>
          <w:color w:val="000000"/>
        </w:rPr>
        <w:t xml:space="preserve"> </w:t>
      </w:r>
    </w:p>
    <w:p w:rsidR="00E80B3A" w:rsidRPr="00D84DCF" w:rsidRDefault="00E80B3A" w:rsidP="00E80B3A">
      <w:pPr>
        <w:tabs>
          <w:tab w:val="left" w:pos="2520"/>
        </w:tabs>
        <w:ind w:left="2520" w:hanging="2160"/>
        <w:rPr>
          <w:bCs/>
          <w:color w:val="000000"/>
        </w:rPr>
      </w:pPr>
      <w:r w:rsidRPr="00A27788">
        <w:rPr>
          <w:bCs/>
          <w:color w:val="000000"/>
        </w:rPr>
        <w:t>tlu_Enumerations</w:t>
      </w:r>
      <w:r>
        <w:rPr>
          <w:bCs/>
          <w:color w:val="000000"/>
        </w:rPr>
        <w:tab/>
      </w:r>
      <w:r>
        <w:rPr>
          <w:bCs/>
          <w:color w:val="000000"/>
        </w:rPr>
        <w:tab/>
        <w:t>Enumerated lookup table.</w:t>
      </w:r>
    </w:p>
    <w:p w:rsidR="00E80B3A" w:rsidRDefault="00E80B3A" w:rsidP="00E80B3A">
      <w:pPr>
        <w:tabs>
          <w:tab w:val="left" w:pos="2520"/>
        </w:tabs>
        <w:ind w:left="2520" w:hanging="2160"/>
      </w:pPr>
      <w:r>
        <w:t>tlu</w:t>
      </w:r>
      <w:r w:rsidRPr="00D84DCF">
        <w:t>_</w:t>
      </w:r>
      <w:r>
        <w:t>Species</w:t>
      </w:r>
      <w:r w:rsidRPr="00D84DCF">
        <w:tab/>
      </w:r>
      <w:r>
        <w:tab/>
        <w:t>Lookup table of plant species.</w:t>
      </w:r>
    </w:p>
    <w:p w:rsidR="00E80B3A" w:rsidRDefault="00E80B3A" w:rsidP="00E80B3A">
      <w:pPr>
        <w:tabs>
          <w:tab w:val="left" w:pos="2520"/>
        </w:tabs>
        <w:ind w:left="2520" w:hanging="2160"/>
      </w:pPr>
      <w:r>
        <w:t>tlu_Points_Coastal</w:t>
      </w:r>
      <w:r>
        <w:tab/>
      </w:r>
      <w:r>
        <w:tab/>
      </w:r>
      <w:r w:rsidRPr="00AA1728">
        <w:t>Point identif</w:t>
      </w:r>
      <w:r>
        <w:t>ication table for coastal plots.</w:t>
      </w:r>
    </w:p>
    <w:p w:rsidR="00E80B3A" w:rsidRDefault="00E80B3A" w:rsidP="00E80B3A">
      <w:pPr>
        <w:tabs>
          <w:tab w:val="left" w:pos="2520"/>
        </w:tabs>
        <w:ind w:left="2520" w:hanging="2160"/>
      </w:pPr>
      <w:r>
        <w:t>tlu_Points_Forest</w:t>
      </w:r>
      <w:r>
        <w:tab/>
      </w:r>
      <w:r>
        <w:tab/>
      </w:r>
      <w:r w:rsidRPr="00AA1728">
        <w:t>Point identi</w:t>
      </w:r>
      <w:r>
        <w:t>fication table for forest plots.</w:t>
      </w:r>
    </w:p>
    <w:p w:rsidR="00E80B3A" w:rsidRDefault="00E80B3A" w:rsidP="00E80B3A">
      <w:pPr>
        <w:tabs>
          <w:tab w:val="left" w:pos="2520"/>
        </w:tabs>
      </w:pPr>
    </w:p>
    <w:p w:rsidR="00E80B3A" w:rsidRDefault="00E80B3A" w:rsidP="00E80B3A">
      <w:pPr>
        <w:pStyle w:val="NCCNCitations"/>
        <w:ind w:left="0" w:firstLine="0"/>
      </w:pPr>
      <w:r>
        <w:t>The following are cross reference tables:</w:t>
      </w:r>
    </w:p>
    <w:p w:rsidR="00E80B3A" w:rsidRDefault="00E80B3A" w:rsidP="00E80B3A">
      <w:pPr>
        <w:pStyle w:val="NCCNCitations"/>
        <w:ind w:left="0" w:firstLine="0"/>
      </w:pPr>
    </w:p>
    <w:p w:rsidR="00E80B3A" w:rsidRDefault="00E80B3A" w:rsidP="00E80B3A">
      <w:pPr>
        <w:tabs>
          <w:tab w:val="left" w:pos="2520"/>
        </w:tabs>
        <w:ind w:left="2880" w:hanging="2520"/>
        <w:rPr>
          <w:bCs/>
          <w:color w:val="000000"/>
        </w:rPr>
      </w:pPr>
      <w:r>
        <w:rPr>
          <w:bCs/>
          <w:color w:val="000000"/>
        </w:rPr>
        <w:t>xref_Understory_High</w:t>
      </w:r>
      <w:r>
        <w:rPr>
          <w:bCs/>
          <w:color w:val="000000"/>
        </w:rPr>
        <w:tab/>
      </w:r>
      <w:r w:rsidRPr="00B41EC8">
        <w:rPr>
          <w:bCs/>
          <w:color w:val="000000"/>
        </w:rPr>
        <w:t>Cross reference table between tbl_Understory and tlu_Species</w:t>
      </w:r>
      <w:r w:rsidR="00A027E2">
        <w:rPr>
          <w:bCs/>
          <w:color w:val="000000"/>
        </w:rPr>
        <w:t xml:space="preserve">. </w:t>
      </w:r>
      <w:r w:rsidRPr="00B41EC8">
        <w:rPr>
          <w:bCs/>
          <w:color w:val="000000"/>
        </w:rPr>
        <w:t>Records at which points species less than 1 m tall were found.</w:t>
      </w:r>
    </w:p>
    <w:p w:rsidR="00E80B3A" w:rsidRDefault="00E80B3A" w:rsidP="00E80B3A">
      <w:pPr>
        <w:tabs>
          <w:tab w:val="left" w:pos="2520"/>
        </w:tabs>
        <w:ind w:left="2880" w:hanging="2520"/>
        <w:rPr>
          <w:bCs/>
          <w:color w:val="000000"/>
        </w:rPr>
      </w:pPr>
      <w:r>
        <w:rPr>
          <w:bCs/>
          <w:color w:val="000000"/>
        </w:rPr>
        <w:t>xref_Understory_Low</w:t>
      </w:r>
      <w:r>
        <w:rPr>
          <w:bCs/>
          <w:color w:val="000000"/>
        </w:rPr>
        <w:tab/>
      </w:r>
      <w:r>
        <w:rPr>
          <w:bCs/>
          <w:color w:val="000000"/>
        </w:rPr>
        <w:tab/>
      </w:r>
      <w:r w:rsidRPr="00B41EC8">
        <w:rPr>
          <w:bCs/>
          <w:color w:val="000000"/>
        </w:rPr>
        <w:t>Cross reference table between tbl_Understory and tlu_Species</w:t>
      </w:r>
      <w:r w:rsidR="00A027E2">
        <w:rPr>
          <w:bCs/>
          <w:color w:val="000000"/>
        </w:rPr>
        <w:t xml:space="preserve">. </w:t>
      </w:r>
      <w:r w:rsidRPr="00B41EC8">
        <w:rPr>
          <w:bCs/>
          <w:color w:val="000000"/>
        </w:rPr>
        <w:t>Records at which points species 1 - 2 m tall were found.</w:t>
      </w:r>
    </w:p>
    <w:p w:rsidR="00E80B3A" w:rsidRDefault="00E80B3A" w:rsidP="00E80B3A">
      <w:pPr>
        <w:tabs>
          <w:tab w:val="left" w:pos="2520"/>
        </w:tabs>
        <w:ind w:left="2880" w:hanging="2520"/>
        <w:rPr>
          <w:bCs/>
          <w:color w:val="000000"/>
        </w:rPr>
      </w:pPr>
      <w:r>
        <w:rPr>
          <w:bCs/>
          <w:color w:val="000000"/>
        </w:rPr>
        <w:t>xref_Event_Contacts</w:t>
      </w:r>
      <w:r>
        <w:rPr>
          <w:bCs/>
          <w:color w:val="000000"/>
        </w:rPr>
        <w:tab/>
      </w:r>
      <w:r>
        <w:rPr>
          <w:bCs/>
          <w:color w:val="000000"/>
        </w:rPr>
        <w:tab/>
      </w:r>
      <w:r w:rsidRPr="00153704">
        <w:rPr>
          <w:bCs/>
          <w:color w:val="000000"/>
        </w:rPr>
        <w:t>Cross-reference ta</w:t>
      </w:r>
      <w:r>
        <w:rPr>
          <w:bCs/>
          <w:color w:val="000000"/>
        </w:rPr>
        <w:t>ble between events and contacts.</w:t>
      </w:r>
    </w:p>
    <w:p w:rsidR="00025472" w:rsidRDefault="00025472" w:rsidP="00025472">
      <w:pPr>
        <w:tabs>
          <w:tab w:val="left" w:pos="2520"/>
        </w:tabs>
        <w:ind w:left="2880" w:hanging="2520"/>
        <w:rPr>
          <w:bCs/>
          <w:color w:val="000000"/>
        </w:rPr>
      </w:pPr>
      <w:r>
        <w:rPr>
          <w:bCs/>
          <w:color w:val="000000"/>
        </w:rPr>
        <w:t xml:space="preserve">xref_Park_Species_Nativity  </w:t>
      </w:r>
      <w:r w:rsidRPr="00A4779A">
        <w:rPr>
          <w:bCs/>
          <w:color w:val="000000"/>
        </w:rPr>
        <w:t>Cross-reference table between parks and nativity of a species.</w:t>
      </w:r>
    </w:p>
    <w:p w:rsidR="00025472" w:rsidRDefault="00025472" w:rsidP="0040297C">
      <w:pPr>
        <w:tabs>
          <w:tab w:val="left" w:pos="2520"/>
        </w:tabs>
        <w:ind w:left="3600" w:hanging="3240"/>
        <w:rPr>
          <w:bCs/>
          <w:color w:val="000000"/>
        </w:rPr>
        <w:sectPr w:rsidR="00025472" w:rsidSect="002331CB">
          <w:footerReference w:type="default" r:id="rId218"/>
          <w:footerReference w:type="first" r:id="rId219"/>
          <w:pgSz w:w="12240" w:h="15840" w:code="1"/>
          <w:pgMar w:top="1440" w:right="1440" w:bottom="1440" w:left="1440" w:header="720" w:footer="720" w:gutter="0"/>
          <w:pgNumType w:start="1"/>
          <w:cols w:space="720"/>
          <w:docGrid w:linePitch="360"/>
        </w:sectPr>
      </w:pPr>
    </w:p>
    <w:p w:rsidR="0040297C" w:rsidRDefault="0040297C" w:rsidP="0040297C">
      <w:pPr>
        <w:tabs>
          <w:tab w:val="left" w:pos="2520"/>
        </w:tabs>
        <w:ind w:left="3600" w:hanging="3240"/>
        <w:rPr>
          <w:bCs/>
          <w:color w:val="000000"/>
        </w:rPr>
      </w:pPr>
    </w:p>
    <w:p w:rsidR="0040297C" w:rsidRDefault="003B0B0C" w:rsidP="0040297C">
      <w:pPr>
        <w:tabs>
          <w:tab w:val="left" w:pos="2520"/>
        </w:tabs>
        <w:rPr>
          <w:bCs/>
          <w:color w:val="000000"/>
        </w:rPr>
      </w:pPr>
      <w:r>
        <w:rPr>
          <w:noProof/>
          <w:color w:val="000000"/>
        </w:rPr>
        <w:drawing>
          <wp:inline distT="0" distB="0" distL="0" distR="0" wp14:anchorId="5AC4901F" wp14:editId="41D9CCC7">
            <wp:extent cx="8229600" cy="5448300"/>
            <wp:effectExtent l="19050" t="19050" r="1905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0" cstate="print"/>
                    <a:srcRect/>
                    <a:stretch>
                      <a:fillRect/>
                    </a:stretch>
                  </pic:blipFill>
                  <pic:spPr bwMode="auto">
                    <a:xfrm>
                      <a:off x="0" y="0"/>
                      <a:ext cx="8229600" cy="5448300"/>
                    </a:xfrm>
                    <a:prstGeom prst="rect">
                      <a:avLst/>
                    </a:prstGeom>
                    <a:noFill/>
                    <a:ln w="6350" cmpd="sng">
                      <a:solidFill>
                        <a:schemeClr val="tx1"/>
                      </a:solidFill>
                      <a:miter lim="800000"/>
                      <a:headEnd/>
                      <a:tailEnd/>
                    </a:ln>
                    <a:effectLst/>
                  </pic:spPr>
                </pic:pic>
              </a:graphicData>
            </a:graphic>
          </wp:inline>
        </w:drawing>
      </w:r>
    </w:p>
    <w:p w:rsidR="002331CB" w:rsidRDefault="0040297C" w:rsidP="0040297C">
      <w:pPr>
        <w:tabs>
          <w:tab w:val="left" w:pos="2520"/>
        </w:tabs>
        <w:rPr>
          <w:rFonts w:ascii="Arial" w:hAnsi="Arial" w:cs="Arial"/>
          <w:sz w:val="20"/>
          <w:szCs w:val="20"/>
        </w:rPr>
      </w:pPr>
      <w:r w:rsidRPr="008658E1">
        <w:rPr>
          <w:rFonts w:ascii="Arial" w:hAnsi="Arial" w:cs="Arial"/>
          <w:b/>
          <w:sz w:val="20"/>
          <w:szCs w:val="20"/>
        </w:rPr>
        <w:t xml:space="preserve">Figure </w:t>
      </w:r>
      <w:r w:rsidR="000838B1">
        <w:rPr>
          <w:rFonts w:ascii="Arial" w:hAnsi="Arial" w:cs="Arial"/>
          <w:b/>
          <w:sz w:val="20"/>
          <w:szCs w:val="20"/>
        </w:rPr>
        <w:t>F.</w:t>
      </w:r>
      <w:r w:rsidRPr="008658E1">
        <w:rPr>
          <w:rFonts w:ascii="Arial" w:hAnsi="Arial" w:cs="Arial"/>
          <w:b/>
          <w:sz w:val="20"/>
          <w:szCs w:val="20"/>
        </w:rPr>
        <w:t>1.</w:t>
      </w:r>
      <w:r w:rsidRPr="008658E1">
        <w:rPr>
          <w:rFonts w:ascii="Arial" w:hAnsi="Arial" w:cs="Arial"/>
          <w:sz w:val="20"/>
          <w:szCs w:val="20"/>
        </w:rPr>
        <w:t xml:space="preserve"> Entity Relationship Diagram of the project database.</w:t>
      </w:r>
    </w:p>
    <w:p w:rsidR="00DE6E96" w:rsidRDefault="00DE6E96" w:rsidP="0040297C">
      <w:pPr>
        <w:tabs>
          <w:tab w:val="left" w:pos="2520"/>
        </w:tabs>
        <w:rPr>
          <w:rFonts w:ascii="Arial" w:hAnsi="Arial" w:cs="Arial"/>
          <w:sz w:val="20"/>
          <w:szCs w:val="20"/>
        </w:rPr>
        <w:sectPr w:rsidR="00DE6E96" w:rsidSect="00B471B7">
          <w:headerReference w:type="default" r:id="rId221"/>
          <w:footerReference w:type="default" r:id="rId222"/>
          <w:pgSz w:w="15840" w:h="12240" w:orient="landscape" w:code="1"/>
          <w:pgMar w:top="1440" w:right="1440" w:bottom="1440" w:left="1440" w:header="720" w:footer="720" w:gutter="0"/>
          <w:cols w:space="720"/>
          <w:docGrid w:linePitch="360"/>
        </w:sectPr>
      </w:pPr>
    </w:p>
    <w:p w:rsidR="0052313C" w:rsidRDefault="0052313C" w:rsidP="00A15612">
      <w:pPr>
        <w:pStyle w:val="APP2nd"/>
      </w:pPr>
      <w:bookmarkStart w:id="503" w:name="_Toc138042641"/>
      <w:bookmarkStart w:id="504" w:name="_Toc138042714"/>
      <w:bookmarkStart w:id="505" w:name="_Toc138150540"/>
      <w:bookmarkStart w:id="506" w:name="_Toc265829276"/>
      <w:r>
        <w:lastRenderedPageBreak/>
        <w:t>Database Tables</w:t>
      </w:r>
      <w:bookmarkEnd w:id="503"/>
      <w:bookmarkEnd w:id="504"/>
      <w:bookmarkEnd w:id="505"/>
      <w:bookmarkEnd w:id="506"/>
    </w:p>
    <w:p w:rsidR="00B471B7" w:rsidRDefault="00B471B7" w:rsidP="00B471B7">
      <w:pPr>
        <w:widowControl w:val="0"/>
        <w:tabs>
          <w:tab w:val="left" w:pos="90"/>
          <w:tab w:val="left" w:pos="2580"/>
        </w:tabs>
        <w:autoSpaceDE w:val="0"/>
        <w:autoSpaceDN w:val="0"/>
        <w:adjustRightInd w:val="0"/>
        <w:spacing w:before="419"/>
        <w:rPr>
          <w:rFonts w:ascii="Arial" w:hAnsi="Arial" w:cs="Arial"/>
          <w:b/>
          <w:bCs/>
          <w:color w:val="000000"/>
          <w:sz w:val="25"/>
          <w:szCs w:val="25"/>
        </w:rPr>
      </w:pPr>
      <w:r>
        <w:rPr>
          <w:rFonts w:ascii="Arial" w:hAnsi="Arial" w:cs="Arial"/>
          <w:b/>
          <w:bCs/>
          <w:color w:val="000000"/>
          <w:sz w:val="20"/>
          <w:szCs w:val="20"/>
        </w:rPr>
        <w:t>tbl_Basal_Sprout</w:t>
      </w:r>
      <w:r>
        <w:rPr>
          <w:rFonts w:ascii="Arial" w:hAnsi="Arial" w:cs="Arial"/>
          <w:szCs w:val="24"/>
        </w:rPr>
        <w:tab/>
      </w:r>
      <w:r>
        <w:rPr>
          <w:rFonts w:ascii="Arial" w:hAnsi="Arial" w:cs="Arial"/>
          <w:b/>
          <w:bCs/>
          <w:color w:val="000000"/>
          <w:sz w:val="20"/>
          <w:szCs w:val="20"/>
        </w:rPr>
        <w:t>Sprout size data collected in recently disturbed sites for individuals</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 xml:space="preserve">that have been top killed and are alive only by basal sprouts. </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Sprout_ID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Area</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Sprout elliptical crown area calculated </w:t>
      </w:r>
      <w:r w:rsidR="00517A03">
        <w:rPr>
          <w:rFonts w:ascii="Arial" w:hAnsi="Arial" w:cs="Arial"/>
          <w:color w:val="000000"/>
          <w:sz w:val="16"/>
          <w:szCs w:val="16"/>
        </w:rPr>
        <w:t>from</w:t>
      </w:r>
      <w:r>
        <w:rPr>
          <w:rFonts w:ascii="Arial" w:hAnsi="Arial" w:cs="Arial"/>
          <w:color w:val="000000"/>
          <w:sz w:val="16"/>
          <w:szCs w:val="16"/>
        </w:rPr>
        <w:t xml:space="preserve"> W1 and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W2 distances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Large_Woody_ID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tbl_Lg_Woody_Individual</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Sprout_Ht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The longest basal sprout per tree (cm) measured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from the base to the apical meristem</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Volume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Sprout crown volume (cm3) calculated by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multiplying the height of the tallest sprout by the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elliptical crown area.</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73"/>
        <w:rPr>
          <w:rFonts w:ascii="Arial" w:hAnsi="Arial" w:cs="Arial"/>
          <w:color w:val="000000"/>
          <w:sz w:val="21"/>
          <w:szCs w:val="21"/>
        </w:rPr>
      </w:pPr>
      <w:r>
        <w:rPr>
          <w:rFonts w:ascii="Arial" w:hAnsi="Arial" w:cs="Arial"/>
          <w:szCs w:val="24"/>
        </w:rPr>
        <w:tab/>
      </w:r>
      <w:r>
        <w:rPr>
          <w:rFonts w:ascii="Arial" w:hAnsi="Arial" w:cs="Arial"/>
          <w:color w:val="000000"/>
          <w:sz w:val="16"/>
          <w:szCs w:val="16"/>
        </w:rPr>
        <w:t>W1</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Widest horizontal distance (cm) or maximum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diameter across the sprout crown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W2</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Perpendicular diameter to W1 horizontal distance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(cm) across the sprouts</w:t>
      </w:r>
    </w:p>
    <w:p w:rsidR="00B471B7" w:rsidRDefault="00B471B7" w:rsidP="00B471B7">
      <w:pPr>
        <w:widowControl w:val="0"/>
        <w:tabs>
          <w:tab w:val="left" w:pos="90"/>
          <w:tab w:val="left" w:pos="2580"/>
        </w:tabs>
        <w:autoSpaceDE w:val="0"/>
        <w:autoSpaceDN w:val="0"/>
        <w:adjustRightInd w:val="0"/>
        <w:spacing w:before="168"/>
        <w:rPr>
          <w:rFonts w:ascii="Arial" w:hAnsi="Arial" w:cs="Arial"/>
          <w:b/>
          <w:bCs/>
          <w:color w:val="000000"/>
          <w:sz w:val="25"/>
          <w:szCs w:val="25"/>
        </w:rPr>
      </w:pPr>
      <w:r>
        <w:rPr>
          <w:rFonts w:ascii="Arial" w:hAnsi="Arial" w:cs="Arial"/>
          <w:b/>
          <w:bCs/>
          <w:color w:val="000000"/>
          <w:sz w:val="20"/>
          <w:szCs w:val="20"/>
        </w:rPr>
        <w:t>tbl_Debris_Species</w:t>
      </w:r>
      <w:r>
        <w:rPr>
          <w:rFonts w:ascii="Arial" w:hAnsi="Arial" w:cs="Arial"/>
          <w:szCs w:val="24"/>
        </w:rPr>
        <w:tab/>
      </w:r>
      <w:r>
        <w:rPr>
          <w:rFonts w:ascii="Arial" w:hAnsi="Arial" w:cs="Arial"/>
          <w:b/>
          <w:bCs/>
          <w:color w:val="000000"/>
          <w:sz w:val="20"/>
          <w:szCs w:val="20"/>
        </w:rPr>
        <w:t xml:space="preserve">Individual species of dead downed wood and tree </w:t>
      </w:r>
      <w:r w:rsidR="00517A03">
        <w:rPr>
          <w:rFonts w:ascii="Arial" w:hAnsi="Arial" w:cs="Arial"/>
          <w:b/>
          <w:bCs/>
          <w:color w:val="000000"/>
          <w:sz w:val="20"/>
          <w:szCs w:val="20"/>
        </w:rPr>
        <w:t>fern</w:t>
      </w:r>
      <w:r>
        <w:rPr>
          <w:rFonts w:ascii="Arial" w:hAnsi="Arial" w:cs="Arial"/>
          <w:b/>
          <w:bCs/>
          <w:color w:val="000000"/>
          <w:sz w:val="20"/>
          <w:szCs w:val="20"/>
        </w:rPr>
        <w:t xml:space="preserve"> logs with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a diameter &gt;=7.6 cm at the point of planar intersection.</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Debris_Species_ID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Comments about debris 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Debris_type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Debris type, i.e. wood or tree fern.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Decay_Class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6</w:t>
      </w:r>
      <w:r>
        <w:rPr>
          <w:rFonts w:ascii="Arial" w:hAnsi="Arial" w:cs="Arial"/>
          <w:szCs w:val="24"/>
        </w:rPr>
        <w:tab/>
      </w:r>
      <w:r>
        <w:rPr>
          <w:rFonts w:ascii="Arial" w:hAnsi="Arial" w:cs="Arial"/>
          <w:color w:val="000000"/>
          <w:sz w:val="16"/>
          <w:szCs w:val="16"/>
        </w:rPr>
        <w:t xml:space="preserve">Decay class of the woody debris, i.e. sound or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rotten.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Diameter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Diameter of woody debris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Woody_Debris_ID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tbl_Woody_Debris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tbl_Edit_Log</w:t>
      </w:r>
      <w:r>
        <w:rPr>
          <w:rFonts w:ascii="Arial" w:hAnsi="Arial" w:cs="Arial"/>
          <w:szCs w:val="24"/>
        </w:rPr>
        <w:tab/>
      </w:r>
      <w:r>
        <w:rPr>
          <w:rFonts w:ascii="Arial" w:hAnsi="Arial" w:cs="Arial"/>
          <w:b/>
          <w:bCs/>
          <w:color w:val="000000"/>
          <w:sz w:val="20"/>
          <w:szCs w:val="20"/>
        </w:rPr>
        <w:t xml:space="preserve">Edit log for changes made to data after certification. </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Data_edit_ID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identifier for each data edit record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Data_edit_notes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Comments about the data edits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Edit_date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Date on which the edits took place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Edit_reason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Brief description of the reason for edits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Edit_type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12</w:t>
      </w:r>
      <w:r>
        <w:rPr>
          <w:rFonts w:ascii="Arial" w:hAnsi="Arial" w:cs="Arial"/>
          <w:szCs w:val="24"/>
        </w:rPr>
        <w:tab/>
      </w:r>
      <w:r>
        <w:rPr>
          <w:rFonts w:ascii="Arial" w:hAnsi="Arial" w:cs="Arial"/>
          <w:color w:val="000000"/>
          <w:sz w:val="16"/>
          <w:szCs w:val="16"/>
        </w:rPr>
        <w:t xml:space="preserve">Type of edits made: deletion, update, append,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reformat, tbl design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br w:type="page"/>
      </w:r>
      <w:r>
        <w:rPr>
          <w:rFonts w:ascii="Arial" w:hAnsi="Arial" w:cs="Arial"/>
          <w:szCs w:val="24"/>
        </w:rPr>
        <w:lastRenderedPageBreak/>
        <w:tab/>
      </w:r>
      <w:r>
        <w:rPr>
          <w:rFonts w:ascii="Arial" w:hAnsi="Arial" w:cs="Arial"/>
          <w:color w:val="000000"/>
          <w:sz w:val="16"/>
          <w:szCs w:val="16"/>
        </w:rPr>
        <w:t>Fields_affected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200</w:t>
      </w:r>
      <w:r>
        <w:rPr>
          <w:rFonts w:ascii="Arial" w:hAnsi="Arial" w:cs="Arial"/>
          <w:szCs w:val="24"/>
        </w:rPr>
        <w:tab/>
      </w:r>
      <w:r>
        <w:rPr>
          <w:rFonts w:ascii="Arial" w:hAnsi="Arial" w:cs="Arial"/>
          <w:color w:val="000000"/>
          <w:sz w:val="16"/>
          <w:szCs w:val="16"/>
        </w:rPr>
        <w:t>Description of the fields affected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Records_affected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200</w:t>
      </w:r>
      <w:r>
        <w:rPr>
          <w:rFonts w:ascii="Arial" w:hAnsi="Arial" w:cs="Arial"/>
          <w:szCs w:val="24"/>
        </w:rPr>
        <w:tab/>
      </w:r>
      <w:r>
        <w:rPr>
          <w:rFonts w:ascii="Arial" w:hAnsi="Arial" w:cs="Arial"/>
          <w:color w:val="000000"/>
          <w:sz w:val="16"/>
          <w:szCs w:val="16"/>
        </w:rPr>
        <w:t>Description of the records affected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Table_affected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Table affected by edits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User_name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Name of the person making data edits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tbl_Events</w:t>
      </w:r>
      <w:r>
        <w:rPr>
          <w:rFonts w:ascii="Arial" w:hAnsi="Arial" w:cs="Arial"/>
          <w:szCs w:val="24"/>
        </w:rPr>
        <w:tab/>
      </w:r>
      <w:r>
        <w:rPr>
          <w:rFonts w:ascii="Arial" w:hAnsi="Arial" w:cs="Arial"/>
          <w:b/>
          <w:bCs/>
          <w:color w:val="000000"/>
          <w:sz w:val="20"/>
          <w:szCs w:val="20"/>
        </w:rPr>
        <w:t>Data collection event for a given location.</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Certified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If the data is certified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Certified_by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Who certified the data</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Certified_date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When the data was certified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Ending date for the event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Entered_by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Who entered the data</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Entered_date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When the data was entered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Notes about the sampling event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tbl_Plots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Protocol_Name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 xml:space="preserve">The name or code of the protocol governing the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event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QA_notes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Notes about the quality assurance procedure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Start_Date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Starting date for the event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Start_Time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Starting time for the event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Updated_by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Who updated the data</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Updated_date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When the data was updated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Verified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If the data is verified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Verified_by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Who verified the data</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Verified_date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When the data was verified</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tbl_Images</w:t>
      </w:r>
      <w:r>
        <w:rPr>
          <w:rFonts w:ascii="Arial" w:hAnsi="Arial" w:cs="Arial"/>
          <w:szCs w:val="24"/>
        </w:rPr>
        <w:tab/>
      </w:r>
      <w:r>
        <w:rPr>
          <w:rFonts w:ascii="Arial" w:hAnsi="Arial" w:cs="Arial"/>
          <w:b/>
          <w:bCs/>
          <w:color w:val="000000"/>
          <w:sz w:val="20"/>
          <w:szCs w:val="20"/>
        </w:rPr>
        <w:t>Plot photo information linked to a sampling event.</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Image_ID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 for image records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Azimuth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The azimuth from the plot origin that the photo was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taken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Base_Path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The base file path for the linked image file.  This will</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 stay the same no matter where the root folder is.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br w:type="page"/>
      </w:r>
      <w:r>
        <w:rPr>
          <w:rFonts w:ascii="Arial" w:hAnsi="Arial" w:cs="Arial"/>
          <w:szCs w:val="24"/>
        </w:rPr>
        <w:lastRenderedPageBreak/>
        <w:tab/>
      </w:r>
      <w:r>
        <w:rPr>
          <w:rFonts w:ascii="Arial" w:hAnsi="Arial" w:cs="Arial"/>
          <w:color w:val="000000"/>
          <w:sz w:val="16"/>
          <w:szCs w:val="16"/>
        </w:rPr>
        <w:t>Camera_Type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The camera type used to take photo</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 xml:space="preserve">Any additional information about the photo, i.e.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camera type, lens, ASA.</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File_Name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The file name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Image_Project_Path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 xml:space="preserve">Location of the image from the main project folder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or image library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Root_Path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 xml:space="preserve">The root path for the linked image file.  This will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change upon re-linking of database.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Subject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The subject of the photo</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The time the photo was taken</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tbl_Lg_Woody_Individual</w:t>
      </w:r>
      <w:r>
        <w:rPr>
          <w:rFonts w:ascii="Arial" w:hAnsi="Arial" w:cs="Arial"/>
          <w:szCs w:val="24"/>
        </w:rPr>
        <w:tab/>
      </w:r>
      <w:r>
        <w:rPr>
          <w:rFonts w:ascii="Arial" w:hAnsi="Arial" w:cs="Arial"/>
          <w:b/>
          <w:bCs/>
          <w:color w:val="000000"/>
          <w:sz w:val="20"/>
          <w:szCs w:val="20"/>
        </w:rPr>
        <w:t>Tree density information collected for small trees (subalpine), large</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 xml:space="preserve"> trees (forest, coastal, subalpine), and large tree ferns (forest).</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Large_Woody_ID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Boles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The number of tree trunks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Any additional comments about the 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DBH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The diameter of the tree measured to the nearest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tenth of a centimeter, or the total DBH of multiple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boles.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73"/>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Foliar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The foliar height class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Fruit_Flower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Is the plant fruiting or flowering?</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Height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Height of the tree, only populated for dead trees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(snags)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Life_Form</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15</w:t>
      </w:r>
      <w:r>
        <w:rPr>
          <w:rFonts w:ascii="Arial" w:hAnsi="Arial" w:cs="Arial"/>
          <w:szCs w:val="24"/>
        </w:rPr>
        <w:tab/>
      </w:r>
      <w:r>
        <w:rPr>
          <w:rFonts w:ascii="Arial" w:hAnsi="Arial" w:cs="Arial"/>
          <w:color w:val="000000"/>
          <w:sz w:val="16"/>
          <w:szCs w:val="16"/>
        </w:rPr>
        <w:t xml:space="preserve">The life form of the species; i.e. seedling, shrub,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small tree, etc.</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Quad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The quad number the species was found in.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Rooting</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The rooting height class of the tree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Status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Is the tree live or dead?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Stem_Length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The stem length measured to the nearest tenth of a</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 meter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Vigor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The vigor class of the tree</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lastRenderedPageBreak/>
        <w:t>tbl_Locations</w:t>
      </w:r>
      <w:r>
        <w:rPr>
          <w:rFonts w:ascii="Arial" w:hAnsi="Arial" w:cs="Arial"/>
          <w:szCs w:val="24"/>
        </w:rPr>
        <w:tab/>
      </w:r>
      <w:r>
        <w:rPr>
          <w:rFonts w:ascii="Arial" w:hAnsi="Arial" w:cs="Arial"/>
          <w:b/>
          <w:bCs/>
          <w:color w:val="000000"/>
          <w:sz w:val="20"/>
          <w:szCs w:val="20"/>
        </w:rPr>
        <w:t>Sampling frame locations – sampling areas within the parks.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tab/>
      </w:r>
      <w:r>
        <w:rPr>
          <w:rFonts w:ascii="Arial" w:hAnsi="Arial" w:cs="Arial"/>
          <w:color w:val="000000"/>
          <w:sz w:val="16"/>
          <w:szCs w:val="16"/>
        </w:rPr>
        <w:t>Location_ID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Community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 xml:space="preserve">Focal community type; i.e. wet forest, subalpine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shrubland, coastal, limestone forest, mangrove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wetland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73"/>
        <w:rPr>
          <w:rFonts w:ascii="Arial" w:hAnsi="Arial" w:cs="Arial"/>
          <w:color w:val="000000"/>
          <w:sz w:val="21"/>
          <w:szCs w:val="21"/>
        </w:rPr>
      </w:pPr>
      <w:r>
        <w:rPr>
          <w:rFonts w:ascii="Arial" w:hAnsi="Arial" w:cs="Arial"/>
          <w:szCs w:val="24"/>
        </w:rPr>
        <w:tab/>
      </w:r>
      <w:r>
        <w:rPr>
          <w:rFonts w:ascii="Arial" w:hAnsi="Arial" w:cs="Arial"/>
          <w:color w:val="000000"/>
          <w:sz w:val="16"/>
          <w:szCs w:val="16"/>
        </w:rPr>
        <w:t>Loc_Notes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General notes on the location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Sampling_Frame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Name of the sampling frame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Site_ID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tbl_Sites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Updated_by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Who updated the Location information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Updated_date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Date of entry or last change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Zone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Name of the zone if applicable</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tbl_Multiple_Boles</w:t>
      </w:r>
      <w:r>
        <w:rPr>
          <w:rFonts w:ascii="Arial" w:hAnsi="Arial" w:cs="Arial"/>
          <w:szCs w:val="24"/>
        </w:rPr>
        <w:tab/>
      </w:r>
      <w:r>
        <w:rPr>
          <w:rFonts w:ascii="Arial" w:hAnsi="Arial" w:cs="Arial"/>
          <w:b/>
          <w:bCs/>
          <w:color w:val="000000"/>
          <w:sz w:val="20"/>
          <w:szCs w:val="20"/>
        </w:rPr>
        <w:t>Bole DBH for trees that have multiple boles.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Bole_ID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The identification of the bole (1, 2, top, etc.)</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DBH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The diameter of the bole measured to the nearest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tenth of a centimeter.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Large_Woody_ID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tbl_Lg_Woody_Individual</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tbl_Plot</w:t>
      </w:r>
      <w:r>
        <w:rPr>
          <w:rFonts w:ascii="Arial" w:hAnsi="Arial" w:cs="Arial"/>
          <w:szCs w:val="24"/>
        </w:rPr>
        <w:tab/>
      </w:r>
      <w:r>
        <w:rPr>
          <w:rFonts w:ascii="Arial" w:hAnsi="Arial" w:cs="Arial"/>
          <w:b/>
          <w:bCs/>
          <w:color w:val="000000"/>
          <w:sz w:val="20"/>
          <w:szCs w:val="20"/>
        </w:rPr>
        <w:t>Sampling frame plot locations.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Plot_ID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Accuracy_Notes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Positional accuracy notes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Aspect_Hillside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Direction the hillside is facing</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Azimuth_Plot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Azimuth of the plot origin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Azimuth_Road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Azimuth where road and trail is left to access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Coord_System</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Coordinate system</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Coord_Units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Coordinate distance units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Datum</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w:t>
      </w:r>
      <w:r>
        <w:rPr>
          <w:rFonts w:ascii="Arial" w:hAnsi="Arial" w:cs="Arial"/>
          <w:szCs w:val="24"/>
        </w:rPr>
        <w:tab/>
      </w:r>
      <w:r>
        <w:rPr>
          <w:rFonts w:ascii="Arial" w:hAnsi="Arial" w:cs="Arial"/>
          <w:color w:val="000000"/>
          <w:sz w:val="16"/>
          <w:szCs w:val="16"/>
        </w:rPr>
        <w:t>Datum of mapping ellipsoid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Declination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Declination of the plot origin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Elevation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Elevation of the plot origin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End_Est_H_Error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Single</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Estimated horizontal accuracy for ending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coordinates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End_X_Coord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The X coordinate for the end of the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End_Y_Coord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The Y coordinate for the end of the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br w:type="page"/>
      </w:r>
      <w:r>
        <w:rPr>
          <w:rFonts w:ascii="Arial" w:hAnsi="Arial" w:cs="Arial"/>
          <w:szCs w:val="24"/>
        </w:rPr>
        <w:lastRenderedPageBreak/>
        <w:tab/>
      </w:r>
      <w:r>
        <w:rPr>
          <w:rFonts w:ascii="Arial" w:hAnsi="Arial" w:cs="Arial"/>
          <w:color w:val="000000"/>
          <w:sz w:val="16"/>
          <w:szCs w:val="16"/>
        </w:rPr>
        <w:t>GPS_Unit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 xml:space="preserve">What GPS unit was used to collect the plot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coordinates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Location_ID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tbl_Locations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Plot_created_date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Time stamp for record creation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Plot_discontinued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Date the  plot was discontinued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Plot_established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Date the  plot was established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 xml:space="preserve">Any additional information about the plot; i.e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problems encountered, changes, etc.</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Plot_Number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Plot identification number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What type of plot it is, i.e. fixed or rotational</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Plot_updated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Date of the last update to this record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Plot_updated_by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Person who made the most recent edits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Road_Trail</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Road and trail used to travel to the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Route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 xml:space="preserve">The route to the plot.   Includes plot layout and any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reference features used to access the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Slope_Hillside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Percent slope along hillside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Slope_Plot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Percent slope along center transect azimuth</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Stake_direction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Stake offset direction in degrees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Stake_dist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Stake offset distance in centimeters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Start_Est_H_Error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Single</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Estimated horizontal accuracy for starting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coordinates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Start_X_Coord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The X coordinate for the start of the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Start_Y_Coord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The Y coordinate for the start of the plot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UTM_Zone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UTM Zone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Waypoint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GPS waypoint</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tbl_Presence</w:t>
      </w:r>
      <w:r>
        <w:rPr>
          <w:rFonts w:ascii="Arial" w:hAnsi="Arial" w:cs="Arial"/>
          <w:szCs w:val="24"/>
        </w:rPr>
        <w:tab/>
      </w:r>
      <w:r>
        <w:rPr>
          <w:rFonts w:ascii="Arial" w:hAnsi="Arial" w:cs="Arial"/>
          <w:b/>
          <w:bCs/>
          <w:color w:val="000000"/>
          <w:sz w:val="20"/>
          <w:szCs w:val="20"/>
        </w:rPr>
        <w:t>List of species present within plot.</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Presence_ID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Any additional comments about the 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Fruit_Flower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Is the plant fruiting or flowering?</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tlu_Species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lastRenderedPageBreak/>
        <w:t>tbl_QA_Results</w:t>
      </w:r>
      <w:r>
        <w:rPr>
          <w:rFonts w:ascii="Arial" w:hAnsi="Arial" w:cs="Arial"/>
          <w:szCs w:val="24"/>
        </w:rPr>
        <w:tab/>
      </w:r>
      <w:r>
        <w:rPr>
          <w:rFonts w:ascii="Arial" w:hAnsi="Arial" w:cs="Arial"/>
          <w:b/>
          <w:bCs/>
          <w:color w:val="000000"/>
          <w:sz w:val="20"/>
          <w:szCs w:val="20"/>
        </w:rPr>
        <w:t>Quality assurance query results for the working data set</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tab/>
      </w:r>
      <w:r>
        <w:rPr>
          <w:rFonts w:ascii="Arial" w:hAnsi="Arial" w:cs="Arial"/>
          <w:color w:val="000000"/>
          <w:sz w:val="16"/>
          <w:szCs w:val="16"/>
        </w:rPr>
        <w:t>Is_done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QA_user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Name of the person doing quality assurance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Query_description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Description of the query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Query_expression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Evaluation expression built into the query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Query_name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Name of the quality assurance query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Query_result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Query result as the number of records returned the</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 last time the query was run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Query_run_time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Run time of the query results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Query_type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20</w:t>
      </w:r>
      <w:r>
        <w:rPr>
          <w:rFonts w:ascii="Arial" w:hAnsi="Arial" w:cs="Arial"/>
          <w:szCs w:val="24"/>
        </w:rPr>
        <w:tab/>
      </w:r>
      <w:r>
        <w:rPr>
          <w:rFonts w:ascii="Arial" w:hAnsi="Arial" w:cs="Arial"/>
          <w:color w:val="000000"/>
          <w:sz w:val="16"/>
          <w:szCs w:val="16"/>
        </w:rPr>
        <w:t xml:space="preserve">Severity of data errors being trapped: 1=critical,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2=warning, 3=information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Remedy_date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When the remedy description was last edited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Remedy_desc</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 xml:space="preserve">Details about actions taken and/or not taken to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resolve errors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Time_frame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30</w:t>
      </w:r>
      <w:r>
        <w:rPr>
          <w:rFonts w:ascii="Arial" w:hAnsi="Arial" w:cs="Arial"/>
          <w:szCs w:val="24"/>
        </w:rPr>
        <w:tab/>
      </w:r>
      <w:r>
        <w:rPr>
          <w:rFonts w:ascii="Arial" w:hAnsi="Arial" w:cs="Arial"/>
          <w:color w:val="000000"/>
          <w:sz w:val="16"/>
          <w:szCs w:val="16"/>
        </w:rPr>
        <w:t xml:space="preserve">Field season year or range of dates for the data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being passed through quality assurance checks</w:t>
      </w:r>
    </w:p>
    <w:p w:rsidR="00B471B7" w:rsidRDefault="00B471B7" w:rsidP="00B471B7">
      <w:pPr>
        <w:widowControl w:val="0"/>
        <w:tabs>
          <w:tab w:val="left" w:pos="90"/>
          <w:tab w:val="left" w:pos="2580"/>
        </w:tabs>
        <w:autoSpaceDE w:val="0"/>
        <w:autoSpaceDN w:val="0"/>
        <w:adjustRightInd w:val="0"/>
        <w:spacing w:before="168"/>
        <w:rPr>
          <w:rFonts w:ascii="Arial" w:hAnsi="Arial" w:cs="Arial"/>
          <w:b/>
          <w:bCs/>
          <w:color w:val="000000"/>
          <w:sz w:val="25"/>
          <w:szCs w:val="25"/>
        </w:rPr>
      </w:pPr>
      <w:r>
        <w:rPr>
          <w:rFonts w:ascii="Arial" w:hAnsi="Arial" w:cs="Arial"/>
          <w:b/>
          <w:bCs/>
          <w:color w:val="000000"/>
          <w:sz w:val="20"/>
          <w:szCs w:val="20"/>
        </w:rPr>
        <w:t>tbl_Segment_Slope</w:t>
      </w:r>
      <w:r>
        <w:rPr>
          <w:rFonts w:ascii="Arial" w:hAnsi="Arial" w:cs="Arial"/>
          <w:szCs w:val="24"/>
        </w:rPr>
        <w:tab/>
      </w:r>
      <w:r>
        <w:rPr>
          <w:rFonts w:ascii="Arial" w:hAnsi="Arial" w:cs="Arial"/>
          <w:b/>
          <w:bCs/>
          <w:color w:val="000000"/>
          <w:sz w:val="20"/>
          <w:szCs w:val="20"/>
        </w:rPr>
        <w:t>Slope values for the different segments of a plot transect.</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Slope_ID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Segment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Slope segment length</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Slope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Slope of the segment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Woody_Debris_ID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Link to tbl_Woody_Debris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tbl_Sites</w:t>
      </w:r>
      <w:r>
        <w:rPr>
          <w:rFonts w:ascii="Arial" w:hAnsi="Arial" w:cs="Arial"/>
          <w:szCs w:val="24"/>
        </w:rPr>
        <w:tab/>
      </w:r>
      <w:r>
        <w:rPr>
          <w:rFonts w:ascii="Arial" w:hAnsi="Arial" w:cs="Arial"/>
          <w:b/>
          <w:bCs/>
          <w:color w:val="000000"/>
          <w:sz w:val="20"/>
          <w:szCs w:val="20"/>
        </w:rPr>
        <w:t>Sample sites – location aggregates, i.e. individual parks.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Site_ID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Site_Desc</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Description for a site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Site_Name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100</w:t>
      </w:r>
      <w:r>
        <w:rPr>
          <w:rFonts w:ascii="Arial" w:hAnsi="Arial" w:cs="Arial"/>
          <w:szCs w:val="24"/>
        </w:rPr>
        <w:tab/>
      </w:r>
      <w:r>
        <w:rPr>
          <w:rFonts w:ascii="Arial" w:hAnsi="Arial" w:cs="Arial"/>
          <w:color w:val="000000"/>
          <w:sz w:val="16"/>
          <w:szCs w:val="16"/>
        </w:rPr>
        <w:t>Unique name or code for a site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Site_Notes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General notes on the site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Unit_Code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12</w:t>
      </w:r>
      <w:r>
        <w:rPr>
          <w:rFonts w:ascii="Arial" w:hAnsi="Arial" w:cs="Arial"/>
          <w:szCs w:val="24"/>
        </w:rPr>
        <w:tab/>
      </w:r>
      <w:r>
        <w:rPr>
          <w:rFonts w:ascii="Arial" w:hAnsi="Arial" w:cs="Arial"/>
          <w:color w:val="000000"/>
          <w:sz w:val="16"/>
          <w:szCs w:val="16"/>
        </w:rPr>
        <w:t>Park, Monument or Network code</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tbl_Sm_Woody_Tally</w:t>
      </w:r>
      <w:r>
        <w:rPr>
          <w:rFonts w:ascii="Arial" w:hAnsi="Arial" w:cs="Arial"/>
          <w:szCs w:val="24"/>
        </w:rPr>
        <w:tab/>
      </w:r>
      <w:r>
        <w:rPr>
          <w:rFonts w:ascii="Arial" w:hAnsi="Arial" w:cs="Arial"/>
          <w:b/>
          <w:bCs/>
          <w:color w:val="000000"/>
          <w:sz w:val="20"/>
          <w:szCs w:val="20"/>
        </w:rPr>
        <w:t xml:space="preserve">Foliar and rooting height class data tallied for seedlings and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 xml:space="preserve">shrubs (forest, coastal, subalpine), small trees (forest, coastal), and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small tree ferns (forest).</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Small_Woody_ID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br w:type="page"/>
      </w:r>
      <w:r>
        <w:rPr>
          <w:rFonts w:ascii="Arial" w:hAnsi="Arial" w:cs="Arial"/>
          <w:szCs w:val="24"/>
        </w:rPr>
        <w:lastRenderedPageBreak/>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Any additional comments about the 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Count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The count of the species observed for the height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class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DBH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10</w:t>
      </w:r>
      <w:r>
        <w:rPr>
          <w:rFonts w:ascii="Arial" w:hAnsi="Arial" w:cs="Arial"/>
          <w:szCs w:val="24"/>
        </w:rPr>
        <w:tab/>
      </w:r>
      <w:r>
        <w:rPr>
          <w:rFonts w:ascii="Arial" w:hAnsi="Arial" w:cs="Arial"/>
          <w:color w:val="000000"/>
          <w:sz w:val="16"/>
          <w:szCs w:val="16"/>
        </w:rPr>
        <w:t>The DBH class of small trees.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Foliar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The foliar height class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Life_Form</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15</w:t>
      </w:r>
      <w:r>
        <w:rPr>
          <w:rFonts w:ascii="Arial" w:hAnsi="Arial" w:cs="Arial"/>
          <w:szCs w:val="24"/>
        </w:rPr>
        <w:tab/>
      </w:r>
      <w:r>
        <w:rPr>
          <w:rFonts w:ascii="Arial" w:hAnsi="Arial" w:cs="Arial"/>
          <w:color w:val="000000"/>
          <w:sz w:val="16"/>
          <w:szCs w:val="16"/>
        </w:rPr>
        <w:t xml:space="preserve">The life form of the species; i.e. seedling, shrub,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small tree, etc.</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Rooting</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The rooting height class of the tree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Status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Is the tree live or dead?</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tbl_Tree_Canopy_Height</w:t>
      </w:r>
      <w:r>
        <w:rPr>
          <w:rFonts w:ascii="Arial" w:hAnsi="Arial" w:cs="Arial"/>
          <w:szCs w:val="24"/>
        </w:rPr>
        <w:tab/>
      </w:r>
      <w:r>
        <w:rPr>
          <w:rFonts w:ascii="Arial" w:hAnsi="Arial" w:cs="Arial"/>
          <w:b/>
          <w:bCs/>
          <w:color w:val="000000"/>
          <w:sz w:val="20"/>
          <w:szCs w:val="20"/>
        </w:rPr>
        <w:t>Tree canopy height data.</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Tree_Height_ID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Base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Base percent, used to calculate canopy height if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clinometer is used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Base_ht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The height of the base of the tree (meters) that is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used for the canpoy height calculation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 xml:space="preserve">Any additional comments about the tree canopy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height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DBH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Diameter basal height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Distance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 xml:space="preserve">Distance, used to calculate canopy height if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clinomete</w:t>
      </w:r>
      <w:r w:rsidR="00C21A6C">
        <w:rPr>
          <w:rFonts w:ascii="Arial" w:hAnsi="Arial" w:cs="Arial"/>
          <w:color w:val="000000"/>
          <w:sz w:val="16"/>
          <w:szCs w:val="16"/>
        </w:rPr>
        <w:t>r</w:t>
      </w:r>
      <w:r>
        <w:rPr>
          <w:rFonts w:ascii="Arial" w:hAnsi="Arial" w:cs="Arial"/>
          <w:color w:val="000000"/>
          <w:sz w:val="16"/>
          <w:szCs w:val="16"/>
        </w:rPr>
        <w:t xml:space="preserve"> is used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Height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Height of the canopy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Method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 xml:space="preserve">Method used to record canopy height; i.e.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measuring rod, clinometer, </w:t>
      </w:r>
      <w:r w:rsidR="00C21A6C">
        <w:rPr>
          <w:rFonts w:ascii="Arial" w:hAnsi="Arial" w:cs="Arial"/>
          <w:color w:val="000000"/>
          <w:sz w:val="16"/>
          <w:szCs w:val="16"/>
        </w:rPr>
        <w:t>ocular</w:t>
      </w:r>
      <w:r>
        <w:rPr>
          <w:rFonts w:ascii="Arial" w:hAnsi="Arial" w:cs="Arial"/>
          <w:color w:val="000000"/>
          <w:sz w:val="16"/>
          <w:szCs w:val="16"/>
        </w:rPr>
        <w:t xml:space="preserve"> estimate, other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Quad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The quad number the species was found in.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tab/>
      </w:r>
      <w:r>
        <w:rPr>
          <w:rFonts w:ascii="Arial" w:hAnsi="Arial" w:cs="Arial"/>
          <w:color w:val="000000"/>
          <w:sz w:val="16"/>
          <w:szCs w:val="16"/>
        </w:rPr>
        <w:t>Status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Is the tree live or dead?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Top</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 xml:space="preserve">Top percent, used to calculate canopy height if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clinometer is used</w:t>
      </w:r>
    </w:p>
    <w:p w:rsidR="00B471B7" w:rsidRDefault="00B471B7" w:rsidP="00B471B7">
      <w:pPr>
        <w:widowControl w:val="0"/>
        <w:tabs>
          <w:tab w:val="left" w:pos="90"/>
          <w:tab w:val="left" w:pos="2580"/>
        </w:tabs>
        <w:autoSpaceDE w:val="0"/>
        <w:autoSpaceDN w:val="0"/>
        <w:adjustRightInd w:val="0"/>
        <w:spacing w:before="168"/>
        <w:rPr>
          <w:rFonts w:ascii="Arial" w:hAnsi="Arial" w:cs="Arial"/>
          <w:b/>
          <w:bCs/>
          <w:color w:val="000000"/>
          <w:sz w:val="25"/>
          <w:szCs w:val="25"/>
        </w:rPr>
      </w:pPr>
      <w:r>
        <w:rPr>
          <w:rFonts w:ascii="Arial" w:hAnsi="Arial" w:cs="Arial"/>
          <w:b/>
          <w:bCs/>
          <w:color w:val="000000"/>
          <w:sz w:val="20"/>
          <w:szCs w:val="20"/>
        </w:rPr>
        <w:t>tbl_Understory_Cover</w:t>
      </w:r>
      <w:r>
        <w:rPr>
          <w:rFonts w:ascii="Arial" w:hAnsi="Arial" w:cs="Arial"/>
          <w:szCs w:val="24"/>
        </w:rPr>
        <w:tab/>
      </w:r>
      <w:r>
        <w:rPr>
          <w:rFonts w:ascii="Arial" w:hAnsi="Arial" w:cs="Arial"/>
          <w:b/>
          <w:bCs/>
          <w:color w:val="000000"/>
          <w:sz w:val="20"/>
          <w:szCs w:val="20"/>
        </w:rPr>
        <w:t xml:space="preserve">Understory cover species and substrate data along transects in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coastal and forest communities.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Point_ID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tlu_Points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Point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The point where the understory was observed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Substrate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The substrate that the understory is growing on</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0"/>
          <w:szCs w:val="20"/>
        </w:rPr>
      </w:pP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lastRenderedPageBreak/>
        <w:t>tbl_Woody_Debris</w:t>
      </w:r>
      <w:r>
        <w:rPr>
          <w:rFonts w:ascii="Arial" w:hAnsi="Arial" w:cs="Arial"/>
          <w:szCs w:val="24"/>
        </w:rPr>
        <w:tab/>
      </w:r>
      <w:r>
        <w:rPr>
          <w:rFonts w:ascii="Arial" w:hAnsi="Arial" w:cs="Arial"/>
          <w:b/>
          <w:bCs/>
          <w:color w:val="000000"/>
          <w:sz w:val="20"/>
          <w:szCs w:val="20"/>
        </w:rPr>
        <w:t xml:space="preserve">Transect information on dead downed wood and tree fern logs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with a diameter &gt;=7.6 at the point of planar intersection.</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Woody_Debris_ID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Azimuth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Azimuth of the transect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Comments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Comments on the woody debris transect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Length</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 xml:space="preserve">Length of the transect.  For all forest and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 xml:space="preserve">shrubland plots, will be either 50 or 20 meters.  For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coastal plots, will be either 20 or 10 meters.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73"/>
        <w:rPr>
          <w:rFonts w:ascii="Arial" w:hAnsi="Arial" w:cs="Arial"/>
          <w:color w:val="000000"/>
          <w:sz w:val="21"/>
          <w:szCs w:val="21"/>
        </w:rPr>
      </w:pPr>
      <w:r>
        <w:rPr>
          <w:rFonts w:ascii="Arial" w:hAnsi="Arial" w:cs="Arial"/>
          <w:szCs w:val="24"/>
        </w:rPr>
        <w:tab/>
      </w:r>
      <w:r>
        <w:rPr>
          <w:rFonts w:ascii="Arial" w:hAnsi="Arial" w:cs="Arial"/>
          <w:color w:val="000000"/>
          <w:sz w:val="16"/>
          <w:szCs w:val="16"/>
        </w:rPr>
        <w:t>Slope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Slope of the transect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Transect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Transect number</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tlu_Contacts</w:t>
      </w:r>
      <w:r>
        <w:rPr>
          <w:rFonts w:ascii="Arial" w:hAnsi="Arial" w:cs="Arial"/>
          <w:szCs w:val="24"/>
        </w:rPr>
        <w:tab/>
      </w:r>
      <w:r>
        <w:rPr>
          <w:rFonts w:ascii="Arial" w:hAnsi="Arial" w:cs="Arial"/>
          <w:b/>
          <w:bCs/>
          <w:color w:val="000000"/>
          <w:sz w:val="20"/>
          <w:szCs w:val="20"/>
        </w:rPr>
        <w:t>Contact data for project-related personnel.</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Active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 xml:space="preserve">Allows users to choose which names show up in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the drop down list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Address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Street address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Address_Type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Address (mailing, physical, both) type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Address2</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Address line 2, suite, apartment number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Cell_Phone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Cell phone number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City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City or town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Contact_created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Date the contact record was created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Contact_Location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Contact's work location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Contact_Notes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Contact notes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Contact_updated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Date/Time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Date the contact record was updated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Country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Country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Email_Address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E-mail address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Fax_Number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Fax number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First_Name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First name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Initials</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Three letter initials of observer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Last_Name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Last name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Middle_Init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Middle initial</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Organization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Organization or employer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Position_Title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Title or position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State_Code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State or province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Work_Extension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Phone extension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lastRenderedPageBreak/>
        <w:tab/>
      </w:r>
      <w:r>
        <w:rPr>
          <w:rFonts w:ascii="Arial" w:hAnsi="Arial" w:cs="Arial"/>
          <w:color w:val="000000"/>
          <w:sz w:val="16"/>
          <w:szCs w:val="16"/>
        </w:rPr>
        <w:t>Work_Phone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Phone number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Zip_Code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Zip code</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tlu_Enumerations</w:t>
      </w:r>
      <w:r>
        <w:rPr>
          <w:rFonts w:ascii="Arial" w:hAnsi="Arial" w:cs="Arial"/>
          <w:szCs w:val="24"/>
        </w:rPr>
        <w:tab/>
      </w:r>
      <w:r>
        <w:rPr>
          <w:rFonts w:ascii="Arial" w:hAnsi="Arial" w:cs="Arial"/>
          <w:b/>
          <w:bCs/>
          <w:color w:val="000000"/>
          <w:sz w:val="20"/>
          <w:szCs w:val="20"/>
        </w:rPr>
        <w:t>Enumerated lookup table.</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Enum_Group</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Category for lookup value</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Enum_Code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Code for lookup values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Enum_Description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Memo</w:t>
      </w:r>
      <w:r>
        <w:rPr>
          <w:rFonts w:ascii="Arial" w:hAnsi="Arial" w:cs="Arial"/>
          <w:szCs w:val="24"/>
        </w:rPr>
        <w:tab/>
      </w:r>
      <w:r>
        <w:rPr>
          <w:rFonts w:ascii="Arial" w:hAnsi="Arial" w:cs="Arial"/>
          <w:color w:val="000000"/>
          <w:sz w:val="16"/>
          <w:szCs w:val="16"/>
        </w:rPr>
        <w:t>0</w:t>
      </w:r>
      <w:r>
        <w:rPr>
          <w:rFonts w:ascii="Arial" w:hAnsi="Arial" w:cs="Arial"/>
          <w:szCs w:val="24"/>
        </w:rPr>
        <w:tab/>
      </w:r>
      <w:r>
        <w:rPr>
          <w:rFonts w:ascii="Arial" w:hAnsi="Arial" w:cs="Arial"/>
          <w:color w:val="000000"/>
          <w:sz w:val="16"/>
          <w:szCs w:val="16"/>
        </w:rPr>
        <w:t>Lookup value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Sort_Order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Integer</w:t>
      </w:r>
      <w:r>
        <w:rPr>
          <w:rFonts w:ascii="Arial" w:hAnsi="Arial" w:cs="Arial"/>
          <w:szCs w:val="24"/>
        </w:rPr>
        <w:tab/>
      </w:r>
      <w:r>
        <w:rPr>
          <w:rFonts w:ascii="Arial" w:hAnsi="Arial" w:cs="Arial"/>
          <w:color w:val="000000"/>
          <w:sz w:val="16"/>
          <w:szCs w:val="16"/>
        </w:rPr>
        <w:t>2</w:t>
      </w:r>
      <w:r>
        <w:rPr>
          <w:rFonts w:ascii="Arial" w:hAnsi="Arial" w:cs="Arial"/>
          <w:szCs w:val="24"/>
        </w:rPr>
        <w:tab/>
      </w:r>
      <w:r>
        <w:rPr>
          <w:rFonts w:ascii="Arial" w:hAnsi="Arial" w:cs="Arial"/>
          <w:color w:val="000000"/>
          <w:sz w:val="16"/>
          <w:szCs w:val="16"/>
        </w:rPr>
        <w:t>Order in which to sort lookup values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tlu_Points_Coastal</w:t>
      </w:r>
      <w:r>
        <w:rPr>
          <w:rFonts w:ascii="Arial" w:hAnsi="Arial" w:cs="Arial"/>
          <w:szCs w:val="24"/>
        </w:rPr>
        <w:tab/>
      </w:r>
      <w:r>
        <w:rPr>
          <w:rFonts w:ascii="Arial" w:hAnsi="Arial" w:cs="Arial"/>
          <w:b/>
          <w:bCs/>
          <w:color w:val="000000"/>
          <w:sz w:val="20"/>
          <w:szCs w:val="20"/>
        </w:rPr>
        <w:t>Point identification table for coastal plots.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Point_ID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Point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Point identification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Tape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Distance in meters from the start of the transect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Transect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Transect identification</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tlu_Points_Forest</w:t>
      </w:r>
      <w:r>
        <w:rPr>
          <w:rFonts w:ascii="Arial" w:hAnsi="Arial" w:cs="Arial"/>
          <w:szCs w:val="24"/>
        </w:rPr>
        <w:tab/>
      </w:r>
      <w:r>
        <w:rPr>
          <w:rFonts w:ascii="Arial" w:hAnsi="Arial" w:cs="Arial"/>
          <w:b/>
          <w:bCs/>
          <w:color w:val="000000"/>
          <w:sz w:val="20"/>
          <w:szCs w:val="20"/>
        </w:rPr>
        <w:t>Point identification table for forest plots.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Point_ID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Unique record identifier</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Point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Point identification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tab/>
      </w:r>
      <w:r>
        <w:rPr>
          <w:rFonts w:ascii="Arial" w:hAnsi="Arial" w:cs="Arial"/>
          <w:color w:val="000000"/>
          <w:sz w:val="16"/>
          <w:szCs w:val="16"/>
        </w:rPr>
        <w:t>Tape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Distance in meters from the start of the transect</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Transect</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Long Integer</w:t>
      </w:r>
      <w:r>
        <w:rPr>
          <w:rFonts w:ascii="Arial" w:hAnsi="Arial" w:cs="Arial"/>
          <w:szCs w:val="24"/>
        </w:rPr>
        <w:tab/>
      </w:r>
      <w:r>
        <w:rPr>
          <w:rFonts w:ascii="Arial" w:hAnsi="Arial" w:cs="Arial"/>
          <w:color w:val="000000"/>
          <w:sz w:val="16"/>
          <w:szCs w:val="16"/>
        </w:rPr>
        <w:t>4</w:t>
      </w:r>
      <w:r>
        <w:rPr>
          <w:rFonts w:ascii="Arial" w:hAnsi="Arial" w:cs="Arial"/>
          <w:szCs w:val="24"/>
        </w:rPr>
        <w:tab/>
      </w:r>
      <w:r>
        <w:rPr>
          <w:rFonts w:ascii="Arial" w:hAnsi="Arial" w:cs="Arial"/>
          <w:color w:val="000000"/>
          <w:sz w:val="16"/>
          <w:szCs w:val="16"/>
        </w:rPr>
        <w:t>Transect identification</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tlu_Species</w:t>
      </w:r>
      <w:r>
        <w:rPr>
          <w:rFonts w:ascii="Arial" w:hAnsi="Arial" w:cs="Arial"/>
          <w:szCs w:val="24"/>
        </w:rPr>
        <w:tab/>
      </w:r>
      <w:r>
        <w:rPr>
          <w:rFonts w:ascii="Arial" w:hAnsi="Arial" w:cs="Arial"/>
          <w:b/>
          <w:bCs/>
          <w:color w:val="000000"/>
          <w:sz w:val="20"/>
          <w:szCs w:val="20"/>
        </w:rPr>
        <w:t xml:space="preserve">Master look-up table for plant species names and taxonomic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information.  Derived from NPSpecies.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Yes</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Code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 xml:space="preserve">6 letter code to identify the plant species.  First 3 </w:t>
      </w:r>
    </w:p>
    <w:p w:rsidR="00B471B7" w:rsidRDefault="00B471B7" w:rsidP="00B471B7">
      <w:pPr>
        <w:widowControl w:val="0"/>
        <w:tabs>
          <w:tab w:val="left" w:pos="5400"/>
        </w:tabs>
        <w:autoSpaceDE w:val="0"/>
        <w:autoSpaceDN w:val="0"/>
        <w:adjustRightInd w:val="0"/>
        <w:rPr>
          <w:rFonts w:ascii="Arial" w:hAnsi="Arial" w:cs="Arial"/>
          <w:color w:val="000000"/>
          <w:sz w:val="18"/>
          <w:szCs w:val="18"/>
        </w:rPr>
      </w:pPr>
      <w:r>
        <w:rPr>
          <w:rFonts w:ascii="Arial" w:hAnsi="Arial" w:cs="Arial"/>
          <w:szCs w:val="24"/>
        </w:rPr>
        <w:tab/>
      </w:r>
      <w:r>
        <w:rPr>
          <w:rFonts w:ascii="Arial" w:hAnsi="Arial" w:cs="Arial"/>
          <w:color w:val="000000"/>
          <w:sz w:val="16"/>
          <w:szCs w:val="16"/>
        </w:rPr>
        <w:t>letters of genus and the first 3 letters of species.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68"/>
        <w:rPr>
          <w:rFonts w:ascii="Arial" w:hAnsi="Arial" w:cs="Arial"/>
          <w:color w:val="000000"/>
          <w:sz w:val="21"/>
          <w:szCs w:val="21"/>
        </w:rPr>
      </w:pPr>
      <w:r>
        <w:rPr>
          <w:rFonts w:ascii="Arial" w:hAnsi="Arial" w:cs="Arial"/>
          <w:szCs w:val="24"/>
        </w:rPr>
        <w:tab/>
      </w:r>
      <w:r>
        <w:rPr>
          <w:rFonts w:ascii="Arial" w:hAnsi="Arial" w:cs="Arial"/>
          <w:color w:val="000000"/>
          <w:sz w:val="16"/>
          <w:szCs w:val="16"/>
        </w:rPr>
        <w:t>Common_name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Family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Order</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Scientific_name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Symbol</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TSN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No description</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xref_Event_Contacts</w:t>
      </w:r>
      <w:r>
        <w:rPr>
          <w:rFonts w:ascii="Arial" w:hAnsi="Arial" w:cs="Arial"/>
          <w:szCs w:val="24"/>
        </w:rPr>
        <w:tab/>
      </w:r>
      <w:r>
        <w:rPr>
          <w:rFonts w:ascii="Arial" w:hAnsi="Arial" w:cs="Arial"/>
          <w:b/>
          <w:bCs/>
          <w:color w:val="000000"/>
          <w:sz w:val="20"/>
          <w:szCs w:val="20"/>
        </w:rPr>
        <w:t>Cross-reference table between events and contacts.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tlu_Contacts</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Contact_Role</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The contact's role in the protocol</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lastRenderedPageBreak/>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tbl_Events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xref_Understory_High</w:t>
      </w:r>
      <w:r>
        <w:rPr>
          <w:rFonts w:ascii="Arial" w:hAnsi="Arial" w:cs="Arial"/>
          <w:szCs w:val="24"/>
        </w:rPr>
        <w:tab/>
      </w:r>
      <w:r>
        <w:rPr>
          <w:rFonts w:ascii="Arial" w:hAnsi="Arial" w:cs="Arial"/>
          <w:b/>
          <w:bCs/>
          <w:color w:val="000000"/>
          <w:sz w:val="20"/>
          <w:szCs w:val="20"/>
        </w:rPr>
        <w:t xml:space="preserve">Cross reference table between tbl_Understory and tlu_Species.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Records at which points species less than 1 m tall were found.</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Dead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Is the species dead?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Together with Point_ID, a link to tbl_Understory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Point_ID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Together with Event_ID, a link to tbl_Understory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tlu_Species</w:t>
      </w:r>
    </w:p>
    <w:p w:rsidR="00B471B7" w:rsidRDefault="00B471B7" w:rsidP="00B471B7">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xref_Understory_Low</w:t>
      </w:r>
      <w:r>
        <w:rPr>
          <w:rFonts w:ascii="Arial" w:hAnsi="Arial" w:cs="Arial"/>
          <w:szCs w:val="24"/>
        </w:rPr>
        <w:tab/>
      </w:r>
      <w:r>
        <w:rPr>
          <w:rFonts w:ascii="Arial" w:hAnsi="Arial" w:cs="Arial"/>
          <w:b/>
          <w:bCs/>
          <w:color w:val="000000"/>
          <w:sz w:val="20"/>
          <w:szCs w:val="20"/>
        </w:rPr>
        <w:t xml:space="preserve">Cross reference table between tbl_Understory and tlu_Species.  </w:t>
      </w:r>
    </w:p>
    <w:p w:rsidR="00B471B7" w:rsidRDefault="00B471B7" w:rsidP="00B471B7">
      <w:pPr>
        <w:widowControl w:val="0"/>
        <w:tabs>
          <w:tab w:val="left" w:pos="2580"/>
        </w:tabs>
        <w:autoSpaceDE w:val="0"/>
        <w:autoSpaceDN w:val="0"/>
        <w:adjustRightInd w:val="0"/>
        <w:rPr>
          <w:rFonts w:ascii="Arial" w:hAnsi="Arial" w:cs="Arial"/>
          <w:b/>
          <w:bCs/>
          <w:color w:val="000000"/>
        </w:rPr>
      </w:pPr>
      <w:r>
        <w:rPr>
          <w:rFonts w:ascii="Arial" w:hAnsi="Arial" w:cs="Arial"/>
          <w:szCs w:val="24"/>
        </w:rPr>
        <w:tab/>
      </w:r>
      <w:r>
        <w:rPr>
          <w:rFonts w:ascii="Arial" w:hAnsi="Arial" w:cs="Arial"/>
          <w:b/>
          <w:bCs/>
          <w:color w:val="000000"/>
          <w:sz w:val="20"/>
          <w:szCs w:val="20"/>
        </w:rPr>
        <w:t>Records at which points species 1 - 2 m tall were found.</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B471B7" w:rsidRPr="00142866" w:rsidTr="00B471B7">
        <w:tc>
          <w:tcPr>
            <w:tcW w:w="2358"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B471B7" w:rsidRPr="009417C1" w:rsidRDefault="00B471B7" w:rsidP="00B471B7">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Dead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Boolean</w:t>
      </w:r>
      <w:r>
        <w:rPr>
          <w:rFonts w:ascii="Arial" w:hAnsi="Arial" w:cs="Arial"/>
          <w:szCs w:val="24"/>
        </w:rPr>
        <w:tab/>
      </w:r>
      <w:r>
        <w:rPr>
          <w:rFonts w:ascii="Arial" w:hAnsi="Arial" w:cs="Arial"/>
          <w:color w:val="000000"/>
          <w:sz w:val="16"/>
          <w:szCs w:val="16"/>
        </w:rPr>
        <w:t>1</w:t>
      </w:r>
      <w:r>
        <w:rPr>
          <w:rFonts w:ascii="Arial" w:hAnsi="Arial" w:cs="Arial"/>
          <w:szCs w:val="24"/>
        </w:rPr>
        <w:tab/>
      </w:r>
      <w:r>
        <w:rPr>
          <w:rFonts w:ascii="Arial" w:hAnsi="Arial" w:cs="Arial"/>
          <w:color w:val="000000"/>
          <w:sz w:val="16"/>
          <w:szCs w:val="16"/>
        </w:rPr>
        <w:t>Is the species dead?</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Event_ID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Together with Point_ID, a link to tbl_Understory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Point_ID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Together with Event_ID, a link to tbl_Understory</w:t>
      </w:r>
    </w:p>
    <w:p w:rsidR="00B471B7" w:rsidRDefault="00B471B7"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16"/>
          <w:szCs w:val="16"/>
        </w:rPr>
      </w:pPr>
      <w:r>
        <w:rPr>
          <w:rFonts w:ascii="Arial" w:hAnsi="Arial" w:cs="Arial"/>
          <w:szCs w:val="24"/>
        </w:rPr>
        <w:tab/>
      </w:r>
      <w:r>
        <w:rPr>
          <w:rFonts w:ascii="Arial" w:hAnsi="Arial" w:cs="Arial"/>
          <w:color w:val="000000"/>
          <w:sz w:val="16"/>
          <w:szCs w:val="16"/>
        </w:rPr>
        <w:t>Species_ID</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50</w:t>
      </w:r>
      <w:r>
        <w:rPr>
          <w:rFonts w:ascii="Arial" w:hAnsi="Arial" w:cs="Arial"/>
          <w:szCs w:val="24"/>
        </w:rPr>
        <w:tab/>
      </w:r>
      <w:r>
        <w:rPr>
          <w:rFonts w:ascii="Arial" w:hAnsi="Arial" w:cs="Arial"/>
          <w:color w:val="000000"/>
          <w:sz w:val="16"/>
          <w:szCs w:val="16"/>
        </w:rPr>
        <w:t>Link to tlu_Species</w:t>
      </w:r>
    </w:p>
    <w:p w:rsidR="00025472" w:rsidRDefault="00025472" w:rsidP="00025472">
      <w:pPr>
        <w:widowControl w:val="0"/>
        <w:tabs>
          <w:tab w:val="left" w:pos="90"/>
          <w:tab w:val="left" w:pos="2580"/>
        </w:tabs>
        <w:autoSpaceDE w:val="0"/>
        <w:autoSpaceDN w:val="0"/>
        <w:adjustRightInd w:val="0"/>
        <w:spacing w:before="195"/>
        <w:rPr>
          <w:rFonts w:ascii="Arial" w:hAnsi="Arial" w:cs="Arial"/>
          <w:b/>
          <w:bCs/>
          <w:color w:val="000000"/>
          <w:sz w:val="25"/>
          <w:szCs w:val="25"/>
        </w:rPr>
      </w:pPr>
      <w:r>
        <w:rPr>
          <w:rFonts w:ascii="Arial" w:hAnsi="Arial" w:cs="Arial"/>
          <w:b/>
          <w:bCs/>
          <w:color w:val="000000"/>
          <w:sz w:val="20"/>
          <w:szCs w:val="20"/>
        </w:rPr>
        <w:t>xref_Park_Species_Nativity</w:t>
      </w:r>
      <w:r>
        <w:rPr>
          <w:rFonts w:ascii="Arial" w:hAnsi="Arial" w:cs="Arial"/>
          <w:szCs w:val="24"/>
        </w:rPr>
        <w:tab/>
      </w:r>
      <w:r>
        <w:rPr>
          <w:rFonts w:ascii="Arial" w:hAnsi="Arial" w:cs="Arial"/>
          <w:b/>
          <w:bCs/>
          <w:color w:val="000000"/>
          <w:sz w:val="20"/>
          <w:szCs w:val="20"/>
        </w:rPr>
        <w:t>Cross-reference table between parks and nativity of a species.</w:t>
      </w:r>
    </w:p>
    <w:tbl>
      <w:tblPr>
        <w:tblW w:w="9288" w:type="dxa"/>
        <w:tblBorders>
          <w:top w:val="single" w:sz="4" w:space="0" w:color="auto"/>
        </w:tblBorders>
        <w:tblLook w:val="01E0" w:firstRow="1" w:lastRow="1" w:firstColumn="1" w:lastColumn="1" w:noHBand="0" w:noVBand="0"/>
      </w:tblPr>
      <w:tblGrid>
        <w:gridCol w:w="2358"/>
        <w:gridCol w:w="1080"/>
        <w:gridCol w:w="1350"/>
        <w:gridCol w:w="537"/>
        <w:gridCol w:w="3963"/>
      </w:tblGrid>
      <w:tr w:rsidR="00025472" w:rsidRPr="00142866" w:rsidTr="00253183">
        <w:tc>
          <w:tcPr>
            <w:tcW w:w="2358" w:type="dxa"/>
            <w:tcBorders>
              <w:top w:val="single" w:sz="4" w:space="0" w:color="auto"/>
              <w:bottom w:val="single" w:sz="4" w:space="0" w:color="auto"/>
            </w:tcBorders>
            <w:shd w:val="clear" w:color="auto" w:fill="E6E6E6"/>
          </w:tcPr>
          <w:p w:rsidR="00025472" w:rsidRPr="009417C1" w:rsidRDefault="00025472" w:rsidP="00253183">
            <w:pPr>
              <w:widowControl w:val="0"/>
              <w:autoSpaceDE w:val="0"/>
              <w:autoSpaceDN w:val="0"/>
              <w:adjustRightInd w:val="0"/>
              <w:spacing w:before="139"/>
              <w:ind w:left="90"/>
              <w:rPr>
                <w:rFonts w:ascii="Arial" w:hAnsi="Arial"/>
              </w:rPr>
            </w:pPr>
            <w:r w:rsidRPr="009417C1">
              <w:rPr>
                <w:rFonts w:ascii="Arial" w:hAnsi="Arial" w:cs="Arial"/>
                <w:b/>
                <w:bCs/>
                <w:i/>
                <w:iCs/>
                <w:color w:val="000000"/>
                <w:sz w:val="16"/>
                <w:szCs w:val="16"/>
              </w:rPr>
              <w:t xml:space="preserve">Field </w:t>
            </w:r>
          </w:p>
        </w:tc>
        <w:tc>
          <w:tcPr>
            <w:tcW w:w="1080" w:type="dxa"/>
            <w:tcBorders>
              <w:top w:val="single" w:sz="4" w:space="0" w:color="auto"/>
              <w:bottom w:val="single" w:sz="4" w:space="0" w:color="auto"/>
            </w:tcBorders>
            <w:shd w:val="clear" w:color="auto" w:fill="E6E6E6"/>
          </w:tcPr>
          <w:p w:rsidR="00025472" w:rsidRPr="009417C1" w:rsidRDefault="00025472" w:rsidP="00253183">
            <w:pPr>
              <w:widowControl w:val="0"/>
              <w:autoSpaceDE w:val="0"/>
              <w:autoSpaceDN w:val="0"/>
              <w:adjustRightInd w:val="0"/>
              <w:spacing w:before="139"/>
              <w:ind w:right="-115"/>
              <w:rPr>
                <w:rFonts w:ascii="Arial" w:hAnsi="Arial"/>
              </w:rPr>
            </w:pPr>
            <w:r w:rsidRPr="009417C1">
              <w:rPr>
                <w:rFonts w:ascii="Arial" w:hAnsi="Arial" w:cs="Arial"/>
                <w:b/>
                <w:bCs/>
                <w:i/>
                <w:iCs/>
                <w:color w:val="000000"/>
                <w:sz w:val="16"/>
                <w:szCs w:val="16"/>
              </w:rPr>
              <w:t>Primary?</w:t>
            </w:r>
          </w:p>
        </w:tc>
        <w:tc>
          <w:tcPr>
            <w:tcW w:w="1350" w:type="dxa"/>
            <w:tcBorders>
              <w:top w:val="single" w:sz="4" w:space="0" w:color="auto"/>
              <w:bottom w:val="single" w:sz="4" w:space="0" w:color="auto"/>
            </w:tcBorders>
            <w:shd w:val="clear" w:color="auto" w:fill="E6E6E6"/>
          </w:tcPr>
          <w:p w:rsidR="00025472" w:rsidRPr="009417C1" w:rsidRDefault="00025472" w:rsidP="00253183">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Data Type </w:t>
            </w:r>
          </w:p>
        </w:tc>
        <w:tc>
          <w:tcPr>
            <w:tcW w:w="537" w:type="dxa"/>
            <w:tcBorders>
              <w:top w:val="single" w:sz="4" w:space="0" w:color="auto"/>
              <w:bottom w:val="single" w:sz="4" w:space="0" w:color="auto"/>
            </w:tcBorders>
            <w:shd w:val="clear" w:color="auto" w:fill="E6E6E6"/>
          </w:tcPr>
          <w:p w:rsidR="00025472" w:rsidRPr="009417C1" w:rsidRDefault="00025472" w:rsidP="00253183">
            <w:pPr>
              <w:widowControl w:val="0"/>
              <w:autoSpaceDE w:val="0"/>
              <w:autoSpaceDN w:val="0"/>
              <w:adjustRightInd w:val="0"/>
              <w:spacing w:before="139"/>
              <w:rPr>
                <w:rFonts w:ascii="Arial" w:hAnsi="Arial"/>
              </w:rPr>
            </w:pPr>
            <w:r w:rsidRPr="009417C1">
              <w:rPr>
                <w:rFonts w:ascii="Arial" w:hAnsi="Arial" w:cs="Arial"/>
                <w:b/>
                <w:bCs/>
                <w:i/>
                <w:iCs/>
                <w:color w:val="000000"/>
                <w:sz w:val="16"/>
                <w:szCs w:val="16"/>
              </w:rPr>
              <w:t xml:space="preserve">Size </w:t>
            </w:r>
          </w:p>
        </w:tc>
        <w:tc>
          <w:tcPr>
            <w:tcW w:w="3963" w:type="dxa"/>
            <w:tcBorders>
              <w:top w:val="single" w:sz="4" w:space="0" w:color="auto"/>
              <w:bottom w:val="single" w:sz="4" w:space="0" w:color="auto"/>
            </w:tcBorders>
            <w:shd w:val="clear" w:color="auto" w:fill="E6E6E6"/>
          </w:tcPr>
          <w:p w:rsidR="00025472" w:rsidRPr="009417C1" w:rsidRDefault="00025472" w:rsidP="00253183">
            <w:pPr>
              <w:widowControl w:val="0"/>
              <w:autoSpaceDE w:val="0"/>
              <w:autoSpaceDN w:val="0"/>
              <w:adjustRightInd w:val="0"/>
              <w:spacing w:before="139"/>
              <w:rPr>
                <w:rFonts w:ascii="Arial" w:hAnsi="Arial" w:cs="Arial"/>
                <w:b/>
                <w:bCs/>
                <w:i/>
                <w:iCs/>
                <w:color w:val="000000"/>
                <w:sz w:val="21"/>
                <w:szCs w:val="21"/>
              </w:rPr>
            </w:pPr>
            <w:r w:rsidRPr="009417C1">
              <w:rPr>
                <w:rFonts w:ascii="Arial" w:hAnsi="Arial" w:cs="Arial"/>
                <w:b/>
                <w:bCs/>
                <w:i/>
                <w:iCs/>
                <w:color w:val="000000"/>
                <w:sz w:val="16"/>
                <w:szCs w:val="16"/>
              </w:rPr>
              <w:t xml:space="preserve">Description </w:t>
            </w:r>
          </w:p>
        </w:tc>
      </w:tr>
    </w:tbl>
    <w:p w:rsidR="00025472" w:rsidRDefault="00025472" w:rsidP="00025472">
      <w:pPr>
        <w:widowControl w:val="0"/>
        <w:tabs>
          <w:tab w:val="left" w:pos="90"/>
          <w:tab w:val="center" w:pos="2640"/>
          <w:tab w:val="center" w:pos="3832"/>
          <w:tab w:val="center" w:pos="4912"/>
          <w:tab w:val="left" w:pos="5400"/>
        </w:tabs>
        <w:autoSpaceDE w:val="0"/>
        <w:autoSpaceDN w:val="0"/>
        <w:adjustRightInd w:val="0"/>
        <w:spacing w:before="135"/>
        <w:rPr>
          <w:rFonts w:ascii="Arial" w:hAnsi="Arial" w:cs="Arial"/>
          <w:color w:val="000000"/>
          <w:sz w:val="21"/>
          <w:szCs w:val="21"/>
        </w:rPr>
      </w:pPr>
      <w:r>
        <w:rPr>
          <w:rFonts w:ascii="Arial" w:hAnsi="Arial" w:cs="Arial"/>
          <w:szCs w:val="24"/>
        </w:rPr>
        <w:tab/>
      </w:r>
      <w:r>
        <w:rPr>
          <w:rFonts w:ascii="Arial" w:hAnsi="Arial" w:cs="Arial"/>
          <w:color w:val="000000"/>
          <w:sz w:val="16"/>
          <w:szCs w:val="16"/>
        </w:rPr>
        <w:t>Nativity</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Nativity of the species</w:t>
      </w:r>
    </w:p>
    <w:p w:rsidR="00025472" w:rsidRDefault="00025472" w:rsidP="00025472">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r>
        <w:rPr>
          <w:rFonts w:ascii="Arial" w:hAnsi="Arial" w:cs="Arial"/>
          <w:szCs w:val="24"/>
        </w:rPr>
        <w:tab/>
      </w:r>
      <w:r>
        <w:rPr>
          <w:rFonts w:ascii="Arial" w:hAnsi="Arial" w:cs="Arial"/>
          <w:color w:val="000000"/>
          <w:sz w:val="16"/>
          <w:szCs w:val="16"/>
        </w:rPr>
        <w:t>Park</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Text</w:t>
      </w:r>
      <w:r>
        <w:rPr>
          <w:rFonts w:ascii="Arial" w:hAnsi="Arial" w:cs="Arial"/>
          <w:szCs w:val="24"/>
        </w:rPr>
        <w:tab/>
      </w:r>
      <w:r>
        <w:rPr>
          <w:rFonts w:ascii="Arial" w:hAnsi="Arial" w:cs="Arial"/>
          <w:color w:val="000000"/>
          <w:sz w:val="16"/>
          <w:szCs w:val="16"/>
        </w:rPr>
        <w:t>255</w:t>
      </w:r>
      <w:r>
        <w:rPr>
          <w:rFonts w:ascii="Arial" w:hAnsi="Arial" w:cs="Arial"/>
          <w:szCs w:val="24"/>
        </w:rPr>
        <w:tab/>
      </w:r>
      <w:r>
        <w:rPr>
          <w:rFonts w:ascii="Arial" w:hAnsi="Arial" w:cs="Arial"/>
          <w:color w:val="000000"/>
          <w:sz w:val="16"/>
          <w:szCs w:val="16"/>
        </w:rPr>
        <w:t>4 letter park abbreviation</w:t>
      </w:r>
    </w:p>
    <w:p w:rsidR="00025472" w:rsidRDefault="00025472" w:rsidP="00025472">
      <w:pPr>
        <w:widowControl w:val="0"/>
        <w:tabs>
          <w:tab w:val="left" w:pos="90"/>
          <w:tab w:val="center" w:pos="2640"/>
          <w:tab w:val="center" w:pos="3832"/>
          <w:tab w:val="center" w:pos="4912"/>
          <w:tab w:val="left" w:pos="5400"/>
        </w:tabs>
        <w:autoSpaceDE w:val="0"/>
        <w:autoSpaceDN w:val="0"/>
        <w:adjustRightInd w:val="0"/>
        <w:spacing w:before="60"/>
        <w:rPr>
          <w:rFonts w:ascii="Arial" w:hAnsi="Arial" w:cs="Arial"/>
          <w:color w:val="000000"/>
          <w:sz w:val="21"/>
          <w:szCs w:val="21"/>
        </w:rPr>
      </w:pPr>
      <w:r>
        <w:rPr>
          <w:rFonts w:ascii="Arial" w:hAnsi="Arial" w:cs="Arial"/>
          <w:szCs w:val="24"/>
        </w:rPr>
        <w:tab/>
      </w:r>
      <w:r>
        <w:rPr>
          <w:rFonts w:ascii="Arial" w:hAnsi="Arial" w:cs="Arial"/>
          <w:color w:val="000000"/>
          <w:sz w:val="16"/>
          <w:szCs w:val="16"/>
        </w:rPr>
        <w:t>TSN</w:t>
      </w:r>
      <w:r>
        <w:rPr>
          <w:rFonts w:ascii="Arial" w:hAnsi="Arial" w:cs="Arial"/>
          <w:szCs w:val="24"/>
        </w:rPr>
        <w:tab/>
      </w:r>
      <w:r>
        <w:rPr>
          <w:rFonts w:ascii="Arial" w:hAnsi="Arial" w:cs="Arial"/>
          <w:color w:val="000000"/>
          <w:sz w:val="16"/>
          <w:szCs w:val="16"/>
        </w:rPr>
        <w:t>No</w:t>
      </w:r>
      <w:r>
        <w:rPr>
          <w:rFonts w:ascii="Arial" w:hAnsi="Arial" w:cs="Arial"/>
          <w:szCs w:val="24"/>
        </w:rPr>
        <w:tab/>
      </w:r>
      <w:r>
        <w:rPr>
          <w:rFonts w:ascii="Arial" w:hAnsi="Arial" w:cs="Arial"/>
          <w:color w:val="000000"/>
          <w:sz w:val="16"/>
          <w:szCs w:val="16"/>
        </w:rPr>
        <w:t>Double</w:t>
      </w:r>
      <w:r>
        <w:rPr>
          <w:rFonts w:ascii="Arial" w:hAnsi="Arial" w:cs="Arial"/>
          <w:szCs w:val="24"/>
        </w:rPr>
        <w:tab/>
      </w:r>
      <w:r>
        <w:rPr>
          <w:rFonts w:ascii="Arial" w:hAnsi="Arial" w:cs="Arial"/>
          <w:color w:val="000000"/>
          <w:sz w:val="16"/>
          <w:szCs w:val="16"/>
        </w:rPr>
        <w:t>8</w:t>
      </w:r>
      <w:r>
        <w:rPr>
          <w:rFonts w:ascii="Arial" w:hAnsi="Arial" w:cs="Arial"/>
          <w:szCs w:val="24"/>
        </w:rPr>
        <w:tab/>
      </w:r>
      <w:r>
        <w:rPr>
          <w:rFonts w:ascii="Arial" w:hAnsi="Arial" w:cs="Arial"/>
          <w:color w:val="000000"/>
          <w:sz w:val="16"/>
          <w:szCs w:val="16"/>
        </w:rPr>
        <w:t>Taxonomic serial number of the species</w:t>
      </w:r>
    </w:p>
    <w:p w:rsidR="00025472" w:rsidRDefault="00025472" w:rsidP="00B471B7">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p>
    <w:p w:rsidR="0052313C" w:rsidRDefault="0052313C" w:rsidP="0052313C">
      <w:pPr>
        <w:widowControl w:val="0"/>
        <w:tabs>
          <w:tab w:val="left" w:pos="90"/>
          <w:tab w:val="center" w:pos="2640"/>
          <w:tab w:val="center" w:pos="3832"/>
          <w:tab w:val="center" w:pos="4912"/>
          <w:tab w:val="left" w:pos="5400"/>
        </w:tabs>
        <w:autoSpaceDE w:val="0"/>
        <w:autoSpaceDN w:val="0"/>
        <w:adjustRightInd w:val="0"/>
        <w:spacing w:before="195"/>
        <w:rPr>
          <w:rFonts w:ascii="Arial" w:hAnsi="Arial" w:cs="Arial"/>
          <w:color w:val="000000"/>
          <w:sz w:val="21"/>
          <w:szCs w:val="21"/>
        </w:rPr>
      </w:pPr>
    </w:p>
    <w:p w:rsidR="0052313C" w:rsidRPr="00427D4C" w:rsidRDefault="0052313C" w:rsidP="0052313C">
      <w:pPr>
        <w:tabs>
          <w:tab w:val="left" w:pos="2520"/>
        </w:tabs>
      </w:pPr>
    </w:p>
    <w:p w:rsidR="000A18A8" w:rsidRDefault="000A18A8" w:rsidP="0040297C">
      <w:pPr>
        <w:sectPr w:rsidR="000A18A8" w:rsidSect="00DE6E96">
          <w:headerReference w:type="default" r:id="rId223"/>
          <w:footerReference w:type="default" r:id="rId224"/>
          <w:pgSz w:w="12240" w:h="15840" w:code="1"/>
          <w:pgMar w:top="1440" w:right="1440" w:bottom="1440" w:left="1440" w:header="720" w:footer="720" w:gutter="0"/>
          <w:cols w:space="720"/>
          <w:docGrid w:linePitch="360"/>
        </w:sectPr>
      </w:pPr>
      <w:bookmarkStart w:id="507" w:name="_Toc215990452"/>
    </w:p>
    <w:p w:rsidR="002331CB" w:rsidRDefault="002331CB" w:rsidP="0040297C">
      <w:pPr>
        <w:sectPr w:rsidR="002331CB" w:rsidSect="00DE6E96">
          <w:headerReference w:type="default" r:id="rId225"/>
          <w:footerReference w:type="default" r:id="rId226"/>
          <w:pgSz w:w="12240" w:h="15840" w:code="1"/>
          <w:pgMar w:top="1440" w:right="1440" w:bottom="1440" w:left="1440" w:header="720" w:footer="720" w:gutter="0"/>
          <w:cols w:space="720"/>
          <w:docGrid w:linePitch="360"/>
        </w:sectPr>
      </w:pPr>
    </w:p>
    <w:p w:rsidR="0040297C" w:rsidRPr="00CD305D" w:rsidRDefault="0040297C" w:rsidP="00327916">
      <w:pPr>
        <w:pStyle w:val="APPTitle"/>
      </w:pPr>
      <w:bookmarkStart w:id="508" w:name="APP_G"/>
      <w:bookmarkStart w:id="509" w:name="_Toc272929863"/>
      <w:r w:rsidRPr="00CD305D">
        <w:lastRenderedPageBreak/>
        <w:t>Appendix G:</w:t>
      </w:r>
      <w:bookmarkEnd w:id="508"/>
      <w:r w:rsidRPr="00CD305D">
        <w:t xml:space="preserve"> Yearly Project Task </w:t>
      </w:r>
      <w:commentRangeStart w:id="510"/>
      <w:r w:rsidRPr="00CD305D">
        <w:t>List</w:t>
      </w:r>
      <w:bookmarkEnd w:id="507"/>
      <w:bookmarkEnd w:id="509"/>
      <w:commentRangeEnd w:id="510"/>
      <w:r w:rsidR="00A3370F">
        <w:rPr>
          <w:rStyle w:val="CommentReference"/>
          <w:rFonts w:ascii="Times New Roman" w:eastAsia="Calibri" w:hAnsi="Times New Roman"/>
          <w:b w:val="0"/>
          <w:bCs w:val="0"/>
        </w:rPr>
        <w:commentReference w:id="510"/>
      </w:r>
    </w:p>
    <w:p w:rsidR="0040297C" w:rsidRDefault="0040297C" w:rsidP="0040297C">
      <w:r w:rsidRPr="00D43FD2">
        <w:t xml:space="preserve">This </w:t>
      </w:r>
      <w:r>
        <w:t xml:space="preserve">appendix presents a </w:t>
      </w:r>
      <w:r w:rsidRPr="00D43FD2">
        <w:t xml:space="preserve">table </w:t>
      </w:r>
      <w:r>
        <w:t xml:space="preserve">that </w:t>
      </w:r>
      <w:r w:rsidRPr="00D43FD2">
        <w:t>identifies tasks by project stage, indicates who is responsible for the task, and establishes the timing for execution.</w:t>
      </w:r>
    </w:p>
    <w:p w:rsidR="0040297C" w:rsidRDefault="0040297C" w:rsidP="0040297C"/>
    <w:p w:rsidR="00856882" w:rsidRDefault="00856882" w:rsidP="0040297C"/>
    <w:tbl>
      <w:tblPr>
        <w:tblW w:w="9378" w:type="dxa"/>
        <w:tblBorders>
          <w:insideH w:val="single" w:sz="4" w:space="0" w:color="auto"/>
        </w:tblBorders>
        <w:tblLayout w:type="fixed"/>
        <w:tblLook w:val="01E0" w:firstRow="1" w:lastRow="1" w:firstColumn="1" w:lastColumn="1" w:noHBand="0" w:noVBand="0"/>
      </w:tblPr>
      <w:tblGrid>
        <w:gridCol w:w="1548"/>
        <w:gridCol w:w="4050"/>
        <w:gridCol w:w="2430"/>
        <w:gridCol w:w="1350"/>
      </w:tblGrid>
      <w:tr w:rsidR="0082162B" w:rsidRPr="00405751" w:rsidTr="0082162B">
        <w:trPr>
          <w:tblHeader/>
        </w:trPr>
        <w:tc>
          <w:tcPr>
            <w:tcW w:w="9378" w:type="dxa"/>
            <w:gridSpan w:val="4"/>
            <w:tcBorders>
              <w:top w:val="nil"/>
              <w:bottom w:val="nil"/>
            </w:tcBorders>
            <w:vAlign w:val="bottom"/>
          </w:tcPr>
          <w:p w:rsidR="0082162B" w:rsidRPr="0082162B" w:rsidRDefault="0082162B" w:rsidP="00521471">
            <w:pPr>
              <w:pStyle w:val="APPTable"/>
              <w:tabs>
                <w:tab w:val="left" w:pos="9090"/>
              </w:tabs>
              <w:ind w:right="72"/>
            </w:pPr>
            <w:r w:rsidRPr="0082162B">
              <w:rPr>
                <w:b/>
              </w:rPr>
              <w:t xml:space="preserve">Table </w:t>
            </w:r>
            <w:r>
              <w:rPr>
                <w:b/>
              </w:rPr>
              <w:t>G</w:t>
            </w:r>
            <w:r w:rsidRPr="0082162B">
              <w:rPr>
                <w:b/>
              </w:rPr>
              <w:t>.1.</w:t>
            </w:r>
            <w:r w:rsidRPr="0082162B">
              <w:t xml:space="preserve"> Yearly Project Task List for </w:t>
            </w:r>
            <w:r w:rsidR="007B27AD">
              <w:t>Focal Terrestrial</w:t>
            </w:r>
            <w:r w:rsidRPr="0082162B">
              <w:t xml:space="preserve"> Plant </w:t>
            </w:r>
            <w:r w:rsidR="007B27AD">
              <w:t>Communities</w:t>
            </w:r>
            <w:r w:rsidRPr="0082162B">
              <w:t xml:space="preserve"> Monitoring Protocol.</w:t>
            </w:r>
          </w:p>
          <w:p w:rsidR="0082162B" w:rsidRPr="00405751" w:rsidRDefault="0082162B" w:rsidP="0082162B">
            <w:pPr>
              <w:pStyle w:val="APPTable"/>
              <w:rPr>
                <w:rFonts w:cs="Arial"/>
              </w:rPr>
            </w:pPr>
          </w:p>
        </w:tc>
      </w:tr>
      <w:tr w:rsidR="0082162B" w:rsidRPr="00405751" w:rsidTr="0082162B">
        <w:trPr>
          <w:tblHeader/>
        </w:trPr>
        <w:tc>
          <w:tcPr>
            <w:tcW w:w="1548" w:type="dxa"/>
            <w:tcBorders>
              <w:top w:val="single" w:sz="4" w:space="0" w:color="auto"/>
              <w:bottom w:val="single" w:sz="12" w:space="0" w:color="auto"/>
            </w:tcBorders>
            <w:vAlign w:val="bottom"/>
          </w:tcPr>
          <w:p w:rsidR="0082162B" w:rsidRPr="00405751" w:rsidRDefault="0082162B" w:rsidP="0082162B">
            <w:pPr>
              <w:rPr>
                <w:rFonts w:ascii="Arial" w:hAnsi="Arial" w:cs="Arial"/>
                <w:b/>
                <w:sz w:val="20"/>
                <w:szCs w:val="20"/>
              </w:rPr>
            </w:pPr>
            <w:r w:rsidRPr="00405751">
              <w:rPr>
                <w:rFonts w:ascii="Arial" w:hAnsi="Arial" w:cs="Arial"/>
                <w:b/>
                <w:sz w:val="20"/>
                <w:szCs w:val="20"/>
              </w:rPr>
              <w:t>Project Stage</w:t>
            </w:r>
          </w:p>
        </w:tc>
        <w:tc>
          <w:tcPr>
            <w:tcW w:w="4050" w:type="dxa"/>
            <w:tcBorders>
              <w:top w:val="single" w:sz="4" w:space="0" w:color="auto"/>
              <w:bottom w:val="single" w:sz="12" w:space="0" w:color="auto"/>
            </w:tcBorders>
            <w:vAlign w:val="bottom"/>
          </w:tcPr>
          <w:p w:rsidR="0082162B" w:rsidRPr="00405751" w:rsidRDefault="0082162B" w:rsidP="0082162B">
            <w:pPr>
              <w:rPr>
                <w:rFonts w:ascii="Arial" w:hAnsi="Arial" w:cs="Arial"/>
                <w:b/>
                <w:sz w:val="20"/>
                <w:szCs w:val="20"/>
              </w:rPr>
            </w:pPr>
            <w:r w:rsidRPr="00405751">
              <w:rPr>
                <w:rFonts w:ascii="Arial" w:hAnsi="Arial" w:cs="Arial"/>
                <w:b/>
                <w:sz w:val="20"/>
                <w:szCs w:val="20"/>
              </w:rPr>
              <w:t>Task Description</w:t>
            </w:r>
          </w:p>
        </w:tc>
        <w:tc>
          <w:tcPr>
            <w:tcW w:w="2430" w:type="dxa"/>
            <w:tcBorders>
              <w:top w:val="single" w:sz="4" w:space="0" w:color="auto"/>
              <w:bottom w:val="single" w:sz="12" w:space="0" w:color="auto"/>
            </w:tcBorders>
            <w:vAlign w:val="bottom"/>
          </w:tcPr>
          <w:p w:rsidR="0082162B" w:rsidRPr="00405751" w:rsidRDefault="0082162B" w:rsidP="0082162B">
            <w:pPr>
              <w:rPr>
                <w:rFonts w:ascii="Arial" w:hAnsi="Arial" w:cs="Arial"/>
                <w:b/>
                <w:sz w:val="20"/>
                <w:szCs w:val="20"/>
              </w:rPr>
            </w:pPr>
            <w:r w:rsidRPr="00405751">
              <w:rPr>
                <w:rFonts w:ascii="Arial" w:hAnsi="Arial" w:cs="Arial"/>
                <w:b/>
                <w:sz w:val="20"/>
                <w:szCs w:val="20"/>
              </w:rPr>
              <w:t>Responsibility</w:t>
            </w:r>
          </w:p>
        </w:tc>
        <w:tc>
          <w:tcPr>
            <w:tcW w:w="1350" w:type="dxa"/>
            <w:tcBorders>
              <w:top w:val="single" w:sz="4" w:space="0" w:color="auto"/>
              <w:bottom w:val="single" w:sz="12" w:space="0" w:color="auto"/>
            </w:tcBorders>
            <w:vAlign w:val="bottom"/>
          </w:tcPr>
          <w:p w:rsidR="0082162B" w:rsidRPr="00405751" w:rsidRDefault="0082162B" w:rsidP="0082162B">
            <w:pPr>
              <w:rPr>
                <w:rFonts w:ascii="Arial" w:hAnsi="Arial" w:cs="Arial"/>
                <w:b/>
                <w:sz w:val="20"/>
                <w:szCs w:val="20"/>
              </w:rPr>
            </w:pPr>
            <w:r w:rsidRPr="00405751">
              <w:rPr>
                <w:rFonts w:ascii="Arial" w:hAnsi="Arial" w:cs="Arial"/>
                <w:b/>
                <w:sz w:val="20"/>
                <w:szCs w:val="20"/>
              </w:rPr>
              <w:t>Timing</w:t>
            </w:r>
          </w:p>
        </w:tc>
      </w:tr>
      <w:tr w:rsidR="0082162B" w:rsidRPr="00405751" w:rsidTr="0082162B">
        <w:tc>
          <w:tcPr>
            <w:tcW w:w="1548" w:type="dxa"/>
            <w:vMerge w:val="restart"/>
            <w:tcBorders>
              <w:top w:val="single" w:sz="12"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Preparation</w:t>
            </w:r>
          </w:p>
          <w:p w:rsidR="0082162B" w:rsidRPr="00405751" w:rsidRDefault="0082162B" w:rsidP="0082162B">
            <w:pPr>
              <w:rPr>
                <w:rFonts w:ascii="Arial" w:hAnsi="Arial" w:cs="Arial"/>
                <w:sz w:val="20"/>
                <w:szCs w:val="20"/>
              </w:rPr>
            </w:pPr>
          </w:p>
        </w:tc>
        <w:tc>
          <w:tcPr>
            <w:tcW w:w="4050" w:type="dxa"/>
            <w:tcBorders>
              <w:top w:val="single" w:sz="12"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 xml:space="preserve">Notify data manager and/or GIS specialist of needs (field maps, Global Positioning System </w:t>
            </w:r>
            <w:r>
              <w:rPr>
                <w:rFonts w:ascii="Arial" w:hAnsi="Arial" w:cs="Arial"/>
                <w:sz w:val="20"/>
                <w:szCs w:val="20"/>
              </w:rPr>
              <w:t>[GPS]</w:t>
            </w:r>
            <w:r w:rsidRPr="00405751">
              <w:rPr>
                <w:rFonts w:ascii="Arial" w:hAnsi="Arial" w:cs="Arial"/>
                <w:sz w:val="20"/>
                <w:szCs w:val="20"/>
              </w:rPr>
              <w:t xml:space="preserve"> support, training)</w:t>
            </w:r>
          </w:p>
        </w:tc>
        <w:tc>
          <w:tcPr>
            <w:tcW w:w="2430" w:type="dxa"/>
            <w:tcBorders>
              <w:top w:val="single" w:sz="12"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r>
              <w:rPr>
                <w:rFonts w:ascii="Arial" w:hAnsi="Arial" w:cs="Arial"/>
                <w:sz w:val="20"/>
                <w:szCs w:val="20"/>
              </w:rPr>
              <w:t>, Field Leader</w:t>
            </w:r>
          </w:p>
        </w:tc>
        <w:tc>
          <w:tcPr>
            <w:tcW w:w="1350" w:type="dxa"/>
            <w:tcBorders>
              <w:top w:val="single" w:sz="12"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 xml:space="preserve">ASAP, </w:t>
            </w:r>
          </w:p>
          <w:p w:rsidR="0082162B" w:rsidRPr="00405751" w:rsidRDefault="0082162B" w:rsidP="0082162B">
            <w:pPr>
              <w:rPr>
                <w:rFonts w:ascii="Arial" w:hAnsi="Arial" w:cs="Arial"/>
                <w:sz w:val="20"/>
                <w:szCs w:val="20"/>
              </w:rPr>
            </w:pPr>
            <w:r w:rsidRPr="00405751">
              <w:rPr>
                <w:rFonts w:ascii="Arial" w:hAnsi="Arial" w:cs="Arial"/>
                <w:sz w:val="20"/>
                <w:szCs w:val="20"/>
              </w:rPr>
              <w:t>by Feb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Ensure that project workspace is ready for use and GPS download software is loaded at each park</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 Data Manager and 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Implement working database copy</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Prepare and print field maps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Update and load data dictionary, background maps, and target coordinates into GPS units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Provide database/GPS training as needed</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 and 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Train field crew in </w:t>
            </w:r>
            <w:ins w:id="511" w:author="Ainsworth, Alison" w:date="2012-07-27T14:12:00Z">
              <w:r w:rsidR="0081640E">
                <w:rPr>
                  <w:rFonts w:ascii="Arial" w:hAnsi="Arial" w:cs="Arial"/>
                  <w:sz w:val="20"/>
                  <w:szCs w:val="20"/>
                </w:rPr>
                <w:t xml:space="preserve">safety, </w:t>
              </w:r>
            </w:ins>
            <w:r w:rsidRPr="00405751">
              <w:rPr>
                <w:rFonts w:ascii="Arial" w:hAnsi="Arial" w:cs="Arial"/>
                <w:sz w:val="20"/>
                <w:szCs w:val="20"/>
              </w:rPr>
              <w:t>species identification, equipment usage, and field sampling protocols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 Project Lead, Park Botanists</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Verification of field observer qualifications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Apr 1</w:t>
            </w:r>
          </w:p>
        </w:tc>
      </w:tr>
      <w:tr w:rsidR="0082162B" w:rsidRPr="00405751" w:rsidTr="0082162B">
        <w:tc>
          <w:tcPr>
            <w:tcW w:w="1548" w:type="dxa"/>
            <w:vMerge w:val="restart"/>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Data acquisition</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Collect monitoring data and GPS data in the field</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r>
              <w:rPr>
                <w:rFonts w:ascii="Arial" w:hAnsi="Arial" w:cs="Arial"/>
                <w:sz w:val="20"/>
                <w:szCs w:val="20"/>
              </w:rPr>
              <w:t>, Field</w:t>
            </w:r>
            <w:r w:rsidRPr="00405751">
              <w:rPr>
                <w:rFonts w:ascii="Arial" w:hAnsi="Arial" w:cs="Arial"/>
                <w:sz w:val="20"/>
                <w:szCs w:val="20"/>
              </w:rPr>
              <w:t xml:space="preserve"> Technician</w:t>
            </w:r>
            <w:r>
              <w:rPr>
                <w:rFonts w:ascii="Arial" w:hAnsi="Arial" w:cs="Arial"/>
                <w:sz w:val="20"/>
                <w:szCs w:val="20"/>
              </w:rPr>
              <w:t>s</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Apr-Oct (varies by park)</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Review data forms after each day and identify any unknown species </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 Field Technician</w:t>
            </w:r>
            <w:r>
              <w:rPr>
                <w:rFonts w:ascii="Arial" w:hAnsi="Arial" w:cs="Arial"/>
                <w:sz w:val="20"/>
                <w:szCs w:val="20"/>
              </w:rPr>
              <w:t>s</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daily</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Regular review of field forms for completeness and accuracy</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bi-weekly</w:t>
            </w:r>
          </w:p>
        </w:tc>
      </w:tr>
      <w:tr w:rsidR="0082162B" w:rsidRPr="00405751" w:rsidTr="0082162B">
        <w:tc>
          <w:tcPr>
            <w:tcW w:w="1548" w:type="dxa"/>
            <w:vMerge w:val="restart"/>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Data entry &amp; processing</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Download GPS data and email files to GIS specialist for correction</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r>
              <w:rPr>
                <w:rFonts w:ascii="Arial" w:hAnsi="Arial" w:cs="Arial"/>
                <w:sz w:val="20"/>
                <w:szCs w:val="20"/>
              </w:rPr>
              <w:t>, 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ASAP, after each tour</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Enter data into working copy of the database</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 Field Technician</w:t>
            </w:r>
            <w:r>
              <w:rPr>
                <w:rFonts w:ascii="Arial" w:hAnsi="Arial" w:cs="Arial"/>
                <w:sz w:val="20"/>
                <w:szCs w:val="20"/>
              </w:rPr>
              <w:t>s</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ASAP, after each tour</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Verification of accurate transcription as data are entered</w:t>
            </w:r>
          </w:p>
          <w:p w:rsidR="0082162B" w:rsidRPr="00405751" w:rsidRDefault="0082162B" w:rsidP="0082162B">
            <w:pPr>
              <w:rPr>
                <w:rFonts w:ascii="Arial" w:hAnsi="Arial" w:cs="Arial"/>
                <w:sz w:val="20"/>
                <w:szCs w:val="20"/>
              </w:rPr>
            </w:pP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 Field Technician</w:t>
            </w:r>
            <w:r>
              <w:rPr>
                <w:rFonts w:ascii="Arial" w:hAnsi="Arial" w:cs="Arial"/>
                <w:sz w:val="20"/>
                <w:szCs w:val="20"/>
              </w:rPr>
              <w:t>s</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ASAP, after each tour</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GPS data correction</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ASAP, after each tour</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Periodic review of GPS location data and database entries for completeness and accuracy</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bi-weekly</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Upload processed and verified coordinates to database</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Oct</w:t>
            </w:r>
          </w:p>
        </w:tc>
      </w:tr>
      <w:tr w:rsidR="0082162B" w:rsidRPr="00405751" w:rsidTr="0082162B">
        <w:tc>
          <w:tcPr>
            <w:tcW w:w="1548" w:type="dxa"/>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Product development</w:t>
            </w: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Complete field season report</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Nov 30</w:t>
            </w:r>
          </w:p>
        </w:tc>
      </w:tr>
      <w:tr w:rsidR="0082162B" w:rsidRPr="00405751" w:rsidTr="0082162B">
        <w:tc>
          <w:tcPr>
            <w:tcW w:w="1548" w:type="dxa"/>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Product delivery</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lastRenderedPageBreak/>
              <w:t>Send field season report to project lead and data manager</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Field Leader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Dec 1</w:t>
            </w:r>
          </w:p>
        </w:tc>
      </w:tr>
      <w:tr w:rsidR="0082162B" w:rsidRPr="00405751" w:rsidTr="0082162B">
        <w:trPr>
          <w:cantSplit/>
        </w:trPr>
        <w:tc>
          <w:tcPr>
            <w:tcW w:w="1548" w:type="dxa"/>
            <w:vMerge w:val="restart"/>
          </w:tcPr>
          <w:p w:rsidR="0082162B" w:rsidRPr="00405751" w:rsidRDefault="00CE0595" w:rsidP="0082162B">
            <w:pPr>
              <w:keepLines/>
              <w:rPr>
                <w:rFonts w:ascii="Arial" w:hAnsi="Arial" w:cs="Arial"/>
                <w:sz w:val="20"/>
                <w:szCs w:val="20"/>
              </w:rPr>
            </w:pPr>
            <w:r>
              <w:rPr>
                <w:rFonts w:ascii="Arial" w:hAnsi="Arial" w:cs="Arial"/>
                <w:noProof/>
              </w:rPr>
              <w:lastRenderedPageBreak/>
              <mc:AlternateContent>
                <mc:Choice Requires="wps">
                  <w:drawing>
                    <wp:anchor distT="0" distB="0" distL="114300" distR="114300" simplePos="0" relativeHeight="251663872" behindDoc="0" locked="0" layoutInCell="1" allowOverlap="1" wp14:anchorId="5B91CE20" wp14:editId="039D87AE">
                      <wp:simplePos x="0" y="0"/>
                      <wp:positionH relativeFrom="column">
                        <wp:posOffset>-65405</wp:posOffset>
                      </wp:positionH>
                      <wp:positionV relativeFrom="paragraph">
                        <wp:posOffset>-379095</wp:posOffset>
                      </wp:positionV>
                      <wp:extent cx="924560" cy="237490"/>
                      <wp:effectExtent l="1270" t="1905" r="0" b="0"/>
                      <wp:wrapNone/>
                      <wp:docPr id="60"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940369" w:rsidRDefault="00E01466" w:rsidP="0082162B">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07" o:spid="_x0000_s1112" type="#_x0000_t202" style="position:absolute;margin-left:-5.15pt;margin-top:-29.85pt;width:72.8pt;height:18.7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" filled="f" stroked="f">
                      <v:textbox style="mso-fit-shape-to-text:t">
                        <w:txbxContent>
                          <w:p w:rsidR="00E01466" w:rsidRPr="00940369" w:rsidRDefault="00E01466" w:rsidP="0082162B">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v:textbox>
                    </v:shape>
                  </w:pict>
                </mc:Fallback>
              </mc:AlternateContent>
            </w:r>
            <w:r w:rsidR="0082162B" w:rsidRPr="00405751">
              <w:rPr>
                <w:rFonts w:ascii="Arial" w:hAnsi="Arial" w:cs="Arial"/>
                <w:sz w:val="20"/>
                <w:szCs w:val="20"/>
              </w:rPr>
              <w:t>Quality review</w:t>
            </w:r>
          </w:p>
          <w:p w:rsidR="0082162B" w:rsidRPr="00405751" w:rsidRDefault="0082162B" w:rsidP="0082162B">
            <w:pPr>
              <w:keepLines/>
              <w:rPr>
                <w:rFonts w:ascii="Arial" w:hAnsi="Arial" w:cs="Arial"/>
                <w:sz w:val="20"/>
                <w:szCs w:val="20"/>
              </w:rPr>
            </w:pPr>
          </w:p>
        </w:tc>
        <w:tc>
          <w:tcPr>
            <w:tcW w:w="4050" w:type="dxa"/>
          </w:tcPr>
          <w:p w:rsidR="0082162B" w:rsidRPr="00405751" w:rsidRDefault="0082162B" w:rsidP="0082162B">
            <w:pPr>
              <w:keepLines/>
              <w:rPr>
                <w:rFonts w:ascii="Arial" w:hAnsi="Arial" w:cs="Arial"/>
                <w:sz w:val="20"/>
                <w:szCs w:val="20"/>
              </w:rPr>
            </w:pPr>
            <w:r w:rsidRPr="00405751">
              <w:rPr>
                <w:rFonts w:ascii="Arial" w:hAnsi="Arial" w:cs="Arial"/>
                <w:sz w:val="20"/>
                <w:szCs w:val="20"/>
              </w:rPr>
              <w:t>Quality review and data validation using database tools</w:t>
            </w:r>
          </w:p>
        </w:tc>
        <w:tc>
          <w:tcPr>
            <w:tcW w:w="2430" w:type="dxa"/>
          </w:tcPr>
          <w:p w:rsidR="0082162B" w:rsidRPr="00405751" w:rsidRDefault="0082162B" w:rsidP="0082162B">
            <w:pPr>
              <w:keepLines/>
              <w:rPr>
                <w:rFonts w:ascii="Arial" w:hAnsi="Arial" w:cs="Arial"/>
                <w:sz w:val="20"/>
                <w:szCs w:val="20"/>
              </w:rPr>
            </w:pPr>
            <w:r w:rsidRPr="00405751">
              <w:rPr>
                <w:rFonts w:ascii="Arial" w:hAnsi="Arial" w:cs="Arial"/>
                <w:sz w:val="20"/>
                <w:szCs w:val="20"/>
              </w:rPr>
              <w:t>Project Lead</w:t>
            </w:r>
          </w:p>
        </w:tc>
        <w:tc>
          <w:tcPr>
            <w:tcW w:w="1350" w:type="dxa"/>
          </w:tcPr>
          <w:p w:rsidR="0082162B" w:rsidRPr="00405751" w:rsidRDefault="0082162B" w:rsidP="0082162B">
            <w:pPr>
              <w:keepLines/>
              <w:rPr>
                <w:rFonts w:ascii="Arial" w:hAnsi="Arial" w:cs="Arial"/>
                <w:sz w:val="20"/>
                <w:szCs w:val="20"/>
              </w:rPr>
            </w:pPr>
            <w:r w:rsidRPr="00405751">
              <w:rPr>
                <w:rFonts w:ascii="Arial" w:hAnsi="Arial" w:cs="Arial"/>
                <w:sz w:val="20"/>
                <w:szCs w:val="20"/>
              </w:rPr>
              <w:t xml:space="preserve">Dec </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Prepare coordinate summaries and/or GIS layers and data sets as needed for spatial data review</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Nov 15</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Joint quality review of GIS data</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 and 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Nov-Dec</w:t>
            </w:r>
          </w:p>
        </w:tc>
      </w:tr>
      <w:tr w:rsidR="0082162B" w:rsidRPr="00405751" w:rsidTr="0082162B">
        <w:tc>
          <w:tcPr>
            <w:tcW w:w="1548" w:type="dxa"/>
            <w:vMerge w:val="restart"/>
          </w:tcPr>
          <w:p w:rsidR="0082162B" w:rsidRPr="00405751" w:rsidRDefault="0082162B" w:rsidP="0082162B">
            <w:pPr>
              <w:rPr>
                <w:rFonts w:ascii="Arial" w:hAnsi="Arial" w:cs="Arial"/>
                <w:sz w:val="20"/>
                <w:szCs w:val="20"/>
              </w:rPr>
            </w:pPr>
            <w:r w:rsidRPr="00405751">
              <w:rPr>
                <w:rFonts w:ascii="Arial" w:hAnsi="Arial" w:cs="Arial"/>
                <w:sz w:val="20"/>
                <w:szCs w:val="20"/>
              </w:rPr>
              <w:t>Metadata</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Identify any sensitive information contained in the data set</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Project Lead </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Oct-Dec</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Update project metadata records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Project Lead </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Oct-Dec</w:t>
            </w:r>
          </w:p>
        </w:tc>
      </w:tr>
      <w:tr w:rsidR="0082162B" w:rsidRPr="00405751" w:rsidTr="0082162B">
        <w:tc>
          <w:tcPr>
            <w:tcW w:w="1548" w:type="dxa"/>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Data certification</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Certify the season’s data and complete the certification report</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Dec</w:t>
            </w:r>
          </w:p>
        </w:tc>
      </w:tr>
      <w:tr w:rsidR="0082162B" w:rsidRPr="00405751" w:rsidTr="0082162B">
        <w:tc>
          <w:tcPr>
            <w:tcW w:w="1548" w:type="dxa"/>
            <w:vMerge w:val="restart"/>
          </w:tcPr>
          <w:p w:rsidR="0082162B" w:rsidRPr="00405751" w:rsidRDefault="0082162B" w:rsidP="0082162B">
            <w:pPr>
              <w:rPr>
                <w:rFonts w:ascii="Arial" w:hAnsi="Arial" w:cs="Arial"/>
                <w:sz w:val="20"/>
                <w:szCs w:val="20"/>
              </w:rPr>
            </w:pPr>
            <w:r w:rsidRPr="00405751">
              <w:rPr>
                <w:rFonts w:ascii="Arial" w:hAnsi="Arial" w:cs="Arial"/>
                <w:sz w:val="20"/>
                <w:szCs w:val="20"/>
              </w:rPr>
              <w:t>Data delivery</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Deliver certification report, certified data, and updated metadata to data manager</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Dec 31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Upload certified data into master project database, store data files in PACN Digital Library </w:t>
            </w:r>
            <w:r w:rsidRPr="00405751">
              <w:rPr>
                <w:rFonts w:ascii="Arial" w:hAnsi="Arial" w:cs="Arial"/>
                <w:sz w:val="20"/>
                <w:szCs w:val="20"/>
                <w:vertAlign w:val="superscript"/>
              </w:rPr>
              <w:t>1</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Jan</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Notify project lead of uploaded data ready for analysis and reporting</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Jan 31</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Update project GIS data sets, layers and associated metadata records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Jan-Feb</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Finalize and parse metadata records, store in PACN Digital Library </w:t>
            </w:r>
            <w:r w:rsidRPr="00405751">
              <w:rPr>
                <w:rFonts w:ascii="Arial" w:hAnsi="Arial" w:cs="Arial"/>
                <w:sz w:val="20"/>
                <w:szCs w:val="20"/>
                <w:vertAlign w:val="superscript"/>
              </w:rPr>
              <w:t>1</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 and 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Jan</w:t>
            </w:r>
          </w:p>
        </w:tc>
      </w:tr>
      <w:tr w:rsidR="0082162B" w:rsidRPr="00405751" w:rsidTr="0082162B">
        <w:tc>
          <w:tcPr>
            <w:tcW w:w="1548" w:type="dxa"/>
            <w:vMerge w:val="restart"/>
          </w:tcPr>
          <w:p w:rsidR="0082162B" w:rsidRPr="00405751" w:rsidRDefault="0082162B" w:rsidP="0082162B">
            <w:pPr>
              <w:rPr>
                <w:rFonts w:ascii="Arial" w:hAnsi="Arial" w:cs="Arial"/>
                <w:sz w:val="20"/>
                <w:szCs w:val="20"/>
              </w:rPr>
            </w:pPr>
            <w:r w:rsidRPr="00405751">
              <w:rPr>
                <w:rFonts w:ascii="Arial" w:hAnsi="Arial" w:cs="Arial"/>
                <w:sz w:val="20"/>
                <w:szCs w:val="20"/>
              </w:rPr>
              <w:t>Data analysis</w:t>
            </w:r>
          </w:p>
          <w:p w:rsidR="0082162B" w:rsidRPr="00405751" w:rsidRDefault="0082162B" w:rsidP="0082162B">
            <w:pPr>
              <w:rPr>
                <w:rFonts w:ascii="Arial" w:hAnsi="Arial" w:cs="Arial"/>
                <w:sz w:val="20"/>
                <w:szCs w:val="20"/>
              </w:rPr>
            </w:pP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Export data required for analysis from database</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 and Project Lead</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Feb</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Compute annual summary statistics for status report </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Project Lead </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Feb</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Run trend analysis after 2 or more years of data is available for a park </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 and Statistician (as consultant only)</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Feb</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Export analysis results into database</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Feb</w:t>
            </w:r>
          </w:p>
        </w:tc>
      </w:tr>
      <w:tr w:rsidR="0082162B" w:rsidRPr="00405751" w:rsidTr="0082162B">
        <w:tc>
          <w:tcPr>
            <w:tcW w:w="1548" w:type="dxa"/>
            <w:vMerge w:val="restart"/>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Product development</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Export automated reports from database</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Feb</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Produce park-wide and area-specific maps for archives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Jan-Feb</w:t>
            </w:r>
          </w:p>
        </w:tc>
      </w:tr>
      <w:tr w:rsidR="0082162B" w:rsidRPr="00405751" w:rsidTr="0082162B">
        <w:tc>
          <w:tcPr>
            <w:tcW w:w="1548" w:type="dxa"/>
            <w:vMerge/>
            <w:tcBorders>
              <w:bottom w:val="nil"/>
            </w:tcBorders>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Generate quality maps for reports </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GIS Specialist</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Jan-Feb</w:t>
            </w:r>
          </w:p>
        </w:tc>
      </w:tr>
      <w:tr w:rsidR="0082162B" w:rsidRPr="00405751" w:rsidTr="0082162B">
        <w:tc>
          <w:tcPr>
            <w:tcW w:w="1548" w:type="dxa"/>
            <w:vMerge w:val="restart"/>
            <w:tcBorders>
              <w:top w:val="nil"/>
            </w:tcBorders>
          </w:tcPr>
          <w:p w:rsidR="0082162B" w:rsidRPr="00405751" w:rsidRDefault="0082162B" w:rsidP="0082162B">
            <w:pPr>
              <w:rPr>
                <w:rFonts w:ascii="Arial" w:hAnsi="Arial" w:cs="Arial"/>
                <w:sz w:val="20"/>
                <w:szCs w:val="20"/>
              </w:rPr>
            </w:pPr>
          </w:p>
        </w:tc>
        <w:tc>
          <w:tcPr>
            <w:tcW w:w="4050" w:type="dxa"/>
            <w:tcBorders>
              <w:top w:val="nil"/>
            </w:tcBorders>
          </w:tcPr>
          <w:p w:rsidR="0082162B" w:rsidRPr="00405751" w:rsidRDefault="0082162B" w:rsidP="0082162B">
            <w:pPr>
              <w:rPr>
                <w:rFonts w:ascii="Arial" w:hAnsi="Arial" w:cs="Arial"/>
                <w:sz w:val="20"/>
                <w:szCs w:val="20"/>
              </w:rPr>
            </w:pPr>
            <w:r w:rsidRPr="00405751">
              <w:rPr>
                <w:rFonts w:ascii="Arial" w:hAnsi="Arial" w:cs="Arial"/>
                <w:sz w:val="20"/>
                <w:szCs w:val="20"/>
              </w:rPr>
              <w:t xml:space="preserve">Acquire the proper report template from the </w:t>
            </w:r>
            <w:hyperlink r:id="rId227" w:history="1">
              <w:r w:rsidRPr="00405751">
                <w:rPr>
                  <w:rStyle w:val="Hyperlink"/>
                  <w:rFonts w:ascii="Arial" w:hAnsi="Arial" w:cs="Arial"/>
                </w:rPr>
                <w:t>NPS website</w:t>
              </w:r>
            </w:hyperlink>
            <w:r w:rsidRPr="00405751">
              <w:rPr>
                <w:rFonts w:ascii="Arial" w:hAnsi="Arial" w:cs="Arial"/>
                <w:sz w:val="20"/>
                <w:szCs w:val="20"/>
              </w:rPr>
              <w:t>, create annual report</w:t>
            </w:r>
          </w:p>
        </w:tc>
        <w:tc>
          <w:tcPr>
            <w:tcW w:w="2430" w:type="dxa"/>
            <w:tcBorders>
              <w:top w:val="nil"/>
            </w:tcBorders>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p>
        </w:tc>
        <w:tc>
          <w:tcPr>
            <w:tcW w:w="1350" w:type="dxa"/>
            <w:tcBorders>
              <w:top w:val="nil"/>
            </w:tcBorders>
          </w:tcPr>
          <w:p w:rsidR="0082162B" w:rsidRPr="00405751" w:rsidRDefault="0082162B" w:rsidP="0082162B">
            <w:pPr>
              <w:rPr>
                <w:rFonts w:ascii="Arial" w:hAnsi="Arial" w:cs="Arial"/>
                <w:sz w:val="20"/>
                <w:szCs w:val="20"/>
              </w:rPr>
            </w:pPr>
            <w:r w:rsidRPr="00405751">
              <w:rPr>
                <w:rFonts w:ascii="Arial" w:hAnsi="Arial" w:cs="Arial"/>
                <w:sz w:val="20"/>
                <w:szCs w:val="20"/>
              </w:rPr>
              <w:t>Mar-Apr</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Screen all reports and data products for sensitive information</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Project Lead </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Mar-Apr</w:t>
            </w:r>
          </w:p>
        </w:tc>
      </w:tr>
      <w:tr w:rsidR="0082162B" w:rsidRPr="00405751" w:rsidTr="0082162B">
        <w:tc>
          <w:tcPr>
            <w:tcW w:w="1548" w:type="dxa"/>
            <w:vMerge w:val="restart"/>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Product delivery</w:t>
            </w:r>
          </w:p>
          <w:p w:rsidR="0082162B" w:rsidRPr="00405751" w:rsidRDefault="0082162B" w:rsidP="0082162B">
            <w:pPr>
              <w:ind w:left="90" w:hanging="90"/>
              <w:rPr>
                <w:rFonts w:ascii="Arial" w:hAnsi="Arial" w:cs="Arial"/>
                <w:sz w:val="20"/>
                <w:szCs w:val="20"/>
              </w:rPr>
            </w:pPr>
          </w:p>
        </w:tc>
        <w:tc>
          <w:tcPr>
            <w:tcW w:w="405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Submit draft report to </w:t>
            </w:r>
            <w:r w:rsidR="0064786C">
              <w:rPr>
                <w:rFonts w:ascii="Arial" w:hAnsi="Arial" w:cs="Arial"/>
                <w:sz w:val="20"/>
                <w:szCs w:val="20"/>
              </w:rPr>
              <w:t>program manager</w:t>
            </w:r>
            <w:r w:rsidRPr="0082162B">
              <w:rPr>
                <w:rFonts w:ascii="Arial" w:hAnsi="Arial" w:cs="Arial"/>
                <w:sz w:val="20"/>
                <w:szCs w:val="20"/>
              </w:rPr>
              <w:t xml:space="preserve"> and initial peer reviewers for review</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Project Lead</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by Apr 30</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Review report for formatting and completeness, notify </w:t>
            </w:r>
            <w:r w:rsidR="008D6A51">
              <w:rPr>
                <w:rFonts w:ascii="Arial" w:hAnsi="Arial" w:cs="Arial"/>
                <w:sz w:val="20"/>
                <w:szCs w:val="20"/>
              </w:rPr>
              <w:t>project lead</w:t>
            </w:r>
            <w:r w:rsidRPr="0082162B">
              <w:rPr>
                <w:rFonts w:ascii="Arial" w:hAnsi="Arial" w:cs="Arial"/>
                <w:sz w:val="20"/>
                <w:szCs w:val="20"/>
              </w:rPr>
              <w:t xml:space="preserve"> of approval or need for changes</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Program Manager </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May</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82162B">
            <w:pPr>
              <w:autoSpaceDE w:val="0"/>
              <w:autoSpaceDN w:val="0"/>
              <w:adjustRightInd w:val="0"/>
              <w:rPr>
                <w:rFonts w:ascii="Arial" w:hAnsi="Arial" w:cs="Arial"/>
                <w:sz w:val="20"/>
                <w:szCs w:val="20"/>
              </w:rPr>
            </w:pPr>
            <w:r w:rsidRPr="0082162B">
              <w:rPr>
                <w:rFonts w:ascii="Arial" w:hAnsi="Arial" w:cs="Arial"/>
                <w:color w:val="000000"/>
                <w:sz w:val="20"/>
                <w:szCs w:val="20"/>
              </w:rPr>
              <w:t xml:space="preserve">Revise manuscript and complete </w:t>
            </w:r>
            <w:r w:rsidRPr="0082162B">
              <w:rPr>
                <w:rFonts w:ascii="Arial" w:hAnsi="Arial" w:cs="Arial"/>
                <w:sz w:val="20"/>
                <w:szCs w:val="20"/>
              </w:rPr>
              <w:t xml:space="preserve">NRPM checklist. Resubmit to </w:t>
            </w:r>
            <w:r w:rsidR="0064786C">
              <w:rPr>
                <w:rFonts w:ascii="Arial" w:hAnsi="Arial" w:cs="Arial"/>
                <w:sz w:val="20"/>
                <w:szCs w:val="20"/>
              </w:rPr>
              <w:t>program manager</w:t>
            </w:r>
            <w:r w:rsidRPr="0082162B">
              <w:rPr>
                <w:rFonts w:ascii="Arial" w:hAnsi="Arial" w:cs="Arial"/>
                <w:sz w:val="20"/>
                <w:szCs w:val="20"/>
              </w:rPr>
              <w:t>.</w:t>
            </w:r>
            <w:r w:rsidRPr="0082162B">
              <w:rPr>
                <w:rFonts w:ascii="Arial" w:hAnsi="Arial" w:cs="Arial"/>
                <w:color w:val="000000"/>
                <w:sz w:val="20"/>
                <w:szCs w:val="20"/>
              </w:rPr>
              <w:t xml:space="preserve"> </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Project Lead</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upon approval</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Submit manuscript and documentation to </w:t>
            </w:r>
            <w:r w:rsidRPr="0082162B">
              <w:rPr>
                <w:rFonts w:ascii="Arial" w:hAnsi="Arial" w:cs="Arial"/>
                <w:sz w:val="20"/>
                <w:szCs w:val="20"/>
              </w:rPr>
              <w:lastRenderedPageBreak/>
              <w:t>Regional I&amp;M coordinator</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lastRenderedPageBreak/>
              <w:t>Program Manager</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upon </w:t>
            </w:r>
            <w:r w:rsidRPr="0082162B">
              <w:rPr>
                <w:rFonts w:ascii="Arial" w:hAnsi="Arial" w:cs="Arial"/>
                <w:sz w:val="20"/>
                <w:szCs w:val="20"/>
              </w:rPr>
              <w:lastRenderedPageBreak/>
              <w:t>approval</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Assign a </w:t>
            </w:r>
            <w:r w:rsidR="00A01132">
              <w:rPr>
                <w:rFonts w:ascii="Arial" w:hAnsi="Arial" w:cs="Arial"/>
                <w:sz w:val="20"/>
                <w:szCs w:val="20"/>
              </w:rPr>
              <w:t>Peer Review Manager</w:t>
            </w:r>
            <w:r w:rsidRPr="0082162B">
              <w:rPr>
                <w:rFonts w:ascii="Arial" w:hAnsi="Arial" w:cs="Arial"/>
                <w:sz w:val="20"/>
                <w:szCs w:val="20"/>
              </w:rPr>
              <w:t xml:space="preserve"> to review the manuscript for content, formatting and organization.</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Regional I&amp;M Coordinator</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upon approval</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82162B">
            <w:pPr>
              <w:rPr>
                <w:rFonts w:ascii="Arial" w:hAnsi="Arial" w:cs="Arial"/>
                <w:sz w:val="20"/>
                <w:szCs w:val="20"/>
              </w:rPr>
            </w:pPr>
            <w:r w:rsidRPr="0082162B">
              <w:rPr>
                <w:rFonts w:ascii="Arial" w:hAnsi="Arial" w:cs="Arial"/>
                <w:sz w:val="20"/>
                <w:szCs w:val="20"/>
              </w:rPr>
              <w:t xml:space="preserve">Contacts </w:t>
            </w:r>
            <w:r w:rsidR="008D6A51">
              <w:rPr>
                <w:rFonts w:ascii="Arial" w:hAnsi="Arial" w:cs="Arial"/>
                <w:sz w:val="20"/>
                <w:szCs w:val="20"/>
              </w:rPr>
              <w:t>project lead</w:t>
            </w:r>
            <w:r w:rsidRPr="0082162B">
              <w:rPr>
                <w:rFonts w:ascii="Arial" w:hAnsi="Arial" w:cs="Arial"/>
                <w:sz w:val="20"/>
                <w:szCs w:val="20"/>
              </w:rPr>
              <w:t xml:space="preserve"> and schedules review. Determines if reviewer comments </w:t>
            </w:r>
            <w:r w:rsidR="00CE0595">
              <w:rPr>
                <w:rFonts w:ascii="Arial" w:hAnsi="Arial" w:cs="Arial"/>
                <w:noProof/>
                <w:sz w:val="20"/>
                <w:szCs w:val="20"/>
              </w:rPr>
              <mc:AlternateContent>
                <mc:Choice Requires="wps">
                  <w:drawing>
                    <wp:anchor distT="0" distB="0" distL="114300" distR="114300" simplePos="0" relativeHeight="251666944" behindDoc="0" locked="0" layoutInCell="1" allowOverlap="1" wp14:anchorId="4D6AE0D2" wp14:editId="183FC47D">
                      <wp:simplePos x="0" y="0"/>
                      <wp:positionH relativeFrom="column">
                        <wp:posOffset>-1075055</wp:posOffset>
                      </wp:positionH>
                      <wp:positionV relativeFrom="paragraph">
                        <wp:posOffset>-361950</wp:posOffset>
                      </wp:positionV>
                      <wp:extent cx="924560" cy="237490"/>
                      <wp:effectExtent l="1270" t="0" r="0" b="635"/>
                      <wp:wrapNone/>
                      <wp:docPr id="5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456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940369" w:rsidRDefault="00E01466" w:rsidP="0082162B">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09" o:spid="_x0000_s1113" type="#_x0000_t202" style="position:absolute;margin-left:-84.65pt;margin-top:-28.5pt;width:72.8pt;height:18.7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" filled="f" stroked="f">
                      <v:textbox style="mso-fit-shape-to-text:t">
                        <w:txbxContent>
                          <w:p w:rsidR="00E01466" w:rsidRPr="00940369" w:rsidRDefault="00E01466" w:rsidP="0082162B">
                            <w:pPr>
                              <w:rPr>
                                <w:rFonts w:ascii="Arial" w:hAnsi="Arial" w:cs="Arial"/>
                                <w:sz w:val="20"/>
                                <w:szCs w:val="20"/>
                              </w:rPr>
                            </w:pPr>
                            <w:r>
                              <w:rPr>
                                <w:rFonts w:ascii="Arial" w:hAnsi="Arial" w:cs="Arial"/>
                                <w:sz w:val="20"/>
                                <w:szCs w:val="20"/>
                              </w:rPr>
                              <w:t>(</w:t>
                            </w:r>
                            <w:r w:rsidRPr="00940369">
                              <w:rPr>
                                <w:rFonts w:ascii="Arial" w:hAnsi="Arial" w:cs="Arial"/>
                                <w:sz w:val="20"/>
                                <w:szCs w:val="20"/>
                              </w:rPr>
                              <w:t>C</w:t>
                            </w:r>
                            <w:r>
                              <w:rPr>
                                <w:rFonts w:ascii="Arial" w:hAnsi="Arial" w:cs="Arial"/>
                                <w:sz w:val="20"/>
                                <w:szCs w:val="20"/>
                              </w:rPr>
                              <w:t>ontinu</w:t>
                            </w:r>
                            <w:r w:rsidRPr="00940369">
                              <w:rPr>
                                <w:rFonts w:ascii="Arial" w:hAnsi="Arial" w:cs="Arial"/>
                                <w:sz w:val="20"/>
                                <w:szCs w:val="20"/>
                              </w:rPr>
                              <w:t>ed</w:t>
                            </w:r>
                            <w:r>
                              <w:rPr>
                                <w:rFonts w:ascii="Arial" w:hAnsi="Arial" w:cs="Arial"/>
                                <w:sz w:val="20"/>
                                <w:szCs w:val="20"/>
                              </w:rPr>
                              <w:t>)</w:t>
                            </w:r>
                          </w:p>
                        </w:txbxContent>
                      </v:textbox>
                    </v:shape>
                  </w:pict>
                </mc:Fallback>
              </mc:AlternateContent>
            </w:r>
            <w:r w:rsidRPr="0082162B">
              <w:rPr>
                <w:rFonts w:ascii="Arial" w:hAnsi="Arial" w:cs="Arial"/>
                <w:sz w:val="20"/>
                <w:szCs w:val="20"/>
              </w:rPr>
              <w:t xml:space="preserve">were addressed and if additional reviews are necessary. Approves report for publication. </w:t>
            </w:r>
          </w:p>
        </w:tc>
        <w:tc>
          <w:tcPr>
            <w:tcW w:w="2430" w:type="dxa"/>
          </w:tcPr>
          <w:p w:rsidR="0082162B" w:rsidRPr="0082162B" w:rsidRDefault="00A01132" w:rsidP="0082162B">
            <w:pPr>
              <w:rPr>
                <w:rFonts w:ascii="Arial" w:hAnsi="Arial" w:cs="Arial"/>
                <w:sz w:val="20"/>
                <w:szCs w:val="20"/>
              </w:rPr>
            </w:pPr>
            <w:r>
              <w:rPr>
                <w:rFonts w:ascii="Arial" w:hAnsi="Arial" w:cs="Arial"/>
                <w:sz w:val="20"/>
                <w:szCs w:val="20"/>
              </w:rPr>
              <w:t>Peer Review Manager</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upon approval</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82162B">
            <w:pPr>
              <w:rPr>
                <w:rFonts w:ascii="Arial" w:hAnsi="Arial" w:cs="Arial"/>
                <w:sz w:val="20"/>
                <w:szCs w:val="20"/>
              </w:rPr>
            </w:pPr>
            <w:r w:rsidRPr="0082162B">
              <w:rPr>
                <w:rFonts w:ascii="Arial" w:hAnsi="Arial" w:cs="Arial"/>
                <w:sz w:val="20"/>
                <w:szCs w:val="20"/>
              </w:rPr>
              <w:t>Submits draft for formatting review and requests report numbers from NRPC</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Project Lead</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upon approval</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82162B" w:rsidRDefault="0082162B" w:rsidP="00C93C04">
            <w:pPr>
              <w:rPr>
                <w:rFonts w:ascii="Arial" w:hAnsi="Arial" w:cs="Arial"/>
                <w:sz w:val="20"/>
                <w:szCs w:val="20"/>
              </w:rPr>
            </w:pPr>
            <w:r w:rsidRPr="0082162B">
              <w:rPr>
                <w:rFonts w:ascii="Arial" w:hAnsi="Arial" w:cs="Arial"/>
                <w:sz w:val="20"/>
                <w:szCs w:val="20"/>
              </w:rPr>
              <w:t>Produce PDF</w:t>
            </w:r>
            <w:r w:rsidR="00C93C04">
              <w:rPr>
                <w:rFonts w:ascii="Arial" w:hAnsi="Arial" w:cs="Arial"/>
                <w:sz w:val="20"/>
                <w:szCs w:val="20"/>
              </w:rPr>
              <w:t xml:space="preserve"> </w:t>
            </w:r>
            <w:r w:rsidRPr="0082162B">
              <w:rPr>
                <w:rFonts w:ascii="Arial" w:hAnsi="Arial" w:cs="Arial"/>
                <w:sz w:val="20"/>
                <w:szCs w:val="20"/>
              </w:rPr>
              <w:t>and email submittal form</w:t>
            </w:r>
            <w:r w:rsidR="00C93C04">
              <w:rPr>
                <w:rFonts w:ascii="Arial" w:hAnsi="Arial" w:cs="Arial"/>
                <w:sz w:val="20"/>
                <w:szCs w:val="20"/>
              </w:rPr>
              <w:t xml:space="preserve"> </w:t>
            </w:r>
            <w:r w:rsidRPr="0082162B">
              <w:rPr>
                <w:rFonts w:ascii="Arial" w:hAnsi="Arial" w:cs="Arial"/>
                <w:sz w:val="20"/>
                <w:szCs w:val="20"/>
              </w:rPr>
              <w:t>to NRPC.</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Project Lead</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upon approval</w:t>
            </w:r>
          </w:p>
        </w:tc>
      </w:tr>
      <w:tr w:rsidR="0082162B" w:rsidRPr="00405751" w:rsidTr="0082162B">
        <w:tc>
          <w:tcPr>
            <w:tcW w:w="1548" w:type="dxa"/>
            <w:vMerge/>
            <w:tcBorders>
              <w:bottom w:val="single" w:sz="4" w:space="0" w:color="auto"/>
            </w:tcBorders>
          </w:tcPr>
          <w:p w:rsidR="0082162B" w:rsidRPr="00405751" w:rsidRDefault="0082162B" w:rsidP="0082162B">
            <w:pPr>
              <w:rPr>
                <w:rFonts w:ascii="Arial" w:hAnsi="Arial" w:cs="Arial"/>
                <w:sz w:val="20"/>
                <w:szCs w:val="20"/>
              </w:rPr>
            </w:pPr>
          </w:p>
        </w:tc>
        <w:tc>
          <w:tcPr>
            <w:tcW w:w="4050" w:type="dxa"/>
          </w:tcPr>
          <w:p w:rsidR="0082162B" w:rsidRPr="0082162B" w:rsidRDefault="0082162B" w:rsidP="00C93C04">
            <w:pPr>
              <w:rPr>
                <w:rFonts w:ascii="Arial" w:hAnsi="Arial" w:cs="Arial"/>
                <w:sz w:val="20"/>
                <w:szCs w:val="20"/>
              </w:rPr>
            </w:pPr>
            <w:r w:rsidRPr="0082162B">
              <w:rPr>
                <w:rFonts w:ascii="Arial" w:hAnsi="Arial" w:cs="Arial"/>
                <w:sz w:val="20"/>
                <w:szCs w:val="20"/>
              </w:rPr>
              <w:t xml:space="preserve">Upload completed report and other products to PACN Digital </w:t>
            </w:r>
            <w:r w:rsidR="00C93C04" w:rsidRPr="0082162B">
              <w:rPr>
                <w:rFonts w:ascii="Arial" w:hAnsi="Arial" w:cs="Arial"/>
                <w:sz w:val="20"/>
                <w:szCs w:val="20"/>
              </w:rPr>
              <w:t>Library</w:t>
            </w:r>
            <w:r w:rsidR="00C93C04">
              <w:rPr>
                <w:rFonts w:ascii="Arial" w:hAnsi="Arial" w:cs="Arial"/>
                <w:sz w:val="20"/>
                <w:szCs w:val="20"/>
                <w:vertAlign w:val="superscript"/>
              </w:rPr>
              <w:t>1</w:t>
            </w:r>
            <w:r w:rsidRPr="0082162B">
              <w:rPr>
                <w:rFonts w:ascii="Arial" w:hAnsi="Arial" w:cs="Arial"/>
                <w:sz w:val="20"/>
                <w:szCs w:val="20"/>
              </w:rPr>
              <w:t xml:space="preserve">, notify </w:t>
            </w:r>
            <w:r w:rsidR="0064786C">
              <w:rPr>
                <w:rFonts w:ascii="Arial" w:hAnsi="Arial" w:cs="Arial"/>
                <w:sz w:val="20"/>
                <w:szCs w:val="20"/>
              </w:rPr>
              <w:t>data manager</w:t>
            </w:r>
            <w:r w:rsidRPr="0082162B">
              <w:rPr>
                <w:rFonts w:ascii="Arial" w:hAnsi="Arial" w:cs="Arial"/>
                <w:sz w:val="20"/>
                <w:szCs w:val="20"/>
              </w:rPr>
              <w:t xml:space="preserve">. </w:t>
            </w:r>
          </w:p>
        </w:tc>
        <w:tc>
          <w:tcPr>
            <w:tcW w:w="2430" w:type="dxa"/>
          </w:tcPr>
          <w:p w:rsidR="0082162B" w:rsidRPr="0082162B" w:rsidRDefault="0082162B" w:rsidP="0082162B">
            <w:pPr>
              <w:rPr>
                <w:rFonts w:ascii="Arial" w:hAnsi="Arial" w:cs="Arial"/>
                <w:sz w:val="20"/>
                <w:szCs w:val="20"/>
              </w:rPr>
            </w:pPr>
            <w:r w:rsidRPr="0082162B">
              <w:rPr>
                <w:rFonts w:ascii="Arial" w:hAnsi="Arial" w:cs="Arial"/>
                <w:sz w:val="20"/>
                <w:szCs w:val="20"/>
              </w:rPr>
              <w:t>Project Lead</w:t>
            </w:r>
          </w:p>
        </w:tc>
        <w:tc>
          <w:tcPr>
            <w:tcW w:w="1350" w:type="dxa"/>
          </w:tcPr>
          <w:p w:rsidR="0082162B" w:rsidRPr="0082162B" w:rsidRDefault="0082162B" w:rsidP="0082162B">
            <w:pPr>
              <w:rPr>
                <w:rFonts w:ascii="Arial" w:hAnsi="Arial" w:cs="Arial"/>
                <w:sz w:val="20"/>
                <w:szCs w:val="20"/>
              </w:rPr>
            </w:pPr>
            <w:r w:rsidRPr="0082162B">
              <w:rPr>
                <w:rFonts w:ascii="Arial" w:hAnsi="Arial" w:cs="Arial"/>
                <w:sz w:val="20"/>
                <w:szCs w:val="20"/>
              </w:rPr>
              <w:t>upon completion</w:t>
            </w:r>
          </w:p>
        </w:tc>
      </w:tr>
      <w:tr w:rsidR="0082162B" w:rsidRPr="00405751" w:rsidTr="0082162B">
        <w:trPr>
          <w:cantSplit/>
        </w:trPr>
        <w:tc>
          <w:tcPr>
            <w:tcW w:w="1548" w:type="dxa"/>
            <w:vMerge w:val="restart"/>
            <w:tcBorders>
              <w:top w:val="single" w:sz="4" w:space="0" w:color="auto"/>
            </w:tcBorders>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Posting &amp; distribution</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Submit metadata to </w:t>
            </w:r>
            <w:r w:rsidR="00C93C04" w:rsidRPr="005B43F6">
              <w:rPr>
                <w:sz w:val="22"/>
              </w:rPr>
              <w:t xml:space="preserve">Natural Resource Information Portal </w:t>
            </w:r>
            <w:r w:rsidR="00C93C04" w:rsidRPr="005B43F6">
              <w:rPr>
                <w:sz w:val="22"/>
                <w:vertAlign w:val="superscript"/>
              </w:rPr>
              <w:t>2</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Mar 15</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C93C04" w:rsidP="0082162B">
            <w:pPr>
              <w:rPr>
                <w:rFonts w:ascii="Arial" w:hAnsi="Arial" w:cs="Arial"/>
                <w:sz w:val="20"/>
                <w:szCs w:val="20"/>
              </w:rPr>
            </w:pPr>
            <w:r>
              <w:rPr>
                <w:rFonts w:ascii="Arial" w:hAnsi="Arial" w:cs="Arial"/>
                <w:sz w:val="20"/>
                <w:szCs w:val="20"/>
              </w:rPr>
              <w:t>Post</w:t>
            </w:r>
            <w:r w:rsidR="0082162B" w:rsidRPr="00405751">
              <w:rPr>
                <w:rFonts w:ascii="Arial" w:hAnsi="Arial" w:cs="Arial"/>
                <w:sz w:val="20"/>
                <w:szCs w:val="20"/>
              </w:rPr>
              <w:t xml:space="preserve"> reports to </w:t>
            </w:r>
            <w:r w:rsidRPr="005B43F6">
              <w:rPr>
                <w:sz w:val="22"/>
              </w:rPr>
              <w:t xml:space="preserve">Natural Resource Information Portal </w:t>
            </w:r>
            <w:r w:rsidRPr="005B43F6">
              <w:rPr>
                <w:sz w:val="22"/>
                <w:vertAlign w:val="superscript"/>
              </w:rPr>
              <w:t>2</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upon receipt</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Update </w:t>
            </w:r>
            <w:r w:rsidR="00C93C04" w:rsidRPr="005B43F6">
              <w:rPr>
                <w:sz w:val="22"/>
              </w:rPr>
              <w:t xml:space="preserve">Natural Resource Information Portal </w:t>
            </w:r>
            <w:r w:rsidR="00C93C04" w:rsidRPr="005B43F6">
              <w:rPr>
                <w:sz w:val="22"/>
                <w:vertAlign w:val="superscript"/>
              </w:rPr>
              <w:t>2</w:t>
            </w:r>
            <w:r w:rsidR="00C93C04">
              <w:rPr>
                <w:rFonts w:ascii="Arial" w:hAnsi="Arial" w:cs="Arial"/>
                <w:sz w:val="20"/>
                <w:szCs w:val="20"/>
              </w:rPr>
              <w:t xml:space="preserve"> </w:t>
            </w:r>
            <w:r w:rsidRPr="00405751">
              <w:rPr>
                <w:rFonts w:ascii="Arial" w:hAnsi="Arial" w:cs="Arial"/>
                <w:sz w:val="20"/>
                <w:szCs w:val="20"/>
              </w:rPr>
              <w:t>records according to data observations</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Dec-Mar</w:t>
            </w:r>
          </w:p>
        </w:tc>
      </w:tr>
      <w:tr w:rsidR="0082162B" w:rsidRPr="00405751" w:rsidTr="0082162B">
        <w:tc>
          <w:tcPr>
            <w:tcW w:w="1548" w:type="dxa"/>
            <w:vMerge/>
          </w:tcPr>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Submit certified data and GIS data sets to </w:t>
            </w:r>
            <w:r w:rsidR="00C93C04" w:rsidRPr="005B43F6">
              <w:rPr>
                <w:sz w:val="22"/>
              </w:rPr>
              <w:t xml:space="preserve">Natural Resource Information Portal </w:t>
            </w:r>
            <w:r w:rsidR="00C93C04" w:rsidRPr="005B43F6">
              <w:rPr>
                <w:sz w:val="22"/>
                <w:vertAlign w:val="superscript"/>
              </w:rPr>
              <w:t>2</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by June of the second year</w:t>
            </w:r>
          </w:p>
        </w:tc>
      </w:tr>
      <w:tr w:rsidR="0082162B" w:rsidRPr="00405751" w:rsidTr="0082162B">
        <w:tc>
          <w:tcPr>
            <w:tcW w:w="1548" w:type="dxa"/>
            <w:vMerge w:val="restart"/>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Archival &amp; records management</w:t>
            </w:r>
          </w:p>
          <w:p w:rsidR="0082162B" w:rsidRPr="00405751" w:rsidRDefault="0082162B" w:rsidP="0082162B">
            <w:pPr>
              <w:rPr>
                <w:rFonts w:ascii="Arial" w:hAnsi="Arial" w:cs="Arial"/>
                <w:sz w:val="20"/>
                <w:szCs w:val="20"/>
              </w:rPr>
            </w:pPr>
          </w:p>
        </w:tc>
        <w:tc>
          <w:tcPr>
            <w:tcW w:w="4050" w:type="dxa"/>
          </w:tcPr>
          <w:p w:rsidR="0082162B" w:rsidRPr="00405751" w:rsidRDefault="0082162B" w:rsidP="0082162B">
            <w:pPr>
              <w:rPr>
                <w:rFonts w:ascii="Arial" w:hAnsi="Arial" w:cs="Arial"/>
                <w:sz w:val="20"/>
                <w:szCs w:val="20"/>
              </w:rPr>
            </w:pPr>
            <w:r w:rsidRPr="00405751">
              <w:rPr>
                <w:rFonts w:ascii="Arial" w:hAnsi="Arial" w:cs="Arial"/>
                <w:sz w:val="20"/>
                <w:szCs w:val="20"/>
              </w:rPr>
              <w:t xml:space="preserve">Store finished products in PACN Digital Library </w:t>
            </w:r>
            <w:r w:rsidRPr="00405751">
              <w:rPr>
                <w:rFonts w:ascii="Arial" w:hAnsi="Arial" w:cs="Arial"/>
                <w:sz w:val="20"/>
                <w:szCs w:val="20"/>
                <w:vertAlign w:val="superscript"/>
              </w:rPr>
              <w:t>1</w:t>
            </w:r>
          </w:p>
        </w:tc>
        <w:tc>
          <w:tcPr>
            <w:tcW w:w="2430" w:type="dxa"/>
          </w:tcPr>
          <w:p w:rsidR="0082162B" w:rsidRPr="00405751" w:rsidRDefault="0082162B" w:rsidP="0082162B">
            <w:pPr>
              <w:rPr>
                <w:rFonts w:ascii="Arial" w:hAnsi="Arial" w:cs="Arial"/>
                <w:sz w:val="20"/>
                <w:szCs w:val="20"/>
              </w:rPr>
            </w:pPr>
            <w:r w:rsidRPr="00405751">
              <w:rPr>
                <w:rFonts w:ascii="Arial" w:hAnsi="Arial" w:cs="Arial"/>
                <w:sz w:val="20"/>
                <w:szCs w:val="20"/>
              </w:rPr>
              <w:t>Data Manager</w:t>
            </w:r>
          </w:p>
        </w:tc>
        <w:tc>
          <w:tcPr>
            <w:tcW w:w="1350" w:type="dxa"/>
          </w:tcPr>
          <w:p w:rsidR="0082162B" w:rsidRPr="00405751" w:rsidRDefault="0082162B" w:rsidP="0082162B">
            <w:pPr>
              <w:rPr>
                <w:rFonts w:ascii="Arial" w:hAnsi="Arial" w:cs="Arial"/>
                <w:sz w:val="20"/>
                <w:szCs w:val="20"/>
              </w:rPr>
            </w:pPr>
            <w:r w:rsidRPr="00405751">
              <w:rPr>
                <w:rFonts w:ascii="Arial" w:hAnsi="Arial" w:cs="Arial"/>
                <w:sz w:val="20"/>
                <w:szCs w:val="20"/>
              </w:rPr>
              <w:t>upon receipt</w:t>
            </w:r>
          </w:p>
        </w:tc>
      </w:tr>
      <w:tr w:rsidR="0082162B" w:rsidRPr="00405751" w:rsidTr="0082162B">
        <w:tc>
          <w:tcPr>
            <w:tcW w:w="1548" w:type="dxa"/>
            <w:vMerge/>
            <w:tcBorders>
              <w:bottom w:val="single" w:sz="4" w:space="0" w:color="auto"/>
            </w:tcBorders>
          </w:tcPr>
          <w:p w:rsidR="0082162B" w:rsidRPr="00405751" w:rsidRDefault="0082162B" w:rsidP="0082162B">
            <w:pPr>
              <w:rPr>
                <w:rFonts w:ascii="Arial" w:hAnsi="Arial" w:cs="Arial"/>
                <w:sz w:val="20"/>
                <w:szCs w:val="20"/>
              </w:rPr>
            </w:pPr>
          </w:p>
        </w:tc>
        <w:tc>
          <w:tcPr>
            <w:tcW w:w="4050" w:type="dxa"/>
            <w:tcBorders>
              <w:bottom w:val="single" w:sz="4" w:space="0" w:color="auto"/>
            </w:tcBorders>
          </w:tcPr>
          <w:p w:rsidR="0082162B" w:rsidRPr="00405751" w:rsidRDefault="0082162B" w:rsidP="00C93C04">
            <w:pPr>
              <w:rPr>
                <w:rFonts w:ascii="Arial" w:hAnsi="Arial" w:cs="Arial"/>
                <w:sz w:val="20"/>
                <w:szCs w:val="20"/>
              </w:rPr>
            </w:pPr>
            <w:r w:rsidRPr="00405751">
              <w:rPr>
                <w:rFonts w:ascii="Arial" w:hAnsi="Arial" w:cs="Arial"/>
                <w:sz w:val="20"/>
                <w:szCs w:val="20"/>
              </w:rPr>
              <w:t xml:space="preserve">Review, clean up and store and/or dispose of project files according to NPS Director’s Order #19 </w:t>
            </w:r>
            <w:r w:rsidR="00C93C04">
              <w:rPr>
                <w:rFonts w:ascii="Arial" w:hAnsi="Arial" w:cs="Arial"/>
                <w:sz w:val="20"/>
                <w:szCs w:val="20"/>
                <w:vertAlign w:val="superscript"/>
              </w:rPr>
              <w:t>3</w:t>
            </w:r>
          </w:p>
        </w:tc>
        <w:tc>
          <w:tcPr>
            <w:tcW w:w="2430" w:type="dxa"/>
            <w:tcBorders>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Project Lead</w:t>
            </w:r>
          </w:p>
        </w:tc>
        <w:tc>
          <w:tcPr>
            <w:tcW w:w="1350" w:type="dxa"/>
            <w:tcBorders>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Jan</w:t>
            </w:r>
          </w:p>
        </w:tc>
      </w:tr>
      <w:tr w:rsidR="0082162B" w:rsidRPr="00405751" w:rsidTr="0082162B">
        <w:tc>
          <w:tcPr>
            <w:tcW w:w="1548" w:type="dxa"/>
            <w:vMerge w:val="restart"/>
            <w:tcBorders>
              <w:top w:val="single" w:sz="4" w:space="0" w:color="auto"/>
              <w:bottom w:val="single" w:sz="4" w:space="0" w:color="auto"/>
            </w:tcBorders>
          </w:tcPr>
          <w:p w:rsidR="0082162B" w:rsidRPr="00405751" w:rsidRDefault="0082162B" w:rsidP="0082162B">
            <w:pPr>
              <w:ind w:left="90" w:hanging="90"/>
              <w:rPr>
                <w:rFonts w:ascii="Arial" w:hAnsi="Arial" w:cs="Arial"/>
                <w:sz w:val="20"/>
                <w:szCs w:val="20"/>
              </w:rPr>
            </w:pPr>
            <w:r w:rsidRPr="00405751">
              <w:rPr>
                <w:rFonts w:ascii="Arial" w:hAnsi="Arial" w:cs="Arial"/>
                <w:sz w:val="20"/>
                <w:szCs w:val="20"/>
              </w:rPr>
              <w:t>Season close-out</w:t>
            </w:r>
          </w:p>
          <w:p w:rsidR="0082162B" w:rsidRPr="00405751" w:rsidRDefault="0082162B" w:rsidP="0082162B">
            <w:pPr>
              <w:rPr>
                <w:rFonts w:ascii="Arial" w:hAnsi="Arial" w:cs="Arial"/>
                <w:sz w:val="20"/>
                <w:szCs w:val="20"/>
              </w:rPr>
            </w:pPr>
          </w:p>
        </w:tc>
        <w:tc>
          <w:tcPr>
            <w:tcW w:w="4050" w:type="dxa"/>
            <w:tcBorders>
              <w:top w:val="single" w:sz="4" w:space="0" w:color="auto"/>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color w:val="000000"/>
                <w:sz w:val="20"/>
                <w:szCs w:val="20"/>
              </w:rPr>
              <w:t>Meet to discuss the recent field season, and document any needed changes to field sampling protocols or the working database</w:t>
            </w:r>
          </w:p>
        </w:tc>
        <w:tc>
          <w:tcPr>
            <w:tcW w:w="2430" w:type="dxa"/>
            <w:tcBorders>
              <w:top w:val="single" w:sz="4" w:space="0" w:color="auto"/>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Project Lead, Data Manager, GIS Specialist, Field Leader</w:t>
            </w:r>
          </w:p>
        </w:tc>
        <w:tc>
          <w:tcPr>
            <w:tcW w:w="1350" w:type="dxa"/>
            <w:tcBorders>
              <w:top w:val="single" w:sz="4" w:space="0" w:color="auto"/>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by Dec 30 of the same year</w:t>
            </w:r>
          </w:p>
        </w:tc>
      </w:tr>
      <w:tr w:rsidR="0082162B" w:rsidRPr="00405751" w:rsidTr="0082162B">
        <w:tc>
          <w:tcPr>
            <w:tcW w:w="1548" w:type="dxa"/>
            <w:vMerge/>
            <w:tcBorders>
              <w:top w:val="single" w:sz="4" w:space="0" w:color="auto"/>
              <w:bottom w:val="single" w:sz="4" w:space="0" w:color="auto"/>
            </w:tcBorders>
          </w:tcPr>
          <w:p w:rsidR="0082162B" w:rsidRPr="00405751" w:rsidRDefault="0082162B" w:rsidP="0082162B">
            <w:pPr>
              <w:rPr>
                <w:rFonts w:ascii="Arial" w:hAnsi="Arial" w:cs="Arial"/>
                <w:sz w:val="20"/>
                <w:szCs w:val="20"/>
              </w:rPr>
            </w:pPr>
          </w:p>
        </w:tc>
        <w:tc>
          <w:tcPr>
            <w:tcW w:w="4050" w:type="dxa"/>
            <w:tcBorders>
              <w:top w:val="single" w:sz="4" w:space="0" w:color="auto"/>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color w:val="000000"/>
                <w:sz w:val="20"/>
                <w:szCs w:val="20"/>
              </w:rPr>
              <w:t>Discuss and document needed changes to analysis and reporting procedures</w:t>
            </w:r>
          </w:p>
        </w:tc>
        <w:tc>
          <w:tcPr>
            <w:tcW w:w="2430" w:type="dxa"/>
            <w:tcBorders>
              <w:top w:val="single" w:sz="4" w:space="0" w:color="auto"/>
              <w:bottom w:val="single" w:sz="4" w:space="0" w:color="auto"/>
            </w:tcBorders>
          </w:tcPr>
          <w:p w:rsidR="0082162B" w:rsidRPr="00405751" w:rsidRDefault="0082162B" w:rsidP="0082162B">
            <w:pPr>
              <w:rPr>
                <w:rFonts w:ascii="Arial" w:hAnsi="Arial" w:cs="Arial"/>
                <w:sz w:val="20"/>
                <w:szCs w:val="20"/>
              </w:rPr>
            </w:pPr>
            <w:r w:rsidRPr="00405751">
              <w:rPr>
                <w:rFonts w:ascii="Arial" w:hAnsi="Arial" w:cs="Arial"/>
                <w:sz w:val="20"/>
                <w:szCs w:val="20"/>
              </w:rPr>
              <w:t>Project Lead, Data Manager and GIS Specialist</w:t>
            </w:r>
          </w:p>
        </w:tc>
        <w:tc>
          <w:tcPr>
            <w:tcW w:w="1350" w:type="dxa"/>
            <w:tcBorders>
              <w:top w:val="single" w:sz="4" w:space="0" w:color="auto"/>
              <w:bottom w:val="single" w:sz="4" w:space="0" w:color="auto"/>
            </w:tcBorders>
          </w:tcPr>
          <w:p w:rsidR="0082162B" w:rsidRPr="00405751" w:rsidDel="00FF2338" w:rsidRDefault="0082162B" w:rsidP="0082162B">
            <w:pPr>
              <w:rPr>
                <w:rFonts w:ascii="Arial" w:hAnsi="Arial" w:cs="Arial"/>
                <w:sz w:val="20"/>
                <w:szCs w:val="20"/>
              </w:rPr>
            </w:pPr>
            <w:r w:rsidRPr="00405751">
              <w:rPr>
                <w:rFonts w:ascii="Arial" w:hAnsi="Arial" w:cs="Arial"/>
                <w:sz w:val="20"/>
                <w:szCs w:val="20"/>
              </w:rPr>
              <w:t>by Apr 30 of second year</w:t>
            </w:r>
          </w:p>
        </w:tc>
      </w:tr>
    </w:tbl>
    <w:p w:rsidR="00C93C04" w:rsidRPr="00620898" w:rsidRDefault="00C93C04" w:rsidP="00C93C04">
      <w:pPr>
        <w:rPr>
          <w:sz w:val="20"/>
          <w:szCs w:val="20"/>
        </w:rPr>
      </w:pPr>
      <w:r w:rsidRPr="00620898">
        <w:rPr>
          <w:sz w:val="20"/>
          <w:szCs w:val="20"/>
          <w:vertAlign w:val="superscript"/>
        </w:rPr>
        <w:t>1</w:t>
      </w:r>
      <w:r w:rsidRPr="00620898">
        <w:rPr>
          <w:sz w:val="20"/>
          <w:szCs w:val="20"/>
        </w:rPr>
        <w:t xml:space="preserve"> The </w:t>
      </w:r>
      <w:r>
        <w:rPr>
          <w:sz w:val="20"/>
          <w:szCs w:val="20"/>
        </w:rPr>
        <w:t>PACN</w:t>
      </w:r>
      <w:r w:rsidRPr="00620898">
        <w:rPr>
          <w:sz w:val="20"/>
          <w:szCs w:val="20"/>
        </w:rPr>
        <w:t xml:space="preserve"> Digital Library is a hierarchical digital filing system stored on the </w:t>
      </w:r>
      <w:r>
        <w:rPr>
          <w:sz w:val="20"/>
          <w:szCs w:val="20"/>
        </w:rPr>
        <w:t>PACN</w:t>
      </w:r>
      <w:r w:rsidRPr="00620898">
        <w:rPr>
          <w:sz w:val="20"/>
          <w:szCs w:val="20"/>
        </w:rPr>
        <w:t xml:space="preserve"> file server.  Network users have read-only access to these files, except where information sensitivity may preclude general access.</w:t>
      </w:r>
      <w:r w:rsidRPr="008A0F24">
        <w:rPr>
          <w:sz w:val="20"/>
          <w:szCs w:val="20"/>
        </w:rPr>
        <w:t xml:space="preserve"> </w:t>
      </w:r>
    </w:p>
    <w:p w:rsidR="00C93C04" w:rsidRPr="003A6791" w:rsidRDefault="00C93C04" w:rsidP="00C93C04">
      <w:pPr>
        <w:rPr>
          <w:sz w:val="20"/>
          <w:szCs w:val="20"/>
        </w:rPr>
      </w:pPr>
      <w:r>
        <w:rPr>
          <w:sz w:val="20"/>
          <w:szCs w:val="20"/>
          <w:vertAlign w:val="superscript"/>
        </w:rPr>
        <w:t>2</w:t>
      </w:r>
      <w:r w:rsidRPr="00620898">
        <w:rPr>
          <w:sz w:val="20"/>
          <w:szCs w:val="20"/>
        </w:rPr>
        <w:t xml:space="preserve"> </w:t>
      </w:r>
      <w:r>
        <w:rPr>
          <w:sz w:val="20"/>
          <w:szCs w:val="20"/>
        </w:rPr>
        <w:t>The Natural Resource Information Portal i</w:t>
      </w:r>
      <w:r w:rsidRPr="00620898">
        <w:rPr>
          <w:sz w:val="20"/>
          <w:szCs w:val="20"/>
        </w:rPr>
        <w:t>s a clearing</w:t>
      </w:r>
      <w:r>
        <w:rPr>
          <w:sz w:val="20"/>
          <w:szCs w:val="20"/>
        </w:rPr>
        <w:t xml:space="preserve">house for natural resource data, </w:t>
      </w:r>
      <w:r w:rsidRPr="00620898">
        <w:rPr>
          <w:sz w:val="20"/>
          <w:szCs w:val="20"/>
        </w:rPr>
        <w:t>metadata</w:t>
      </w:r>
      <w:r>
        <w:rPr>
          <w:sz w:val="20"/>
          <w:szCs w:val="20"/>
        </w:rPr>
        <w:t>, bibliographic records, and park species information</w:t>
      </w:r>
      <w:r w:rsidRPr="00620898">
        <w:rPr>
          <w:sz w:val="20"/>
          <w:szCs w:val="20"/>
        </w:rPr>
        <w:t xml:space="preserve"> (</w:t>
      </w:r>
      <w:hyperlink r:id="rId228" w:history="1">
        <w:r w:rsidRPr="009E43B7">
          <w:rPr>
            <w:rStyle w:val="Hyperlink"/>
          </w:rPr>
          <w:t>http://nrinfo/Home.mvc/showWelcomePage</w:t>
        </w:r>
      </w:hyperlink>
      <w:r w:rsidRPr="00620898">
        <w:rPr>
          <w:sz w:val="20"/>
          <w:szCs w:val="20"/>
        </w:rPr>
        <w:t>).  Only non-sensitive information is posted to</w:t>
      </w:r>
      <w:r>
        <w:rPr>
          <w:sz w:val="20"/>
          <w:szCs w:val="20"/>
        </w:rPr>
        <w:t xml:space="preserve"> the</w:t>
      </w:r>
      <w:r w:rsidRPr="00620898">
        <w:rPr>
          <w:sz w:val="20"/>
          <w:szCs w:val="20"/>
        </w:rPr>
        <w:t xml:space="preserve"> </w:t>
      </w:r>
      <w:r>
        <w:rPr>
          <w:sz w:val="20"/>
          <w:szCs w:val="20"/>
        </w:rPr>
        <w:t>Natural Resource Information Portal</w:t>
      </w:r>
      <w:r w:rsidRPr="00620898">
        <w:rPr>
          <w:sz w:val="20"/>
          <w:szCs w:val="20"/>
        </w:rPr>
        <w:t>.  Refer to the protocol section on sensitive information for details.</w:t>
      </w:r>
    </w:p>
    <w:p w:rsidR="00C93C04" w:rsidRPr="00D52C59" w:rsidRDefault="00C93C04" w:rsidP="00C93C04">
      <w:pPr>
        <w:rPr>
          <w:sz w:val="20"/>
          <w:szCs w:val="20"/>
        </w:rPr>
      </w:pPr>
      <w:r>
        <w:rPr>
          <w:sz w:val="20"/>
          <w:szCs w:val="20"/>
        </w:rPr>
        <w:t>3</w:t>
      </w:r>
      <w:r w:rsidRPr="00620898">
        <w:rPr>
          <w:sz w:val="20"/>
          <w:szCs w:val="20"/>
        </w:rPr>
        <w:t xml:space="preserve"> </w:t>
      </w:r>
      <w:r>
        <w:rPr>
          <w:sz w:val="20"/>
          <w:szCs w:val="20"/>
        </w:rPr>
        <w:t xml:space="preserve">NPS Director’s Order 19 provides a schedule indicating the amount of time that the various kinds of records should be retained.  Available at:  </w:t>
      </w:r>
      <w:hyperlink r:id="rId229" w:history="1">
        <w:r w:rsidRPr="004F2801">
          <w:rPr>
            <w:rStyle w:val="Hyperlink"/>
          </w:rPr>
          <w:t>http://data2.itc.nps.gov/npspolicy/DOrders.cfm</w:t>
        </w:r>
      </w:hyperlink>
      <w:r>
        <w:rPr>
          <w:sz w:val="20"/>
          <w:szCs w:val="20"/>
        </w:rPr>
        <w:t xml:space="preserve"> </w:t>
      </w:r>
    </w:p>
    <w:p w:rsidR="0082162B" w:rsidRDefault="0082162B" w:rsidP="0082162B"/>
    <w:p w:rsidR="0082162B" w:rsidRDefault="0082162B" w:rsidP="0040297C">
      <w:pPr>
        <w:tabs>
          <w:tab w:val="left" w:pos="1080"/>
        </w:tabs>
      </w:pPr>
    </w:p>
    <w:p w:rsidR="0082162B" w:rsidRDefault="0082162B" w:rsidP="0082162B">
      <w:pPr>
        <w:pStyle w:val="APP2nd"/>
      </w:pPr>
      <w:r>
        <w:lastRenderedPageBreak/>
        <w:t>Literature Cited</w:t>
      </w:r>
    </w:p>
    <w:p w:rsidR="000568F8" w:rsidRDefault="00246D6B">
      <w:pPr>
        <w:spacing w:after="240"/>
        <w:ind w:left="720" w:hanging="720"/>
        <w:rPr>
          <w:noProof/>
        </w:rPr>
      </w:pPr>
      <w:r>
        <w:fldChar w:fldCharType="begin"/>
      </w:r>
      <w:r w:rsidR="0082162B">
        <w:instrText xml:space="preserve"> ADDIN EN.SECTION.REFLIST </w:instrText>
      </w:r>
      <w:r>
        <w:fldChar w:fldCharType="separate"/>
      </w:r>
      <w:r w:rsidR="002F6B96">
        <w:rPr>
          <w:noProof/>
        </w:rPr>
        <w:t>National Park Service (NPS). 2001. Director's Orders and Related Documents</w:t>
      </w:r>
      <w:r w:rsidR="00A01132">
        <w:rPr>
          <w:noProof/>
        </w:rPr>
        <w:t xml:space="preserve"> website</w:t>
      </w:r>
      <w:r w:rsidR="002F6B96">
        <w:rPr>
          <w:noProof/>
        </w:rPr>
        <w:t xml:space="preserve">. </w:t>
      </w:r>
      <w:hyperlink r:id="rId230" w:history="1">
        <w:r w:rsidR="002F6B96" w:rsidRPr="002F6B96">
          <w:rPr>
            <w:rStyle w:val="Hyperlink"/>
            <w:noProof/>
            <w:sz w:val="24"/>
            <w:szCs w:val="22"/>
          </w:rPr>
          <w:t>http://home.nps.gov/applications/npspolicy/DOrders.cfm</w:t>
        </w:r>
      </w:hyperlink>
      <w:r w:rsidR="002F6B96">
        <w:rPr>
          <w:noProof/>
        </w:rPr>
        <w:t xml:space="preserve"> (accessed 1 Oct 2007).</w:t>
      </w:r>
    </w:p>
    <w:p w:rsidR="00A01132" w:rsidRDefault="00A01132" w:rsidP="00A01132">
      <w:pPr>
        <w:spacing w:after="240"/>
        <w:ind w:left="720" w:hanging="720"/>
        <w:rPr>
          <w:noProof/>
        </w:rPr>
      </w:pPr>
      <w:r>
        <w:t xml:space="preserve">National Park Service (NPS). 2011. National Resource Information Portal website. </w:t>
      </w:r>
      <w:hyperlink r:id="rId231" w:history="1">
        <w:r w:rsidRPr="007232B5">
          <w:rPr>
            <w:rStyle w:val="Hyperlink"/>
          </w:rPr>
          <w:t>https://nrinfo.nps.gov/Home.mvc/showWelcomePage</w:t>
        </w:r>
      </w:hyperlink>
      <w:r>
        <w:t xml:space="preserve"> (accessed on 26 April 2011).</w:t>
      </w:r>
    </w:p>
    <w:p w:rsidR="000568F8" w:rsidRDefault="000568F8">
      <w:pPr>
        <w:ind w:left="720" w:hanging="720"/>
        <w:rPr>
          <w:noProof/>
        </w:rPr>
      </w:pPr>
    </w:p>
    <w:p w:rsidR="009103A2" w:rsidRDefault="00246D6B" w:rsidP="0040297C">
      <w:pPr>
        <w:tabs>
          <w:tab w:val="left" w:pos="1080"/>
        </w:tabs>
        <w:sectPr w:rsidR="009103A2" w:rsidSect="000A18A8">
          <w:headerReference w:type="default" r:id="rId232"/>
          <w:footerReference w:type="default" r:id="rId233"/>
          <w:pgSz w:w="12240" w:h="15840" w:code="1"/>
          <w:pgMar w:top="1440" w:right="1440" w:bottom="1440" w:left="1440" w:header="720" w:footer="720" w:gutter="0"/>
          <w:pgNumType w:start="1"/>
          <w:cols w:space="720"/>
          <w:docGrid w:linePitch="360"/>
        </w:sectPr>
      </w:pPr>
      <w:r>
        <w:fldChar w:fldCharType="end"/>
      </w:r>
    </w:p>
    <w:p w:rsidR="00767096" w:rsidRDefault="00390B7F" w:rsidP="00767096">
      <w:pPr>
        <w:pStyle w:val="SOPTitle"/>
      </w:pPr>
      <w:bookmarkStart w:id="512" w:name="_Toc242255172"/>
      <w:bookmarkStart w:id="513" w:name="SOP1"/>
      <w:r w:rsidRPr="0044007D">
        <w:lastRenderedPageBreak/>
        <w:t>Standa</w:t>
      </w:r>
      <w:r w:rsidR="00767096">
        <w:t>rd Operating Procedure (SOP) #1</w:t>
      </w:r>
    </w:p>
    <w:p w:rsidR="00390B7F" w:rsidRPr="001F42C3" w:rsidRDefault="00390B7F" w:rsidP="001F42C3">
      <w:pPr>
        <w:pStyle w:val="SOPSubtitle"/>
      </w:pPr>
      <w:bookmarkStart w:id="514" w:name="_Toc266424455"/>
      <w:bookmarkStart w:id="515" w:name="_Toc266424720"/>
      <w:bookmarkStart w:id="516" w:name="_Toc266709709"/>
      <w:r w:rsidRPr="001F42C3">
        <w:t>Before the Field Season</w:t>
      </w:r>
      <w:bookmarkEnd w:id="512"/>
      <w:bookmarkEnd w:id="513"/>
      <w:bookmarkEnd w:id="514"/>
      <w:bookmarkEnd w:id="515"/>
      <w:bookmarkEnd w:id="516"/>
    </w:p>
    <w:p w:rsidR="00390B7F" w:rsidRPr="008E525B" w:rsidRDefault="00390B7F" w:rsidP="00390B7F">
      <w:r w:rsidRPr="008E525B">
        <w:t>Version 1.0</w:t>
      </w:r>
      <w:ins w:id="517" w:author="Ainsworth, Alison" w:date="2012-07-27T14:13:00Z">
        <w:r w:rsidR="0081640E">
          <w:t>1</w:t>
        </w:r>
      </w:ins>
      <w:r w:rsidRPr="008E525B">
        <w:t xml:space="preserve"> (</w:t>
      </w:r>
      <w:del w:id="518" w:author="Ainsworth, Alison" w:date="2012-07-27T14:13:00Z">
        <w:r w:rsidR="007F30B4" w:rsidDel="0081640E">
          <w:delText xml:space="preserve">January </w:delText>
        </w:r>
        <w:r w:rsidR="00C21A6C" w:rsidDel="0081640E">
          <w:delText>2</w:delText>
        </w:r>
        <w:r w:rsidR="007F30B4" w:rsidDel="0081640E">
          <w:delText>8</w:delText>
        </w:r>
      </w:del>
      <w:ins w:id="519" w:author="Ainsworth, Alison" w:date="2012-07-27T14:13:00Z">
        <w:r w:rsidR="0081640E">
          <w:t>July 27</w:t>
        </w:r>
      </w:ins>
      <w:r w:rsidR="007F30B4">
        <w:t>, 201</w:t>
      </w:r>
      <w:del w:id="520" w:author="Ainsworth, Alison" w:date="2012-07-27T14:13:00Z">
        <w:r w:rsidR="00C21A6C" w:rsidDel="0081640E">
          <w:delText>1</w:delText>
        </w:r>
      </w:del>
      <w:ins w:id="521" w:author="Ainsworth, Alison" w:date="2012-07-27T14:13:00Z">
        <w:r w:rsidR="0081640E">
          <w:t>2</w:t>
        </w:r>
      </w:ins>
      <w:r w:rsidRPr="008E525B">
        <w:t>)</w:t>
      </w:r>
    </w:p>
    <w:p w:rsidR="00390B7F" w:rsidRDefault="00390B7F" w:rsidP="00390B7F"/>
    <w:p w:rsidR="0035233B" w:rsidRDefault="0035233B" w:rsidP="004D394E">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35233B" w:rsidRPr="0097335F" w:rsidTr="0035233B">
        <w:tc>
          <w:tcPr>
            <w:tcW w:w="1210" w:type="dxa"/>
            <w:vAlign w:val="center"/>
          </w:tcPr>
          <w:p w:rsidR="0035233B" w:rsidRPr="0097335F" w:rsidRDefault="0035233B" w:rsidP="0035233B">
            <w:pPr>
              <w:pStyle w:val="BodyText"/>
              <w:jc w:val="center"/>
              <w:rPr>
                <w:b/>
                <w:sz w:val="20"/>
                <w:szCs w:val="20"/>
              </w:rPr>
            </w:pPr>
            <w:r w:rsidRPr="0097335F">
              <w:rPr>
                <w:b/>
                <w:sz w:val="20"/>
                <w:szCs w:val="20"/>
              </w:rPr>
              <w:t>Version #</w:t>
            </w:r>
          </w:p>
        </w:tc>
        <w:tc>
          <w:tcPr>
            <w:tcW w:w="1385" w:type="dxa"/>
            <w:vAlign w:val="center"/>
          </w:tcPr>
          <w:p w:rsidR="0035233B" w:rsidRPr="0097335F" w:rsidRDefault="0035233B" w:rsidP="0035233B">
            <w:pPr>
              <w:pStyle w:val="BodyText"/>
              <w:jc w:val="center"/>
              <w:rPr>
                <w:b/>
                <w:sz w:val="20"/>
                <w:szCs w:val="20"/>
              </w:rPr>
            </w:pPr>
            <w:r w:rsidRPr="0097335F">
              <w:rPr>
                <w:b/>
                <w:sz w:val="20"/>
                <w:szCs w:val="20"/>
              </w:rPr>
              <w:t>Date</w:t>
            </w:r>
          </w:p>
        </w:tc>
        <w:tc>
          <w:tcPr>
            <w:tcW w:w="2340" w:type="dxa"/>
            <w:vAlign w:val="center"/>
          </w:tcPr>
          <w:p w:rsidR="0035233B" w:rsidRPr="0097335F" w:rsidRDefault="0035233B" w:rsidP="0035233B">
            <w:pPr>
              <w:pStyle w:val="BodyText"/>
              <w:jc w:val="center"/>
              <w:rPr>
                <w:b/>
                <w:sz w:val="20"/>
                <w:szCs w:val="20"/>
              </w:rPr>
            </w:pPr>
            <w:r w:rsidRPr="0097335F">
              <w:rPr>
                <w:b/>
                <w:sz w:val="20"/>
                <w:szCs w:val="20"/>
              </w:rPr>
              <w:t>Revised by</w:t>
            </w:r>
          </w:p>
        </w:tc>
        <w:tc>
          <w:tcPr>
            <w:tcW w:w="2160" w:type="dxa"/>
            <w:vAlign w:val="center"/>
          </w:tcPr>
          <w:p w:rsidR="0035233B" w:rsidRPr="0097335F" w:rsidRDefault="0035233B" w:rsidP="0035233B">
            <w:pPr>
              <w:pStyle w:val="BodyText"/>
              <w:jc w:val="center"/>
              <w:rPr>
                <w:b/>
                <w:sz w:val="20"/>
                <w:szCs w:val="20"/>
              </w:rPr>
            </w:pPr>
            <w:r w:rsidRPr="0097335F">
              <w:rPr>
                <w:b/>
                <w:sz w:val="20"/>
                <w:szCs w:val="20"/>
              </w:rPr>
              <w:t>Changes</w:t>
            </w:r>
          </w:p>
        </w:tc>
        <w:tc>
          <w:tcPr>
            <w:tcW w:w="2340" w:type="dxa"/>
            <w:vAlign w:val="center"/>
          </w:tcPr>
          <w:p w:rsidR="0035233B" w:rsidRPr="0097335F" w:rsidRDefault="0035233B" w:rsidP="0035233B">
            <w:pPr>
              <w:pStyle w:val="BodyText"/>
              <w:jc w:val="center"/>
              <w:rPr>
                <w:b/>
                <w:sz w:val="20"/>
                <w:szCs w:val="20"/>
              </w:rPr>
            </w:pPr>
            <w:r w:rsidRPr="0097335F">
              <w:rPr>
                <w:b/>
                <w:sz w:val="20"/>
                <w:szCs w:val="20"/>
              </w:rPr>
              <w:t>Justification</w:t>
            </w:r>
          </w:p>
        </w:tc>
      </w:tr>
      <w:tr w:rsidR="0035233B" w:rsidTr="0035233B">
        <w:trPr>
          <w:trHeight w:val="188"/>
        </w:trPr>
        <w:tc>
          <w:tcPr>
            <w:tcW w:w="1210" w:type="dxa"/>
          </w:tcPr>
          <w:p w:rsidR="0035233B" w:rsidRDefault="0081640E" w:rsidP="0035233B">
            <w:pPr>
              <w:pStyle w:val="BodyText"/>
            </w:pPr>
            <w:ins w:id="522" w:author="Ainsworth, Alison" w:date="2012-07-27T14:13:00Z">
              <w:r>
                <w:t>1.01</w:t>
              </w:r>
            </w:ins>
          </w:p>
        </w:tc>
        <w:tc>
          <w:tcPr>
            <w:tcW w:w="1385" w:type="dxa"/>
          </w:tcPr>
          <w:p w:rsidR="0035233B" w:rsidRDefault="0081640E" w:rsidP="0035233B">
            <w:pPr>
              <w:pStyle w:val="BodyText"/>
            </w:pPr>
            <w:ins w:id="523" w:author="Ainsworth, Alison" w:date="2012-07-27T14:13:00Z">
              <w:r>
                <w:t>7/27/2012</w:t>
              </w:r>
            </w:ins>
          </w:p>
        </w:tc>
        <w:tc>
          <w:tcPr>
            <w:tcW w:w="2340" w:type="dxa"/>
          </w:tcPr>
          <w:p w:rsidR="0035233B" w:rsidRDefault="0081640E" w:rsidP="0035233B">
            <w:pPr>
              <w:pStyle w:val="BodyText"/>
            </w:pPr>
            <w:ins w:id="524" w:author="Ainsworth, Alison" w:date="2012-07-27T14:13:00Z">
              <w:r>
                <w:t>Alison Ainsworth</w:t>
              </w:r>
            </w:ins>
          </w:p>
        </w:tc>
        <w:tc>
          <w:tcPr>
            <w:tcW w:w="2160" w:type="dxa"/>
          </w:tcPr>
          <w:p w:rsidR="0035233B" w:rsidRDefault="0081640E" w:rsidP="0035233B">
            <w:pPr>
              <w:pStyle w:val="BodyText"/>
            </w:pPr>
            <w:ins w:id="525" w:author="Ainsworth, Alison" w:date="2012-07-27T14:13:00Z">
              <w:r>
                <w:t>Added PACN Safety Plan for required reading.</w:t>
              </w:r>
            </w:ins>
          </w:p>
        </w:tc>
        <w:tc>
          <w:tcPr>
            <w:tcW w:w="2340" w:type="dxa"/>
          </w:tcPr>
          <w:p w:rsidR="0035233B" w:rsidRDefault="0081640E" w:rsidP="0035233B">
            <w:pPr>
              <w:pStyle w:val="BodyText"/>
            </w:pPr>
            <w:ins w:id="526" w:author="Ainsworth, Alison" w:date="2012-07-27T14:13:00Z">
              <w:r>
                <w:t>Safety</w:t>
              </w:r>
            </w:ins>
          </w:p>
        </w:tc>
      </w:tr>
      <w:tr w:rsidR="0035233B" w:rsidTr="0035233B">
        <w:trPr>
          <w:trHeight w:val="144"/>
        </w:trPr>
        <w:tc>
          <w:tcPr>
            <w:tcW w:w="1210" w:type="dxa"/>
          </w:tcPr>
          <w:p w:rsidR="0035233B" w:rsidRDefault="0035233B" w:rsidP="0035233B">
            <w:pPr>
              <w:pStyle w:val="BodyText"/>
            </w:pPr>
          </w:p>
        </w:tc>
        <w:tc>
          <w:tcPr>
            <w:tcW w:w="1385" w:type="dxa"/>
          </w:tcPr>
          <w:p w:rsidR="0035233B" w:rsidRDefault="0035233B" w:rsidP="0035233B">
            <w:pPr>
              <w:pStyle w:val="BodyText"/>
            </w:pPr>
          </w:p>
        </w:tc>
        <w:tc>
          <w:tcPr>
            <w:tcW w:w="2340" w:type="dxa"/>
          </w:tcPr>
          <w:p w:rsidR="0035233B" w:rsidRDefault="0035233B" w:rsidP="0035233B">
            <w:pPr>
              <w:pStyle w:val="BodyText"/>
            </w:pPr>
          </w:p>
        </w:tc>
        <w:tc>
          <w:tcPr>
            <w:tcW w:w="2160" w:type="dxa"/>
          </w:tcPr>
          <w:p w:rsidR="0035233B" w:rsidRDefault="0035233B" w:rsidP="0035233B">
            <w:pPr>
              <w:pStyle w:val="BodyText"/>
            </w:pPr>
          </w:p>
        </w:tc>
        <w:tc>
          <w:tcPr>
            <w:tcW w:w="2340" w:type="dxa"/>
          </w:tcPr>
          <w:p w:rsidR="0035233B" w:rsidRDefault="0035233B" w:rsidP="0035233B">
            <w:pPr>
              <w:pStyle w:val="BodyText"/>
            </w:pPr>
          </w:p>
        </w:tc>
      </w:tr>
      <w:tr w:rsidR="0035233B" w:rsidTr="0035233B">
        <w:trPr>
          <w:trHeight w:val="144"/>
        </w:trPr>
        <w:tc>
          <w:tcPr>
            <w:tcW w:w="1210" w:type="dxa"/>
          </w:tcPr>
          <w:p w:rsidR="0035233B" w:rsidRDefault="0035233B" w:rsidP="0035233B">
            <w:pPr>
              <w:pStyle w:val="BodyText"/>
            </w:pPr>
          </w:p>
        </w:tc>
        <w:tc>
          <w:tcPr>
            <w:tcW w:w="1385" w:type="dxa"/>
          </w:tcPr>
          <w:p w:rsidR="0035233B" w:rsidRDefault="0035233B" w:rsidP="0035233B">
            <w:pPr>
              <w:pStyle w:val="BodyText"/>
            </w:pPr>
          </w:p>
        </w:tc>
        <w:tc>
          <w:tcPr>
            <w:tcW w:w="2340" w:type="dxa"/>
          </w:tcPr>
          <w:p w:rsidR="0035233B" w:rsidRDefault="0035233B" w:rsidP="0035233B">
            <w:pPr>
              <w:pStyle w:val="BodyText"/>
            </w:pPr>
          </w:p>
        </w:tc>
        <w:tc>
          <w:tcPr>
            <w:tcW w:w="2160" w:type="dxa"/>
          </w:tcPr>
          <w:p w:rsidR="0035233B" w:rsidRDefault="0035233B" w:rsidP="0035233B">
            <w:pPr>
              <w:pStyle w:val="BodyText"/>
            </w:pPr>
          </w:p>
        </w:tc>
        <w:tc>
          <w:tcPr>
            <w:tcW w:w="2340" w:type="dxa"/>
          </w:tcPr>
          <w:p w:rsidR="0035233B" w:rsidRDefault="0035233B" w:rsidP="0035233B">
            <w:pPr>
              <w:pStyle w:val="BodyText"/>
            </w:pPr>
          </w:p>
        </w:tc>
      </w:tr>
      <w:tr w:rsidR="0035233B" w:rsidTr="0035233B">
        <w:trPr>
          <w:trHeight w:val="144"/>
        </w:trPr>
        <w:tc>
          <w:tcPr>
            <w:tcW w:w="1210" w:type="dxa"/>
          </w:tcPr>
          <w:p w:rsidR="0035233B" w:rsidRDefault="0035233B" w:rsidP="0035233B">
            <w:pPr>
              <w:pStyle w:val="BodyText"/>
            </w:pPr>
          </w:p>
        </w:tc>
        <w:tc>
          <w:tcPr>
            <w:tcW w:w="1385" w:type="dxa"/>
          </w:tcPr>
          <w:p w:rsidR="0035233B" w:rsidRDefault="0035233B" w:rsidP="0035233B">
            <w:pPr>
              <w:pStyle w:val="BodyText"/>
            </w:pPr>
          </w:p>
        </w:tc>
        <w:tc>
          <w:tcPr>
            <w:tcW w:w="2340" w:type="dxa"/>
          </w:tcPr>
          <w:p w:rsidR="0035233B" w:rsidRDefault="0035233B" w:rsidP="0035233B">
            <w:pPr>
              <w:pStyle w:val="BodyText"/>
            </w:pPr>
          </w:p>
        </w:tc>
        <w:tc>
          <w:tcPr>
            <w:tcW w:w="2160" w:type="dxa"/>
          </w:tcPr>
          <w:p w:rsidR="0035233B" w:rsidRDefault="0035233B" w:rsidP="0035233B">
            <w:pPr>
              <w:pStyle w:val="BodyText"/>
            </w:pPr>
          </w:p>
        </w:tc>
        <w:tc>
          <w:tcPr>
            <w:tcW w:w="2340" w:type="dxa"/>
          </w:tcPr>
          <w:p w:rsidR="0035233B" w:rsidRDefault="0035233B" w:rsidP="0035233B">
            <w:pPr>
              <w:pStyle w:val="BodyText"/>
            </w:pPr>
          </w:p>
        </w:tc>
      </w:tr>
      <w:tr w:rsidR="0035233B" w:rsidTr="0035233B">
        <w:trPr>
          <w:trHeight w:val="144"/>
        </w:trPr>
        <w:tc>
          <w:tcPr>
            <w:tcW w:w="1210" w:type="dxa"/>
          </w:tcPr>
          <w:p w:rsidR="0035233B" w:rsidRDefault="0035233B" w:rsidP="0035233B">
            <w:pPr>
              <w:pStyle w:val="BodyText"/>
            </w:pPr>
          </w:p>
        </w:tc>
        <w:tc>
          <w:tcPr>
            <w:tcW w:w="1385" w:type="dxa"/>
          </w:tcPr>
          <w:p w:rsidR="0035233B" w:rsidRDefault="0035233B" w:rsidP="0035233B">
            <w:pPr>
              <w:pStyle w:val="BodyText"/>
            </w:pPr>
          </w:p>
        </w:tc>
        <w:tc>
          <w:tcPr>
            <w:tcW w:w="2340" w:type="dxa"/>
          </w:tcPr>
          <w:p w:rsidR="0035233B" w:rsidRDefault="0035233B" w:rsidP="0035233B">
            <w:pPr>
              <w:pStyle w:val="BodyText"/>
            </w:pPr>
          </w:p>
        </w:tc>
        <w:tc>
          <w:tcPr>
            <w:tcW w:w="2160" w:type="dxa"/>
          </w:tcPr>
          <w:p w:rsidR="0035233B" w:rsidRDefault="0035233B" w:rsidP="0035233B">
            <w:pPr>
              <w:pStyle w:val="BodyText"/>
            </w:pPr>
          </w:p>
        </w:tc>
        <w:tc>
          <w:tcPr>
            <w:tcW w:w="2340" w:type="dxa"/>
          </w:tcPr>
          <w:p w:rsidR="0035233B" w:rsidRDefault="0035233B" w:rsidP="0035233B">
            <w:pPr>
              <w:pStyle w:val="BodyText"/>
            </w:pPr>
          </w:p>
        </w:tc>
      </w:tr>
    </w:tbl>
    <w:p w:rsidR="0035233B" w:rsidRDefault="0035233B" w:rsidP="0035233B"/>
    <w:p w:rsidR="0035233B" w:rsidRDefault="0035233B" w:rsidP="0035233B">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4D394E" w:rsidRDefault="00390B7F" w:rsidP="004D394E"/>
    <w:p w:rsidR="00390B7F" w:rsidRPr="0044007D" w:rsidRDefault="00390B7F" w:rsidP="004D394E">
      <w:pPr>
        <w:pStyle w:val="SOP2nd"/>
      </w:pPr>
      <w:r w:rsidRPr="0044007D">
        <w:t>Purpose</w:t>
      </w:r>
    </w:p>
    <w:p w:rsidR="00390B7F" w:rsidRDefault="00390B7F" w:rsidP="00390B7F">
      <w:r w:rsidRPr="0001261A">
        <w:t xml:space="preserve">This SOP outlines the steps to prepare for a field season and ensures that the proper equipment is available prior to the start of </w:t>
      </w:r>
      <w:r w:rsidR="00C83166">
        <w:t xml:space="preserve">Pacific Island Network (PACN) </w:t>
      </w:r>
      <w:r w:rsidR="00135676">
        <w:t xml:space="preserve">focal terrestrial plant communities </w:t>
      </w:r>
      <w:r w:rsidRPr="0001261A">
        <w:t>monitoring.</w:t>
      </w:r>
    </w:p>
    <w:p w:rsidR="00390B7F" w:rsidRDefault="00390B7F" w:rsidP="00390B7F"/>
    <w:p w:rsidR="00390B7F" w:rsidRDefault="00390B7F" w:rsidP="004D394E">
      <w:pPr>
        <w:pStyle w:val="SOP2nd"/>
      </w:pPr>
      <w:r w:rsidRPr="001779A1">
        <w:t>Procedures</w:t>
      </w:r>
    </w:p>
    <w:p w:rsidR="00390B7F" w:rsidRDefault="00390B7F" w:rsidP="00390B7F">
      <w:r>
        <w:t>Prior to conducting fieldwork, all field crew members are</w:t>
      </w:r>
      <w:r w:rsidR="000A5D38">
        <w:t xml:space="preserve"> required to review the entire Focal Plant Communities Monitoring P</w:t>
      </w:r>
      <w:r>
        <w:t>rotocol, including SOPs</w:t>
      </w:r>
      <w:ins w:id="527" w:author="Ainsworth, Alison" w:date="2012-07-27T14:14:00Z">
        <w:r w:rsidR="0081640E">
          <w:t>, appendices, and the PACN Safety Plan</w:t>
        </w:r>
      </w:ins>
      <w:r>
        <w:t xml:space="preserve">. Review of </w:t>
      </w:r>
      <w:ins w:id="528" w:author="Ainsworth, Alison" w:date="2012-07-27T14:14:00Z">
        <w:r w:rsidR="0081640E">
          <w:t xml:space="preserve">safety procedures is critical and review of </w:t>
        </w:r>
      </w:ins>
      <w:r>
        <w:t xml:space="preserve">plant identification is </w:t>
      </w:r>
      <w:ins w:id="529" w:author="Ainsworth, Alison" w:date="2012-07-27T14:15:00Z">
        <w:r w:rsidR="0081640E">
          <w:t>also</w:t>
        </w:r>
      </w:ins>
      <w:del w:id="530" w:author="Ainsworth, Alison" w:date="2012-07-27T14:15:00Z">
        <w:r w:rsidDel="0081640E">
          <w:delText>particularly</w:delText>
        </w:r>
      </w:del>
      <w:r>
        <w:t xml:space="preserve"> important as misidentification of a species is one of the most serious errors crew members can make during vegetation monitoring. This SOP includes a brief description of how plant community monitoring should be scheduled at PACN park units. Preseason planning facilitates the completion of scheduled work. All of the equipment and supplies listed in this SOP should be organized and made ready for the field season. Copies of the field data forms in Appendix E should be made using water resistant paper.</w:t>
      </w:r>
    </w:p>
    <w:p w:rsidR="00390B7F" w:rsidRPr="007A2EAF" w:rsidRDefault="00390B7F" w:rsidP="00390B7F">
      <w:pPr>
        <w:pStyle w:val="BodyTextIndent"/>
      </w:pPr>
    </w:p>
    <w:p w:rsidR="00390B7F" w:rsidRDefault="00390B7F" w:rsidP="004D394E">
      <w:pPr>
        <w:pStyle w:val="SOP2nd"/>
      </w:pPr>
      <w:bookmarkStart w:id="531" w:name="_Toc142903314"/>
      <w:r>
        <w:t>General Preparation a</w:t>
      </w:r>
      <w:r w:rsidRPr="007A2EAF">
        <w:t>nd Review</w:t>
      </w:r>
      <w:bookmarkEnd w:id="531"/>
    </w:p>
    <w:p w:rsidR="00390B7F" w:rsidRPr="005E7720" w:rsidRDefault="00390B7F" w:rsidP="00390B7F">
      <w:pPr>
        <w:rPr>
          <w:b/>
        </w:rPr>
      </w:pPr>
    </w:p>
    <w:p w:rsidR="00390B7F" w:rsidRPr="004C2DCB" w:rsidRDefault="00390B7F" w:rsidP="00D851D0">
      <w:pPr>
        <w:pStyle w:val="SOP3rd"/>
      </w:pPr>
      <w:r w:rsidRPr="004C2DCB">
        <w:t>Notebooks</w:t>
      </w:r>
    </w:p>
    <w:p w:rsidR="00390B7F" w:rsidRDefault="00390B7F" w:rsidP="00390B7F">
      <w:r>
        <w:t xml:space="preserve">Notebooks and reports from previous surveys should be reviewed if available to identify any unique </w:t>
      </w:r>
      <w:r w:rsidR="007703BD">
        <w:t xml:space="preserve">events that may be encountered. These items will be stored in file cabinets at the PACN </w:t>
      </w:r>
      <w:r w:rsidR="007703BD">
        <w:lastRenderedPageBreak/>
        <w:t xml:space="preserve">I&amp;M vegetation office. </w:t>
      </w:r>
      <w:r>
        <w:t xml:space="preserve">A field notebook for the survey year should be prepared with pages for entry of sampling schedules, </w:t>
      </w:r>
      <w:r w:rsidR="008D6A51">
        <w:t xml:space="preserve">names of </w:t>
      </w:r>
      <w:r>
        <w:t xml:space="preserve">field crew members, field hours and unique happenings that may influence how the data are reported. </w:t>
      </w:r>
    </w:p>
    <w:p w:rsidR="00E022D3" w:rsidRPr="008D7B2F" w:rsidRDefault="00E022D3" w:rsidP="008D7B2F"/>
    <w:p w:rsidR="00390B7F" w:rsidRPr="004C2DCB" w:rsidRDefault="00390B7F" w:rsidP="00D851D0">
      <w:pPr>
        <w:pStyle w:val="SOP3rd"/>
      </w:pPr>
      <w:r w:rsidRPr="004C2DCB">
        <w:t>Compile Species Lists</w:t>
      </w:r>
    </w:p>
    <w:p w:rsidR="00390B7F" w:rsidRPr="007A2EAF" w:rsidRDefault="00390B7F" w:rsidP="00390B7F">
      <w:r>
        <w:t xml:space="preserve">Prior knowledge of species most likely to be encountered in a park will aid the field crew in preparing for the vegetation monitoring season. Therefore, species lists from previous efforts in a park or local area should be compiled and compared in order to reference manuals to identify species not yet recorded which have a probability of being recorded. Copies of these combined species list should be carried into the field as quick references in helping to identify unknown plants. </w:t>
      </w:r>
    </w:p>
    <w:p w:rsidR="00390B7F" w:rsidRPr="008D7B2F" w:rsidRDefault="00390B7F" w:rsidP="008D7B2F"/>
    <w:p w:rsidR="00390B7F" w:rsidRPr="004C2DCB" w:rsidRDefault="00390B7F" w:rsidP="00D851D0">
      <w:pPr>
        <w:pStyle w:val="SOP3rd"/>
      </w:pPr>
      <w:r w:rsidRPr="004C2DCB">
        <w:t>Load Waypoints</w:t>
      </w:r>
    </w:p>
    <w:p w:rsidR="00390B7F" w:rsidRDefault="00390B7F" w:rsidP="00390B7F">
      <w:r>
        <w:t>Waypoints for each monitoring plot must be loaded onto the GPS unit prior to the start of the field season. Waypoints are the X and Y coordinates of the center point of each monitoring plot which can be used to navigate to the plot location. SOP #5 contains information on preparing maps, images and sampling point locations. SOP #6 describes how to use GPS units, including uploading and navigating to waypoints. Copies of waypoint lists should be carried into the field to ensure that each plot is located; this is especially relevant for permanent plots.</w:t>
      </w:r>
    </w:p>
    <w:p w:rsidR="00390B7F" w:rsidRPr="001779A1" w:rsidRDefault="00390B7F" w:rsidP="00390B7F"/>
    <w:p w:rsidR="00390B7F" w:rsidRDefault="00390B7F" w:rsidP="004D394E">
      <w:pPr>
        <w:pStyle w:val="SOP2nd"/>
      </w:pPr>
      <w:bookmarkStart w:id="532" w:name="_Toc142903315"/>
      <w:r>
        <w:t>Scheduling Field Work</w:t>
      </w:r>
      <w:bookmarkEnd w:id="532"/>
    </w:p>
    <w:p w:rsidR="00390B7F" w:rsidRPr="0079034A" w:rsidRDefault="00390B7F" w:rsidP="00390B7F"/>
    <w:p w:rsidR="00390B7F" w:rsidRPr="004C2DCB" w:rsidRDefault="00390B7F" w:rsidP="00D851D0">
      <w:pPr>
        <w:pStyle w:val="SOP3rd"/>
      </w:pPr>
      <w:r w:rsidRPr="004C2DCB">
        <w:t>Sampling Dates</w:t>
      </w:r>
    </w:p>
    <w:p w:rsidR="00390B7F" w:rsidRPr="00BF2467" w:rsidRDefault="00390B7F" w:rsidP="00390B7F">
      <w:r>
        <w:t xml:space="preserve">Focal terrestrial plant surveys will begin in April and end approximately six months later depending upon the park, focal community and year. This allows for approximately 180 days (or 130 weekdays) in a typical field season. Inclement weather and personnel workloads will preclude the scheduling of sampling events to specific annual dates. Sampling dates should be scheduled and logistics organized prior to the start of each field season. </w:t>
      </w:r>
    </w:p>
    <w:p w:rsidR="00390B7F" w:rsidRPr="008D7B2F" w:rsidRDefault="00390B7F" w:rsidP="008D7B2F"/>
    <w:p w:rsidR="00390B7F" w:rsidRPr="004C2DCB" w:rsidRDefault="00390B7F" w:rsidP="00D851D0">
      <w:pPr>
        <w:pStyle w:val="SOP3rd"/>
      </w:pPr>
      <w:r w:rsidRPr="004C2DCB">
        <w:t>Crew</w:t>
      </w:r>
    </w:p>
    <w:p w:rsidR="00390B7F" w:rsidRPr="00BF2467" w:rsidRDefault="00390B7F" w:rsidP="00390B7F">
      <w:r>
        <w:t xml:space="preserve">Monitoring within each PACN park will require two-person or four-person field crews depending on the focal community being sampled. </w:t>
      </w:r>
    </w:p>
    <w:p w:rsidR="00390B7F" w:rsidRPr="008D7B2F" w:rsidRDefault="00390B7F" w:rsidP="008D7B2F"/>
    <w:p w:rsidR="00390B7F" w:rsidRPr="004C2DCB" w:rsidRDefault="00390B7F" w:rsidP="00D851D0">
      <w:pPr>
        <w:pStyle w:val="SOP3rd"/>
      </w:pPr>
      <w:r w:rsidRPr="004C2DCB">
        <w:t>Timing and Collection</w:t>
      </w:r>
    </w:p>
    <w:p w:rsidR="00390B7F" w:rsidRPr="00972D87" w:rsidRDefault="00390B7F" w:rsidP="00390B7F">
      <w:pPr>
        <w:rPr>
          <w:rFonts w:cs="Arial"/>
        </w:rPr>
      </w:pPr>
      <w:r w:rsidRPr="00972D87">
        <w:rPr>
          <w:rFonts w:cs="Arial"/>
        </w:rPr>
        <w:t>The amount of time required to survey a plot will vary by park, plant community and plot.</w:t>
      </w:r>
      <w:r>
        <w:rPr>
          <w:rFonts w:cs="Arial"/>
        </w:rPr>
        <w:t xml:space="preserve"> </w:t>
      </w:r>
      <w:r w:rsidRPr="00972D87">
        <w:rPr>
          <w:rFonts w:cs="Arial"/>
        </w:rPr>
        <w:t xml:space="preserve">A single plot may require up to </w:t>
      </w:r>
      <w:r>
        <w:rPr>
          <w:rFonts w:cs="Arial"/>
        </w:rPr>
        <w:t>two</w:t>
      </w:r>
      <w:r w:rsidRPr="00972D87">
        <w:rPr>
          <w:rFonts w:cs="Arial"/>
        </w:rPr>
        <w:t xml:space="preserve"> days to complete in wet forest and as little as </w:t>
      </w:r>
      <w:r>
        <w:rPr>
          <w:rFonts w:cs="Arial"/>
        </w:rPr>
        <w:t>two</w:t>
      </w:r>
      <w:r w:rsidRPr="00972D87">
        <w:rPr>
          <w:rFonts w:cs="Arial"/>
        </w:rPr>
        <w:t xml:space="preserve"> hours in coastal areas.</w:t>
      </w:r>
      <w:r>
        <w:rPr>
          <w:rFonts w:cs="Arial"/>
        </w:rPr>
        <w:t xml:space="preserve"> </w:t>
      </w:r>
      <w:r w:rsidRPr="00972D87">
        <w:rPr>
          <w:rFonts w:cs="Arial"/>
        </w:rPr>
        <w:t xml:space="preserve">Access issues and logistics will play a major role in scheduling and timing, as helicopter support and coordination with </w:t>
      </w:r>
      <w:r w:rsidR="007B27AD">
        <w:rPr>
          <w:rFonts w:cs="Arial"/>
        </w:rPr>
        <w:t xml:space="preserve">PACN </w:t>
      </w:r>
      <w:r w:rsidRPr="00972D87">
        <w:rPr>
          <w:rFonts w:cs="Arial"/>
        </w:rPr>
        <w:t xml:space="preserve">I&amp;M </w:t>
      </w:r>
      <w:r w:rsidR="007B27AD">
        <w:rPr>
          <w:rFonts w:cs="Arial"/>
        </w:rPr>
        <w:t>l</w:t>
      </w:r>
      <w:r>
        <w:rPr>
          <w:rFonts w:cs="Arial"/>
        </w:rPr>
        <w:t>andbirds</w:t>
      </w:r>
      <w:r w:rsidRPr="00972D87">
        <w:rPr>
          <w:rFonts w:cs="Arial"/>
        </w:rPr>
        <w:t xml:space="preserve"> monitoring efforts will be required</w:t>
      </w:r>
      <w:r>
        <w:rPr>
          <w:rFonts w:cs="Arial"/>
        </w:rPr>
        <w:t xml:space="preserve"> for transects shared between programs</w:t>
      </w:r>
      <w:r w:rsidRPr="00972D87">
        <w:rPr>
          <w:rFonts w:cs="Arial"/>
        </w:rPr>
        <w:t>.</w:t>
      </w:r>
      <w:r>
        <w:rPr>
          <w:rFonts w:cs="Arial"/>
        </w:rPr>
        <w:t xml:space="preserve"> </w:t>
      </w:r>
      <w:r w:rsidRPr="00972D87">
        <w:rPr>
          <w:rFonts w:cs="Arial"/>
        </w:rPr>
        <w:t>Some areas will require multiple day field trips in order to complete the work efficiently and cost effectively.</w:t>
      </w:r>
      <w:r>
        <w:rPr>
          <w:rFonts w:cs="Arial"/>
        </w:rPr>
        <w:t xml:space="preserve"> Monitoring of p</w:t>
      </w:r>
      <w:r w:rsidRPr="00972D87">
        <w:rPr>
          <w:rFonts w:cs="Arial"/>
        </w:rPr>
        <w:t xml:space="preserve">lots separated by the least amount of distance should be scheduled </w:t>
      </w:r>
      <w:r>
        <w:rPr>
          <w:rFonts w:cs="Arial"/>
        </w:rPr>
        <w:t>together</w:t>
      </w:r>
      <w:r w:rsidRPr="00972D87">
        <w:rPr>
          <w:rFonts w:cs="Arial"/>
        </w:rPr>
        <w:t xml:space="preserve"> when possible.</w:t>
      </w:r>
      <w:r>
        <w:rPr>
          <w:rFonts w:cs="Arial"/>
        </w:rPr>
        <w:t xml:space="preserve"> </w:t>
      </w:r>
    </w:p>
    <w:p w:rsidR="00390B7F" w:rsidRPr="00D851D0" w:rsidRDefault="00390B7F" w:rsidP="00D851D0"/>
    <w:p w:rsidR="00390B7F" w:rsidRDefault="00390B7F" w:rsidP="004D394E">
      <w:pPr>
        <w:pStyle w:val="SOP2nd"/>
      </w:pPr>
      <w:bookmarkStart w:id="533" w:name="_Toc142903316"/>
      <w:r>
        <w:t>Organizing Supplies and Equipment</w:t>
      </w:r>
      <w:bookmarkEnd w:id="533"/>
    </w:p>
    <w:p w:rsidR="00390B7F" w:rsidRPr="008D7B2F" w:rsidRDefault="00390B7F" w:rsidP="008D7B2F"/>
    <w:p w:rsidR="00390B7F" w:rsidRPr="004C2DCB" w:rsidRDefault="00390B7F" w:rsidP="00D851D0">
      <w:pPr>
        <w:pStyle w:val="SOP3rd"/>
      </w:pPr>
      <w:r w:rsidRPr="004C2DCB">
        <w:lastRenderedPageBreak/>
        <w:t>Review Equipment Lists</w:t>
      </w:r>
    </w:p>
    <w:p w:rsidR="00390B7F" w:rsidRDefault="00390B7F" w:rsidP="00390B7F">
      <w:r>
        <w:t>All equipment required for monitoring should be compiled, organized</w:t>
      </w:r>
      <w:r w:rsidR="007703BD">
        <w:t>,</w:t>
      </w:r>
      <w:r>
        <w:t xml:space="preserve"> and made ready prior to the field season. Time to make needed repairs and order equipment should be allocated before the fieldwork starts; at least two months advance preparation is recommended. </w:t>
      </w:r>
    </w:p>
    <w:p w:rsidR="00390B7F" w:rsidRPr="008D7B2F" w:rsidRDefault="00390B7F" w:rsidP="008D7B2F"/>
    <w:p w:rsidR="00390B7F" w:rsidRPr="004C2DCB" w:rsidRDefault="00390B7F" w:rsidP="00D851D0">
      <w:pPr>
        <w:pStyle w:val="SOP3rd"/>
      </w:pPr>
      <w:r w:rsidRPr="004C2DCB">
        <w:t>Equipment Required to Establish and Survey One Permanent Plot*</w:t>
      </w:r>
    </w:p>
    <w:p w:rsidR="00390B7F" w:rsidRDefault="00390B7F" w:rsidP="00390B7F">
      <w:r>
        <w:t>The following list presents the field equipment required to establish and survey one permanent plot in the wet forest focal community. Coastal plots which do not have nested subplots require slightly less and/or different equipment; these differences are noted in parentheses below. To mark multiple plots, the number of required pins, flags, tags, rods and PVC pipes should be multiplied by the number of plots being established. The other monitoring equipment will be used for all plots surveyed.</w:t>
      </w:r>
      <w:r w:rsidR="007703BD">
        <w:t xml:space="preserve"> Equipment is stored at HAVO in either the rainshed or the PACN I&amp;M vegetation office.</w:t>
      </w:r>
    </w:p>
    <w:p w:rsidR="00390B7F" w:rsidRDefault="00390B7F" w:rsidP="005C54D0">
      <w:pPr>
        <w:numPr>
          <w:ilvl w:val="0"/>
          <w:numId w:val="18"/>
        </w:numPr>
      </w:pPr>
      <w:r>
        <w:t>3 - 50 m tapes (coastal: 3 - 20 m tapes)</w:t>
      </w:r>
    </w:p>
    <w:p w:rsidR="00390B7F" w:rsidRDefault="00390B7F" w:rsidP="005C54D0">
      <w:pPr>
        <w:numPr>
          <w:ilvl w:val="0"/>
          <w:numId w:val="18"/>
        </w:numPr>
      </w:pPr>
      <w:commentRangeStart w:id="534"/>
      <w:r>
        <w:t xml:space="preserve">2 </w:t>
      </w:r>
      <w:commentRangeEnd w:id="534"/>
      <w:r w:rsidR="00C14F8A">
        <w:rPr>
          <w:rStyle w:val="CommentReference"/>
        </w:rPr>
        <w:commentReference w:id="534"/>
      </w:r>
      <w:r>
        <w:t>- 20 m tapes (coastal: 2 - 10 m tapes)</w:t>
      </w:r>
    </w:p>
    <w:p w:rsidR="00390B7F" w:rsidRDefault="00390B7F" w:rsidP="005C54D0">
      <w:pPr>
        <w:numPr>
          <w:ilvl w:val="0"/>
          <w:numId w:val="18"/>
        </w:numPr>
      </w:pPr>
      <w:commentRangeStart w:id="535"/>
      <w:r>
        <w:t>1 -</w:t>
      </w:r>
      <w:commentRangeEnd w:id="535"/>
      <w:r w:rsidR="00C14F8A">
        <w:rPr>
          <w:rStyle w:val="CommentReference"/>
        </w:rPr>
        <w:commentReference w:id="535"/>
      </w:r>
      <w:r>
        <w:t xml:space="preserve"> 10 m tape (forest and shrubland plots only)</w:t>
      </w:r>
    </w:p>
    <w:p w:rsidR="00390B7F" w:rsidRDefault="00390B7F" w:rsidP="005C54D0">
      <w:pPr>
        <w:numPr>
          <w:ilvl w:val="0"/>
          <w:numId w:val="18"/>
        </w:numPr>
      </w:pPr>
      <w:r>
        <w:t xml:space="preserve">2 - 1 x 50 cm stainless steel threaded rods per plot (to mark the center transect origin and endpoint) </w:t>
      </w:r>
    </w:p>
    <w:p w:rsidR="00390B7F" w:rsidRDefault="00390B7F" w:rsidP="005C54D0">
      <w:pPr>
        <w:numPr>
          <w:ilvl w:val="0"/>
          <w:numId w:val="18"/>
        </w:numPr>
      </w:pPr>
      <w:r>
        <w:t xml:space="preserve">2 white PVC pipes per plot (inner diameter of 1 cm) </w:t>
      </w:r>
    </w:p>
    <w:p w:rsidR="00390B7F" w:rsidRDefault="00390B7F" w:rsidP="005C54D0">
      <w:pPr>
        <w:numPr>
          <w:ilvl w:val="0"/>
          <w:numId w:val="18"/>
        </w:numPr>
      </w:pPr>
      <w:r>
        <w:t>Fast-setting two-part epoxy and latex gloves</w:t>
      </w:r>
    </w:p>
    <w:p w:rsidR="00390B7F" w:rsidRDefault="00390B7F" w:rsidP="005C54D0">
      <w:pPr>
        <w:numPr>
          <w:ilvl w:val="0"/>
          <w:numId w:val="18"/>
        </w:numPr>
      </w:pPr>
      <w:r>
        <w:t xml:space="preserve">1 - 5 lb. sledgehammer </w:t>
      </w:r>
    </w:p>
    <w:p w:rsidR="00390B7F" w:rsidRDefault="00390B7F" w:rsidP="005C54D0">
      <w:pPr>
        <w:numPr>
          <w:ilvl w:val="0"/>
          <w:numId w:val="18"/>
        </w:numPr>
      </w:pPr>
      <w:r>
        <w:t>8 blue pin flags (plot and subplot corners)</w:t>
      </w:r>
    </w:p>
    <w:p w:rsidR="00390B7F" w:rsidRDefault="00390B7F" w:rsidP="005C54D0">
      <w:pPr>
        <w:numPr>
          <w:ilvl w:val="0"/>
          <w:numId w:val="18"/>
        </w:numPr>
      </w:pPr>
      <w:commentRangeStart w:id="536"/>
      <w:r>
        <w:t xml:space="preserve">6 </w:t>
      </w:r>
      <w:commentRangeEnd w:id="536"/>
      <w:r w:rsidR="00596B27">
        <w:rPr>
          <w:rStyle w:val="CommentReference"/>
        </w:rPr>
        <w:commentReference w:id="536"/>
      </w:r>
      <w:r>
        <w:t>aluminum tags (centerline endpoints and plot corners)</w:t>
      </w:r>
    </w:p>
    <w:p w:rsidR="00390B7F" w:rsidRDefault="00390B7F" w:rsidP="005C54D0">
      <w:pPr>
        <w:numPr>
          <w:ilvl w:val="0"/>
          <w:numId w:val="18"/>
        </w:numPr>
      </w:pPr>
      <w:r>
        <w:t>Blue flagging (arctic heavy duty)</w:t>
      </w:r>
    </w:p>
    <w:p w:rsidR="00390B7F" w:rsidRDefault="00390B7F" w:rsidP="005C54D0">
      <w:pPr>
        <w:numPr>
          <w:ilvl w:val="0"/>
          <w:numId w:val="18"/>
        </w:numPr>
      </w:pPr>
      <w:r>
        <w:t>Digital camera and accessories (charger, cables for uploading, batteries, etc.)</w:t>
      </w:r>
    </w:p>
    <w:p w:rsidR="00390B7F" w:rsidRDefault="00390B7F" w:rsidP="005C54D0">
      <w:pPr>
        <w:numPr>
          <w:ilvl w:val="0"/>
          <w:numId w:val="18"/>
        </w:numPr>
      </w:pPr>
      <w:r>
        <w:t>2 compasses</w:t>
      </w:r>
    </w:p>
    <w:p w:rsidR="00390B7F" w:rsidRDefault="00390B7F" w:rsidP="005C54D0">
      <w:pPr>
        <w:numPr>
          <w:ilvl w:val="0"/>
          <w:numId w:val="18"/>
        </w:numPr>
      </w:pPr>
      <w:r>
        <w:t>2 GPS units and extra batteries</w:t>
      </w:r>
    </w:p>
    <w:p w:rsidR="00390B7F" w:rsidRDefault="00390B7F" w:rsidP="005C54D0">
      <w:pPr>
        <w:numPr>
          <w:ilvl w:val="0"/>
          <w:numId w:val="18"/>
        </w:numPr>
      </w:pPr>
      <w:commentRangeStart w:id="537"/>
      <w:r>
        <w:t>Dry erase board and pen (for writing plot # and placing in lower right of photos)</w:t>
      </w:r>
      <w:commentRangeEnd w:id="537"/>
      <w:r w:rsidR="007F23BD">
        <w:rPr>
          <w:rStyle w:val="CommentReference"/>
        </w:rPr>
        <w:commentReference w:id="537"/>
      </w:r>
    </w:p>
    <w:p w:rsidR="00390B7F" w:rsidRDefault="00390B7F" w:rsidP="005C54D0">
      <w:pPr>
        <w:numPr>
          <w:ilvl w:val="0"/>
          <w:numId w:val="18"/>
        </w:numPr>
      </w:pPr>
      <w:r>
        <w:t>Waterproof data forms, multiple pencils, 2 clipboards</w:t>
      </w:r>
    </w:p>
    <w:p w:rsidR="00390B7F" w:rsidRDefault="00390B7F" w:rsidP="005C54D0">
      <w:pPr>
        <w:numPr>
          <w:ilvl w:val="0"/>
          <w:numId w:val="18"/>
        </w:numPr>
      </w:pPr>
      <w:r>
        <w:t xml:space="preserve">1 PDA (if data will be collected digitally), 1 waterproof casing, 2 SD memory cards (type may depend on PDA model), extra batteries </w:t>
      </w:r>
    </w:p>
    <w:p w:rsidR="00390B7F" w:rsidRDefault="009665CF" w:rsidP="005C54D0">
      <w:pPr>
        <w:numPr>
          <w:ilvl w:val="0"/>
          <w:numId w:val="18"/>
        </w:numPr>
      </w:pPr>
      <w:r>
        <w:t>2</w:t>
      </w:r>
      <w:r w:rsidR="00390B7F">
        <w:t xml:space="preserve"> Clinometer</w:t>
      </w:r>
      <w:r>
        <w:t>s</w:t>
      </w:r>
    </w:p>
    <w:p w:rsidR="00390B7F" w:rsidRDefault="00390B7F" w:rsidP="005C54D0">
      <w:pPr>
        <w:numPr>
          <w:ilvl w:val="0"/>
          <w:numId w:val="18"/>
        </w:numPr>
      </w:pPr>
      <w:r>
        <w:t>Plant species lists and reference books</w:t>
      </w:r>
    </w:p>
    <w:p w:rsidR="00390B7F" w:rsidRDefault="00390B7F" w:rsidP="005C54D0">
      <w:pPr>
        <w:numPr>
          <w:ilvl w:val="0"/>
          <w:numId w:val="18"/>
        </w:numPr>
      </w:pPr>
      <w:r>
        <w:t>Maps of the survey area and plots</w:t>
      </w:r>
    </w:p>
    <w:p w:rsidR="00390B7F" w:rsidRDefault="00390B7F" w:rsidP="005C54D0">
      <w:pPr>
        <w:numPr>
          <w:ilvl w:val="0"/>
          <w:numId w:val="18"/>
        </w:numPr>
      </w:pPr>
      <w:r>
        <w:t>Two 2 m diameter tapes</w:t>
      </w:r>
    </w:p>
    <w:p w:rsidR="00390B7F" w:rsidRDefault="00390B7F" w:rsidP="005C54D0">
      <w:pPr>
        <w:numPr>
          <w:ilvl w:val="0"/>
          <w:numId w:val="18"/>
        </w:numPr>
      </w:pPr>
      <w:r>
        <w:t>2 - 2 m poles (6 mm or ¼ inch diameter with the 0.1, 0.5, 1, 1.5 and 2 m intervals marked)</w:t>
      </w:r>
    </w:p>
    <w:p w:rsidR="009665CF" w:rsidRDefault="009665CF" w:rsidP="005C54D0">
      <w:pPr>
        <w:numPr>
          <w:ilvl w:val="0"/>
          <w:numId w:val="18"/>
        </w:numPr>
      </w:pPr>
      <w:r>
        <w:t>2 carpenter tapes (5 m)</w:t>
      </w:r>
    </w:p>
    <w:p w:rsidR="00390B7F" w:rsidRDefault="00390B7F" w:rsidP="00390B7F">
      <w:pPr>
        <w:ind w:left="360"/>
      </w:pPr>
    </w:p>
    <w:p w:rsidR="00390B7F" w:rsidRDefault="00390B7F" w:rsidP="00390B7F">
      <w:r>
        <w:t>Many items (e.g., the pins, flags, and PVC pipes) apply only to the first year of sampling. In subsequent sampling events, re-establishing permanent plots should only involve replacing lost or damaged equipment</w:t>
      </w:r>
      <w:ins w:id="538" w:author="Meagan J. Selvig" w:date="2014-09-16T15:31:00Z">
        <w:r w:rsidR="007F23BD">
          <w:t xml:space="preserve">, unless there are permanent plots that were not established during </w:t>
        </w:r>
      </w:ins>
      <w:ins w:id="539" w:author="Meagan J. Selvig" w:date="2014-09-16T15:32:00Z">
        <w:r w:rsidR="007F23BD">
          <w:t xml:space="preserve">the first </w:t>
        </w:r>
      </w:ins>
      <w:ins w:id="540" w:author="Ainsworth, Alison" w:date="2014-11-18T15:25:00Z">
        <w:r w:rsidR="000556A3">
          <w:t xml:space="preserve">sampling event (i.e., HAVO) </w:t>
        </w:r>
      </w:ins>
      <w:ins w:id="541" w:author="Meagan J. Selvig" w:date="2014-09-16T15:32:00Z">
        <w:r w:rsidR="007F23BD">
          <w:t>due to time constraints</w:t>
        </w:r>
      </w:ins>
      <w:r>
        <w:t>. Also, while temporary plots require marking, pins or blue flags do not need to be left permanently and can be reused multiple times, thus reducing the amount of equipment required.</w:t>
      </w:r>
    </w:p>
    <w:p w:rsidR="00390B7F" w:rsidRPr="008D7B2F" w:rsidRDefault="00390B7F" w:rsidP="008D7B2F"/>
    <w:p w:rsidR="00390B7F" w:rsidRPr="004C2DCB" w:rsidRDefault="00390B7F" w:rsidP="00D851D0">
      <w:pPr>
        <w:pStyle w:val="SOP3rd"/>
      </w:pPr>
      <w:r w:rsidRPr="004C2DCB">
        <w:lastRenderedPageBreak/>
        <w:t>Miscellaneous Equipment</w:t>
      </w:r>
    </w:p>
    <w:p w:rsidR="00390B7F" w:rsidRDefault="00390B7F" w:rsidP="005C54D0">
      <w:pPr>
        <w:numPr>
          <w:ilvl w:val="0"/>
          <w:numId w:val="19"/>
        </w:numPr>
      </w:pPr>
      <w:r>
        <w:t>4WD vehicle</w:t>
      </w:r>
    </w:p>
    <w:p w:rsidR="00390B7F" w:rsidRDefault="00390B7F" w:rsidP="005C54D0">
      <w:pPr>
        <w:numPr>
          <w:ilvl w:val="0"/>
          <w:numId w:val="19"/>
        </w:numPr>
      </w:pPr>
      <w:r>
        <w:t>Personal protective equipment for helicopter flights (flight suits, helmet, etc. for remote sites)</w:t>
      </w:r>
    </w:p>
    <w:p w:rsidR="00390B7F" w:rsidRDefault="00390B7F" w:rsidP="005C54D0">
      <w:pPr>
        <w:numPr>
          <w:ilvl w:val="0"/>
          <w:numId w:val="19"/>
        </w:numPr>
      </w:pPr>
      <w:r>
        <w:t>First aid kits (see SOP #3 “Safety”)</w:t>
      </w:r>
    </w:p>
    <w:p w:rsidR="00390B7F" w:rsidRDefault="00390B7F" w:rsidP="005C54D0">
      <w:pPr>
        <w:numPr>
          <w:ilvl w:val="0"/>
          <w:numId w:val="19"/>
        </w:numPr>
      </w:pPr>
      <w:r>
        <w:t>Sunscreen</w:t>
      </w:r>
    </w:p>
    <w:p w:rsidR="00390B7F" w:rsidRDefault="00390B7F" w:rsidP="005C54D0">
      <w:pPr>
        <w:numPr>
          <w:ilvl w:val="0"/>
          <w:numId w:val="19"/>
        </w:numPr>
      </w:pPr>
      <w:r>
        <w:t>Swiss army knife</w:t>
      </w:r>
    </w:p>
    <w:p w:rsidR="00390B7F" w:rsidRDefault="00390B7F" w:rsidP="005C54D0">
      <w:pPr>
        <w:numPr>
          <w:ilvl w:val="0"/>
          <w:numId w:val="19"/>
        </w:numPr>
      </w:pPr>
      <w:r>
        <w:t>Duct tape</w:t>
      </w:r>
    </w:p>
    <w:p w:rsidR="00390B7F" w:rsidRDefault="00390B7F" w:rsidP="005C54D0">
      <w:pPr>
        <w:numPr>
          <w:ilvl w:val="0"/>
          <w:numId w:val="19"/>
        </w:numPr>
      </w:pPr>
      <w:r>
        <w:t>Protective clothing (e.g., warm and waterproof layers for montane wet forest)</w:t>
      </w:r>
    </w:p>
    <w:p w:rsidR="00390B7F" w:rsidRDefault="00390B7F" w:rsidP="005C54D0">
      <w:pPr>
        <w:numPr>
          <w:ilvl w:val="0"/>
          <w:numId w:val="19"/>
        </w:numPr>
      </w:pPr>
      <w:r>
        <w:t>Sturdy boots</w:t>
      </w:r>
    </w:p>
    <w:p w:rsidR="00390B7F" w:rsidRDefault="00390B7F" w:rsidP="005C54D0">
      <w:pPr>
        <w:numPr>
          <w:ilvl w:val="0"/>
          <w:numId w:val="19"/>
        </w:numPr>
      </w:pPr>
      <w:r>
        <w:t>Wrist watch</w:t>
      </w:r>
    </w:p>
    <w:p w:rsidR="00390B7F" w:rsidRDefault="00390B7F" w:rsidP="005C54D0">
      <w:pPr>
        <w:numPr>
          <w:ilvl w:val="0"/>
          <w:numId w:val="19"/>
        </w:numPr>
      </w:pPr>
      <w:r>
        <w:t>Gallon Ziploc® bags (to keep data forms dry)</w:t>
      </w:r>
    </w:p>
    <w:p w:rsidR="00390B7F" w:rsidRDefault="00390B7F" w:rsidP="005C54D0">
      <w:pPr>
        <w:numPr>
          <w:ilvl w:val="0"/>
          <w:numId w:val="19"/>
        </w:numPr>
      </w:pPr>
      <w:r>
        <w:t>Field radios and/or cell phones (see SOP #3 “Safety”)</w:t>
      </w:r>
    </w:p>
    <w:p w:rsidR="00390B7F" w:rsidRDefault="00390B7F" w:rsidP="005C54D0">
      <w:pPr>
        <w:numPr>
          <w:ilvl w:val="0"/>
          <w:numId w:val="19"/>
        </w:numPr>
      </w:pPr>
      <w:r>
        <w:t>Personal survival kits (see SOP #3 “Safety)</w:t>
      </w:r>
    </w:p>
    <w:p w:rsidR="00390B7F" w:rsidRDefault="00390B7F" w:rsidP="005C54D0">
      <w:pPr>
        <w:numPr>
          <w:ilvl w:val="0"/>
          <w:numId w:val="19"/>
        </w:numPr>
      </w:pPr>
      <w:r>
        <w:t>Materials for collecting and vouchering (see SOP #10 “Collecting and Vouchering”).</w:t>
      </w:r>
    </w:p>
    <w:p w:rsidR="00176A6C" w:rsidRDefault="00176A6C" w:rsidP="005C54D0">
      <w:pPr>
        <w:numPr>
          <w:ilvl w:val="0"/>
          <w:numId w:val="19"/>
        </w:numPr>
      </w:pPr>
      <w:r>
        <w:t>Water for full day in field</w:t>
      </w:r>
    </w:p>
    <w:p w:rsidR="00176A6C" w:rsidRDefault="00176A6C" w:rsidP="005C54D0">
      <w:pPr>
        <w:numPr>
          <w:ilvl w:val="0"/>
          <w:numId w:val="19"/>
        </w:numPr>
      </w:pPr>
      <w:r>
        <w:t>Food for full day in field</w:t>
      </w:r>
    </w:p>
    <w:p w:rsidR="00390B7F" w:rsidRPr="008D7B2F" w:rsidRDefault="00390B7F" w:rsidP="008D7B2F"/>
    <w:p w:rsidR="00390B7F" w:rsidRPr="004C2DCB" w:rsidRDefault="00390B7F" w:rsidP="00D851D0">
      <w:pPr>
        <w:pStyle w:val="SOP3rd"/>
      </w:pPr>
      <w:r w:rsidRPr="004C2DCB">
        <w:t>Field Data Forms</w:t>
      </w:r>
    </w:p>
    <w:p w:rsidR="00D851D0" w:rsidRDefault="00390B7F" w:rsidP="00D851D0">
      <w:r>
        <w:t>Copies of the field data forms should be made on water resistant paper. Field forms can be found in Appendix E.</w:t>
      </w:r>
      <w:bookmarkStart w:id="542" w:name="_Toc242255173"/>
      <w:bookmarkStart w:id="543" w:name="SOP2"/>
    </w:p>
    <w:p w:rsidR="00D851D0" w:rsidRDefault="00D851D0" w:rsidP="00D851D0">
      <w:pPr>
        <w:sectPr w:rsidR="00D851D0" w:rsidSect="009103A2">
          <w:footerReference w:type="default" r:id="rId234"/>
          <w:pgSz w:w="12240" w:h="15840" w:code="1"/>
          <w:pgMar w:top="1440" w:right="1440" w:bottom="1440" w:left="1440" w:header="720" w:footer="720" w:gutter="0"/>
          <w:pgNumType w:start="1"/>
          <w:cols w:space="720"/>
          <w:docGrid w:linePitch="360"/>
        </w:sectPr>
      </w:pPr>
    </w:p>
    <w:p w:rsidR="001F42C3" w:rsidRDefault="00390B7F" w:rsidP="00D851D0">
      <w:pPr>
        <w:pStyle w:val="SOPTitle"/>
      </w:pPr>
      <w:r w:rsidRPr="00F433AE">
        <w:lastRenderedPageBreak/>
        <w:t>Standa</w:t>
      </w:r>
      <w:r w:rsidR="001F42C3">
        <w:t>rd Operating Procedure (SOP) #2</w:t>
      </w:r>
    </w:p>
    <w:p w:rsidR="00390B7F" w:rsidRPr="001F42C3" w:rsidRDefault="00390B7F" w:rsidP="001F42C3">
      <w:pPr>
        <w:pStyle w:val="SOPSubtitle"/>
      </w:pPr>
      <w:bookmarkStart w:id="544" w:name="_Toc266424456"/>
      <w:bookmarkStart w:id="545" w:name="_Toc266424721"/>
      <w:bookmarkStart w:id="546" w:name="_Toc266709710"/>
      <w:r w:rsidRPr="001F42C3">
        <w:t>Training Field Crew Members</w:t>
      </w:r>
      <w:bookmarkEnd w:id="542"/>
      <w:bookmarkEnd w:id="544"/>
      <w:bookmarkEnd w:id="545"/>
      <w:bookmarkEnd w:id="546"/>
    </w:p>
    <w:bookmarkEnd w:id="543"/>
    <w:p w:rsidR="00390B7F" w:rsidRDefault="00390B7F" w:rsidP="00390B7F">
      <w:r>
        <w:t>Version 1.0</w:t>
      </w:r>
      <w:ins w:id="547" w:author="Ainsworth, Alison" w:date="2012-07-27T14:15:00Z">
        <w:r w:rsidR="0081640E">
          <w:t>1</w:t>
        </w:r>
      </w:ins>
      <w:r>
        <w:t xml:space="preserve"> (</w:t>
      </w:r>
      <w:del w:id="548" w:author="Ainsworth, Alison" w:date="2012-07-27T14:15:00Z">
        <w:r w:rsidR="007F30B4" w:rsidDel="0081640E">
          <w:delText xml:space="preserve">January </w:delText>
        </w:r>
        <w:r w:rsidR="00C21A6C" w:rsidDel="0081640E">
          <w:delText>2</w:delText>
        </w:r>
        <w:r w:rsidR="007F30B4" w:rsidDel="0081640E">
          <w:delText>8</w:delText>
        </w:r>
      </w:del>
      <w:ins w:id="549" w:author="Ainsworth, Alison" w:date="2012-07-27T14:15:00Z">
        <w:r w:rsidR="0081640E">
          <w:t>July 27</w:t>
        </w:r>
      </w:ins>
      <w:r w:rsidR="007F30B4">
        <w:t>, 201</w:t>
      </w:r>
      <w:del w:id="550" w:author="Ainsworth, Alison" w:date="2012-07-27T14:16:00Z">
        <w:r w:rsidR="00C21A6C" w:rsidDel="0081640E">
          <w:delText>1</w:delText>
        </w:r>
      </w:del>
      <w:ins w:id="551" w:author="Ainsworth, Alison" w:date="2012-07-27T14:16:00Z">
        <w:r w:rsidR="0081640E">
          <w:t>2</w:t>
        </w:r>
      </w:ins>
      <w:r>
        <w:t>)</w:t>
      </w:r>
    </w:p>
    <w:p w:rsidR="00390B7F" w:rsidRDefault="00390B7F" w:rsidP="00390B7F"/>
    <w:p w:rsidR="001F42C3" w:rsidRDefault="001F42C3" w:rsidP="009103A2">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81640E" w:rsidP="009D3A7D">
            <w:pPr>
              <w:pStyle w:val="BodyText"/>
            </w:pPr>
            <w:ins w:id="552" w:author="Ainsworth, Alison" w:date="2012-07-27T14:16:00Z">
              <w:r>
                <w:t>1.01</w:t>
              </w:r>
            </w:ins>
          </w:p>
        </w:tc>
        <w:tc>
          <w:tcPr>
            <w:tcW w:w="1385" w:type="dxa"/>
          </w:tcPr>
          <w:p w:rsidR="001F42C3" w:rsidRDefault="0081640E" w:rsidP="009D3A7D">
            <w:pPr>
              <w:pStyle w:val="BodyText"/>
            </w:pPr>
            <w:ins w:id="553" w:author="Ainsworth, Alison" w:date="2012-07-27T14:16:00Z">
              <w:r>
                <w:t>7/27/2012</w:t>
              </w:r>
            </w:ins>
          </w:p>
        </w:tc>
        <w:tc>
          <w:tcPr>
            <w:tcW w:w="2340" w:type="dxa"/>
          </w:tcPr>
          <w:p w:rsidR="001F42C3" w:rsidRDefault="0081640E" w:rsidP="009D3A7D">
            <w:pPr>
              <w:pStyle w:val="BodyText"/>
            </w:pPr>
            <w:ins w:id="554" w:author="Ainsworth, Alison" w:date="2012-07-27T14:16:00Z">
              <w:r>
                <w:t>Alison Ainsworth</w:t>
              </w:r>
            </w:ins>
          </w:p>
        </w:tc>
        <w:tc>
          <w:tcPr>
            <w:tcW w:w="2160" w:type="dxa"/>
          </w:tcPr>
          <w:p w:rsidR="001F42C3" w:rsidRDefault="0081640E" w:rsidP="00331028">
            <w:pPr>
              <w:pStyle w:val="BodyText"/>
            </w:pPr>
            <w:ins w:id="555" w:author="Ainsworth, Alison" w:date="2012-07-27T14:16:00Z">
              <w:r>
                <w:t xml:space="preserve">Added required </w:t>
              </w:r>
            </w:ins>
            <w:ins w:id="556" w:author="Ainsworth, Alison" w:date="2012-07-27T14:17:00Z">
              <w:r w:rsidR="00331028">
                <w:t>safety training.</w:t>
              </w:r>
            </w:ins>
          </w:p>
        </w:tc>
        <w:tc>
          <w:tcPr>
            <w:tcW w:w="2340" w:type="dxa"/>
          </w:tcPr>
          <w:p w:rsidR="001F42C3" w:rsidRDefault="0081640E" w:rsidP="009D3A7D">
            <w:pPr>
              <w:pStyle w:val="BodyText"/>
            </w:pPr>
            <w:ins w:id="557" w:author="Ainsworth, Alison" w:date="2012-07-27T14:16:00Z">
              <w:r>
                <w:t>Safety</w:t>
              </w:r>
            </w:ins>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9103A2" w:rsidRDefault="00390B7F" w:rsidP="009103A2"/>
    <w:p w:rsidR="00390B7F" w:rsidRDefault="00390B7F" w:rsidP="004D394E">
      <w:pPr>
        <w:pStyle w:val="SOP2nd"/>
      </w:pPr>
      <w:r>
        <w:t>Purpose</w:t>
      </w:r>
    </w:p>
    <w:p w:rsidR="00390B7F" w:rsidRDefault="00390B7F" w:rsidP="00390B7F">
      <w:pPr>
        <w:pStyle w:val="BodyTextIndent"/>
      </w:pPr>
      <w:r w:rsidRPr="0001261A">
        <w:t xml:space="preserve">This SOP outlines the steps to </w:t>
      </w:r>
      <w:r>
        <w:t xml:space="preserve">train field crew members to identify native and nonnative plant species within the </w:t>
      </w:r>
      <w:r w:rsidR="00C83166">
        <w:t>Pacific Island Network (</w:t>
      </w:r>
      <w:r>
        <w:t>PACN</w:t>
      </w:r>
      <w:r w:rsidR="00C83166">
        <w:t>)</w:t>
      </w:r>
      <w:r>
        <w:t xml:space="preserve"> parks and to become familiar with methods used to collect field data on focal </w:t>
      </w:r>
      <w:r w:rsidR="00C83166">
        <w:t xml:space="preserve">terrestrial </w:t>
      </w:r>
      <w:r>
        <w:t>plant communities</w:t>
      </w:r>
      <w:r w:rsidRPr="0001261A">
        <w:t>.</w:t>
      </w:r>
      <w:r>
        <w:t xml:space="preserve"> </w:t>
      </w:r>
      <w:r w:rsidRPr="0083500D">
        <w:t>Skill in plant identification is particularly important as misidentification of a species is one of the most serious errors crew members can make during vegetation monitoring.</w:t>
      </w:r>
      <w:r>
        <w:t xml:space="preserve"> </w:t>
      </w:r>
    </w:p>
    <w:p w:rsidR="00390B7F" w:rsidRPr="009103A2" w:rsidRDefault="00390B7F" w:rsidP="009103A2"/>
    <w:p w:rsidR="00390B7F" w:rsidRDefault="00390B7F" w:rsidP="004D394E">
      <w:pPr>
        <w:pStyle w:val="SOP2nd"/>
      </w:pPr>
      <w:r w:rsidRPr="0083500D">
        <w:t>Procedures</w:t>
      </w:r>
    </w:p>
    <w:p w:rsidR="00390B7F" w:rsidRPr="0083500D" w:rsidRDefault="00390B7F" w:rsidP="00390B7F">
      <w:r w:rsidRPr="0083500D">
        <w:t xml:space="preserve">Prior to initiating </w:t>
      </w:r>
      <w:r>
        <w:t>monitoring</w:t>
      </w:r>
      <w:r w:rsidRPr="0083500D">
        <w:t xml:space="preserve"> all </w:t>
      </w:r>
      <w:r>
        <w:t>field crew members</w:t>
      </w:r>
      <w:r w:rsidRPr="0083500D">
        <w:t xml:space="preserve"> should review the entire monito</w:t>
      </w:r>
      <w:r>
        <w:t>ring protocol, including SOPs</w:t>
      </w:r>
      <w:ins w:id="558" w:author="Ainsworth, Alison" w:date="2012-07-27T14:16:00Z">
        <w:r w:rsidR="0081640E">
          <w:t>, appendices, and the PACN Safety Plan</w:t>
        </w:r>
      </w:ins>
      <w:r>
        <w:t xml:space="preserve">. </w:t>
      </w:r>
      <w:ins w:id="559" w:author="Ainsworth, Alison" w:date="2012-07-27T14:17:00Z">
        <w:r w:rsidR="0081640E">
          <w:t xml:space="preserve">Formal safety (detailed in SOP #3 “Safety”) and other trainings (e.g., computer security, defensive driving) will be provided. </w:t>
        </w:r>
      </w:ins>
      <w:r>
        <w:t>Additionally, time should be spent learning or reviewing field identification characteristics for plant species that may be observed during the field season as well as practicing field collection methods.</w:t>
      </w:r>
    </w:p>
    <w:p w:rsidR="00390B7F" w:rsidRPr="006F7EF0" w:rsidRDefault="00390B7F" w:rsidP="006F7EF0"/>
    <w:p w:rsidR="00390B7F" w:rsidRPr="004C2DCB" w:rsidRDefault="00390B7F" w:rsidP="009103A2">
      <w:pPr>
        <w:pStyle w:val="SOP3rd"/>
      </w:pPr>
      <w:r w:rsidRPr="004C2DCB">
        <w:t>Species Identification</w:t>
      </w:r>
    </w:p>
    <w:p w:rsidR="00390B7F" w:rsidRPr="0004726D" w:rsidRDefault="00390B7F" w:rsidP="00390B7F">
      <w:r>
        <w:t>The ability to identify both native and nonnative plant species is essential to the c</w:t>
      </w:r>
      <w:r w:rsidRPr="0004726D">
        <w:t>ollection of credible, high-quality plant community data</w:t>
      </w:r>
      <w:r>
        <w:t>. Recognizing</w:t>
      </w:r>
      <w:r w:rsidRPr="0004726D">
        <w:t xml:space="preserve"> that a species is unknown and </w:t>
      </w:r>
      <w:r>
        <w:t>collecting</w:t>
      </w:r>
      <w:r w:rsidRPr="0004726D">
        <w:t xml:space="preserve"> a voucher specimen</w:t>
      </w:r>
      <w:r>
        <w:t xml:space="preserve"> is equally as crucial</w:t>
      </w:r>
      <w:r w:rsidRPr="0004726D">
        <w:t xml:space="preserve">. </w:t>
      </w:r>
      <w:r>
        <w:t>I</w:t>
      </w:r>
      <w:r w:rsidRPr="0004726D">
        <w:t xml:space="preserve">t is important that each member of the field </w:t>
      </w:r>
      <w:r>
        <w:t>crew</w:t>
      </w:r>
      <w:r w:rsidRPr="0004726D">
        <w:t xml:space="preserve"> has a basic understanding of field botany as well as plant anatomy. </w:t>
      </w:r>
      <w:ins w:id="560" w:author="Meagan J. Selvig" w:date="2014-09-16T15:36:00Z">
        <w:r w:rsidR="00BB14AB">
          <w:t>F</w:t>
        </w:r>
      </w:ins>
      <w:del w:id="561" w:author="Meagan J. Selvig" w:date="2014-09-16T15:35:00Z">
        <w:r w:rsidR="00561520" w:rsidDel="00BB14AB">
          <w:delText>f</w:delText>
        </w:r>
      </w:del>
      <w:r w:rsidR="00561520">
        <w:t>ield leader</w:t>
      </w:r>
      <w:r>
        <w:t>s will have a more advanced understanding of field botany and ability to identify plant species; h</w:t>
      </w:r>
      <w:r w:rsidRPr="0004726D">
        <w:t xml:space="preserve">owever, </w:t>
      </w:r>
      <w:r>
        <w:t>there will be times when an</w:t>
      </w:r>
      <w:r w:rsidRPr="0004726D">
        <w:t xml:space="preserve"> </w:t>
      </w:r>
      <w:r>
        <w:t xml:space="preserve">unknown </w:t>
      </w:r>
      <w:r w:rsidRPr="0004726D">
        <w:t xml:space="preserve">plant </w:t>
      </w:r>
      <w:r>
        <w:t xml:space="preserve">is encountered and cannot be </w:t>
      </w:r>
      <w:r w:rsidRPr="0004726D">
        <w:t>identif</w:t>
      </w:r>
      <w:r>
        <w:t>ied</w:t>
      </w:r>
      <w:r w:rsidRPr="0004726D">
        <w:t xml:space="preserve"> to the desired </w:t>
      </w:r>
      <w:r w:rsidRPr="0004726D">
        <w:lastRenderedPageBreak/>
        <w:t xml:space="preserve">taxonomic level. In these cases, a voucher specimen must be collected and </w:t>
      </w:r>
      <w:r>
        <w:t>assigned a</w:t>
      </w:r>
      <w:r w:rsidRPr="0004726D">
        <w:t xml:space="preserve"> temporary name </w:t>
      </w:r>
      <w:r>
        <w:t>to be recorded in the</w:t>
      </w:r>
      <w:r w:rsidRPr="0004726D">
        <w:t xml:space="preserve"> field </w:t>
      </w:r>
      <w:r>
        <w:t>records</w:t>
      </w:r>
      <w:r w:rsidRPr="0004726D">
        <w:t xml:space="preserve"> until a proper determination </w:t>
      </w:r>
      <w:r>
        <w:t>can be</w:t>
      </w:r>
      <w:r w:rsidRPr="0004726D">
        <w:t xml:space="preserve"> made</w:t>
      </w:r>
      <w:r>
        <w:t xml:space="preserve"> for that specimen </w:t>
      </w:r>
      <w:r w:rsidRPr="0004726D">
        <w:t>(see SOP #10</w:t>
      </w:r>
      <w:r>
        <w:t xml:space="preserve"> “</w:t>
      </w:r>
      <w:r w:rsidRPr="0004726D">
        <w:t>Collecting and Vouchering</w:t>
      </w:r>
      <w:r>
        <w:t>”</w:t>
      </w:r>
      <w:r w:rsidRPr="0004726D">
        <w:t>).</w:t>
      </w:r>
    </w:p>
    <w:p w:rsidR="00390B7F" w:rsidRPr="0004726D" w:rsidRDefault="00390B7F" w:rsidP="00390B7F">
      <w:r w:rsidRPr="0004726D">
        <w:t xml:space="preserve">Species identification training (or refresher training) will be conducted prior to the initiation of data collection in the field. </w:t>
      </w:r>
      <w:r>
        <w:t>Training</w:t>
      </w:r>
      <w:r w:rsidRPr="0004726D">
        <w:t xml:space="preserve"> will involve reviewing species lists for each sampling area and becoming </w:t>
      </w:r>
      <w:r>
        <w:t>proficient</w:t>
      </w:r>
      <w:r w:rsidRPr="0004726D">
        <w:t xml:space="preserve"> with field identification of most of the species that could be </w:t>
      </w:r>
      <w:r>
        <w:t>encountered</w:t>
      </w:r>
      <w:r w:rsidRPr="0004726D">
        <w:t xml:space="preserve">. </w:t>
      </w:r>
      <w:r>
        <w:t xml:space="preserve">In order to become familiar with the flora of an intended sampling frame, field crew members will examine books, reports, journal publications, web sites, photographs, and herbarium collections that contain examples of all of the plant species that are expected to be encountered during the monitoring effort that coming year. </w:t>
      </w:r>
      <w:r w:rsidRPr="0004726D">
        <w:t xml:space="preserve">A list of references is provided in the </w:t>
      </w:r>
      <w:r>
        <w:t>Suggested Reading section</w:t>
      </w:r>
      <w:r w:rsidRPr="0004726D">
        <w:t xml:space="preserve"> of this SOP.</w:t>
      </w:r>
      <w:r>
        <w:t xml:space="preserve"> Copies of most of these resources should be available at each park so they can be used to assist with field identifications as needed.</w:t>
      </w:r>
    </w:p>
    <w:p w:rsidR="00390B7F" w:rsidRDefault="00390B7F" w:rsidP="00390B7F"/>
    <w:p w:rsidR="00390B7F" w:rsidRPr="004C2DCB" w:rsidRDefault="00390B7F" w:rsidP="009103A2">
      <w:pPr>
        <w:pStyle w:val="SOP3rd"/>
      </w:pPr>
      <w:r w:rsidRPr="004C2DCB">
        <w:t>Field Sampling Methodology</w:t>
      </w:r>
    </w:p>
    <w:p w:rsidR="00390B7F" w:rsidRDefault="00390B7F" w:rsidP="00390B7F">
      <w:r w:rsidRPr="0004726D">
        <w:t xml:space="preserve">A detailed description of the methods used to </w:t>
      </w:r>
      <w:r>
        <w:t>monitor</w:t>
      </w:r>
      <w:r w:rsidRPr="0004726D">
        <w:t xml:space="preserve"> focal plant communities is provided in SOP #8.</w:t>
      </w:r>
      <w:r>
        <w:t xml:space="preserve"> Additional procedures used during monitoring are described in SOP #6 “Using GPS to Navigate and Mark Waypoints,” SOP #7 “Establishing and Marking Permanent Plots,” and SOP #9 “Using a Clinometer to Measure Height and Slope”.</w:t>
      </w:r>
      <w:r w:rsidRPr="0004726D">
        <w:t xml:space="preserve"> </w:t>
      </w:r>
      <w:r>
        <w:t>These techniques are based on standard vegetation sampling procedures that are described in several of the references listed in the Bibliography. During the training period prior to each field season, the entire crew should establish at least one practice sampling plot and review all data collection and recording procedures that will be required in the field.</w:t>
      </w:r>
    </w:p>
    <w:p w:rsidR="00390B7F" w:rsidRDefault="00390B7F" w:rsidP="00390B7F"/>
    <w:p w:rsidR="00390B7F" w:rsidRPr="002A0DDA" w:rsidRDefault="00390B7F" w:rsidP="004D394E">
      <w:pPr>
        <w:pStyle w:val="SOP2nd"/>
      </w:pPr>
      <w:r>
        <w:t xml:space="preserve">Suggested </w:t>
      </w:r>
      <w:smartTag w:uri="urn:schemas-microsoft-com:office:smarttags" w:element="place">
        <w:smartTag w:uri="urn:schemas-microsoft-com:office:smarttags" w:element="City">
          <w:r>
            <w:t>Reading</w:t>
          </w:r>
        </w:smartTag>
      </w:smartTag>
    </w:p>
    <w:p w:rsidR="00390B7F" w:rsidRPr="0079034A" w:rsidRDefault="00390B7F" w:rsidP="00390B7F"/>
    <w:p w:rsidR="00390B7F" w:rsidRPr="004C2DCB" w:rsidRDefault="00390B7F" w:rsidP="00265C64">
      <w:pPr>
        <w:pStyle w:val="SOP3rd"/>
      </w:pPr>
      <w:r w:rsidRPr="004C2DCB">
        <w:t>Field Sampling Methods</w:t>
      </w:r>
    </w:p>
    <w:p w:rsidR="00767096" w:rsidRPr="007D547C" w:rsidRDefault="00767096" w:rsidP="00767096">
      <w:pPr>
        <w:widowControl w:val="0"/>
        <w:autoSpaceDE w:val="0"/>
        <w:autoSpaceDN w:val="0"/>
        <w:adjustRightInd w:val="0"/>
        <w:ind w:left="720" w:hanging="720"/>
      </w:pPr>
      <w:r w:rsidRPr="007D547C">
        <w:t>Elzinga, C. L., D. W. Salzer,</w:t>
      </w:r>
      <w:r>
        <w:t xml:space="preserve"> J. W. Willoughby and J. Gibbs. 2001</w:t>
      </w:r>
      <w:r w:rsidRPr="007D547C">
        <w:t>. Monitoring Plant and Animal Populations. Blackwell Science Ltd</w:t>
      </w:r>
      <w:r>
        <w:t>., Denver, CO</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rsidRPr="007D547C">
        <w:t>Muelle</w:t>
      </w:r>
      <w:r>
        <w:t>r-Dombois, D. and H. Ellenberg. 1974</w:t>
      </w:r>
      <w:r w:rsidRPr="007D547C">
        <w:t xml:space="preserve">. </w:t>
      </w:r>
      <w:r w:rsidRPr="00E54AE5">
        <w:t>Aims and Methods of Vegetation Ecology</w:t>
      </w:r>
      <w:r w:rsidRPr="007D547C">
        <w:t>. John Wiley and Sons</w:t>
      </w:r>
      <w:r>
        <w:t xml:space="preserve">, </w:t>
      </w:r>
      <w:r w:rsidRPr="007D547C">
        <w:t xml:space="preserve">New York, </w:t>
      </w:r>
      <w:r>
        <w:t>NY</w:t>
      </w:r>
      <w:r w:rsidRPr="007D547C">
        <w:t>.</w:t>
      </w:r>
    </w:p>
    <w:p w:rsidR="00390B7F" w:rsidRPr="006F7EF0" w:rsidRDefault="00390B7F" w:rsidP="006F7EF0"/>
    <w:p w:rsidR="00390B7F" w:rsidRPr="004C2DCB" w:rsidRDefault="00390B7F" w:rsidP="00265C64">
      <w:pPr>
        <w:pStyle w:val="SOP3rd"/>
      </w:pPr>
      <w:r w:rsidRPr="004C2DCB">
        <w:t>Species Identification</w:t>
      </w:r>
    </w:p>
    <w:p w:rsidR="00767096" w:rsidRPr="007D547C" w:rsidRDefault="00767096" w:rsidP="00767096">
      <w:pPr>
        <w:widowControl w:val="0"/>
        <w:autoSpaceDE w:val="0"/>
        <w:autoSpaceDN w:val="0"/>
        <w:adjustRightInd w:val="0"/>
        <w:ind w:left="720" w:hanging="720"/>
      </w:pPr>
      <w:r>
        <w:t>Bohm, B. A. 2004</w:t>
      </w:r>
      <w:r w:rsidRPr="007D547C">
        <w:t xml:space="preserve">. </w:t>
      </w:r>
      <w:r>
        <w:t>Hawai‘i</w:t>
      </w:r>
      <w:r w:rsidRPr="007D547C">
        <w:t>'s Native Plants. Mutual Publishing</w:t>
      </w:r>
      <w:r>
        <w:t>,</w:t>
      </w:r>
      <w:r w:rsidRPr="007D547C">
        <w:t xml:space="preserve"> </w:t>
      </w:r>
      <w:r>
        <w:t>Honolulu, HI</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rsidRPr="007D547C">
        <w:t xml:space="preserve">Craig, P. </w:t>
      </w:r>
      <w:r>
        <w:t xml:space="preserve">2010. </w:t>
      </w:r>
      <w:r w:rsidRPr="007D547C">
        <w:t>National Park of American Samoa</w:t>
      </w:r>
      <w:r>
        <w:t>:</w:t>
      </w:r>
      <w:r w:rsidRPr="007D547C">
        <w:t xml:space="preserve"> </w:t>
      </w:r>
      <w:r>
        <w:t>Nature and Science</w:t>
      </w:r>
      <w:r w:rsidRPr="007D547C">
        <w:t>.</w:t>
      </w:r>
      <w:r>
        <w:t xml:space="preserve"> Department of the Interior, National Park Service. Available at </w:t>
      </w:r>
      <w:r w:rsidRPr="007D547C">
        <w:t xml:space="preserve"> </w:t>
      </w:r>
      <w:r w:rsidRPr="00265C64">
        <w:t>http://www.nps.gov/npsa/naturescience/index.htm</w:t>
      </w:r>
      <w:r>
        <w:t xml:space="preserve"> (accessed 17 Apr 2010)</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860FE1" w:rsidRDefault="00767096" w:rsidP="00767096">
      <w:pPr>
        <w:autoSpaceDE w:val="0"/>
        <w:autoSpaceDN w:val="0"/>
        <w:adjustRightInd w:val="0"/>
        <w:ind w:left="720" w:hanging="720"/>
        <w:rPr>
          <w:szCs w:val="24"/>
        </w:rPr>
      </w:pPr>
      <w:r w:rsidRPr="00860FE1">
        <w:rPr>
          <w:szCs w:val="24"/>
        </w:rPr>
        <w:t xml:space="preserve">Craig, P., editor. </w:t>
      </w:r>
      <w:r>
        <w:rPr>
          <w:szCs w:val="24"/>
        </w:rPr>
        <w:t>2009</w:t>
      </w:r>
      <w:r w:rsidRPr="00860FE1">
        <w:rPr>
          <w:szCs w:val="24"/>
        </w:rPr>
        <w:t>. Natural History Guide to American Samoa</w:t>
      </w:r>
      <w:r>
        <w:rPr>
          <w:szCs w:val="24"/>
        </w:rPr>
        <w:t xml:space="preserve"> (3</w:t>
      </w:r>
      <w:r w:rsidRPr="00860FE1">
        <w:rPr>
          <w:szCs w:val="24"/>
          <w:vertAlign w:val="superscript"/>
        </w:rPr>
        <w:t>rd</w:t>
      </w:r>
      <w:r>
        <w:rPr>
          <w:szCs w:val="24"/>
        </w:rPr>
        <w:t xml:space="preserve"> edition)</w:t>
      </w:r>
      <w:r w:rsidRPr="00860FE1">
        <w:rPr>
          <w:szCs w:val="24"/>
        </w:rPr>
        <w:t>. National Park of American Samoa</w:t>
      </w:r>
      <w:r>
        <w:rPr>
          <w:szCs w:val="24"/>
        </w:rPr>
        <w:t xml:space="preserve">, </w:t>
      </w:r>
      <w:r w:rsidRPr="00860FE1">
        <w:rPr>
          <w:szCs w:val="24"/>
        </w:rPr>
        <w:t>American Samoa Department of Marine and Wildlife Resources, and American Samoa Community College:</w:t>
      </w:r>
      <w:r>
        <w:rPr>
          <w:szCs w:val="24"/>
        </w:rPr>
        <w:t xml:space="preserve"> </w:t>
      </w:r>
      <w:r w:rsidRPr="00860FE1">
        <w:rPr>
          <w:szCs w:val="24"/>
        </w:rPr>
        <w:t>Community and Natural Resources Division,  Pago Pago, American Samoa.</w:t>
      </w:r>
      <w:r>
        <w:rPr>
          <w:szCs w:val="24"/>
        </w:rPr>
        <w:t xml:space="preserve"> Available at </w:t>
      </w:r>
      <w:r w:rsidRPr="00860FE1">
        <w:rPr>
          <w:szCs w:val="24"/>
        </w:rPr>
        <w:t xml:space="preserve">http://www.botany.hawaii.edu/basch/uhnpscesu/pdfs/NatHistGuideAS09op.pdf </w:t>
      </w:r>
      <w:r>
        <w:rPr>
          <w:szCs w:val="24"/>
        </w:rPr>
        <w:t>(accessed 27 Apr 2010).</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ind w:left="720" w:hanging="720"/>
      </w:pPr>
      <w:r>
        <w:lastRenderedPageBreak/>
        <w:t>Hawai‘i</w:t>
      </w:r>
      <w:r w:rsidRPr="007D547C">
        <w:t xml:space="preserve"> Ecosystems at Risk Project</w:t>
      </w:r>
      <w:r>
        <w:t>. 1997-2010. Hawai‘i</w:t>
      </w:r>
      <w:r w:rsidRPr="007D547C">
        <w:t xml:space="preserve"> Ecosystems at Risk Project</w:t>
      </w:r>
      <w:r>
        <w:t xml:space="preserve">: </w:t>
      </w:r>
      <w:r>
        <w:rPr>
          <w:rFonts w:eastAsia="Times New Roman"/>
          <w:bCs/>
          <w:iCs/>
          <w:szCs w:val="24"/>
        </w:rPr>
        <w:t>Invasive Species I</w:t>
      </w:r>
      <w:r w:rsidRPr="00351042">
        <w:rPr>
          <w:rFonts w:eastAsia="Times New Roman"/>
          <w:bCs/>
          <w:iCs/>
          <w:szCs w:val="24"/>
        </w:rPr>
        <w:t xml:space="preserve">nformation for </w:t>
      </w:r>
      <w:r w:rsidR="00712E27">
        <w:rPr>
          <w:rFonts w:eastAsia="Times New Roman"/>
          <w:bCs/>
          <w:iCs/>
          <w:szCs w:val="24"/>
        </w:rPr>
        <w:t xml:space="preserve">Hawai‘i </w:t>
      </w:r>
      <w:r w:rsidRPr="00351042">
        <w:rPr>
          <w:rFonts w:eastAsia="Times New Roman"/>
          <w:bCs/>
          <w:iCs/>
          <w:szCs w:val="24"/>
        </w:rPr>
        <w:t xml:space="preserve"> and the Pacific</w:t>
      </w:r>
      <w:r>
        <w:rPr>
          <w:rFonts w:eastAsia="Times New Roman"/>
          <w:bCs/>
          <w:iCs/>
          <w:szCs w:val="24"/>
        </w:rPr>
        <w:t xml:space="preserve">. </w:t>
      </w:r>
      <w:r>
        <w:t>Hawai‘i</w:t>
      </w:r>
      <w:r w:rsidRPr="007D547C">
        <w:t xml:space="preserve"> Ecosystems at Risk Project</w:t>
      </w:r>
      <w:r>
        <w:t xml:space="preserve">. Available at </w:t>
      </w:r>
      <w:r w:rsidRPr="00265C64">
        <w:t>http://www.hear.org</w:t>
      </w:r>
      <w:r>
        <w:t xml:space="preserve"> (accessed 27 Apr 2010).</w:t>
      </w:r>
    </w:p>
    <w:p w:rsidR="00390B7F" w:rsidRPr="007D547C" w:rsidRDefault="00390B7F" w:rsidP="00390B7F">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Merlin, M. 1999</w:t>
      </w:r>
      <w:r w:rsidRPr="007D547C">
        <w:t>. Hawaiian Coastal Plants</w:t>
      </w:r>
      <w:r>
        <w:t>.</w:t>
      </w:r>
      <w:r w:rsidRPr="007D547C">
        <w:t xml:space="preserve"> Pacific Guide Books</w:t>
      </w:r>
      <w:r>
        <w:t>, Honolulu, HI</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Merlin, M. 1999</w:t>
      </w:r>
      <w:r w:rsidRPr="007D547C">
        <w:t>. Hawaiian Forest Plants. Pacific Guide Books</w:t>
      </w:r>
      <w:r>
        <w:t>,</w:t>
      </w:r>
      <w:r w:rsidRPr="007D547C">
        <w:t xml:space="preserve"> </w:t>
      </w:r>
      <w:r>
        <w:t>Honolulu, HI</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rsidRPr="007D547C">
        <w:t>Mo</w:t>
      </w:r>
      <w:r>
        <w:t>ore, P. H. and P. McMakin. 2005</w:t>
      </w:r>
      <w:r w:rsidRPr="007D547C">
        <w:t xml:space="preserve">. I Tinanom Guahan Siha - Plants of Guam. </w:t>
      </w:r>
      <w:r>
        <w:t xml:space="preserve">University of Guam. Available at </w:t>
      </w:r>
      <w:r w:rsidRPr="00265C64">
        <w:t>http://university.uog.edu/cals/people/POG/POGHome.html</w:t>
      </w:r>
      <w:r>
        <w:t xml:space="preserve"> (accessed 27 Apr 2010).</w:t>
      </w:r>
    </w:p>
    <w:p w:rsidR="00767096" w:rsidRDefault="00767096" w:rsidP="00767096">
      <w:pPr>
        <w:widowControl w:val="0"/>
        <w:autoSpaceDE w:val="0"/>
        <w:autoSpaceDN w:val="0"/>
        <w:adjustRightInd w:val="0"/>
      </w:pPr>
    </w:p>
    <w:p w:rsidR="00767096" w:rsidRPr="007D547C" w:rsidRDefault="00767096" w:rsidP="00767096">
      <w:pPr>
        <w:widowControl w:val="0"/>
        <w:autoSpaceDE w:val="0"/>
        <w:autoSpaceDN w:val="0"/>
        <w:adjustRightInd w:val="0"/>
        <w:ind w:left="720" w:hanging="720"/>
      </w:pPr>
      <w:r w:rsidRPr="007D547C">
        <w:t>Palmer, D. D.</w:t>
      </w:r>
      <w:r>
        <w:t xml:space="preserve"> 2002</w:t>
      </w:r>
      <w:r w:rsidRPr="007D547C">
        <w:t xml:space="preserve">. </w:t>
      </w:r>
      <w:r>
        <w:t>Hawai‘i's Ferns and Fern Allies.</w:t>
      </w:r>
      <w:r w:rsidRPr="007D547C">
        <w:t xml:space="preserve"> University of </w:t>
      </w:r>
      <w:r>
        <w:t>Hawai‘i</w:t>
      </w:r>
      <w:r w:rsidRPr="007D547C">
        <w:t xml:space="preserve"> Press, Honolulu</w:t>
      </w:r>
      <w:r>
        <w:t>, HI</w:t>
      </w:r>
      <w:r w:rsidRPr="007D547C">
        <w:t>.</w:t>
      </w:r>
    </w:p>
    <w:p w:rsidR="00390B7F" w:rsidRPr="007D547C" w:rsidRDefault="00390B7F" w:rsidP="00390B7F">
      <w:pPr>
        <w:widowControl w:val="0"/>
        <w:autoSpaceDE w:val="0"/>
        <w:autoSpaceDN w:val="0"/>
        <w:adjustRightInd w:val="0"/>
        <w:ind w:left="720" w:hanging="720"/>
      </w:pPr>
      <w:r w:rsidRPr="007D547C">
        <w:tab/>
      </w:r>
    </w:p>
    <w:p w:rsidR="00767096" w:rsidRPr="00351042" w:rsidRDefault="00767096" w:rsidP="00767096">
      <w:pPr>
        <w:widowControl w:val="0"/>
        <w:autoSpaceDE w:val="0"/>
        <w:autoSpaceDN w:val="0"/>
        <w:adjustRightInd w:val="0"/>
        <w:ind w:left="720" w:hanging="720"/>
        <w:rPr>
          <w:szCs w:val="24"/>
        </w:rPr>
      </w:pPr>
      <w:r>
        <w:t>Raulerson, L. and A. Reinhart. 1991</w:t>
      </w:r>
      <w:r w:rsidRPr="007D547C">
        <w:t>. Trees and Shrubs of the Northern Mariana Islands</w:t>
      </w:r>
      <w:r>
        <w:t>.</w:t>
      </w:r>
      <w:r w:rsidRPr="0083117C">
        <w:rPr>
          <w:rFonts w:ascii="Verdana" w:hAnsi="Verdana"/>
          <w:color w:val="666666"/>
          <w:sz w:val="20"/>
          <w:szCs w:val="20"/>
        </w:rPr>
        <w:t xml:space="preserve"> </w:t>
      </w:r>
      <w:r w:rsidRPr="00351042">
        <w:rPr>
          <w:szCs w:val="24"/>
        </w:rPr>
        <w:t>Coastal Resource Management, Commonwealth of the Northern Mariana Islands.</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rsidRPr="007D547C">
        <w:t>S</w:t>
      </w:r>
      <w:r>
        <w:t>taples, G. W. and D. R. Herbst. 2005. A T</w:t>
      </w:r>
      <w:r w:rsidRPr="007D547C">
        <w:t xml:space="preserve">ropical </w:t>
      </w:r>
      <w:r>
        <w:t>G</w:t>
      </w:r>
      <w:r w:rsidRPr="007D547C">
        <w:t xml:space="preserve">arden </w:t>
      </w:r>
      <w:r>
        <w:t>F</w:t>
      </w:r>
      <w:r w:rsidRPr="007D547C">
        <w:t xml:space="preserve">lora: </w:t>
      </w:r>
      <w:r>
        <w:t>P</w:t>
      </w:r>
      <w:r w:rsidRPr="007D547C">
        <w:t xml:space="preserve">lants </w:t>
      </w:r>
      <w:r>
        <w:t>C</w:t>
      </w:r>
      <w:r w:rsidRPr="007D547C">
        <w:t>ultivat</w:t>
      </w:r>
      <w:r>
        <w:t>ed in the Hawaiian Islands and Other T</w:t>
      </w:r>
      <w:r w:rsidRPr="007D547C">
        <w:t xml:space="preserve">ropical </w:t>
      </w:r>
      <w:r>
        <w:t>P</w:t>
      </w:r>
      <w:r w:rsidRPr="007D547C">
        <w:t>laces. Bishop Museum Press</w:t>
      </w:r>
      <w:r>
        <w:t>,</w:t>
      </w:r>
      <w:r w:rsidRPr="007D547C">
        <w:t xml:space="preserve"> Honolulu, HI.</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Vogt, S. R. and L. L. Williams. 2004</w:t>
      </w:r>
      <w:r w:rsidRPr="007D547C">
        <w:t xml:space="preserve">. Common Flora and Fauna of the </w:t>
      </w:r>
      <w:smartTag w:uri="urn:schemas-microsoft-com:office:smarttags" w:element="place">
        <w:r w:rsidRPr="007D547C">
          <w:t>Mariana Islands</w:t>
        </w:r>
      </w:smartTag>
      <w:r w:rsidRPr="007D547C">
        <w:t>. WinGuide Saipan,</w:t>
      </w:r>
      <w:r>
        <w:t xml:space="preserve"> Mariana Islands</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Default="00767096" w:rsidP="00767096">
      <w:pPr>
        <w:widowControl w:val="0"/>
        <w:autoSpaceDE w:val="0"/>
        <w:autoSpaceDN w:val="0"/>
        <w:adjustRightInd w:val="0"/>
        <w:ind w:left="720" w:hanging="720"/>
      </w:pPr>
      <w:r w:rsidRPr="007D547C">
        <w:t xml:space="preserve">Wagner, W. L., D. R. Herbst and S. H. </w:t>
      </w:r>
      <w:r>
        <w:t>Sohmer. 1990</w:t>
      </w:r>
      <w:r w:rsidRPr="007D547C">
        <w:t xml:space="preserve">. Manual of the Flowering Plants of </w:t>
      </w:r>
      <w:r>
        <w:t>Hawai‘i</w:t>
      </w:r>
      <w:r w:rsidRPr="007D547C">
        <w:t xml:space="preserve">. University of </w:t>
      </w:r>
      <w:r>
        <w:t>Hawai‘i</w:t>
      </w:r>
      <w:r w:rsidRPr="007D547C">
        <w:t xml:space="preserve"> Press</w:t>
      </w:r>
      <w:r>
        <w:t xml:space="preserve"> and</w:t>
      </w:r>
      <w:r w:rsidRPr="007D547C">
        <w:t xml:space="preserve"> Bishop Museum Press</w:t>
      </w:r>
      <w:r>
        <w:t>,</w:t>
      </w:r>
      <w:r w:rsidRPr="007D547C">
        <w:t xml:space="preserve"> Honolulu, HI.</w:t>
      </w:r>
    </w:p>
    <w:p w:rsidR="00767096" w:rsidRDefault="00767096" w:rsidP="00767096">
      <w:pPr>
        <w:widowControl w:val="0"/>
        <w:autoSpaceDE w:val="0"/>
        <w:autoSpaceDN w:val="0"/>
        <w:adjustRightInd w:val="0"/>
        <w:ind w:left="720" w:hanging="720"/>
      </w:pPr>
    </w:p>
    <w:p w:rsidR="00767096" w:rsidRPr="007D547C" w:rsidRDefault="00767096" w:rsidP="00767096">
      <w:pPr>
        <w:widowControl w:val="0"/>
        <w:autoSpaceDE w:val="0"/>
        <w:autoSpaceDN w:val="0"/>
        <w:adjustRightInd w:val="0"/>
        <w:ind w:left="720" w:hanging="720"/>
      </w:pPr>
      <w:r>
        <w:t xml:space="preserve">Wagner, W. L., D. R. Herbst, and D. H. Lorence. 2005-2010. Flora of the Hawaiian Islands. Available at </w:t>
      </w:r>
      <w:hyperlink r:id="rId235" w:history="1">
        <w:r w:rsidRPr="00265C64">
          <w:t>http://botany.si.edu/pacificislandbiodiversity/hawaiianflora/index.htm</w:t>
        </w:r>
      </w:hyperlink>
      <w:r>
        <w:t xml:space="preserve"> (accessed on 27 April 2010). </w:t>
      </w:r>
    </w:p>
    <w:p w:rsidR="00390B7F" w:rsidRPr="007D547C" w:rsidRDefault="00390B7F" w:rsidP="00390B7F">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Walter, M. 2004</w:t>
      </w:r>
      <w:r w:rsidRPr="007D547C">
        <w:t xml:space="preserve">. A Guide to </w:t>
      </w:r>
      <w:r>
        <w:t>Hawai‘i</w:t>
      </w:r>
      <w:r w:rsidRPr="007D547C">
        <w:t>`s Coastal Plants. Mutual Publishing</w:t>
      </w:r>
      <w:r>
        <w:t>,</w:t>
      </w:r>
      <w:r w:rsidRPr="007D547C">
        <w:t xml:space="preserve"> Honolulu, HI.</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Whistler, A. 2004</w:t>
      </w:r>
      <w:r w:rsidRPr="007D547C">
        <w:t xml:space="preserve">. Rainforest Trees of </w:t>
      </w:r>
      <w:smartTag w:uri="urn:schemas-microsoft-com:office:smarttags" w:element="place">
        <w:r w:rsidRPr="007D547C">
          <w:t>Samoa</w:t>
        </w:r>
      </w:smartTag>
      <w:r w:rsidRPr="007D547C">
        <w:t>: A guide to the common lowland and foothill forest trees of the Samoan Archipelago. Isle Botanica</w:t>
      </w:r>
      <w:r>
        <w:t>,</w:t>
      </w:r>
      <w:r w:rsidRPr="007D547C">
        <w:t xml:space="preserve"> </w:t>
      </w:r>
      <w:r>
        <w:t>Honolulu, HI</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0A2DD6" w:rsidRDefault="00767096" w:rsidP="00767096">
      <w:pPr>
        <w:ind w:left="720" w:hanging="720"/>
        <w:rPr>
          <w:szCs w:val="24"/>
        </w:rPr>
      </w:pPr>
      <w:r w:rsidRPr="000A2DD6">
        <w:rPr>
          <w:szCs w:val="24"/>
        </w:rPr>
        <w:t>Y</w:t>
      </w:r>
      <w:r>
        <w:rPr>
          <w:szCs w:val="24"/>
        </w:rPr>
        <w:t>oshioka, J. M. 2008. Botanical s</w:t>
      </w:r>
      <w:r w:rsidRPr="000A2DD6">
        <w:rPr>
          <w:szCs w:val="24"/>
        </w:rPr>
        <w:t xml:space="preserve">urvey of the War in the Pacific National Historical Park, Guam, Mariana Islands. Technical Report 161. Pacific Cooperative Studies Unit, University of </w:t>
      </w:r>
      <w:r w:rsidR="00712E27">
        <w:rPr>
          <w:szCs w:val="24"/>
        </w:rPr>
        <w:t xml:space="preserve">Hawai‘i </w:t>
      </w:r>
      <w:r w:rsidRPr="000A2DD6">
        <w:rPr>
          <w:szCs w:val="24"/>
        </w:rPr>
        <w:t xml:space="preserve"> at Manoa, Honolulu, HI.</w:t>
      </w:r>
    </w:p>
    <w:p w:rsidR="00767096" w:rsidRPr="004C2DCB" w:rsidRDefault="00767096" w:rsidP="00767096"/>
    <w:p w:rsidR="00390B7F" w:rsidRPr="004C2DCB" w:rsidRDefault="00390B7F" w:rsidP="00265C64">
      <w:pPr>
        <w:pStyle w:val="SOP3rd"/>
      </w:pPr>
      <w:r w:rsidRPr="004C2DCB">
        <w:t>Plant Communities and Species Lists</w:t>
      </w:r>
    </w:p>
    <w:p w:rsidR="00767096" w:rsidRPr="007D547C" w:rsidRDefault="00767096" w:rsidP="00767096">
      <w:pPr>
        <w:widowControl w:val="0"/>
        <w:autoSpaceDE w:val="0"/>
        <w:autoSpaceDN w:val="0"/>
        <w:adjustRightInd w:val="0"/>
        <w:ind w:left="720" w:hanging="720"/>
      </w:pPr>
      <w:r>
        <w:t>Cuddihy, L. and C. P. Stone. 1990</w:t>
      </w:r>
      <w:r w:rsidRPr="007D547C">
        <w:t xml:space="preserve">. Alteration </w:t>
      </w:r>
      <w:r>
        <w:t>of Native Hawaiian Vegetation: E</w:t>
      </w:r>
      <w:r w:rsidRPr="007D547C">
        <w:t>ffects of humans, their activities and introductions. Cooperative National Park Resources Studies Unit, University of Hawai'</w:t>
      </w:r>
      <w:r>
        <w:t>i at Manoa, Honolulu, HI.</w:t>
      </w:r>
    </w:p>
    <w:p w:rsidR="00767096" w:rsidRPr="007D547C" w:rsidRDefault="00767096" w:rsidP="00767096">
      <w:pPr>
        <w:widowControl w:val="0"/>
        <w:autoSpaceDE w:val="0"/>
        <w:autoSpaceDN w:val="0"/>
        <w:adjustRightInd w:val="0"/>
        <w:ind w:left="720" w:hanging="720"/>
      </w:pPr>
      <w:r w:rsidRPr="007D547C">
        <w:tab/>
      </w:r>
    </w:p>
    <w:p w:rsidR="0051418F" w:rsidRDefault="0051418F" w:rsidP="0051418F">
      <w:pPr>
        <w:ind w:left="720" w:hanging="720"/>
      </w:pPr>
      <w:r w:rsidRPr="00D413B2">
        <w:t>Hess, S.C. and Pratt, L.W.</w:t>
      </w:r>
      <w:r>
        <w:t xml:space="preserve"> 2006.</w:t>
      </w:r>
      <w:r w:rsidRPr="00D413B2">
        <w:t xml:space="preserve"> Final Integrated Trip Report—Site Visits to Area 50, Andersen Air Force Base, Guam National Wildlife Refuge, War in the Pacific National Historical Park, Guam, Rota and Saipan, CNMI, 2004–2005</w:t>
      </w:r>
      <w:r w:rsidR="00AD0262">
        <w:t>.</w:t>
      </w:r>
      <w:r w:rsidRPr="00D413B2">
        <w:t xml:space="preserve"> U.S. Geological Survey Open-File </w:t>
      </w:r>
      <w:r w:rsidRPr="00D413B2">
        <w:lastRenderedPageBreak/>
        <w:t>Report 2005–1299</w:t>
      </w:r>
      <w:r w:rsidR="00A027E2">
        <w:t xml:space="preserve">. </w:t>
      </w:r>
      <w:r w:rsidR="00AD0262">
        <w:t>A</w:t>
      </w:r>
      <w:r w:rsidRPr="00D413B2">
        <w:t xml:space="preserve">vailable </w:t>
      </w:r>
      <w:r>
        <w:t>at</w:t>
      </w:r>
      <w:r w:rsidRPr="00D413B2">
        <w:t xml:space="preserve"> </w:t>
      </w:r>
      <w:r w:rsidR="00AD0262">
        <w:rPr>
          <w:color w:val="000000" w:themeColor="text1"/>
          <w:szCs w:val="24"/>
        </w:rPr>
        <w:t>http://pubs.usgs.gov/of/2005/1299 (accessed 2 July 2010)</w:t>
      </w:r>
      <w:r w:rsidRPr="00D413B2">
        <w:t>.</w:t>
      </w:r>
    </w:p>
    <w:p w:rsidR="0051418F" w:rsidRDefault="0051418F" w:rsidP="0051418F">
      <w:pPr>
        <w:ind w:left="720" w:hanging="720"/>
      </w:pPr>
    </w:p>
    <w:p w:rsidR="00767096" w:rsidRPr="000A2DD6" w:rsidRDefault="00767096" w:rsidP="009103A2">
      <w:pPr>
        <w:keepLines/>
        <w:widowControl w:val="0"/>
        <w:autoSpaceDE w:val="0"/>
        <w:autoSpaceDN w:val="0"/>
        <w:adjustRightInd w:val="0"/>
        <w:ind w:left="720" w:hanging="720"/>
      </w:pPr>
      <w:r w:rsidRPr="007D547C">
        <w:t>Mueller</w:t>
      </w:r>
      <w:r>
        <w:t>-Dombois, D. and F. R. Fosberg. 1998</w:t>
      </w:r>
      <w:r w:rsidRPr="007D547C">
        <w:t xml:space="preserve">. Vegetation of the </w:t>
      </w:r>
      <w:smartTag w:uri="urn:schemas-microsoft-com:office:smarttags" w:element="place">
        <w:smartTag w:uri="urn:schemas-microsoft-com:office:smarttags" w:element="PlaceName">
          <w:r w:rsidRPr="007D547C">
            <w:t>Tropical</w:t>
          </w:r>
        </w:smartTag>
        <w:r w:rsidRPr="007D547C">
          <w:t xml:space="preserve"> </w:t>
        </w:r>
        <w:smartTag w:uri="urn:schemas-microsoft-com:office:smarttags" w:element="PlaceName">
          <w:r w:rsidRPr="007D547C">
            <w:t>Pacific</w:t>
          </w:r>
        </w:smartTag>
        <w:r w:rsidRPr="007D547C">
          <w:t xml:space="preserve"> </w:t>
        </w:r>
        <w:smartTag w:uri="urn:schemas-microsoft-com:office:smarttags" w:element="PlaceType">
          <w:r w:rsidRPr="007D547C">
            <w:t>Islands</w:t>
          </w:r>
        </w:smartTag>
      </w:smartTag>
      <w:r w:rsidRPr="007D547C">
        <w:t xml:space="preserve">. </w:t>
      </w:r>
      <w:r w:rsidRPr="000A2DD6">
        <w:rPr>
          <w:szCs w:val="24"/>
        </w:rPr>
        <w:t xml:space="preserve">Springer Ecological Studies 132. </w:t>
      </w:r>
      <w:r w:rsidRPr="000A2DD6">
        <w:t>Springer-Verlag, New York, New York.</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Obha, T. 1994</w:t>
      </w:r>
      <w:r w:rsidRPr="007D547C">
        <w:t>. Flora and Vegetation of the Northern Mariana Islands. Natur</w:t>
      </w:r>
      <w:r>
        <w:t>al History Museum and Institute, Chiba, Japan.</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Ragone, D. and D. H. Lorence. 2003</w:t>
      </w:r>
      <w:r w:rsidRPr="007D547C">
        <w:t xml:space="preserve">. Botanical and Ethnobotanical Inventories of the </w:t>
      </w:r>
      <w:smartTag w:uri="urn:schemas-microsoft-com:office:smarttags" w:element="place">
        <w:smartTag w:uri="urn:schemas-microsoft-com:office:smarttags" w:element="PlaceType">
          <w:r w:rsidRPr="007D547C">
            <w:t>National Park</w:t>
          </w:r>
        </w:smartTag>
        <w:r w:rsidRPr="007D547C">
          <w:t xml:space="preserve"> of </w:t>
        </w:r>
        <w:smartTag w:uri="urn:schemas-microsoft-com:office:smarttags" w:element="PlaceName">
          <w:r w:rsidRPr="007D547C">
            <w:t>American Samoa</w:t>
          </w:r>
        </w:smartTag>
      </w:smartTag>
      <w:r w:rsidRPr="007D547C">
        <w:t xml:space="preserve">. </w:t>
      </w:r>
      <w:r>
        <w:t>Unpublished Report. Department of the Interior, National Park Service</w:t>
      </w:r>
      <w:r w:rsidRPr="007D547C">
        <w:t>.</w:t>
      </w:r>
    </w:p>
    <w:p w:rsidR="00390B7F" w:rsidRPr="007D547C" w:rsidRDefault="00390B7F" w:rsidP="00390B7F">
      <w:pPr>
        <w:widowControl w:val="0"/>
        <w:autoSpaceDE w:val="0"/>
        <w:autoSpaceDN w:val="0"/>
        <w:adjustRightInd w:val="0"/>
        <w:ind w:left="720" w:hanging="720"/>
      </w:pPr>
    </w:p>
    <w:p w:rsidR="00767096" w:rsidRDefault="00767096" w:rsidP="00767096">
      <w:pPr>
        <w:widowControl w:val="0"/>
        <w:autoSpaceDE w:val="0"/>
        <w:autoSpaceDN w:val="0"/>
        <w:adjustRightInd w:val="0"/>
        <w:ind w:left="720" w:hanging="720"/>
      </w:pPr>
      <w:r w:rsidRPr="007D547C">
        <w:t>Space, J. D. and</w:t>
      </w:r>
      <w:r>
        <w:t xml:space="preserve"> T. Flynn. 2000</w:t>
      </w:r>
      <w:r w:rsidRPr="007D547C">
        <w:t xml:space="preserve">. Reports on Invasive Species on </w:t>
      </w:r>
      <w:smartTag w:uri="urn:schemas-microsoft-com:office:smarttags" w:element="place">
        <w:smartTag w:uri="urn:schemas-microsoft-com:office:smarttags" w:element="PlaceName">
          <w:r w:rsidRPr="007D547C">
            <w:t>Pacific</w:t>
          </w:r>
        </w:smartTag>
        <w:r w:rsidRPr="007D547C">
          <w:t xml:space="preserve"> </w:t>
        </w:r>
        <w:smartTag w:uri="urn:schemas-microsoft-com:office:smarttags" w:element="PlaceType">
          <w:r w:rsidRPr="007D547C">
            <w:t>Islands</w:t>
          </w:r>
        </w:smartTag>
      </w:smartTag>
      <w:r w:rsidRPr="007D547C">
        <w:t>. Pacific Island Ecosystems at Risk (PIER)</w:t>
      </w:r>
      <w:r>
        <w:t xml:space="preserve">. Available at </w:t>
      </w:r>
      <w:hyperlink r:id="rId236" w:history="1">
        <w:r w:rsidRPr="009103A2">
          <w:rPr>
            <w:rStyle w:val="Hyperlink"/>
            <w:sz w:val="24"/>
            <w:szCs w:val="24"/>
            <w:u w:val="none"/>
          </w:rPr>
          <w:t>http://www.hear.org/pier/reports.htm</w:t>
        </w:r>
      </w:hyperlink>
      <w:r>
        <w:t xml:space="preserve"> (accessed 27 Apr 2010)</w:t>
      </w:r>
      <w:r w:rsidRPr="007D547C">
        <w:t>.</w:t>
      </w:r>
    </w:p>
    <w:p w:rsidR="00767096" w:rsidRPr="007D547C" w:rsidRDefault="00767096" w:rsidP="00767096">
      <w:pPr>
        <w:widowControl w:val="0"/>
        <w:autoSpaceDE w:val="0"/>
        <w:autoSpaceDN w:val="0"/>
        <w:adjustRightInd w:val="0"/>
        <w:ind w:left="720" w:hanging="720"/>
      </w:pPr>
    </w:p>
    <w:p w:rsidR="00767096" w:rsidRDefault="00767096" w:rsidP="00767096">
      <w:pPr>
        <w:keepLines/>
        <w:widowControl w:val="0"/>
        <w:autoSpaceDE w:val="0"/>
        <w:autoSpaceDN w:val="0"/>
        <w:adjustRightInd w:val="0"/>
        <w:ind w:left="720" w:hanging="720"/>
      </w:pPr>
      <w:r w:rsidRPr="007D547C">
        <w:t>Stapl</w:t>
      </w:r>
      <w:r>
        <w:t>es, G. W. and R. H. Cowie, Eds. 2001</w:t>
      </w:r>
      <w:r w:rsidRPr="007D547C">
        <w:t xml:space="preserve">. </w:t>
      </w:r>
      <w:r>
        <w:t>Hawai‘i</w:t>
      </w:r>
      <w:r w:rsidRPr="007D547C">
        <w:t xml:space="preserve">'s Invasive Species: A guide to invasive plants and animals in the </w:t>
      </w:r>
      <w:smartTag w:uri="urn:schemas-microsoft-com:office:smarttags" w:element="place">
        <w:r w:rsidRPr="007D547C">
          <w:t>Hawaiian Islands</w:t>
        </w:r>
      </w:smartTag>
      <w:r w:rsidRPr="007D547C">
        <w:t>. Mutual Publishing and the Bishop Museum Press</w:t>
      </w:r>
      <w:r>
        <w:t>, Honolulu, HI</w:t>
      </w:r>
      <w:r w:rsidRPr="007D547C">
        <w:t>.</w:t>
      </w:r>
    </w:p>
    <w:p w:rsidR="00767096" w:rsidRPr="007D547C" w:rsidRDefault="00767096" w:rsidP="00767096">
      <w:pPr>
        <w:widowControl w:val="0"/>
        <w:autoSpaceDE w:val="0"/>
        <w:autoSpaceDN w:val="0"/>
        <w:adjustRightInd w:val="0"/>
        <w:ind w:left="720" w:hanging="720"/>
      </w:pPr>
    </w:p>
    <w:p w:rsidR="00767096" w:rsidRPr="007D547C" w:rsidRDefault="00767096" w:rsidP="00767096">
      <w:pPr>
        <w:widowControl w:val="0"/>
        <w:autoSpaceDE w:val="0"/>
        <w:autoSpaceDN w:val="0"/>
        <w:adjustRightInd w:val="0"/>
        <w:ind w:left="720" w:hanging="720"/>
      </w:pPr>
      <w:r w:rsidRPr="007D547C">
        <w:t>Stone, C. P., C. W.</w:t>
      </w:r>
      <w:r>
        <w:t xml:space="preserve"> Smith and J. T. Tunison, Eds. 1992</w:t>
      </w:r>
      <w:r w:rsidRPr="007D547C">
        <w:t xml:space="preserve">. Alien Plant Invasions in Native Ecosystems of </w:t>
      </w:r>
      <w:r>
        <w:t>Hawai‘i: Management and Research.</w:t>
      </w:r>
      <w:r w:rsidRPr="007D547C">
        <w:t xml:space="preserve"> Cooperative National Park Resources Studies Unit, University of </w:t>
      </w:r>
      <w:r>
        <w:t>Hawai‘i at Manoa, Honolulu, HI</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Whistler, A. 2002</w:t>
      </w:r>
      <w:r w:rsidRPr="007D547C">
        <w:t>. The Samoan Rainforest: A Guide to the Veget</w:t>
      </w:r>
      <w:r>
        <w:t>ation of the Samoan Archipelago.</w:t>
      </w:r>
      <w:r w:rsidRPr="007D547C">
        <w:t xml:space="preserve"> Isle Botanica</w:t>
      </w:r>
      <w:r>
        <w:t>, Honolulu, HI</w:t>
      </w:r>
      <w:r w:rsidRPr="007D547C">
        <w:t>.</w:t>
      </w:r>
    </w:p>
    <w:p w:rsidR="00767096" w:rsidRPr="007D547C" w:rsidRDefault="00767096" w:rsidP="00767096">
      <w:pPr>
        <w:widowControl w:val="0"/>
        <w:autoSpaceDE w:val="0"/>
        <w:autoSpaceDN w:val="0"/>
        <w:adjustRightInd w:val="0"/>
        <w:ind w:left="720" w:hanging="720"/>
      </w:pPr>
      <w:r w:rsidRPr="007D547C">
        <w:tab/>
      </w:r>
    </w:p>
    <w:p w:rsidR="00767096" w:rsidRPr="007D547C" w:rsidRDefault="00767096" w:rsidP="00767096">
      <w:pPr>
        <w:widowControl w:val="0"/>
        <w:autoSpaceDE w:val="0"/>
        <w:autoSpaceDN w:val="0"/>
        <w:adjustRightInd w:val="0"/>
        <w:ind w:left="720" w:hanging="720"/>
      </w:pPr>
      <w:r>
        <w:t>Ziegler, A. C. 2002</w:t>
      </w:r>
      <w:r w:rsidRPr="007D547C">
        <w:t xml:space="preserve">. Hawaiian Natural History, Ecology and Evolution. University of </w:t>
      </w:r>
      <w:r>
        <w:t>Hawai‘i</w:t>
      </w:r>
      <w:r w:rsidRPr="007D547C">
        <w:t xml:space="preserve"> Press</w:t>
      </w:r>
      <w:r>
        <w:t>,</w:t>
      </w:r>
      <w:r w:rsidRPr="007D547C">
        <w:t xml:space="preserve"> H</w:t>
      </w:r>
      <w:r>
        <w:t>o</w:t>
      </w:r>
      <w:r w:rsidRPr="007D547C">
        <w:t>nolulu, HI.</w:t>
      </w:r>
    </w:p>
    <w:p w:rsidR="008B6B48" w:rsidRPr="008B6B48" w:rsidRDefault="008B6B48" w:rsidP="008B6B48">
      <w:bookmarkStart w:id="562" w:name="_Toc242255174"/>
      <w:bookmarkStart w:id="563" w:name="SOP3"/>
    </w:p>
    <w:p w:rsidR="008B6B48" w:rsidRPr="008B6B48" w:rsidRDefault="008B6B48" w:rsidP="008B6B48">
      <w:pPr>
        <w:sectPr w:rsidR="008B6B48" w:rsidRPr="008B6B48" w:rsidSect="009103A2">
          <w:headerReference w:type="default" r:id="rId237"/>
          <w:footerReference w:type="default" r:id="rId238"/>
          <w:pgSz w:w="12240" w:h="15840" w:code="1"/>
          <w:pgMar w:top="1440" w:right="1440" w:bottom="1440" w:left="1440" w:header="720" w:footer="720" w:gutter="0"/>
          <w:pgNumType w:start="1"/>
          <w:cols w:space="720"/>
          <w:docGrid w:linePitch="360"/>
        </w:sectPr>
      </w:pPr>
    </w:p>
    <w:p w:rsidR="001F42C3" w:rsidRDefault="00390B7F" w:rsidP="001F42C3">
      <w:pPr>
        <w:pStyle w:val="SOPTitle"/>
      </w:pPr>
      <w:r w:rsidRPr="0077621D">
        <w:lastRenderedPageBreak/>
        <w:t>Standard Operating Procedure (SOP) #3</w:t>
      </w:r>
    </w:p>
    <w:p w:rsidR="00390B7F" w:rsidRPr="0077621D" w:rsidRDefault="00390B7F" w:rsidP="001F42C3">
      <w:pPr>
        <w:pStyle w:val="SOPSubtitle"/>
      </w:pPr>
      <w:bookmarkStart w:id="564" w:name="_Toc266424457"/>
      <w:bookmarkStart w:id="565" w:name="_Toc266424722"/>
      <w:bookmarkStart w:id="566" w:name="_Toc266709711"/>
      <w:r w:rsidRPr="0077621D">
        <w:t>Safety Protocol</w:t>
      </w:r>
      <w:bookmarkEnd w:id="562"/>
      <w:bookmarkEnd w:id="564"/>
      <w:bookmarkEnd w:id="565"/>
      <w:bookmarkEnd w:id="566"/>
    </w:p>
    <w:bookmarkEnd w:id="563"/>
    <w:p w:rsidR="00390B7F" w:rsidRDefault="00390B7F" w:rsidP="00390B7F">
      <w:r>
        <w:t>Version 1.0</w:t>
      </w:r>
      <w:ins w:id="567" w:author="Ainsworth, Alison" w:date="2012-07-27T14:18:00Z">
        <w:r w:rsidR="00331028">
          <w:t>1</w:t>
        </w:r>
      </w:ins>
      <w:r>
        <w:t xml:space="preserve"> (</w:t>
      </w:r>
      <w:del w:id="568" w:author="Ainsworth, Alison" w:date="2012-07-27T14:18:00Z">
        <w:r w:rsidR="007F30B4" w:rsidDel="00331028">
          <w:delText xml:space="preserve">January </w:delText>
        </w:r>
        <w:r w:rsidR="00C21A6C" w:rsidDel="00331028">
          <w:delText>2</w:delText>
        </w:r>
        <w:r w:rsidR="007F30B4" w:rsidDel="00331028">
          <w:delText>8</w:delText>
        </w:r>
      </w:del>
      <w:ins w:id="569" w:author="Ainsworth, Alison" w:date="2012-07-27T14:18:00Z">
        <w:r w:rsidR="00331028">
          <w:t>July 27</w:t>
        </w:r>
      </w:ins>
      <w:r w:rsidR="007F30B4">
        <w:t>, 201</w:t>
      </w:r>
      <w:del w:id="570" w:author="Ainsworth, Alison" w:date="2012-07-27T14:18:00Z">
        <w:r w:rsidR="00C21A6C" w:rsidDel="00331028">
          <w:delText>1</w:delText>
        </w:r>
      </w:del>
      <w:ins w:id="571" w:author="Ainsworth, Alison" w:date="2012-07-27T14:18:00Z">
        <w:r w:rsidR="00331028">
          <w:t>2</w:t>
        </w:r>
      </w:ins>
      <w:r>
        <w:t>)</w:t>
      </w:r>
    </w:p>
    <w:p w:rsidR="00390B7F" w:rsidRDefault="00390B7F" w:rsidP="00390B7F"/>
    <w:p w:rsidR="001F42C3" w:rsidRDefault="001F42C3" w:rsidP="009103A2">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331028" w:rsidP="009D3A7D">
            <w:pPr>
              <w:pStyle w:val="BodyText"/>
            </w:pPr>
            <w:ins w:id="572" w:author="Ainsworth, Alison" w:date="2012-07-27T14:18:00Z">
              <w:r>
                <w:t>1.01</w:t>
              </w:r>
            </w:ins>
          </w:p>
        </w:tc>
        <w:tc>
          <w:tcPr>
            <w:tcW w:w="1385" w:type="dxa"/>
          </w:tcPr>
          <w:p w:rsidR="001F42C3" w:rsidRDefault="00331028" w:rsidP="009D3A7D">
            <w:pPr>
              <w:pStyle w:val="BodyText"/>
            </w:pPr>
            <w:ins w:id="573" w:author="Ainsworth, Alison" w:date="2012-07-27T14:18:00Z">
              <w:r>
                <w:t>7/27/2012</w:t>
              </w:r>
            </w:ins>
          </w:p>
        </w:tc>
        <w:tc>
          <w:tcPr>
            <w:tcW w:w="2340" w:type="dxa"/>
          </w:tcPr>
          <w:p w:rsidR="001F42C3" w:rsidRDefault="00331028" w:rsidP="009D3A7D">
            <w:pPr>
              <w:pStyle w:val="BodyText"/>
            </w:pPr>
            <w:ins w:id="574" w:author="Ainsworth, Alison" w:date="2012-07-27T14:18:00Z">
              <w:r>
                <w:t>Alison Ainsworth</w:t>
              </w:r>
            </w:ins>
          </w:p>
        </w:tc>
        <w:tc>
          <w:tcPr>
            <w:tcW w:w="2160" w:type="dxa"/>
          </w:tcPr>
          <w:p w:rsidR="001F42C3" w:rsidRDefault="00331028" w:rsidP="009D3A7D">
            <w:pPr>
              <w:pStyle w:val="BodyText"/>
            </w:pPr>
            <w:ins w:id="575" w:author="Ainsworth, Alison" w:date="2012-07-27T14:18:00Z">
              <w:r>
                <w:t>Updated based on Established Invasive Plant Species Monitoring Protocol and readiness review edits.</w:t>
              </w:r>
            </w:ins>
          </w:p>
        </w:tc>
        <w:tc>
          <w:tcPr>
            <w:tcW w:w="2340" w:type="dxa"/>
          </w:tcPr>
          <w:p w:rsidR="001F42C3" w:rsidRDefault="00331028" w:rsidP="009D3A7D">
            <w:pPr>
              <w:pStyle w:val="BodyText"/>
            </w:pPr>
            <w:ins w:id="576" w:author="Ainsworth, Alison" w:date="2012-07-27T14:19:00Z">
              <w:r>
                <w:t>Safety</w:t>
              </w:r>
            </w:ins>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9103A2" w:rsidRDefault="00390B7F" w:rsidP="009103A2"/>
    <w:p w:rsidR="00331028" w:rsidRPr="00331028" w:rsidRDefault="00331028" w:rsidP="00331028">
      <w:pPr>
        <w:keepNext/>
        <w:rPr>
          <w:ins w:id="577" w:author="Ainsworth, Alison" w:date="2012-07-27T14:21:00Z"/>
          <w:rFonts w:ascii="Arial" w:hAnsi="Arial"/>
          <w:b/>
          <w:szCs w:val="24"/>
        </w:rPr>
      </w:pPr>
      <w:ins w:id="578" w:author="Ainsworth, Alison" w:date="2012-07-27T14:21:00Z">
        <w:r w:rsidRPr="00331028">
          <w:rPr>
            <w:rFonts w:ascii="Arial" w:hAnsi="Arial"/>
            <w:b/>
            <w:szCs w:val="24"/>
          </w:rPr>
          <w:t>Purpose</w:t>
        </w:r>
      </w:ins>
    </w:p>
    <w:p w:rsidR="00331028" w:rsidRPr="00331028" w:rsidRDefault="00331028" w:rsidP="00331028">
      <w:pPr>
        <w:rPr>
          <w:ins w:id="579" w:author="Ainsworth, Alison" w:date="2012-07-27T14:21:00Z"/>
          <w:rFonts w:eastAsia="Times New Roman"/>
        </w:rPr>
      </w:pPr>
      <w:ins w:id="580" w:author="Ainsworth, Alison" w:date="2012-07-27T14:21:00Z">
        <w:r w:rsidRPr="00331028">
          <w:rPr>
            <w:rFonts w:eastAsia="Times New Roman"/>
          </w:rPr>
          <w:t>This Standard Operating Procedure (SOP) explains safety procedures that all field crew members should follow to ensure optimum safety when working in the field at Pacific Island Network (PACN) parks. Importantly, this SOP regularly refers to the PACN I&amp;M Safety Plan which will be updated more frequently than this SOP and must be reviewed by field crews. In addition to the I&amp;M Safety Plan, this SOP includes information from PACN park safety plans, park job hazard analyses (JHAs), and the Pacific Cooperative Studies Unit (PCSU) field operation SOPs (PCSU 2010).</w:t>
        </w:r>
        <w:r w:rsidRPr="00331028" w:rsidDel="00A01C87">
          <w:rPr>
            <w:rFonts w:eastAsia="Times New Roman"/>
          </w:rPr>
          <w:t xml:space="preserve"> </w:t>
        </w:r>
      </w:ins>
    </w:p>
    <w:p w:rsidR="00331028" w:rsidRPr="00331028" w:rsidRDefault="00331028" w:rsidP="00331028">
      <w:pPr>
        <w:rPr>
          <w:ins w:id="581" w:author="Ainsworth, Alison" w:date="2012-07-27T14:21:00Z"/>
          <w:rFonts w:eastAsia="Times New Roman"/>
        </w:rPr>
      </w:pPr>
    </w:p>
    <w:p w:rsidR="00331028" w:rsidRPr="00331028" w:rsidRDefault="00331028" w:rsidP="00331028">
      <w:pPr>
        <w:rPr>
          <w:ins w:id="582" w:author="Ainsworth, Alison" w:date="2012-07-27T14:21:00Z"/>
          <w:rFonts w:ascii="Arial" w:eastAsia="Times New Roman" w:hAnsi="Arial" w:cs="Arial"/>
          <w:b/>
        </w:rPr>
      </w:pPr>
      <w:ins w:id="583" w:author="Ainsworth, Alison" w:date="2012-07-27T14:21:00Z">
        <w:r w:rsidRPr="00331028">
          <w:rPr>
            <w:rFonts w:ascii="Arial" w:eastAsia="Times New Roman" w:hAnsi="Arial" w:cs="Arial"/>
            <w:b/>
          </w:rPr>
          <w:t>Safe Fieldwork Overview</w:t>
        </w:r>
      </w:ins>
    </w:p>
    <w:p w:rsidR="00331028" w:rsidRPr="00331028" w:rsidRDefault="00331028" w:rsidP="00331028">
      <w:pPr>
        <w:rPr>
          <w:ins w:id="584" w:author="Ainsworth, Alison" w:date="2012-07-27T14:21:00Z"/>
          <w:rFonts w:eastAsia="Times New Roman"/>
        </w:rPr>
      </w:pPr>
      <w:ins w:id="585" w:author="Ainsworth, Alison" w:date="2012-07-27T14:21:00Z">
        <w:r w:rsidRPr="00331028">
          <w:rPr>
            <w:rFonts w:eastAsia="Times New Roman"/>
          </w:rPr>
          <w:t xml:space="preserve">Safety is our most important priority. It is essential that field crew members are both technically proficient in vegetation monitoring and function as an effective team focused on reducing the probability for human error. Recent NPS accident statistics show that human error continues to be the most significant cause of accidents in parks with many of the error-caused mishaps due to poor judgment, inattention, and ineffective supervision. Field accidents often happen when staff members are tired or distracted. Field staff must be mindful of this and stay focused and aware of </w:t>
        </w:r>
        <w:r w:rsidRPr="00331028">
          <w:rPr>
            <w:rFonts w:eastAsia="Times New Roman"/>
          </w:rPr>
          <w:lastRenderedPageBreak/>
          <w:t xml:space="preserve">their surroundings. Personal safety is everyone’s responsibility. If one does not feel safe in performing some aspect of their job, the activity should be stopped and a supervisor should be notified. If one feels that a co-worker is not performing safely, the activity should be reported to a supervisor. If the supervisor does not correct the safety issue, the Program Manager is to be notified. Any employee who knowingly commits an unsafe act, creates an unsafe condition, disregards the safety policy, or is a repeated safety offender, will be disciplined.  </w:t>
        </w:r>
      </w:ins>
    </w:p>
    <w:p w:rsidR="00331028" w:rsidRDefault="00331028" w:rsidP="00331028">
      <w:pPr>
        <w:keepNext/>
        <w:rPr>
          <w:ins w:id="586" w:author="Ainsworth, Alison" w:date="2012-07-27T14:22:00Z"/>
          <w:rFonts w:ascii="Arial" w:hAnsi="Arial"/>
          <w:b/>
          <w:szCs w:val="24"/>
        </w:rPr>
      </w:pPr>
    </w:p>
    <w:p w:rsidR="00331028" w:rsidRPr="00331028" w:rsidRDefault="00331028" w:rsidP="00331028">
      <w:pPr>
        <w:keepNext/>
        <w:rPr>
          <w:ins w:id="587" w:author="Ainsworth, Alison" w:date="2012-07-27T14:21:00Z"/>
          <w:rFonts w:ascii="Arial" w:hAnsi="Arial"/>
          <w:b/>
          <w:szCs w:val="24"/>
        </w:rPr>
      </w:pPr>
      <w:ins w:id="588" w:author="Ainsworth, Alison" w:date="2012-07-27T14:21:00Z">
        <w:r w:rsidRPr="00331028">
          <w:rPr>
            <w:rFonts w:ascii="Arial" w:hAnsi="Arial"/>
            <w:b/>
            <w:szCs w:val="24"/>
          </w:rPr>
          <w:t>Rules and Regulations</w:t>
        </w:r>
      </w:ins>
    </w:p>
    <w:p w:rsidR="00331028" w:rsidRPr="00331028" w:rsidRDefault="00331028" w:rsidP="00331028">
      <w:pPr>
        <w:rPr>
          <w:ins w:id="589" w:author="Ainsworth, Alison" w:date="2012-07-27T14:21:00Z"/>
          <w:rFonts w:eastAsia="Times New Roman"/>
          <w:szCs w:val="24"/>
        </w:rPr>
      </w:pPr>
      <w:bookmarkStart w:id="590" w:name="_Toc299448512"/>
      <w:ins w:id="591" w:author="Ainsworth, Alison" w:date="2012-07-27T14:21:00Z">
        <w:r w:rsidRPr="00331028">
          <w:rPr>
            <w:rFonts w:eastAsia="Times New Roman"/>
            <w:szCs w:val="24"/>
          </w:rPr>
          <w:t xml:space="preserve">All Inventory and Monitoring (I&amp;M) field crews (staff and volunteers) are required to read and be familiar with the </w:t>
        </w:r>
      </w:ins>
      <w:ins w:id="592" w:author="Ainsworth, Alison" w:date="2012-07-27T14:22:00Z">
        <w:r>
          <w:rPr>
            <w:rFonts w:eastAsia="Times New Roman"/>
            <w:szCs w:val="24"/>
          </w:rPr>
          <w:t>PACN</w:t>
        </w:r>
      </w:ins>
      <w:ins w:id="593" w:author="Ainsworth, Alison" w:date="2012-07-27T14:21:00Z">
        <w:r w:rsidRPr="00331028">
          <w:rPr>
            <w:rFonts w:eastAsia="Times New Roman"/>
            <w:szCs w:val="24"/>
          </w:rPr>
          <w:t xml:space="preserve"> Safety Plan. Additionally, all staff must be familiar with any park specific guidance on safety for the park they will be working in. Documented park safety plans range from nonexistent (WAPA) to very thorough (HAVO). Existing plans can be found for HAVO at: I: </w:t>
        </w:r>
        <w:r w:rsidRPr="00331028">
          <w:rPr>
            <w:rFonts w:eastAsia="Times New Roman"/>
          </w:rPr>
          <w:fldChar w:fldCharType="begin"/>
        </w:r>
        <w:r w:rsidRPr="00331028">
          <w:rPr>
            <w:rFonts w:eastAsia="Times New Roman"/>
          </w:rPr>
          <w:instrText xml:space="preserve"> HYPERLINK "file:///I:\\administration\\Safety\\PACN_Parks_Safety\\HAVO\\HAVO%20General%20Safety%20Policy%208.3.09.pdf" </w:instrText>
        </w:r>
        <w:r w:rsidRPr="00331028">
          <w:rPr>
            <w:rFonts w:eastAsia="Times New Roman"/>
          </w:rPr>
          <w:fldChar w:fldCharType="separate"/>
        </w:r>
        <w:r w:rsidRPr="00331028">
          <w:rPr>
            <w:rFonts w:eastAsia="Times New Roman"/>
            <w:sz w:val="20"/>
            <w:szCs w:val="24"/>
            <w:u w:val="single"/>
          </w:rPr>
          <w:t xml:space="preserve">Administration/Safety/PACN parks safety/HAVO/HAVO General Safety Policy 8.03.09 </w:t>
        </w:r>
        <w:r w:rsidRPr="00331028">
          <w:rPr>
            <w:rFonts w:eastAsia="Times New Roman"/>
            <w:sz w:val="20"/>
            <w:szCs w:val="24"/>
            <w:u w:val="single"/>
          </w:rPr>
          <w:fldChar w:fldCharType="end"/>
        </w:r>
        <w:r w:rsidRPr="00331028">
          <w:rPr>
            <w:rFonts w:eastAsia="Times New Roman"/>
            <w:szCs w:val="24"/>
          </w:rPr>
          <w:t xml:space="preserve"> and all other parks at </w:t>
        </w:r>
        <w:r w:rsidRPr="00331028">
          <w:rPr>
            <w:rFonts w:eastAsia="Times New Roman"/>
          </w:rPr>
          <w:fldChar w:fldCharType="begin"/>
        </w:r>
        <w:r w:rsidRPr="00331028">
          <w:rPr>
            <w:rFonts w:eastAsia="Times New Roman"/>
          </w:rPr>
          <w:instrText xml:space="preserve"> HYPERLINK "file:///I:\\administration\\Safety\\PACN_Parks_Safety" </w:instrText>
        </w:r>
        <w:r w:rsidRPr="00331028">
          <w:rPr>
            <w:rFonts w:eastAsia="Times New Roman"/>
          </w:rPr>
          <w:fldChar w:fldCharType="separate"/>
        </w:r>
        <w:proofErr w:type="gramStart"/>
        <w:r w:rsidRPr="00331028">
          <w:rPr>
            <w:rFonts w:eastAsia="Times New Roman"/>
            <w:sz w:val="20"/>
            <w:szCs w:val="24"/>
            <w:u w:val="single"/>
          </w:rPr>
          <w:t>I</w:t>
        </w:r>
        <w:proofErr w:type="gramEnd"/>
        <w:r w:rsidRPr="00331028">
          <w:rPr>
            <w:rFonts w:eastAsia="Times New Roman"/>
            <w:sz w:val="20"/>
            <w:szCs w:val="24"/>
            <w:u w:val="single"/>
          </w:rPr>
          <w:t>: Administration/ Safety/PACN_Parks_Safety</w:t>
        </w:r>
        <w:r w:rsidRPr="00331028">
          <w:rPr>
            <w:rFonts w:eastAsia="Times New Roman"/>
            <w:sz w:val="20"/>
            <w:szCs w:val="24"/>
            <w:u w:val="single"/>
          </w:rPr>
          <w:fldChar w:fldCharType="end"/>
        </w:r>
        <w:r w:rsidRPr="00331028">
          <w:rPr>
            <w:rFonts w:eastAsia="Times New Roman"/>
          </w:rPr>
          <w:t xml:space="preserve">. Because park safety plans are living documents, </w:t>
        </w:r>
        <w:r w:rsidRPr="00331028">
          <w:rPr>
            <w:rFonts w:eastAsia="Times New Roman"/>
            <w:szCs w:val="24"/>
          </w:rPr>
          <w:t>field crews must contact the parks prior to conducting field work to ensure they have the most updated park specific safety and communication guidance. Park specific contact numbers and other details are available at the end of the PACN Safety Plan document.</w:t>
        </w:r>
        <w:bookmarkEnd w:id="590"/>
      </w:ins>
    </w:p>
    <w:p w:rsidR="00331028" w:rsidRPr="00331028" w:rsidRDefault="00331028" w:rsidP="00331028">
      <w:pPr>
        <w:rPr>
          <w:ins w:id="594" w:author="Ainsworth, Alison" w:date="2012-07-27T14:21:00Z"/>
          <w:rFonts w:eastAsia="Times New Roman"/>
          <w:szCs w:val="24"/>
        </w:rPr>
      </w:pPr>
    </w:p>
    <w:p w:rsidR="00331028" w:rsidRPr="00331028" w:rsidRDefault="00331028" w:rsidP="00331028">
      <w:pPr>
        <w:rPr>
          <w:ins w:id="595" w:author="Ainsworth, Alison" w:date="2012-07-27T14:21:00Z"/>
          <w:rFonts w:eastAsia="Times New Roman"/>
          <w:szCs w:val="24"/>
        </w:rPr>
      </w:pPr>
      <w:ins w:id="596" w:author="Ainsworth, Alison" w:date="2012-07-27T14:21:00Z">
        <w:r w:rsidRPr="00331028">
          <w:rPr>
            <w:rFonts w:eastAsia="Times New Roman"/>
            <w:szCs w:val="24"/>
          </w:rPr>
          <w:t xml:space="preserve">Only staff, cooperators, and approved volunteers are allowed to assist with field work. Friends, pets and children are prohibited from accompanying field teams. Researchers or colleagues from other organizations are not allowed to accompany field teams without prior permission. The project lead should always be consulted if there are uncertainties regarding someone’s eligibility to accompany the field crew. </w:t>
        </w:r>
      </w:ins>
    </w:p>
    <w:p w:rsidR="00331028" w:rsidRPr="00331028" w:rsidRDefault="00331028" w:rsidP="00331028">
      <w:pPr>
        <w:rPr>
          <w:ins w:id="597" w:author="Ainsworth, Alison" w:date="2012-07-27T14:21:00Z"/>
          <w:rFonts w:eastAsia="Times New Roman"/>
          <w:szCs w:val="24"/>
        </w:rPr>
      </w:pPr>
    </w:p>
    <w:p w:rsidR="00331028" w:rsidRPr="00331028" w:rsidRDefault="00331028" w:rsidP="00331028">
      <w:pPr>
        <w:rPr>
          <w:ins w:id="598" w:author="Ainsworth, Alison" w:date="2012-07-27T14:21:00Z"/>
          <w:rFonts w:eastAsia="Times New Roman"/>
        </w:rPr>
      </w:pPr>
      <w:ins w:id="599" w:author="Ainsworth, Alison" w:date="2012-07-27T14:21:00Z">
        <w:r w:rsidRPr="00331028">
          <w:rPr>
            <w:rFonts w:eastAsia="Times New Roman"/>
          </w:rPr>
          <w:t>When conducting field work, a crew must have at least two members with current Standard First Aid and CPR certification. All crew members will attend NPS Operational Leadership Training (OLT) during the field season. OLT training focuses on reducing the probability for human error by increasing individual and team effectiveness. Field crews will always have a designated leader and in areas concerning safety, the on-site leader’s decision is final. However, an individual still may refuse to engage in what they believe is an unsafe operation.</w:t>
        </w:r>
      </w:ins>
    </w:p>
    <w:p w:rsidR="00331028" w:rsidRPr="00331028" w:rsidRDefault="00331028" w:rsidP="00331028">
      <w:pPr>
        <w:rPr>
          <w:ins w:id="600" w:author="Ainsworth, Alison" w:date="2012-07-27T14:21:00Z"/>
          <w:rFonts w:eastAsia="Times New Roman"/>
        </w:rPr>
      </w:pPr>
    </w:p>
    <w:p w:rsidR="00331028" w:rsidRPr="00331028" w:rsidRDefault="00331028" w:rsidP="00331028">
      <w:pPr>
        <w:rPr>
          <w:ins w:id="601" w:author="Ainsworth, Alison" w:date="2012-07-27T14:21:00Z"/>
          <w:rFonts w:eastAsia="Times New Roman"/>
        </w:rPr>
      </w:pPr>
      <w:ins w:id="602" w:author="Ainsworth, Alison" w:date="2012-07-27T14:21:00Z">
        <w:r w:rsidRPr="00331028">
          <w:rPr>
            <w:rFonts w:eastAsia="Times New Roman"/>
          </w:rPr>
          <w:t xml:space="preserve">Any time field crews are in the field they must have and be familiar with their </w:t>
        </w:r>
        <w:r w:rsidRPr="00331028">
          <w:rPr>
            <w:rFonts w:eastAsia="Times New Roman"/>
            <w:b/>
          </w:rPr>
          <w:t>Emergency Action Plan (EAP</w:t>
        </w:r>
        <w:r w:rsidRPr="00331028">
          <w:rPr>
            <w:rFonts w:eastAsia="Times New Roman"/>
          </w:rPr>
          <w:t xml:space="preserve">). It is essential that the EAP identify a contact person, crew return date and time, check-in procedures, and actions to be taken in the event that the crew fails to return or check-in. The contact person is responsible for notifying the park’s staff and the Safety Officer if a field person is injured. Any injury incurred on the job must be reported to the supervisor IMMEDIATELY. Failure to report injury may result in the denial of workers compensation claims and/or disciplinary action. </w:t>
        </w:r>
        <w:r w:rsidRPr="00331028">
          <w:rPr>
            <w:rFonts w:eastAsia="Times New Roman"/>
            <w:szCs w:val="24"/>
          </w:rPr>
          <w:t>The EAP example provided below should be modified for local circumstances, however it is important that supervisors and field crew clearly understand emergency and communication procedures for their specific location.</w:t>
        </w:r>
        <w:r w:rsidRPr="00331028">
          <w:rPr>
            <w:rFonts w:eastAsia="Times New Roman"/>
          </w:rPr>
          <w:t xml:space="preserve"> For overnight trips or day trips in restricted areas in Hawaii parks, crews are also required to submit a backcountry camping permit (</w:t>
        </w:r>
        <w:r w:rsidRPr="00331028">
          <w:rPr>
            <w:rFonts w:eastAsia="Times New Roman"/>
          </w:rPr>
          <w:fldChar w:fldCharType="begin"/>
        </w:r>
        <w:r w:rsidRPr="00331028">
          <w:rPr>
            <w:rFonts w:eastAsia="Times New Roman"/>
          </w:rPr>
          <w:instrText xml:space="preserve"> HYPERLINK "file:///\\\\inphavoim01\\I&amp;M\\administration\\Safety\\HAVO_Employee_Backcountry_Permit_form_saveable_ver20120109.pdf" </w:instrText>
        </w:r>
        <w:r w:rsidRPr="00331028">
          <w:rPr>
            <w:rFonts w:eastAsia="Times New Roman"/>
          </w:rPr>
          <w:fldChar w:fldCharType="separate"/>
        </w:r>
        <w:r w:rsidRPr="00331028">
          <w:rPr>
            <w:rFonts w:eastAsia="Times New Roman"/>
            <w:sz w:val="20"/>
            <w:szCs w:val="20"/>
            <w:u w:val="single"/>
          </w:rPr>
          <w:t>Backcountry_Permit_Form.pdf</w:t>
        </w:r>
        <w:r w:rsidRPr="00331028">
          <w:rPr>
            <w:rFonts w:eastAsia="Times New Roman"/>
            <w:sz w:val="20"/>
            <w:szCs w:val="20"/>
            <w:u w:val="single"/>
          </w:rPr>
          <w:fldChar w:fldCharType="end"/>
        </w:r>
        <w:r w:rsidRPr="00331028">
          <w:rPr>
            <w:rFonts w:eastAsia="Times New Roman"/>
          </w:rPr>
          <w:t>) to the park’s “dispatch” or Pacific Area Communications Center (808-985-6170).</w:t>
        </w:r>
      </w:ins>
    </w:p>
    <w:p w:rsidR="00331028" w:rsidRPr="00331028" w:rsidRDefault="00331028" w:rsidP="00331028">
      <w:pPr>
        <w:rPr>
          <w:ins w:id="603" w:author="Ainsworth, Alison" w:date="2012-07-27T14:21:00Z"/>
          <w:rFonts w:eastAsia="Times New Roman"/>
          <w:szCs w:val="24"/>
        </w:rPr>
      </w:pPr>
    </w:p>
    <w:p w:rsidR="00331028" w:rsidRPr="00331028" w:rsidRDefault="00331028" w:rsidP="00331028">
      <w:pPr>
        <w:keepNext/>
        <w:rPr>
          <w:ins w:id="604" w:author="Ainsworth, Alison" w:date="2012-07-27T14:21:00Z"/>
          <w:rFonts w:ascii="Arial" w:hAnsi="Arial"/>
          <w:b/>
          <w:i/>
          <w:sz w:val="22"/>
        </w:rPr>
      </w:pPr>
      <w:ins w:id="605" w:author="Ainsworth, Alison" w:date="2012-07-27T14:21:00Z">
        <w:r w:rsidRPr="00331028">
          <w:rPr>
            <w:rFonts w:ascii="Arial" w:hAnsi="Arial"/>
            <w:b/>
            <w:i/>
            <w:sz w:val="22"/>
          </w:rPr>
          <w:lastRenderedPageBreak/>
          <w:t>Emergency Action Plan</w:t>
        </w:r>
      </w:ins>
    </w:p>
    <w:p w:rsidR="00331028" w:rsidRPr="00331028" w:rsidRDefault="00331028" w:rsidP="00331028">
      <w:pPr>
        <w:numPr>
          <w:ilvl w:val="0"/>
          <w:numId w:val="22"/>
        </w:numPr>
        <w:spacing w:after="60"/>
        <w:rPr>
          <w:ins w:id="606" w:author="Ainsworth, Alison" w:date="2012-07-27T14:21:00Z"/>
          <w:rFonts w:eastAsia="Times New Roman"/>
        </w:rPr>
      </w:pPr>
      <w:ins w:id="607" w:author="Ainsworth, Alison" w:date="2012-07-27T14:21:00Z">
        <w:r w:rsidRPr="00331028">
          <w:rPr>
            <w:rFonts w:eastAsia="Times New Roman"/>
          </w:rPr>
          <w:t xml:space="preserve">The contact person is responsible for making sure that an emergency alert and/or process is initiated if field personnel do not return when scheduled or no radio or cell phone contact is received from the field at the expected call-in time. </w:t>
        </w:r>
      </w:ins>
    </w:p>
    <w:p w:rsidR="00331028" w:rsidRPr="00331028" w:rsidRDefault="00331028" w:rsidP="00331028">
      <w:pPr>
        <w:numPr>
          <w:ilvl w:val="0"/>
          <w:numId w:val="22"/>
        </w:numPr>
        <w:spacing w:after="60"/>
        <w:rPr>
          <w:ins w:id="608" w:author="Ainsworth, Alison" w:date="2012-07-27T14:21:00Z"/>
          <w:rFonts w:eastAsia="Times New Roman"/>
        </w:rPr>
      </w:pPr>
      <w:ins w:id="609" w:author="Ainsworth, Alison" w:date="2012-07-27T14:21:00Z">
        <w:r w:rsidRPr="00331028">
          <w:rPr>
            <w:rFonts w:eastAsia="Times New Roman"/>
          </w:rPr>
          <w:t>Thirty minutes (30) after call-in time, an alert is issued. The contact person or another person should stay near the phone in case field personnel call.</w:t>
        </w:r>
      </w:ins>
    </w:p>
    <w:p w:rsidR="00331028" w:rsidRPr="00331028" w:rsidRDefault="00331028" w:rsidP="00331028">
      <w:pPr>
        <w:numPr>
          <w:ilvl w:val="0"/>
          <w:numId w:val="22"/>
        </w:numPr>
        <w:spacing w:after="60"/>
        <w:rPr>
          <w:ins w:id="610" w:author="Ainsworth, Alison" w:date="2012-07-27T14:21:00Z"/>
          <w:rFonts w:eastAsia="Times New Roman"/>
        </w:rPr>
      </w:pPr>
      <w:ins w:id="611" w:author="Ainsworth, Alison" w:date="2012-07-27T14:21:00Z">
        <w:r w:rsidRPr="00331028">
          <w:rPr>
            <w:rFonts w:eastAsia="Times New Roman"/>
          </w:rPr>
          <w:t xml:space="preserve">One hour from call-in time, search procedures should begin. </w:t>
        </w:r>
      </w:ins>
    </w:p>
    <w:p w:rsidR="00331028" w:rsidRPr="00331028" w:rsidRDefault="00331028" w:rsidP="00331028">
      <w:pPr>
        <w:numPr>
          <w:ilvl w:val="0"/>
          <w:numId w:val="22"/>
        </w:numPr>
        <w:spacing w:after="60"/>
        <w:rPr>
          <w:ins w:id="612" w:author="Ainsworth, Alison" w:date="2012-07-27T14:21:00Z"/>
          <w:rFonts w:eastAsia="Times New Roman"/>
        </w:rPr>
      </w:pPr>
      <w:ins w:id="613" w:author="Ainsworth, Alison" w:date="2012-07-27T14:21:00Z">
        <w:r w:rsidRPr="00331028">
          <w:rPr>
            <w:rFonts w:eastAsia="Times New Roman"/>
          </w:rPr>
          <w:t>One person should remain near the phone, and one person familiar with the field area should begin tracking the scheduled route with a partner.</w:t>
        </w:r>
      </w:ins>
    </w:p>
    <w:p w:rsidR="00331028" w:rsidRPr="00331028" w:rsidRDefault="00331028" w:rsidP="00331028">
      <w:pPr>
        <w:numPr>
          <w:ilvl w:val="0"/>
          <w:numId w:val="22"/>
        </w:numPr>
        <w:spacing w:after="60"/>
        <w:rPr>
          <w:ins w:id="614" w:author="Ainsworth, Alison" w:date="2012-07-27T14:21:00Z"/>
          <w:rFonts w:eastAsia="Times New Roman"/>
        </w:rPr>
      </w:pPr>
      <w:ins w:id="615" w:author="Ainsworth, Alison" w:date="2012-07-27T14:21:00Z">
        <w:r w:rsidRPr="00331028">
          <w:rPr>
            <w:rFonts w:eastAsia="Times New Roman"/>
          </w:rPr>
          <w:t xml:space="preserve">The tracking person should have a radio and/or cell phone and call back to the office every 20 minutes to see if field personnel have made contact. </w:t>
        </w:r>
      </w:ins>
    </w:p>
    <w:p w:rsidR="00331028" w:rsidRPr="00331028" w:rsidRDefault="00331028" w:rsidP="00331028">
      <w:pPr>
        <w:numPr>
          <w:ilvl w:val="0"/>
          <w:numId w:val="22"/>
        </w:numPr>
        <w:spacing w:after="60"/>
        <w:rPr>
          <w:ins w:id="616" w:author="Ainsworth, Alison" w:date="2012-07-27T14:21:00Z"/>
          <w:rFonts w:eastAsia="Times New Roman"/>
        </w:rPr>
      </w:pPr>
      <w:ins w:id="617" w:author="Ainsworth, Alison" w:date="2012-07-27T14:21:00Z">
        <w:r w:rsidRPr="00331028">
          <w:rPr>
            <w:rFonts w:eastAsia="Times New Roman"/>
          </w:rPr>
          <w:t>Tracking continues until the person is found or word is received that the field personnel are safe.</w:t>
        </w:r>
      </w:ins>
    </w:p>
    <w:p w:rsidR="00331028" w:rsidRPr="00331028" w:rsidRDefault="00331028" w:rsidP="00331028">
      <w:pPr>
        <w:keepNext/>
        <w:rPr>
          <w:ins w:id="618" w:author="Ainsworth, Alison" w:date="2012-07-27T14:21:00Z"/>
          <w:rFonts w:ascii="Arial" w:hAnsi="Arial"/>
          <w:b/>
          <w:i/>
          <w:sz w:val="22"/>
        </w:rPr>
      </w:pPr>
      <w:ins w:id="619" w:author="Ainsworth, Alison" w:date="2012-07-27T14:21:00Z">
        <w:r w:rsidRPr="00331028">
          <w:rPr>
            <w:rFonts w:ascii="Arial" w:hAnsi="Arial"/>
            <w:b/>
            <w:i/>
            <w:sz w:val="22"/>
          </w:rPr>
          <w:t>Emergency Response Plan</w:t>
        </w:r>
      </w:ins>
    </w:p>
    <w:p w:rsidR="00331028" w:rsidRPr="00331028" w:rsidRDefault="00331028" w:rsidP="00331028">
      <w:pPr>
        <w:autoSpaceDE w:val="0"/>
        <w:autoSpaceDN w:val="0"/>
        <w:adjustRightInd w:val="0"/>
        <w:rPr>
          <w:ins w:id="620" w:author="Ainsworth, Alison" w:date="2012-07-27T14:21:00Z"/>
          <w:rFonts w:eastAsia="Times New Roman"/>
          <w:i/>
          <w:szCs w:val="24"/>
        </w:rPr>
      </w:pPr>
      <w:ins w:id="621" w:author="Ainsworth, Alison" w:date="2012-07-27T14:21:00Z">
        <w:r w:rsidRPr="00331028">
          <w:rPr>
            <w:rFonts w:eastAsia="Times New Roman"/>
            <w:szCs w:val="24"/>
          </w:rPr>
          <w:t>“</w:t>
        </w:r>
        <w:r w:rsidRPr="00331028">
          <w:rPr>
            <w:rFonts w:eastAsia="Times New Roman"/>
            <w:bCs/>
            <w:i/>
            <w:szCs w:val="24"/>
          </w:rPr>
          <w:t>Call, Contact, Care</w:t>
        </w:r>
        <w:r w:rsidRPr="00331028">
          <w:rPr>
            <w:rFonts w:eastAsia="Times New Roman"/>
            <w:szCs w:val="24"/>
          </w:rPr>
          <w:t xml:space="preserve">” describes the required immediate response to an emergency. </w:t>
        </w:r>
        <w:r w:rsidRPr="00331028">
          <w:rPr>
            <w:rFonts w:eastAsia="Times New Roman"/>
            <w:i/>
            <w:szCs w:val="24"/>
          </w:rPr>
          <w:t>Always call</w:t>
        </w:r>
      </w:ins>
    </w:p>
    <w:p w:rsidR="00331028" w:rsidRPr="00331028" w:rsidRDefault="00331028" w:rsidP="00331028">
      <w:pPr>
        <w:autoSpaceDE w:val="0"/>
        <w:autoSpaceDN w:val="0"/>
        <w:adjustRightInd w:val="0"/>
        <w:rPr>
          <w:ins w:id="622" w:author="Ainsworth, Alison" w:date="2012-07-27T14:21:00Z"/>
          <w:rFonts w:eastAsia="Times New Roman"/>
          <w:szCs w:val="24"/>
        </w:rPr>
      </w:pPr>
      <w:ins w:id="623" w:author="Ainsworth, Alison" w:date="2012-07-27T14:21:00Z">
        <w:r w:rsidRPr="00331028">
          <w:rPr>
            <w:rFonts w:eastAsia="Times New Roman"/>
            <w:szCs w:val="24"/>
          </w:rPr>
          <w:t xml:space="preserve">911 first if the situation warrants. </w:t>
        </w:r>
        <w:r w:rsidRPr="00331028">
          <w:rPr>
            <w:rFonts w:eastAsia="Times New Roman"/>
          </w:rPr>
          <w:t xml:space="preserve">Be sure to give the following information: name, location of emergency, type of emergency and type of help required. </w:t>
        </w:r>
        <w:r w:rsidRPr="00331028">
          <w:rPr>
            <w:rFonts w:eastAsia="Times New Roman"/>
            <w:i/>
            <w:szCs w:val="24"/>
          </w:rPr>
          <w:t>Contact</w:t>
        </w:r>
        <w:r w:rsidRPr="00331028">
          <w:rPr>
            <w:rFonts w:eastAsia="Times New Roman"/>
            <w:szCs w:val="24"/>
          </w:rPr>
          <w:t xml:space="preserve"> colleagues in the field, supervisor, and park staff (Dispatch) to alert them to the incident and any relevant danger.</w:t>
        </w:r>
        <w:r w:rsidRPr="00331028">
          <w:rPr>
            <w:rFonts w:eastAsia="Times New Roman"/>
            <w:b/>
            <w:szCs w:val="24"/>
          </w:rPr>
          <w:t xml:space="preserve"> </w:t>
        </w:r>
        <w:r w:rsidRPr="00331028">
          <w:rPr>
            <w:rFonts w:eastAsia="Times New Roman"/>
            <w:szCs w:val="24"/>
          </w:rPr>
          <w:t>Field crews are required to carry lists of emergency contact phone numbers as a backup to those programmed into project cell phones.</w:t>
        </w:r>
        <w:r w:rsidRPr="00331028">
          <w:rPr>
            <w:rFonts w:eastAsia="Times New Roman"/>
            <w:b/>
            <w:szCs w:val="24"/>
          </w:rPr>
          <w:t xml:space="preserve"> </w:t>
        </w:r>
        <w:r w:rsidRPr="00331028">
          <w:rPr>
            <w:rFonts w:eastAsia="Times New Roman"/>
            <w:i/>
            <w:szCs w:val="24"/>
          </w:rPr>
          <w:t>Care</w:t>
        </w:r>
        <w:r w:rsidRPr="00331028">
          <w:rPr>
            <w:rFonts w:eastAsia="Times New Roman"/>
            <w:szCs w:val="24"/>
          </w:rPr>
          <w:t xml:space="preserve"> for injuries by giving and getting prompt medical treatment. All injuries that warrant compensation require paperwork. Report all incidents of any type to your supervisor immediately.</w:t>
        </w:r>
      </w:ins>
    </w:p>
    <w:p w:rsidR="00331028" w:rsidRPr="00331028" w:rsidRDefault="00331028" w:rsidP="00331028">
      <w:pPr>
        <w:autoSpaceDE w:val="0"/>
        <w:autoSpaceDN w:val="0"/>
        <w:adjustRightInd w:val="0"/>
        <w:rPr>
          <w:ins w:id="624" w:author="Ainsworth, Alison" w:date="2012-07-27T14:21:00Z"/>
          <w:rFonts w:eastAsia="Times New Roman"/>
          <w:szCs w:val="24"/>
        </w:rPr>
      </w:pPr>
    </w:p>
    <w:p w:rsidR="00331028" w:rsidRPr="00331028" w:rsidRDefault="00331028" w:rsidP="00331028">
      <w:pPr>
        <w:keepNext/>
        <w:rPr>
          <w:ins w:id="625" w:author="Ainsworth, Alison" w:date="2012-07-27T14:21:00Z"/>
          <w:rFonts w:ascii="Arial" w:hAnsi="Arial"/>
          <w:b/>
          <w:szCs w:val="24"/>
        </w:rPr>
      </w:pPr>
      <w:ins w:id="626" w:author="Ainsworth, Alison" w:date="2012-07-27T14:21:00Z">
        <w:r w:rsidRPr="00331028">
          <w:rPr>
            <w:rFonts w:ascii="Arial" w:hAnsi="Arial"/>
            <w:b/>
            <w:szCs w:val="24"/>
          </w:rPr>
          <w:t xml:space="preserve">Communication </w:t>
        </w:r>
      </w:ins>
    </w:p>
    <w:p w:rsidR="00331028" w:rsidRPr="00331028" w:rsidRDefault="00331028" w:rsidP="00331028">
      <w:pPr>
        <w:rPr>
          <w:ins w:id="627" w:author="Ainsworth, Alison" w:date="2012-07-27T14:21:00Z"/>
          <w:rFonts w:eastAsia="Times New Roman"/>
        </w:rPr>
      </w:pPr>
      <w:ins w:id="628" w:author="Ainsworth, Alison" w:date="2012-07-27T14:21:00Z">
        <w:r w:rsidRPr="00331028">
          <w:rPr>
            <w:rFonts w:eastAsia="Times New Roman"/>
          </w:rPr>
          <w:t xml:space="preserve">Field work will be planned ahead of departure, discussed with a supervisor, and the appropriate information including a clear communication plan will be documented on the EAP (e.g., contact, sample site locations, return time). Communication is essential for safe field work and for all PACN parks the portable radio should be the primary form. In Hawaii parks, the Pacific Area Communications Center (808-985-6170) is the central radio dispatch and is physically located at HAVO. Radio communications for the outer island parks run through the park superintendents or resource chiefs. Cell phones can also be effective tools in parks that can receive cell phone reception. </w:t>
        </w:r>
      </w:ins>
    </w:p>
    <w:p w:rsidR="00331028" w:rsidRPr="00331028" w:rsidRDefault="00331028" w:rsidP="00331028">
      <w:pPr>
        <w:rPr>
          <w:ins w:id="629" w:author="Ainsworth, Alison" w:date="2012-07-27T14:21:00Z"/>
          <w:rFonts w:eastAsia="Times New Roman"/>
          <w:i/>
          <w:sz w:val="22"/>
        </w:rPr>
      </w:pPr>
    </w:p>
    <w:p w:rsidR="00331028" w:rsidRPr="00331028" w:rsidRDefault="00331028" w:rsidP="00331028">
      <w:pPr>
        <w:keepNext/>
        <w:rPr>
          <w:ins w:id="630" w:author="Ainsworth, Alison" w:date="2012-07-27T14:21:00Z"/>
          <w:rFonts w:ascii="Arial" w:hAnsi="Arial"/>
          <w:b/>
          <w:i/>
          <w:sz w:val="22"/>
        </w:rPr>
      </w:pPr>
      <w:ins w:id="631" w:author="Ainsworth, Alison" w:date="2012-07-27T14:21:00Z">
        <w:r w:rsidRPr="00331028">
          <w:rPr>
            <w:rFonts w:ascii="Arial" w:hAnsi="Arial"/>
            <w:b/>
            <w:i/>
            <w:sz w:val="22"/>
          </w:rPr>
          <w:t>Communication Training</w:t>
        </w:r>
      </w:ins>
    </w:p>
    <w:p w:rsidR="00331028" w:rsidRPr="00331028" w:rsidRDefault="00331028" w:rsidP="00331028">
      <w:pPr>
        <w:keepNext/>
        <w:rPr>
          <w:ins w:id="632" w:author="Ainsworth, Alison" w:date="2012-07-27T14:21:00Z"/>
          <w:szCs w:val="24"/>
        </w:rPr>
      </w:pPr>
      <w:ins w:id="633" w:author="Ainsworth, Alison" w:date="2012-07-27T14:21:00Z">
        <w:r w:rsidRPr="00331028">
          <w:rPr>
            <w:szCs w:val="24"/>
          </w:rPr>
          <w:t>All crew members will receive training on the operation of park radios, cellular phones, and other communication devices (e.g., Geopro) prior to beginning field work. Training will cover appropriate use of communication devices, site specific communication issues (i.e., known park radio/cell phone dead zones), and review of what to do in an emergency.</w:t>
        </w:r>
      </w:ins>
    </w:p>
    <w:p w:rsidR="00331028" w:rsidRPr="00331028" w:rsidRDefault="00331028" w:rsidP="00331028">
      <w:pPr>
        <w:keepNext/>
        <w:rPr>
          <w:ins w:id="634" w:author="Ainsworth, Alison" w:date="2012-07-27T14:21:00Z"/>
          <w:rFonts w:ascii="Arial" w:hAnsi="Arial"/>
          <w:b/>
          <w:i/>
          <w:sz w:val="22"/>
        </w:rPr>
      </w:pPr>
    </w:p>
    <w:p w:rsidR="00331028" w:rsidRPr="00331028" w:rsidRDefault="00331028" w:rsidP="00331028">
      <w:pPr>
        <w:keepNext/>
        <w:rPr>
          <w:ins w:id="635" w:author="Ainsworth, Alison" w:date="2012-07-27T14:21:00Z"/>
          <w:rFonts w:ascii="Arial" w:hAnsi="Arial"/>
          <w:b/>
          <w:i/>
          <w:sz w:val="22"/>
        </w:rPr>
      </w:pPr>
      <w:ins w:id="636" w:author="Ainsworth, Alison" w:date="2012-07-27T14:21:00Z">
        <w:r w:rsidRPr="00331028">
          <w:rPr>
            <w:rFonts w:ascii="Arial" w:hAnsi="Arial"/>
            <w:b/>
            <w:i/>
            <w:sz w:val="22"/>
          </w:rPr>
          <w:t xml:space="preserve">Portable Radios </w:t>
        </w:r>
      </w:ins>
    </w:p>
    <w:p w:rsidR="00331028" w:rsidRPr="00331028" w:rsidRDefault="00331028" w:rsidP="00331028">
      <w:pPr>
        <w:rPr>
          <w:ins w:id="637" w:author="Ainsworth, Alison" w:date="2012-07-27T14:21:00Z"/>
          <w:rFonts w:eastAsia="Times New Roman"/>
        </w:rPr>
      </w:pPr>
      <w:ins w:id="638" w:author="Ainsworth, Alison" w:date="2012-07-27T14:21:00Z">
        <w:r w:rsidRPr="00331028">
          <w:rPr>
            <w:rFonts w:eastAsia="Times New Roman"/>
          </w:rPr>
          <w:t xml:space="preserve">Portable radios are the primary communication tool to ensure staff safety in the field when working in PACN parks. At least one park radio (preferably two) and charger(s) will be assigned per crew. Portable radios keep field crews abreast of park emergency situations (e.g., wildfires), allow other staff in the park to know the location and status of crew members particularly in the case of an emergency, and are a means of communicating locally between separated field crew members. </w:t>
        </w:r>
      </w:ins>
    </w:p>
    <w:p w:rsidR="00331028" w:rsidRPr="00331028" w:rsidRDefault="00331028" w:rsidP="00331028">
      <w:pPr>
        <w:rPr>
          <w:ins w:id="639" w:author="Ainsworth, Alison" w:date="2012-07-27T14:21:00Z"/>
          <w:rFonts w:eastAsia="Times New Roman"/>
        </w:rPr>
      </w:pPr>
    </w:p>
    <w:p w:rsidR="00331028" w:rsidRPr="00331028" w:rsidRDefault="00331028" w:rsidP="00331028">
      <w:pPr>
        <w:rPr>
          <w:ins w:id="640" w:author="Ainsworth, Alison" w:date="2012-07-27T14:21:00Z"/>
          <w:rFonts w:eastAsia="Times New Roman"/>
        </w:rPr>
      </w:pPr>
      <w:ins w:id="641" w:author="Ainsworth, Alison" w:date="2012-07-27T14:21:00Z">
        <w:r w:rsidRPr="00331028">
          <w:rPr>
            <w:rFonts w:eastAsia="Times New Roman"/>
          </w:rPr>
          <w:t xml:space="preserve">Before entering the field in a park, field crews must ensure that their radios are correctly programmed including all park repeaters or, if necessary, borrow park preprogrammed radios. Because some radio and emergency procedures differ among parks, it is essential that field staff discuss current radio and emergency SOPs with park personnel prior to field work. </w:t>
        </w:r>
      </w:ins>
    </w:p>
    <w:p w:rsidR="00331028" w:rsidRPr="00331028" w:rsidRDefault="00331028" w:rsidP="00331028">
      <w:pPr>
        <w:rPr>
          <w:ins w:id="642" w:author="Ainsworth, Alison" w:date="2012-07-27T14:21:00Z"/>
          <w:rFonts w:eastAsia="Times New Roman"/>
        </w:rPr>
      </w:pPr>
    </w:p>
    <w:p w:rsidR="00331028" w:rsidRPr="00331028" w:rsidRDefault="00331028" w:rsidP="00331028">
      <w:pPr>
        <w:rPr>
          <w:ins w:id="643" w:author="Ainsworth, Alison" w:date="2012-07-27T14:21:00Z"/>
          <w:rFonts w:eastAsia="Times New Roman"/>
        </w:rPr>
      </w:pPr>
      <w:ins w:id="644" w:author="Ainsworth, Alison" w:date="2012-07-27T14:21:00Z">
        <w:r w:rsidRPr="00331028">
          <w:rPr>
            <w:rFonts w:eastAsia="Times New Roman"/>
          </w:rPr>
          <w:t xml:space="preserve">General radio guidelines: </w:t>
        </w:r>
      </w:ins>
    </w:p>
    <w:p w:rsidR="00331028" w:rsidRPr="00331028" w:rsidRDefault="00331028" w:rsidP="00331028">
      <w:pPr>
        <w:numPr>
          <w:ilvl w:val="0"/>
          <w:numId w:val="25"/>
        </w:numPr>
        <w:spacing w:after="60"/>
        <w:rPr>
          <w:ins w:id="645" w:author="Ainsworth, Alison" w:date="2012-07-27T14:21:00Z"/>
          <w:rFonts w:eastAsia="Times New Roman"/>
        </w:rPr>
      </w:pPr>
      <w:ins w:id="646" w:author="Ainsworth, Alison" w:date="2012-07-27T14:21:00Z">
        <w:r w:rsidRPr="00331028">
          <w:rPr>
            <w:rFonts w:eastAsia="Times New Roman"/>
          </w:rPr>
          <w:t xml:space="preserve">Read and review the radio user guide </w:t>
        </w:r>
        <w:r w:rsidRPr="00331028">
          <w:rPr>
            <w:rFonts w:eastAsia="Times New Roman"/>
          </w:rPr>
          <w:fldChar w:fldCharType="begin"/>
        </w:r>
        <w:r w:rsidRPr="00331028">
          <w:rPr>
            <w:rFonts w:eastAsia="Times New Roman"/>
          </w:rPr>
          <w:instrText xml:space="preserve"> HYPERLINK "file:///\\\\inphavoim01\\I&amp;M\\administration\\Safety\\Radio_User_Guide_Icom_2008.pdf" </w:instrText>
        </w:r>
        <w:r w:rsidRPr="00331028">
          <w:rPr>
            <w:rFonts w:eastAsia="Times New Roman"/>
          </w:rPr>
          <w:fldChar w:fldCharType="separate"/>
        </w:r>
        <w:r w:rsidRPr="00331028">
          <w:rPr>
            <w:rFonts w:eastAsia="Times New Roman"/>
            <w:sz w:val="20"/>
            <w:szCs w:val="20"/>
            <w:u w:val="single"/>
          </w:rPr>
          <w:t>(</w:t>
        </w:r>
        <w:r w:rsidRPr="00331028">
          <w:rPr>
            <w:rFonts w:eastAsia="Times New Roman"/>
            <w:sz w:val="20"/>
            <w:szCs w:val="20"/>
            <w:u w:val="single"/>
          </w:rPr>
          <w:fldChar w:fldCharType="end"/>
        </w:r>
        <w:r w:rsidRPr="00331028">
          <w:rPr>
            <w:rFonts w:eastAsia="Times New Roman"/>
          </w:rPr>
          <w:t xml:space="preserve"> </w:t>
        </w:r>
        <w:r w:rsidRPr="00331028">
          <w:rPr>
            <w:rFonts w:eastAsia="Times New Roman"/>
          </w:rPr>
          <w:fldChar w:fldCharType="begin"/>
        </w:r>
        <w:r w:rsidRPr="00331028">
          <w:rPr>
            <w:rFonts w:eastAsia="Times New Roman"/>
          </w:rPr>
          <w:instrText xml:space="preserve"> HYPERLINK "file:///\\\\inphavoim01\\I&amp;M\\administration\\Safety\\Radio_User_Guide_Icom_2008.pdf" </w:instrText>
        </w:r>
        <w:r w:rsidRPr="00331028">
          <w:rPr>
            <w:rFonts w:eastAsia="Times New Roman"/>
          </w:rPr>
          <w:fldChar w:fldCharType="separate"/>
        </w:r>
        <w:r w:rsidRPr="00331028">
          <w:rPr>
            <w:rFonts w:eastAsia="Times New Roman"/>
            <w:sz w:val="20"/>
            <w:szCs w:val="20"/>
            <w:u w:val="single"/>
          </w:rPr>
          <w:t>I:\administration\Safety\ Radio_User_Guide_Icom_2008.pdf</w:t>
        </w:r>
        <w:r w:rsidRPr="00331028">
          <w:rPr>
            <w:rFonts w:eastAsia="Times New Roman"/>
            <w:sz w:val="20"/>
            <w:szCs w:val="20"/>
            <w:u w:val="single"/>
          </w:rPr>
          <w:fldChar w:fldCharType="end"/>
        </w:r>
        <w:r w:rsidRPr="00331028">
          <w:rPr>
            <w:rFonts w:eastAsia="Times New Roman"/>
          </w:rPr>
          <w:t xml:space="preserve">). </w:t>
        </w:r>
      </w:ins>
    </w:p>
    <w:p w:rsidR="00331028" w:rsidRPr="00331028" w:rsidRDefault="00331028" w:rsidP="00331028">
      <w:pPr>
        <w:numPr>
          <w:ilvl w:val="0"/>
          <w:numId w:val="25"/>
        </w:numPr>
        <w:spacing w:after="60"/>
        <w:rPr>
          <w:ins w:id="647" w:author="Ainsworth, Alison" w:date="2012-07-27T14:21:00Z"/>
          <w:rFonts w:eastAsia="Times New Roman"/>
        </w:rPr>
      </w:pPr>
      <w:ins w:id="648" w:author="Ainsworth, Alison" w:date="2012-07-27T14:21:00Z">
        <w:r w:rsidRPr="00331028">
          <w:rPr>
            <w:rFonts w:eastAsia="Times New Roman"/>
          </w:rPr>
          <w:t>Identify the appropriate park channels and keep a copy of those channels and park radio call numbers with the radio.</w:t>
        </w:r>
      </w:ins>
    </w:p>
    <w:p w:rsidR="00331028" w:rsidRPr="00331028" w:rsidRDefault="00331028" w:rsidP="00331028">
      <w:pPr>
        <w:numPr>
          <w:ilvl w:val="0"/>
          <w:numId w:val="25"/>
        </w:numPr>
        <w:spacing w:after="60"/>
        <w:rPr>
          <w:ins w:id="649" w:author="Ainsworth, Alison" w:date="2012-07-27T14:21:00Z"/>
          <w:rFonts w:eastAsia="Times New Roman"/>
        </w:rPr>
      </w:pPr>
      <w:ins w:id="650" w:author="Ainsworth, Alison" w:date="2012-07-27T14:21:00Z">
        <w:r w:rsidRPr="00331028">
          <w:rPr>
            <w:rFonts w:eastAsia="Times New Roman"/>
          </w:rPr>
          <w:t xml:space="preserve">Ask park staff if the crew members should be assigned call numbers or just use a general name such as “I&amp;M vegetation crew” on the radio. </w:t>
        </w:r>
      </w:ins>
    </w:p>
    <w:p w:rsidR="00331028" w:rsidRPr="00331028" w:rsidRDefault="00331028" w:rsidP="00331028">
      <w:pPr>
        <w:numPr>
          <w:ilvl w:val="0"/>
          <w:numId w:val="25"/>
        </w:numPr>
        <w:spacing w:after="60"/>
        <w:rPr>
          <w:ins w:id="651" w:author="Ainsworth, Alison" w:date="2012-07-27T14:21:00Z"/>
          <w:rFonts w:eastAsia="Times New Roman"/>
        </w:rPr>
      </w:pPr>
      <w:ins w:id="652" w:author="Ainsworth, Alison" w:date="2012-07-27T14:21:00Z">
        <w:r w:rsidRPr="00331028">
          <w:rPr>
            <w:rFonts w:eastAsia="Times New Roman"/>
          </w:rPr>
          <w:t>Protect radios from moisture, dust and hard impacts.</w:t>
        </w:r>
      </w:ins>
    </w:p>
    <w:p w:rsidR="00331028" w:rsidRPr="00331028" w:rsidRDefault="00331028" w:rsidP="00331028">
      <w:pPr>
        <w:numPr>
          <w:ilvl w:val="0"/>
          <w:numId w:val="25"/>
        </w:numPr>
        <w:spacing w:after="60"/>
        <w:rPr>
          <w:ins w:id="653" w:author="Ainsworth, Alison" w:date="2012-07-27T14:21:00Z"/>
          <w:rFonts w:eastAsia="Times New Roman"/>
        </w:rPr>
      </w:pPr>
      <w:ins w:id="654" w:author="Ainsworth, Alison" w:date="2012-07-27T14:21:00Z">
        <w:r w:rsidRPr="00331028">
          <w:rPr>
            <w:rFonts w:eastAsia="Times New Roman"/>
          </w:rPr>
          <w:t>Bring an extra battery.</w:t>
        </w:r>
      </w:ins>
    </w:p>
    <w:p w:rsidR="00331028" w:rsidRPr="00331028" w:rsidRDefault="00331028" w:rsidP="00331028">
      <w:pPr>
        <w:numPr>
          <w:ilvl w:val="0"/>
          <w:numId w:val="25"/>
        </w:numPr>
        <w:spacing w:after="60"/>
        <w:rPr>
          <w:ins w:id="655" w:author="Ainsworth, Alison" w:date="2012-07-27T14:21:00Z"/>
          <w:rFonts w:eastAsia="Times New Roman"/>
        </w:rPr>
      </w:pPr>
      <w:ins w:id="656" w:author="Ainsworth, Alison" w:date="2012-07-27T14:21:00Z">
        <w:r w:rsidRPr="00331028">
          <w:rPr>
            <w:rFonts w:eastAsia="Times New Roman"/>
          </w:rPr>
          <w:t xml:space="preserve">Radios must be loud enough to hear at all times in the field. </w:t>
        </w:r>
      </w:ins>
    </w:p>
    <w:p w:rsidR="00331028" w:rsidRPr="00331028" w:rsidRDefault="00331028" w:rsidP="00331028">
      <w:pPr>
        <w:numPr>
          <w:ilvl w:val="0"/>
          <w:numId w:val="25"/>
        </w:numPr>
        <w:spacing w:after="60"/>
        <w:rPr>
          <w:ins w:id="657" w:author="Ainsworth, Alison" w:date="2012-07-27T14:21:00Z"/>
          <w:rFonts w:eastAsia="Times New Roman"/>
        </w:rPr>
      </w:pPr>
      <w:ins w:id="658" w:author="Ainsworth, Alison" w:date="2012-07-27T14:21:00Z">
        <w:r w:rsidRPr="00331028">
          <w:rPr>
            <w:rFonts w:eastAsia="Times New Roman"/>
          </w:rPr>
          <w:t>Always scan all park channels.</w:t>
        </w:r>
      </w:ins>
    </w:p>
    <w:p w:rsidR="00331028" w:rsidRPr="00331028" w:rsidRDefault="00331028" w:rsidP="00331028">
      <w:pPr>
        <w:numPr>
          <w:ilvl w:val="0"/>
          <w:numId w:val="25"/>
        </w:numPr>
        <w:spacing w:after="60"/>
        <w:rPr>
          <w:ins w:id="659" w:author="Ainsworth, Alison" w:date="2012-07-27T14:21:00Z"/>
          <w:rFonts w:eastAsia="Times New Roman"/>
        </w:rPr>
      </w:pPr>
      <w:ins w:id="660" w:author="Ainsworth, Alison" w:date="2012-07-27T14:21:00Z">
        <w:r w:rsidRPr="00331028">
          <w:rPr>
            <w:rFonts w:eastAsia="Times New Roman"/>
          </w:rPr>
          <w:t xml:space="preserve">Communicate between separated team members using the park’s appropriate line of sight channel. </w:t>
        </w:r>
      </w:ins>
    </w:p>
    <w:p w:rsidR="00331028" w:rsidRPr="00331028" w:rsidRDefault="00331028" w:rsidP="00331028">
      <w:pPr>
        <w:numPr>
          <w:ilvl w:val="0"/>
          <w:numId w:val="25"/>
        </w:numPr>
        <w:spacing w:after="60"/>
        <w:rPr>
          <w:ins w:id="661" w:author="Ainsworth, Alison" w:date="2012-07-27T14:21:00Z"/>
          <w:rFonts w:eastAsia="Times New Roman"/>
        </w:rPr>
      </w:pPr>
      <w:ins w:id="662" w:author="Ainsworth, Alison" w:date="2012-07-27T14:21:00Z">
        <w:r w:rsidRPr="00331028">
          <w:rPr>
            <w:rFonts w:eastAsia="Times New Roman"/>
          </w:rPr>
          <w:t>When hiking along a trail, if team members spread out along the trail the last team member must have a radio.</w:t>
        </w:r>
      </w:ins>
    </w:p>
    <w:p w:rsidR="00331028" w:rsidRPr="00331028" w:rsidRDefault="00331028" w:rsidP="00331028">
      <w:pPr>
        <w:numPr>
          <w:ilvl w:val="0"/>
          <w:numId w:val="25"/>
        </w:numPr>
        <w:spacing w:after="60"/>
        <w:rPr>
          <w:ins w:id="663" w:author="Ainsworth, Alison" w:date="2012-07-27T14:21:00Z"/>
          <w:rFonts w:eastAsia="Times New Roman"/>
        </w:rPr>
      </w:pPr>
      <w:ins w:id="664" w:author="Ainsworth, Alison" w:date="2012-07-27T14:21:00Z">
        <w:r w:rsidRPr="00331028">
          <w:rPr>
            <w:rFonts w:eastAsia="Times New Roman"/>
          </w:rPr>
          <w:t xml:space="preserve">Avoid accidentally activating the radio key. This can happen in a backpack or wearing a belt harness while using the seatbelt in a vehicle. Everyone in the park will hear your conversation and having the radio key activated will keep the system out of use for other traffic, including emergencies. </w:t>
        </w:r>
      </w:ins>
    </w:p>
    <w:p w:rsidR="00331028" w:rsidRPr="00331028" w:rsidRDefault="00331028" w:rsidP="00331028">
      <w:pPr>
        <w:numPr>
          <w:ilvl w:val="0"/>
          <w:numId w:val="25"/>
        </w:numPr>
        <w:spacing w:after="60"/>
        <w:rPr>
          <w:ins w:id="665" w:author="Ainsworth, Alison" w:date="2012-07-27T14:21:00Z"/>
          <w:rFonts w:eastAsia="Times New Roman"/>
        </w:rPr>
      </w:pPr>
      <w:ins w:id="666" w:author="Ainsworth, Alison" w:date="2012-07-27T14:21:00Z">
        <w:r w:rsidRPr="00331028">
          <w:rPr>
            <w:rFonts w:eastAsia="Times New Roman"/>
          </w:rPr>
          <w:t xml:space="preserve">Turn off and charge radios whenever out of the field. </w:t>
        </w:r>
      </w:ins>
    </w:p>
    <w:p w:rsidR="00331028" w:rsidRPr="00331028" w:rsidRDefault="00331028" w:rsidP="00331028">
      <w:pPr>
        <w:numPr>
          <w:ilvl w:val="0"/>
          <w:numId w:val="25"/>
        </w:numPr>
        <w:spacing w:after="60"/>
        <w:rPr>
          <w:ins w:id="667" w:author="Ainsworth, Alison" w:date="2012-07-27T14:21:00Z"/>
          <w:rFonts w:eastAsia="Times New Roman"/>
        </w:rPr>
      </w:pPr>
      <w:ins w:id="668" w:author="Ainsworth, Alison" w:date="2012-07-27T14:21:00Z">
        <w:r w:rsidRPr="00331028">
          <w:rPr>
            <w:rFonts w:eastAsia="Times New Roman"/>
          </w:rPr>
          <w:t>Communicating with the radio:</w:t>
        </w:r>
      </w:ins>
    </w:p>
    <w:p w:rsidR="00331028" w:rsidRPr="00331028" w:rsidRDefault="00331028" w:rsidP="00331028">
      <w:pPr>
        <w:numPr>
          <w:ilvl w:val="1"/>
          <w:numId w:val="25"/>
        </w:numPr>
        <w:tabs>
          <w:tab w:val="clear" w:pos="1440"/>
          <w:tab w:val="num" w:pos="900"/>
        </w:tabs>
        <w:ind w:left="900"/>
        <w:contextualSpacing/>
        <w:rPr>
          <w:ins w:id="669" w:author="Ainsworth, Alison" w:date="2012-07-27T14:21:00Z"/>
          <w:rFonts w:eastAsia="Times New Roman"/>
        </w:rPr>
      </w:pPr>
      <w:ins w:id="670" w:author="Ainsworth, Alison" w:date="2012-07-27T14:21:00Z">
        <w:r w:rsidRPr="00331028">
          <w:rPr>
            <w:rFonts w:eastAsia="Times New Roman"/>
          </w:rPr>
          <w:t>Check that your radio is on with a charged battery (green LED light illuminated).</w:t>
        </w:r>
      </w:ins>
    </w:p>
    <w:p w:rsidR="00331028" w:rsidRPr="00331028" w:rsidRDefault="00331028" w:rsidP="00331028">
      <w:pPr>
        <w:numPr>
          <w:ilvl w:val="1"/>
          <w:numId w:val="25"/>
        </w:numPr>
        <w:tabs>
          <w:tab w:val="clear" w:pos="1440"/>
          <w:tab w:val="num" w:pos="900"/>
        </w:tabs>
        <w:spacing w:after="60"/>
        <w:ind w:left="900"/>
        <w:contextualSpacing/>
        <w:rPr>
          <w:ins w:id="671" w:author="Ainsworth, Alison" w:date="2012-07-27T14:21:00Z"/>
          <w:rFonts w:eastAsia="Times New Roman"/>
        </w:rPr>
      </w:pPr>
      <w:ins w:id="672" w:author="Ainsworth, Alison" w:date="2012-07-27T14:21:00Z">
        <w:r w:rsidRPr="00331028">
          <w:rPr>
            <w:rFonts w:eastAsia="Times New Roman"/>
          </w:rPr>
          <w:t xml:space="preserve">Think about what needs to be relayed before calling on the radio. Be brief and concise to keep the airwaves clear and save battery power. </w:t>
        </w:r>
      </w:ins>
    </w:p>
    <w:p w:rsidR="00331028" w:rsidRPr="00331028" w:rsidRDefault="00331028" w:rsidP="00331028">
      <w:pPr>
        <w:numPr>
          <w:ilvl w:val="1"/>
          <w:numId w:val="25"/>
        </w:numPr>
        <w:tabs>
          <w:tab w:val="clear" w:pos="1440"/>
          <w:tab w:val="num" w:pos="900"/>
        </w:tabs>
        <w:ind w:left="900"/>
        <w:contextualSpacing/>
        <w:rPr>
          <w:ins w:id="673" w:author="Ainsworth, Alison" w:date="2012-07-27T14:21:00Z"/>
          <w:rFonts w:eastAsia="Times New Roman"/>
        </w:rPr>
      </w:pPr>
      <w:ins w:id="674" w:author="Ainsworth, Alison" w:date="2012-07-27T14:21:00Z">
        <w:r w:rsidRPr="00331028">
          <w:rPr>
            <w:rFonts w:eastAsia="Times New Roman"/>
          </w:rPr>
          <w:t xml:space="preserve">State the call number of the person you are trying to reach or “Dispatch”, followed by your own call number if assigned or name. For example, state: “Dispatch, 720.” And the dispatcher will respond with, “720, this is dispatch.” </w:t>
        </w:r>
      </w:ins>
    </w:p>
    <w:p w:rsidR="00331028" w:rsidRPr="00331028" w:rsidRDefault="00331028" w:rsidP="00331028">
      <w:pPr>
        <w:numPr>
          <w:ilvl w:val="1"/>
          <w:numId w:val="25"/>
        </w:numPr>
        <w:tabs>
          <w:tab w:val="clear" w:pos="1440"/>
          <w:tab w:val="num" w:pos="900"/>
        </w:tabs>
        <w:ind w:left="900"/>
        <w:contextualSpacing/>
        <w:rPr>
          <w:ins w:id="675" w:author="Ainsworth, Alison" w:date="2012-07-27T14:21:00Z"/>
          <w:rFonts w:eastAsia="Times New Roman"/>
        </w:rPr>
      </w:pPr>
      <w:ins w:id="676" w:author="Ainsworth, Alison" w:date="2012-07-27T14:21:00Z">
        <w:r w:rsidRPr="00331028">
          <w:rPr>
            <w:rFonts w:eastAsia="Times New Roman"/>
          </w:rPr>
          <w:t xml:space="preserve">After firmly pressing the push-to-talk button (PTT) on the radio (red LED light illuminated), wait a second before speaking to prevent the start of the radio communication from being cut off. Speak clearly and face the wind when talking into the radio to prevent the wind from directly hitting the microphone and causing static. If your transmission is longer than 30 seconds, you must break your transmission to allow other emergency radio traffic. Say “break”, take a breath, listen for any other traffic and then resume your transmission if there is no other traffic. </w:t>
        </w:r>
      </w:ins>
    </w:p>
    <w:p w:rsidR="00331028" w:rsidRPr="00331028" w:rsidRDefault="00331028" w:rsidP="00331028">
      <w:pPr>
        <w:numPr>
          <w:ilvl w:val="1"/>
          <w:numId w:val="25"/>
        </w:numPr>
        <w:tabs>
          <w:tab w:val="clear" w:pos="1440"/>
          <w:tab w:val="num" w:pos="900"/>
        </w:tabs>
        <w:spacing w:after="60"/>
        <w:ind w:left="900"/>
        <w:contextualSpacing/>
        <w:rPr>
          <w:ins w:id="677" w:author="Ainsworth, Alison" w:date="2012-07-27T14:21:00Z"/>
          <w:rFonts w:eastAsia="Times New Roman"/>
        </w:rPr>
      </w:pPr>
      <w:ins w:id="678" w:author="Ainsworth, Alison" w:date="2012-07-27T14:21:00Z">
        <w:r w:rsidRPr="00331028">
          <w:rPr>
            <w:rFonts w:eastAsia="Times New Roman"/>
          </w:rPr>
          <w:t>During park emergencies, dispatch will “SECURE THE RADIO FREQUENCY.” All traffic on the radio should relate to the ongoing incident until the original incident is done and the dispatchers “RELEASE THE FREQUENCY TO NORMAL TRAFFIC.” If there is another emergency during the initial incident then the frequency should be interrupted to call for assistance.</w:t>
        </w:r>
      </w:ins>
    </w:p>
    <w:p w:rsidR="00331028" w:rsidRPr="00331028" w:rsidRDefault="00331028" w:rsidP="00331028">
      <w:pPr>
        <w:spacing w:after="60"/>
        <w:ind w:left="360"/>
        <w:rPr>
          <w:ins w:id="679" w:author="Ainsworth, Alison" w:date="2012-07-27T14:21:00Z"/>
          <w:rFonts w:eastAsia="Times New Roman"/>
        </w:rPr>
        <w:sectPr w:rsidR="00331028" w:rsidRPr="00331028" w:rsidSect="00331028">
          <w:footerReference w:type="default" r:id="rId239"/>
          <w:pgSz w:w="12240" w:h="15840"/>
          <w:pgMar w:top="1440" w:right="1440" w:bottom="1440" w:left="1440" w:header="720" w:footer="720" w:gutter="0"/>
          <w:pgNumType w:start="1"/>
          <w:cols w:space="720"/>
          <w:docGrid w:linePitch="360"/>
        </w:sectPr>
      </w:pPr>
    </w:p>
    <w:p w:rsidR="00331028" w:rsidRPr="00331028" w:rsidRDefault="00331028" w:rsidP="00331028">
      <w:pPr>
        <w:keepNext/>
        <w:outlineLvl w:val="1"/>
        <w:rPr>
          <w:ins w:id="680" w:author="Ainsworth, Alison" w:date="2012-07-27T14:21:00Z"/>
          <w:rFonts w:ascii="Arial" w:eastAsia="Times New Roman" w:hAnsi="Arial" w:cs="Arial"/>
          <w:b/>
          <w:bCs/>
          <w:i/>
          <w:iCs/>
          <w:color w:val="000000" w:themeColor="text1"/>
          <w:sz w:val="22"/>
        </w:rPr>
      </w:pPr>
      <w:ins w:id="681" w:author="Ainsworth, Alison" w:date="2012-07-27T14:21:00Z">
        <w:r w:rsidRPr="00331028">
          <w:rPr>
            <w:rFonts w:ascii="Arial" w:eastAsia="Times New Roman" w:hAnsi="Arial" w:cs="Arial"/>
            <w:b/>
            <w:bCs/>
            <w:i/>
            <w:iCs/>
            <w:color w:val="000000" w:themeColor="text1"/>
            <w:sz w:val="22"/>
          </w:rPr>
          <w:lastRenderedPageBreak/>
          <w:t>Cellular Phones</w:t>
        </w:r>
      </w:ins>
    </w:p>
    <w:p w:rsidR="00331028" w:rsidRPr="00331028" w:rsidRDefault="00331028" w:rsidP="00331028">
      <w:pPr>
        <w:autoSpaceDE w:val="0"/>
        <w:autoSpaceDN w:val="0"/>
        <w:adjustRightInd w:val="0"/>
        <w:rPr>
          <w:ins w:id="682" w:author="Ainsworth, Alison" w:date="2012-07-27T14:21:00Z"/>
          <w:rFonts w:eastAsia="Times New Roman"/>
          <w:szCs w:val="24"/>
        </w:rPr>
      </w:pPr>
      <w:ins w:id="683" w:author="Ainsworth, Alison" w:date="2012-07-27T14:21:00Z">
        <w:r w:rsidRPr="00331028">
          <w:rPr>
            <w:rFonts w:eastAsia="Times New Roman"/>
            <w:szCs w:val="24"/>
          </w:rPr>
          <w:t xml:space="preserve">Cellular phones are valuable communication devices that field teams will carry when working in parks with reception (HAVO, HALE, and KALA). Note that not all areas of these parks have reception and crews will receive updated cellular phone coverage maps or verbal information from park staff during the communication training. All PACN cellular phones will need to have their roaming coverage updated and park’s emergency contacts, park primary point of contact, and PACN staff home and work numbers programmed prior to each field season. Field crews will also take a hard copy of the contact list for use with personal cellular phones in the event of a work phone malfunction.  Field crews will take chargers for multi-day trips with access to electricity or a vehicle. </w:t>
        </w:r>
      </w:ins>
    </w:p>
    <w:p w:rsidR="00331028" w:rsidRPr="00331028" w:rsidRDefault="00331028" w:rsidP="00331028">
      <w:pPr>
        <w:keepNext/>
        <w:ind w:left="360"/>
        <w:rPr>
          <w:ins w:id="684" w:author="Ainsworth, Alison" w:date="2012-07-27T14:21:00Z"/>
          <w:rFonts w:ascii="Arial" w:hAnsi="Arial"/>
          <w:b/>
          <w:i/>
          <w:sz w:val="22"/>
        </w:rPr>
      </w:pPr>
    </w:p>
    <w:p w:rsidR="00331028" w:rsidRPr="00331028" w:rsidRDefault="00331028" w:rsidP="00331028">
      <w:pPr>
        <w:keepNext/>
        <w:rPr>
          <w:ins w:id="685" w:author="Ainsworth, Alison" w:date="2012-07-27T14:21:00Z"/>
          <w:rFonts w:ascii="Arial" w:hAnsi="Arial"/>
          <w:b/>
          <w:szCs w:val="24"/>
        </w:rPr>
      </w:pPr>
      <w:ins w:id="686" w:author="Ainsworth, Alison" w:date="2012-07-27T14:21:00Z">
        <w:r w:rsidRPr="00331028">
          <w:rPr>
            <w:rFonts w:ascii="Arial" w:hAnsi="Arial"/>
            <w:b/>
            <w:szCs w:val="24"/>
          </w:rPr>
          <w:t>Field Work</w:t>
        </w:r>
      </w:ins>
    </w:p>
    <w:p w:rsidR="00331028" w:rsidRPr="00331028" w:rsidRDefault="00331028" w:rsidP="00331028">
      <w:pPr>
        <w:rPr>
          <w:ins w:id="687" w:author="Ainsworth, Alison" w:date="2012-07-27T14:21:00Z"/>
          <w:rFonts w:eastAsia="Times New Roman"/>
        </w:rPr>
      </w:pPr>
      <w:ins w:id="688" w:author="Ainsworth, Alison" w:date="2012-07-27T14:21:00Z">
        <w:r w:rsidRPr="00331028">
          <w:rPr>
            <w:rFonts w:eastAsia="Times New Roman"/>
          </w:rPr>
          <w:t xml:space="preserve">Daily tailgate safety briefings are required prior to any field work. Briefings are conducted in the field before hiking to the work site and include: objectives for the day, communication, maps, and safety hazards. Any relevant Job Hazard Analyses (JHAs) should be reviewed during these tailgate safety sessions. JHAs identify existing and potential hazards and recommend corrective measures for basic job steps or activities such as hiking in backcountry. These are intended to be quick references and should be reviewed and updated regularly. At the end of each field day, the vegetation crew will have a debriefing in which near misses are identified and any general concerns addressed. </w:t>
        </w:r>
      </w:ins>
    </w:p>
    <w:p w:rsidR="00331028" w:rsidRPr="00331028" w:rsidRDefault="00331028" w:rsidP="00331028">
      <w:pPr>
        <w:rPr>
          <w:ins w:id="689" w:author="Ainsworth, Alison" w:date="2012-07-27T14:21:00Z"/>
          <w:rFonts w:eastAsia="Times New Roman"/>
        </w:rPr>
      </w:pPr>
    </w:p>
    <w:p w:rsidR="00331028" w:rsidRPr="00331028" w:rsidRDefault="00331028" w:rsidP="00331028">
      <w:pPr>
        <w:rPr>
          <w:ins w:id="690" w:author="Ainsworth, Alison" w:date="2012-07-27T14:21:00Z"/>
          <w:rFonts w:eastAsia="Times New Roman"/>
        </w:rPr>
      </w:pPr>
      <w:ins w:id="691" w:author="Ainsworth, Alison" w:date="2012-07-27T14:21:00Z">
        <w:r w:rsidRPr="00331028">
          <w:rPr>
            <w:rFonts w:eastAsia="Times New Roman"/>
          </w:rPr>
          <w:t xml:space="preserve">Field personnel safety is the highest priority when collecting vegetation monitoring data. No data is worth the risk of injury or death. Worker injuries, in addition to causing physical harm, directly impact productivity by reducing personnel and funds available for monitoring vegetation. Although most workers possess a reasonable degree of wilderness hiking knowledge and experience, the hazards of wilderness hiking or backpacking should not be taken for granted. A large number of injuries result from slips, trips, and falls while hiking. Just like any other work activity, hazards must be identified, safe procedures and techniques must be developed, and workers must be trained to perform tasks safely. </w:t>
        </w:r>
      </w:ins>
    </w:p>
    <w:p w:rsidR="00331028" w:rsidRPr="00331028" w:rsidRDefault="00331028" w:rsidP="00331028">
      <w:pPr>
        <w:keepNext/>
        <w:rPr>
          <w:ins w:id="692" w:author="Ainsworth, Alison" w:date="2012-07-27T14:21:00Z"/>
          <w:rFonts w:ascii="Arial" w:hAnsi="Arial"/>
          <w:b/>
          <w:szCs w:val="24"/>
        </w:rPr>
      </w:pPr>
    </w:p>
    <w:p w:rsidR="00331028" w:rsidRPr="00331028" w:rsidRDefault="00331028" w:rsidP="00331028">
      <w:pPr>
        <w:keepNext/>
        <w:rPr>
          <w:ins w:id="693" w:author="Ainsworth, Alison" w:date="2012-07-27T14:21:00Z"/>
          <w:szCs w:val="24"/>
        </w:rPr>
      </w:pPr>
      <w:ins w:id="694" w:author="Ainsworth, Alison" w:date="2012-07-27T14:21:00Z">
        <w:r w:rsidRPr="00331028">
          <w:rPr>
            <w:szCs w:val="24"/>
          </w:rPr>
          <w:t xml:space="preserve">Below are some of the risks and concerns associated with PACN vegetation monitoring. See the attached JHAs and the PACN I&amp;M Safety Plan (2011) for further safety guidelines. </w:t>
        </w:r>
      </w:ins>
    </w:p>
    <w:p w:rsidR="00331028" w:rsidRPr="00331028" w:rsidRDefault="00331028" w:rsidP="00331028">
      <w:pPr>
        <w:rPr>
          <w:ins w:id="695" w:author="Ainsworth, Alison" w:date="2012-07-27T14:21:00Z"/>
          <w:rFonts w:eastAsia="Times New Roman"/>
        </w:rPr>
      </w:pPr>
    </w:p>
    <w:p w:rsidR="00331028" w:rsidRPr="00331028" w:rsidRDefault="00331028" w:rsidP="00331028">
      <w:pPr>
        <w:keepNext/>
        <w:rPr>
          <w:ins w:id="696" w:author="Ainsworth, Alison" w:date="2012-07-27T14:21:00Z"/>
          <w:rFonts w:ascii="Arial" w:hAnsi="Arial"/>
          <w:b/>
          <w:i/>
          <w:sz w:val="22"/>
          <w:szCs w:val="24"/>
        </w:rPr>
      </w:pPr>
      <w:ins w:id="697" w:author="Ainsworth, Alison" w:date="2012-07-27T14:21:00Z">
        <w:r w:rsidRPr="00331028">
          <w:rPr>
            <w:rFonts w:ascii="Arial" w:hAnsi="Arial"/>
            <w:b/>
            <w:i/>
            <w:sz w:val="22"/>
          </w:rPr>
          <w:t>Weather and Gear</w:t>
        </w:r>
      </w:ins>
    </w:p>
    <w:p w:rsidR="00331028" w:rsidRPr="00331028" w:rsidRDefault="00331028" w:rsidP="00331028">
      <w:pPr>
        <w:keepNext/>
        <w:rPr>
          <w:ins w:id="698" w:author="Ainsworth, Alison" w:date="2012-07-27T14:21:00Z"/>
          <w:szCs w:val="24"/>
        </w:rPr>
      </w:pPr>
      <w:ins w:id="699" w:author="Ainsworth, Alison" w:date="2012-07-27T14:21:00Z">
        <w:r w:rsidRPr="00331028">
          <w:rPr>
            <w:szCs w:val="24"/>
          </w:rPr>
          <w:t xml:space="preserve">Field personnel need to be aware of weather forecasts, changes in the weather, and be prepared to alter field work and clothing accordingly. The following are required field safety equipment and clothing needed for every trip into the backcountry. </w:t>
        </w:r>
      </w:ins>
    </w:p>
    <w:p w:rsidR="00331028" w:rsidRPr="00331028" w:rsidRDefault="00331028" w:rsidP="00331028">
      <w:pPr>
        <w:keepNext/>
        <w:rPr>
          <w:ins w:id="700" w:author="Ainsworth, Alison" w:date="2012-07-27T14:21:00Z"/>
          <w:szCs w:val="24"/>
        </w:rPr>
      </w:pPr>
    </w:p>
    <w:p w:rsidR="00331028" w:rsidRPr="00331028" w:rsidRDefault="00331028" w:rsidP="00331028">
      <w:pPr>
        <w:numPr>
          <w:ilvl w:val="0"/>
          <w:numId w:val="121"/>
        </w:numPr>
        <w:ind w:left="360"/>
        <w:contextualSpacing/>
        <w:rPr>
          <w:ins w:id="701" w:author="Ainsworth, Alison" w:date="2012-07-27T14:21:00Z"/>
          <w:rFonts w:eastAsia="Times New Roman"/>
        </w:rPr>
      </w:pPr>
      <w:ins w:id="702" w:author="Ainsworth, Alison" w:date="2012-07-27T14:21:00Z">
        <w:r w:rsidRPr="00331028">
          <w:rPr>
            <w:rFonts w:eastAsia="Times New Roman"/>
          </w:rPr>
          <w:t>Communication equipment (see Field Communication for Backcountry Travel). At least one portable radio (with back-up battery) and a cellular phone where appropriate.</w:t>
        </w:r>
      </w:ins>
    </w:p>
    <w:p w:rsidR="00331028" w:rsidRPr="00331028" w:rsidRDefault="00331028" w:rsidP="00331028">
      <w:pPr>
        <w:numPr>
          <w:ilvl w:val="0"/>
          <w:numId w:val="121"/>
        </w:numPr>
        <w:ind w:left="360"/>
        <w:contextualSpacing/>
        <w:rPr>
          <w:ins w:id="703" w:author="Ainsworth, Alison" w:date="2012-07-27T14:21:00Z"/>
          <w:rFonts w:eastAsia="Times New Roman"/>
        </w:rPr>
      </w:pPr>
      <w:ins w:id="704" w:author="Ainsworth, Alison" w:date="2012-07-27T14:21:00Z">
        <w:r w:rsidRPr="00331028">
          <w:rPr>
            <w:rFonts w:eastAsia="Times New Roman"/>
          </w:rPr>
          <w:t xml:space="preserve">Water and food to sustain you for the duration of the field work. Not drinking enough water is a common and potentially life-threatening problem during field work. </w:t>
        </w:r>
      </w:ins>
    </w:p>
    <w:p w:rsidR="00331028" w:rsidRPr="00331028" w:rsidRDefault="00331028" w:rsidP="00331028">
      <w:pPr>
        <w:numPr>
          <w:ilvl w:val="0"/>
          <w:numId w:val="121"/>
        </w:numPr>
        <w:ind w:left="360"/>
        <w:contextualSpacing/>
        <w:rPr>
          <w:ins w:id="705" w:author="Ainsworth, Alison" w:date="2012-07-27T14:21:00Z"/>
          <w:rFonts w:eastAsia="Times New Roman"/>
        </w:rPr>
      </w:pPr>
      <w:ins w:id="706" w:author="Ainsworth, Alison" w:date="2012-07-27T14:21:00Z">
        <w:r w:rsidRPr="00331028">
          <w:rPr>
            <w:rFonts w:eastAsia="Times New Roman"/>
          </w:rPr>
          <w:t xml:space="preserve">First aid kit, flashlight, matches (waterproof or in a zip-lock bag), whistle, sunscreen, hat, insect repellent, and sun/safety glasses.  For a safety kit example, go to </w:t>
        </w:r>
        <w:r w:rsidRPr="00331028">
          <w:rPr>
            <w:rFonts w:eastAsia="Times New Roman"/>
            <w:szCs w:val="24"/>
          </w:rPr>
          <w:t>I</w:t>
        </w:r>
        <w:proofErr w:type="gramStart"/>
        <w:r w:rsidRPr="00331028">
          <w:rPr>
            <w:rFonts w:eastAsia="Times New Roman"/>
            <w:szCs w:val="24"/>
          </w:rPr>
          <w:t>:/</w:t>
        </w:r>
        <w:proofErr w:type="gramEnd"/>
        <w:r w:rsidRPr="00331028">
          <w:rPr>
            <w:rFonts w:eastAsia="Times New Roman"/>
          </w:rPr>
          <w:fldChar w:fldCharType="begin"/>
        </w:r>
        <w:r w:rsidRPr="00331028">
          <w:rPr>
            <w:rFonts w:eastAsia="Times New Roman"/>
          </w:rPr>
          <w:instrText>HYPERLINK "file:///I:\\administration\\Safety\\SP_F1_Safety_Kits.pdf"</w:instrText>
        </w:r>
        <w:r w:rsidRPr="00331028">
          <w:rPr>
            <w:rFonts w:eastAsia="Times New Roman"/>
          </w:rPr>
          <w:fldChar w:fldCharType="separate"/>
        </w:r>
        <w:r w:rsidRPr="00331028">
          <w:rPr>
            <w:rFonts w:eastAsia="Times New Roman"/>
            <w:sz w:val="20"/>
            <w:szCs w:val="24"/>
            <w:u w:val="single"/>
          </w:rPr>
          <w:t>Administration/Safety/SP_F1_Safety_Kits</w:t>
        </w:r>
        <w:r w:rsidRPr="00331028">
          <w:rPr>
            <w:rFonts w:eastAsia="Times New Roman"/>
          </w:rPr>
          <w:fldChar w:fldCharType="end"/>
        </w:r>
        <w:r w:rsidRPr="00331028">
          <w:rPr>
            <w:rFonts w:eastAsia="Times New Roman"/>
            <w:szCs w:val="24"/>
          </w:rPr>
          <w:t>.</w:t>
        </w:r>
      </w:ins>
    </w:p>
    <w:p w:rsidR="00331028" w:rsidRPr="00331028" w:rsidRDefault="00331028" w:rsidP="00331028">
      <w:pPr>
        <w:numPr>
          <w:ilvl w:val="0"/>
          <w:numId w:val="121"/>
        </w:numPr>
        <w:ind w:left="360"/>
        <w:contextualSpacing/>
        <w:rPr>
          <w:ins w:id="707" w:author="Ainsworth, Alison" w:date="2012-07-27T14:21:00Z"/>
          <w:rFonts w:eastAsia="Times New Roman"/>
          <w:szCs w:val="24"/>
        </w:rPr>
      </w:pPr>
      <w:ins w:id="708" w:author="Ainsworth, Alison" w:date="2012-07-27T14:21:00Z">
        <w:r w:rsidRPr="00331028">
          <w:rPr>
            <w:rFonts w:eastAsia="Times New Roman"/>
          </w:rPr>
          <w:t xml:space="preserve">Sturdy boots that provide ankle support and traction.  Boots that are at least ankle high with Vibram® soles will help prevent slips, falls, and ankle sprains. Depending on park and </w:t>
        </w:r>
        <w:r w:rsidRPr="00331028">
          <w:rPr>
            <w:rFonts w:eastAsia="Times New Roman"/>
          </w:rPr>
          <w:lastRenderedPageBreak/>
          <w:t>terrain, alternate footwear may be worn if approved by a supervisor</w:t>
        </w:r>
        <w:r w:rsidRPr="00331028">
          <w:rPr>
            <w:rFonts w:eastAsia="Times New Roman"/>
            <w:szCs w:val="24"/>
          </w:rPr>
          <w:t xml:space="preserve"> (e.g., Tabis in and around water, rugby</w:t>
        </w:r>
        <w:r w:rsidRPr="00331028">
          <w:rPr>
            <w:rFonts w:eastAsia="Times New Roman"/>
          </w:rPr>
          <w:t xml:space="preserve"> shoes in st</w:t>
        </w:r>
        <w:r w:rsidRPr="00331028">
          <w:rPr>
            <w:rFonts w:eastAsia="Times New Roman"/>
            <w:szCs w:val="24"/>
          </w:rPr>
          <w:t xml:space="preserve">eep forested terrain of NPSA).  </w:t>
        </w:r>
      </w:ins>
    </w:p>
    <w:p w:rsidR="00331028" w:rsidRPr="00331028" w:rsidRDefault="00331028" w:rsidP="00331028">
      <w:pPr>
        <w:numPr>
          <w:ilvl w:val="0"/>
          <w:numId w:val="121"/>
        </w:numPr>
        <w:ind w:left="360"/>
        <w:contextualSpacing/>
        <w:rPr>
          <w:ins w:id="709" w:author="Ainsworth, Alison" w:date="2012-07-27T14:21:00Z"/>
          <w:rFonts w:eastAsia="Times New Roman"/>
        </w:rPr>
      </w:pPr>
      <w:ins w:id="710" w:author="Ainsworth, Alison" w:date="2012-07-27T14:21:00Z">
        <w:r w:rsidRPr="00331028">
          <w:rPr>
            <w:rFonts w:eastAsia="Times New Roman"/>
            <w:szCs w:val="24"/>
          </w:rPr>
          <w:t>Rain g</w:t>
        </w:r>
        <w:r w:rsidRPr="00331028">
          <w:rPr>
            <w:rFonts w:eastAsia="Times New Roman"/>
          </w:rPr>
          <w:t>ear/outerwear at all times to keep the field worker warm and dry.  Rain gear typically includes rain pants and a rain jacket. The combination of clothing must be adequate to keep the worker warm and dry during an unplanned stay overnight wit</w:t>
        </w:r>
        <w:r w:rsidRPr="00331028">
          <w:rPr>
            <w:rFonts w:eastAsia="Times New Roman"/>
            <w:szCs w:val="24"/>
          </w:rPr>
          <w:t>h no shelter.</w:t>
        </w:r>
      </w:ins>
    </w:p>
    <w:p w:rsidR="00331028" w:rsidRPr="00331028" w:rsidRDefault="00331028" w:rsidP="00331028">
      <w:pPr>
        <w:numPr>
          <w:ilvl w:val="0"/>
          <w:numId w:val="121"/>
        </w:numPr>
        <w:ind w:left="360"/>
        <w:contextualSpacing/>
        <w:rPr>
          <w:ins w:id="711" w:author="Ainsworth, Alison" w:date="2012-07-27T14:21:00Z"/>
          <w:rFonts w:eastAsia="Times New Roman"/>
          <w:szCs w:val="24"/>
        </w:rPr>
      </w:pPr>
      <w:ins w:id="712" w:author="Ainsworth, Alison" w:date="2012-07-27T14:21:00Z">
        <w:r w:rsidRPr="00331028">
          <w:rPr>
            <w:rFonts w:eastAsia="Times New Roman"/>
            <w:szCs w:val="24"/>
          </w:rPr>
          <w:t>Tents and sleeping bags for</w:t>
        </w:r>
        <w:r w:rsidRPr="00331028">
          <w:rPr>
            <w:rFonts w:eastAsia="Times New Roman"/>
          </w:rPr>
          <w:t xml:space="preserve"> overnigh</w:t>
        </w:r>
        <w:r w:rsidRPr="00331028">
          <w:rPr>
            <w:rFonts w:eastAsia="Times New Roman"/>
            <w:szCs w:val="24"/>
          </w:rPr>
          <w:t xml:space="preserve">t stays during field work. Tents must </w:t>
        </w:r>
        <w:r w:rsidRPr="00331028">
          <w:rPr>
            <w:rFonts w:eastAsia="Times New Roman"/>
          </w:rPr>
          <w:t>be serviceable and in good condition to withstand most wind and rain, and sleeping bags must be sufficient to keep staff warm.</w:t>
        </w:r>
      </w:ins>
    </w:p>
    <w:p w:rsidR="00331028" w:rsidRPr="00331028" w:rsidRDefault="00331028" w:rsidP="00331028">
      <w:pPr>
        <w:numPr>
          <w:ilvl w:val="0"/>
          <w:numId w:val="121"/>
        </w:numPr>
        <w:ind w:left="360"/>
        <w:contextualSpacing/>
        <w:rPr>
          <w:ins w:id="713" w:author="Ainsworth, Alison" w:date="2012-07-27T14:21:00Z"/>
          <w:rFonts w:eastAsia="Times New Roman"/>
          <w:szCs w:val="24"/>
        </w:rPr>
      </w:pPr>
      <w:ins w:id="714" w:author="Ainsworth, Alison" w:date="2012-07-27T14:21:00Z">
        <w:r w:rsidRPr="00331028">
          <w:rPr>
            <w:rFonts w:eastAsia="Times New Roman"/>
            <w:szCs w:val="24"/>
          </w:rPr>
          <w:t xml:space="preserve">Respirator when working in </w:t>
        </w:r>
        <w:r w:rsidRPr="00331028">
          <w:rPr>
            <w:rFonts w:eastAsia="Times New Roman"/>
          </w:rPr>
          <w:t>high SO2 a</w:t>
        </w:r>
        <w:r w:rsidRPr="00331028">
          <w:rPr>
            <w:rFonts w:eastAsia="Times New Roman"/>
            <w:szCs w:val="24"/>
          </w:rPr>
          <w:t>reas of HAVO.  Medical clearance and fit testing/</w:t>
        </w:r>
        <w:r w:rsidRPr="00331028">
          <w:rPr>
            <w:rFonts w:eastAsia="Times New Roman"/>
          </w:rPr>
          <w:t>training a</w:t>
        </w:r>
        <w:r w:rsidRPr="00331028">
          <w:rPr>
            <w:rFonts w:eastAsia="Times New Roman"/>
            <w:szCs w:val="24"/>
          </w:rPr>
          <w:t>re necessary for operation.</w:t>
        </w:r>
      </w:ins>
    </w:p>
    <w:p w:rsidR="00331028" w:rsidRPr="00331028" w:rsidRDefault="00331028" w:rsidP="00331028">
      <w:pPr>
        <w:numPr>
          <w:ilvl w:val="0"/>
          <w:numId w:val="121"/>
        </w:numPr>
        <w:ind w:left="360"/>
        <w:contextualSpacing/>
        <w:rPr>
          <w:ins w:id="715" w:author="Ainsworth, Alison" w:date="2012-07-27T14:21:00Z"/>
          <w:rFonts w:eastAsia="Times New Roman"/>
          <w:szCs w:val="24"/>
        </w:rPr>
      </w:pPr>
      <w:ins w:id="716" w:author="Ainsworth, Alison" w:date="2012-07-27T14:21:00Z">
        <w:r w:rsidRPr="00331028">
          <w:rPr>
            <w:rFonts w:eastAsia="Times New Roman"/>
            <w:szCs w:val="24"/>
          </w:rPr>
          <w:t>SO2 detector (Gas Badge) wh</w:t>
        </w:r>
        <w:r w:rsidRPr="00331028">
          <w:rPr>
            <w:rFonts w:eastAsia="Times New Roman"/>
          </w:rPr>
          <w:t>en working</w:t>
        </w:r>
        <w:r w:rsidRPr="00331028">
          <w:rPr>
            <w:rFonts w:eastAsia="Times New Roman"/>
            <w:szCs w:val="24"/>
          </w:rPr>
          <w:t xml:space="preserve"> in high SO2 areas of HAVO. The badge should rema</w:t>
        </w:r>
        <w:r w:rsidRPr="00331028">
          <w:rPr>
            <w:rFonts w:eastAsia="Times New Roman"/>
          </w:rPr>
          <w:t>in “ON” th</w:t>
        </w:r>
        <w:r w:rsidRPr="00331028">
          <w:rPr>
            <w:rFonts w:eastAsia="Times New Roman"/>
            <w:szCs w:val="24"/>
          </w:rPr>
          <w:t>rough the duration of the field work including overnight during cam</w:t>
        </w:r>
        <w:r w:rsidRPr="00331028">
          <w:rPr>
            <w:rFonts w:eastAsia="Times New Roman"/>
          </w:rPr>
          <w:t>ping trips</w:t>
        </w:r>
        <w:r w:rsidRPr="00331028">
          <w:rPr>
            <w:rFonts w:eastAsia="Times New Roman"/>
            <w:szCs w:val="24"/>
          </w:rPr>
          <w:t>. Gas badge must be “bumpe</w:t>
        </w:r>
        <w:r w:rsidRPr="00331028">
          <w:rPr>
            <w:rFonts w:eastAsia="Times New Roman"/>
          </w:rPr>
          <w:t>d” or “calibrated” prior to departing for the</w:t>
        </w:r>
        <w:r w:rsidRPr="00331028">
          <w:rPr>
            <w:rFonts w:eastAsia="Times New Roman"/>
            <w:szCs w:val="24"/>
          </w:rPr>
          <w:t xml:space="preserve"> field.  </w:t>
        </w:r>
      </w:ins>
    </w:p>
    <w:p w:rsidR="00331028" w:rsidRPr="00331028" w:rsidRDefault="00331028" w:rsidP="00331028">
      <w:pPr>
        <w:keepNext/>
        <w:rPr>
          <w:ins w:id="717" w:author="Ainsworth, Alison" w:date="2012-07-27T14:21:00Z"/>
          <w:rFonts w:ascii="Arial" w:hAnsi="Arial"/>
          <w:b/>
          <w:i/>
          <w:sz w:val="22"/>
          <w:szCs w:val="24"/>
        </w:rPr>
      </w:pPr>
    </w:p>
    <w:p w:rsidR="00331028" w:rsidRPr="00331028" w:rsidRDefault="00331028" w:rsidP="00331028">
      <w:pPr>
        <w:keepNext/>
        <w:rPr>
          <w:ins w:id="718" w:author="Ainsworth, Alison" w:date="2012-07-27T14:21:00Z"/>
          <w:rFonts w:ascii="Arial" w:hAnsi="Arial"/>
          <w:b/>
          <w:szCs w:val="24"/>
        </w:rPr>
      </w:pPr>
      <w:ins w:id="719" w:author="Ainsworth, Alison" w:date="2012-07-27T14:21:00Z">
        <w:r w:rsidRPr="00331028">
          <w:rPr>
            <w:rFonts w:ascii="Arial" w:hAnsi="Arial"/>
            <w:b/>
            <w:i/>
            <w:sz w:val="22"/>
            <w:szCs w:val="24"/>
          </w:rPr>
          <w:t>Hiking and Backpacking</w:t>
        </w:r>
      </w:ins>
    </w:p>
    <w:p w:rsidR="00331028" w:rsidRPr="00331028" w:rsidRDefault="00331028" w:rsidP="00331028">
      <w:pPr>
        <w:spacing w:after="60"/>
        <w:rPr>
          <w:ins w:id="720" w:author="Ainsworth, Alison" w:date="2012-07-27T14:21:00Z"/>
          <w:rFonts w:eastAsia="Times New Roman"/>
        </w:rPr>
      </w:pPr>
      <w:ins w:id="721" w:author="Ainsworth, Alison" w:date="2012-07-27T14:21:00Z">
        <w:r w:rsidRPr="00331028">
          <w:rPr>
            <w:rFonts w:eastAsia="Times New Roman"/>
          </w:rPr>
          <w:t>Hiking and backpacking hazards will be addressed during the daily tailgate safety briefings. Relevant hiking JHAs should be reviewed during these sessions and crew members should properly stretch during this time prior to hiking to any field sites. Much</w:t>
        </w:r>
        <w:r w:rsidRPr="00331028">
          <w:rPr>
            <w:rFonts w:eastAsia="Times New Roman"/>
            <w:szCs w:val="24"/>
          </w:rPr>
          <w:t xml:space="preserve"> of PACN vegetation monitori</w:t>
        </w:r>
        <w:r w:rsidRPr="00331028">
          <w:rPr>
            <w:rFonts w:eastAsia="Times New Roman"/>
          </w:rPr>
          <w:t xml:space="preserve">ng takes place in remote locations and requires backcountry hiking and backpacking for access. Field personnel need to be aware of the hazards associated with backcountry travel, including hiking over rugged or steep terrain, and long distance travel off-trail. </w:t>
        </w:r>
      </w:ins>
    </w:p>
    <w:p w:rsidR="00331028" w:rsidRPr="00331028" w:rsidRDefault="00331028" w:rsidP="00331028">
      <w:pPr>
        <w:rPr>
          <w:ins w:id="722" w:author="Ainsworth, Alison" w:date="2012-07-27T14:21:00Z"/>
          <w:rFonts w:eastAsia="Times New Roman"/>
        </w:rPr>
      </w:pPr>
    </w:p>
    <w:p w:rsidR="00331028" w:rsidRPr="00331028" w:rsidRDefault="00331028" w:rsidP="00331028">
      <w:pPr>
        <w:rPr>
          <w:ins w:id="723" w:author="Ainsworth, Alison" w:date="2012-07-27T14:21:00Z"/>
          <w:rFonts w:eastAsia="Times New Roman"/>
          <w:szCs w:val="24"/>
        </w:rPr>
      </w:pPr>
      <w:ins w:id="724" w:author="Ainsworth, Alison" w:date="2012-07-27T14:21:00Z">
        <w:r w:rsidRPr="00331028">
          <w:rPr>
            <w:rFonts w:eastAsia="Times New Roman"/>
          </w:rPr>
          <w:t xml:space="preserve">Field crew members should avoid working alone and never traverse difficult terrain without another crew member. </w:t>
        </w:r>
        <w:r w:rsidRPr="00331028">
          <w:rPr>
            <w:rFonts w:eastAsia="Times New Roman"/>
            <w:szCs w:val="24"/>
          </w:rPr>
          <w:t>If you do become separated and lost or disoriented it is important that you STAY WHERE YOU ARE. You may be overcome by panic. Sit down and quietly organize your thoughts on where you are. A few moments of recollection may clarify your situation. If not, find a comfortable place to rest. Use your whistle or other means to attract the attention of anyone around you. Do not try to leave the area if there are no signs of where to go. Do not follow a stream downhill, as it will almost certainly go over a waterfall at some time. Do not travel at night.</w:t>
        </w:r>
      </w:ins>
    </w:p>
    <w:p w:rsidR="00331028" w:rsidRPr="00331028" w:rsidRDefault="00331028" w:rsidP="00331028">
      <w:pPr>
        <w:spacing w:after="60"/>
        <w:rPr>
          <w:ins w:id="725" w:author="Ainsworth, Alison" w:date="2012-07-27T14:21:00Z"/>
          <w:rFonts w:eastAsia="Times New Roman"/>
        </w:rPr>
      </w:pPr>
    </w:p>
    <w:p w:rsidR="00331028" w:rsidRPr="00331028" w:rsidRDefault="00331028" w:rsidP="00331028">
      <w:pPr>
        <w:spacing w:after="60"/>
        <w:rPr>
          <w:ins w:id="726" w:author="Ainsworth, Alison" w:date="2012-07-27T14:21:00Z"/>
          <w:rFonts w:eastAsia="Times New Roman"/>
        </w:rPr>
      </w:pPr>
      <w:ins w:id="727" w:author="Ainsworth, Alison" w:date="2012-07-27T14:21:00Z">
        <w:r w:rsidRPr="00331028">
          <w:rPr>
            <w:rFonts w:eastAsia="Times New Roman"/>
          </w:rPr>
          <w:t>Though efforts have been made to reduce field personnel exposure to unsafe areas, some travel over rough or steep terrain may still be required. Field crews must use extreme caution and take the time to continue safe practices. When traveling over rough or steep terrain, conservative decision making is required and the safest route is to be chosen, even if it results in increased travel time. Rerouting to avoid risky terrain may result in fewer sites monitored. The NPS realizes this tradeoff and still places safety as a higher priority than productivity. Attached to the end of this SOP are the PACN I&amp;M Vegetation Monitoring JHAs which contain more information on risks, including travel over rough and steep terrain, and mitigation methods during vegetation monitoring in the backcountry. These analyses were compiled from a number of HAVO JHAs and other I&amp;M networks (KLMN, PINN, PWR, SFAN) monitoring protocols.</w:t>
        </w:r>
      </w:ins>
    </w:p>
    <w:p w:rsidR="00331028" w:rsidRPr="00331028" w:rsidRDefault="00331028" w:rsidP="00331028">
      <w:pPr>
        <w:rPr>
          <w:ins w:id="728" w:author="Ainsworth, Alison" w:date="2012-07-27T14:21:00Z"/>
          <w:rFonts w:eastAsia="Times New Roman"/>
          <w:b/>
          <w:sz w:val="20"/>
        </w:rPr>
      </w:pPr>
    </w:p>
    <w:p w:rsidR="00331028" w:rsidRPr="00331028" w:rsidRDefault="00331028" w:rsidP="00331028">
      <w:pPr>
        <w:keepNext/>
        <w:rPr>
          <w:ins w:id="729" w:author="Ainsworth, Alison" w:date="2012-07-27T14:21:00Z"/>
          <w:rFonts w:ascii="Arial" w:hAnsi="Arial"/>
          <w:b/>
          <w:szCs w:val="24"/>
        </w:rPr>
      </w:pPr>
      <w:ins w:id="730" w:author="Ainsworth, Alison" w:date="2012-07-27T14:21:00Z">
        <w:r w:rsidRPr="00331028">
          <w:rPr>
            <w:rFonts w:ascii="Arial" w:hAnsi="Arial"/>
            <w:b/>
            <w:szCs w:val="24"/>
          </w:rPr>
          <w:lastRenderedPageBreak/>
          <w:t>Travel in Vehicles</w:t>
        </w:r>
      </w:ins>
    </w:p>
    <w:p w:rsidR="00331028" w:rsidRPr="00331028" w:rsidRDefault="00331028" w:rsidP="00331028">
      <w:pPr>
        <w:keepNext/>
        <w:rPr>
          <w:ins w:id="731" w:author="Ainsworth, Alison" w:date="2012-07-27T14:21:00Z"/>
          <w:szCs w:val="24"/>
        </w:rPr>
      </w:pPr>
      <w:ins w:id="732" w:author="Ainsworth, Alison" w:date="2012-07-27T14:21:00Z">
        <w:r w:rsidRPr="00331028">
          <w:rPr>
            <w:szCs w:val="24"/>
          </w:rPr>
          <w:t>Vehicles must be operated safely and all staff must complete the DOI Learn defensive driving course.</w:t>
        </w:r>
      </w:ins>
    </w:p>
    <w:p w:rsidR="00331028" w:rsidRPr="00331028" w:rsidRDefault="00331028" w:rsidP="00331028">
      <w:pPr>
        <w:keepNext/>
        <w:rPr>
          <w:ins w:id="733" w:author="Ainsworth, Alison" w:date="2012-07-27T14:21:00Z"/>
          <w:rFonts w:ascii="Arial" w:hAnsi="Arial"/>
          <w:b/>
          <w:szCs w:val="24"/>
        </w:rPr>
      </w:pPr>
    </w:p>
    <w:p w:rsidR="00331028" w:rsidRPr="00331028" w:rsidRDefault="00331028" w:rsidP="00331028">
      <w:pPr>
        <w:rPr>
          <w:ins w:id="734" w:author="Ainsworth, Alison" w:date="2012-07-27T14:21:00Z"/>
          <w:rFonts w:eastAsia="Times New Roman"/>
        </w:rPr>
      </w:pPr>
      <w:ins w:id="735" w:author="Ainsworth, Alison" w:date="2012-07-27T14:21:00Z">
        <w:r w:rsidRPr="00331028">
          <w:rPr>
            <w:rFonts w:eastAsia="Times New Roman"/>
          </w:rPr>
          <w:t>Follow the guidelines below for vehicle use:</w:t>
        </w:r>
      </w:ins>
    </w:p>
    <w:p w:rsidR="00331028" w:rsidRPr="00331028" w:rsidRDefault="00331028" w:rsidP="00331028">
      <w:pPr>
        <w:numPr>
          <w:ilvl w:val="0"/>
          <w:numId w:val="26"/>
        </w:numPr>
        <w:spacing w:after="60"/>
        <w:rPr>
          <w:ins w:id="736" w:author="Ainsworth, Alison" w:date="2012-07-27T14:21:00Z"/>
          <w:rFonts w:eastAsia="Times New Roman"/>
        </w:rPr>
      </w:pPr>
      <w:ins w:id="737" w:author="Ainsworth, Alison" w:date="2012-07-27T14:21:00Z">
        <w:r w:rsidRPr="00331028">
          <w:rPr>
            <w:rFonts w:eastAsia="Times New Roman"/>
          </w:rPr>
          <w:t xml:space="preserve">You must have a valid driver’s license before driving any vehicle whether on the road or off-road. </w:t>
        </w:r>
      </w:ins>
    </w:p>
    <w:p w:rsidR="00331028" w:rsidRPr="00331028" w:rsidRDefault="00331028" w:rsidP="00331028">
      <w:pPr>
        <w:numPr>
          <w:ilvl w:val="0"/>
          <w:numId w:val="26"/>
        </w:numPr>
        <w:spacing w:after="60"/>
        <w:rPr>
          <w:ins w:id="738" w:author="Ainsworth, Alison" w:date="2012-07-27T14:21:00Z"/>
          <w:rFonts w:eastAsia="Times New Roman"/>
        </w:rPr>
      </w:pPr>
      <w:ins w:id="739" w:author="Ainsworth, Alison" w:date="2012-07-27T14:21:00Z">
        <w:r w:rsidRPr="00331028">
          <w:rPr>
            <w:rFonts w:eastAsia="Times New Roman"/>
          </w:rPr>
          <w:t>Persons not experienced in 4-wheel driving may require training in off-road driving.</w:t>
        </w:r>
      </w:ins>
    </w:p>
    <w:p w:rsidR="00331028" w:rsidRPr="00331028" w:rsidRDefault="00331028" w:rsidP="00331028">
      <w:pPr>
        <w:numPr>
          <w:ilvl w:val="0"/>
          <w:numId w:val="26"/>
        </w:numPr>
        <w:spacing w:after="60"/>
        <w:rPr>
          <w:ins w:id="740" w:author="Ainsworth, Alison" w:date="2012-07-27T14:21:00Z"/>
          <w:rFonts w:eastAsia="Times New Roman"/>
        </w:rPr>
      </w:pPr>
      <w:ins w:id="741" w:author="Ainsworth, Alison" w:date="2012-07-27T14:21:00Z">
        <w:r w:rsidRPr="00331028">
          <w:rPr>
            <w:rFonts w:eastAsia="Times New Roman"/>
          </w:rPr>
          <w:t>Always carry emergency equipment (i.e., first aid and basic survival kit and car jack).</w:t>
        </w:r>
      </w:ins>
    </w:p>
    <w:p w:rsidR="00331028" w:rsidRPr="00331028" w:rsidRDefault="00331028" w:rsidP="00331028">
      <w:pPr>
        <w:numPr>
          <w:ilvl w:val="0"/>
          <w:numId w:val="26"/>
        </w:numPr>
        <w:spacing w:after="60"/>
        <w:rPr>
          <w:ins w:id="742" w:author="Ainsworth, Alison" w:date="2012-07-27T14:21:00Z"/>
          <w:rFonts w:eastAsia="Times New Roman"/>
        </w:rPr>
      </w:pPr>
      <w:ins w:id="743" w:author="Ainsworth, Alison" w:date="2012-07-27T14:21:00Z">
        <w:r w:rsidRPr="00331028">
          <w:rPr>
            <w:rFonts w:eastAsia="Times New Roman"/>
          </w:rPr>
          <w:t xml:space="preserve">Always be sure someone in the park knows where you are going and when you are expected to return. </w:t>
        </w:r>
      </w:ins>
    </w:p>
    <w:p w:rsidR="00331028" w:rsidRPr="00331028" w:rsidRDefault="00331028" w:rsidP="00331028">
      <w:pPr>
        <w:numPr>
          <w:ilvl w:val="0"/>
          <w:numId w:val="26"/>
        </w:numPr>
        <w:spacing w:after="60"/>
        <w:rPr>
          <w:ins w:id="744" w:author="Ainsworth, Alison" w:date="2012-07-27T14:21:00Z"/>
          <w:rFonts w:eastAsia="Times New Roman"/>
        </w:rPr>
      </w:pPr>
      <w:ins w:id="745" w:author="Ainsworth, Alison" w:date="2012-07-27T14:21:00Z">
        <w:r w:rsidRPr="00331028">
          <w:rPr>
            <w:rFonts w:eastAsia="Times New Roman"/>
          </w:rPr>
          <w:t>On private land the owners and their workers have the right of way. Drive slowly so as not to kick up dust.</w:t>
        </w:r>
      </w:ins>
    </w:p>
    <w:p w:rsidR="00331028" w:rsidRPr="00331028" w:rsidRDefault="00331028" w:rsidP="00331028">
      <w:pPr>
        <w:numPr>
          <w:ilvl w:val="0"/>
          <w:numId w:val="26"/>
        </w:numPr>
        <w:spacing w:after="60"/>
        <w:rPr>
          <w:ins w:id="746" w:author="Ainsworth, Alison" w:date="2012-07-27T14:21:00Z"/>
          <w:rFonts w:eastAsia="Times New Roman"/>
        </w:rPr>
      </w:pPr>
      <w:ins w:id="747" w:author="Ainsworth, Alison" w:date="2012-07-27T14:21:00Z">
        <w:r w:rsidRPr="00331028">
          <w:rPr>
            <w:rFonts w:eastAsia="Times New Roman"/>
          </w:rPr>
          <w:t xml:space="preserve">Any vehicle being used to reach sampling sites should have fluid levels checked weekly. </w:t>
        </w:r>
      </w:ins>
    </w:p>
    <w:p w:rsidR="00331028" w:rsidRPr="00331028" w:rsidRDefault="00331028" w:rsidP="00331028">
      <w:pPr>
        <w:numPr>
          <w:ilvl w:val="0"/>
          <w:numId w:val="26"/>
        </w:numPr>
        <w:spacing w:after="60"/>
        <w:rPr>
          <w:ins w:id="748" w:author="Ainsworth, Alison" w:date="2012-07-27T14:21:00Z"/>
          <w:rFonts w:eastAsia="Times New Roman"/>
        </w:rPr>
      </w:pPr>
      <w:ins w:id="749" w:author="Ainsworth, Alison" w:date="2012-07-27T14:21:00Z">
        <w:r w:rsidRPr="00331028">
          <w:rPr>
            <w:rFonts w:eastAsia="Times New Roman"/>
          </w:rPr>
          <w:t>Vehicles should be cleaned prior to entering new sections of the park to prevent inadvertent invasive seed transport.</w:t>
        </w:r>
      </w:ins>
    </w:p>
    <w:p w:rsidR="00331028" w:rsidRPr="00331028" w:rsidRDefault="00331028" w:rsidP="00331028">
      <w:pPr>
        <w:numPr>
          <w:ilvl w:val="0"/>
          <w:numId w:val="26"/>
        </w:numPr>
        <w:spacing w:after="60"/>
        <w:rPr>
          <w:ins w:id="750" w:author="Ainsworth, Alison" w:date="2012-07-27T14:21:00Z"/>
          <w:rFonts w:eastAsia="Times New Roman"/>
        </w:rPr>
      </w:pPr>
      <w:ins w:id="751" w:author="Ainsworth, Alison" w:date="2012-07-27T14:21:00Z">
        <w:r w:rsidRPr="00331028">
          <w:rPr>
            <w:rFonts w:eastAsia="Times New Roman"/>
          </w:rPr>
          <w:t>Report any vehicle problem immediately to the supervisor and maintenance.</w:t>
        </w:r>
      </w:ins>
    </w:p>
    <w:p w:rsidR="00331028" w:rsidRPr="00331028" w:rsidRDefault="00331028" w:rsidP="00331028">
      <w:pPr>
        <w:numPr>
          <w:ilvl w:val="0"/>
          <w:numId w:val="26"/>
        </w:numPr>
        <w:spacing w:after="60"/>
        <w:rPr>
          <w:ins w:id="752" w:author="Ainsworth, Alison" w:date="2012-07-27T14:21:00Z"/>
          <w:rFonts w:eastAsia="Times New Roman"/>
        </w:rPr>
      </w:pPr>
      <w:ins w:id="753" w:author="Ainsworth, Alison" w:date="2012-07-27T14:21:00Z">
        <w:r w:rsidRPr="00331028">
          <w:rPr>
            <w:rFonts w:eastAsia="Times New Roman"/>
          </w:rPr>
          <w:t>Report accidents to your supervisor immediately.</w:t>
        </w:r>
      </w:ins>
    </w:p>
    <w:p w:rsidR="00331028" w:rsidRPr="00331028" w:rsidRDefault="00331028" w:rsidP="00331028">
      <w:pPr>
        <w:numPr>
          <w:ilvl w:val="0"/>
          <w:numId w:val="26"/>
        </w:numPr>
        <w:spacing w:after="60"/>
        <w:rPr>
          <w:ins w:id="754" w:author="Ainsworth, Alison" w:date="2012-07-27T14:21:00Z"/>
          <w:rFonts w:eastAsia="Times New Roman"/>
        </w:rPr>
      </w:pPr>
      <w:ins w:id="755" w:author="Ainsworth, Alison" w:date="2012-07-27T14:21:00Z">
        <w:r w:rsidRPr="00331028">
          <w:rPr>
            <w:rFonts w:eastAsia="Times New Roman"/>
          </w:rPr>
          <w:t xml:space="preserve">Use common sense. </w:t>
        </w:r>
      </w:ins>
    </w:p>
    <w:p w:rsidR="00331028" w:rsidRPr="00331028" w:rsidRDefault="00331028" w:rsidP="00331028">
      <w:pPr>
        <w:numPr>
          <w:ilvl w:val="0"/>
          <w:numId w:val="26"/>
        </w:numPr>
        <w:spacing w:after="60"/>
        <w:rPr>
          <w:ins w:id="756" w:author="Ainsworth, Alison" w:date="2012-07-27T14:21:00Z"/>
          <w:rFonts w:eastAsia="Times New Roman"/>
        </w:rPr>
      </w:pPr>
      <w:ins w:id="757" w:author="Ainsworth, Alison" w:date="2012-07-27T14:21:00Z">
        <w:r w:rsidRPr="00331028">
          <w:rPr>
            <w:rFonts w:eastAsia="Times New Roman"/>
          </w:rPr>
          <w:t>Obey the rules of the road even when driving off-road.</w:t>
        </w:r>
      </w:ins>
    </w:p>
    <w:p w:rsidR="00331028" w:rsidRPr="00331028" w:rsidRDefault="00331028" w:rsidP="00331028">
      <w:pPr>
        <w:numPr>
          <w:ilvl w:val="0"/>
          <w:numId w:val="26"/>
        </w:numPr>
        <w:spacing w:after="60"/>
        <w:rPr>
          <w:ins w:id="758" w:author="Ainsworth, Alison" w:date="2012-07-27T14:21:00Z"/>
          <w:rFonts w:eastAsia="Times New Roman"/>
        </w:rPr>
      </w:pPr>
      <w:ins w:id="759" w:author="Ainsworth, Alison" w:date="2012-07-27T14:21:00Z">
        <w:r w:rsidRPr="00331028">
          <w:rPr>
            <w:rFonts w:eastAsia="Times New Roman"/>
          </w:rPr>
          <w:t xml:space="preserve">Driving safety policies are listed in NPS Reference Manual 50B, Section 6.0 Motor Vehicles </w:t>
        </w:r>
      </w:ins>
    </w:p>
    <w:p w:rsidR="00331028" w:rsidRPr="00331028" w:rsidRDefault="00331028" w:rsidP="00331028">
      <w:pPr>
        <w:rPr>
          <w:ins w:id="760" w:author="Ainsworth, Alison" w:date="2012-07-27T14:21:00Z"/>
          <w:rFonts w:eastAsia="Times New Roman"/>
        </w:rPr>
      </w:pPr>
    </w:p>
    <w:p w:rsidR="00331028" w:rsidRPr="00331028" w:rsidRDefault="00331028" w:rsidP="00331028">
      <w:pPr>
        <w:keepNext/>
        <w:rPr>
          <w:ins w:id="761" w:author="Ainsworth, Alison" w:date="2012-07-27T14:21:00Z"/>
          <w:rFonts w:ascii="Arial" w:hAnsi="Arial"/>
          <w:b/>
          <w:szCs w:val="24"/>
        </w:rPr>
      </w:pPr>
      <w:ins w:id="762" w:author="Ainsworth, Alison" w:date="2012-07-27T14:21:00Z">
        <w:r w:rsidRPr="00331028">
          <w:rPr>
            <w:rFonts w:ascii="Arial" w:hAnsi="Arial"/>
            <w:b/>
            <w:szCs w:val="24"/>
          </w:rPr>
          <w:t>Travel in Helicopters and on Commercial Flights</w:t>
        </w:r>
      </w:ins>
    </w:p>
    <w:p w:rsidR="00331028" w:rsidRPr="00331028" w:rsidRDefault="00331028" w:rsidP="00331028">
      <w:pPr>
        <w:tabs>
          <w:tab w:val="left" w:pos="-720"/>
          <w:tab w:val="left" w:pos="0"/>
        </w:tabs>
        <w:suppressAutoHyphens/>
        <w:ind w:left="12"/>
        <w:rPr>
          <w:ins w:id="763" w:author="Ainsworth, Alison" w:date="2012-07-27T14:21:00Z"/>
          <w:rFonts w:eastAsia="Times New Roman"/>
        </w:rPr>
      </w:pPr>
      <w:ins w:id="764" w:author="Ainsworth, Alison" w:date="2012-07-27T14:21:00Z">
        <w:r w:rsidRPr="00331028">
          <w:rPr>
            <w:rFonts w:eastAsia="Times New Roman"/>
          </w:rPr>
          <w:t>Field staff that fly in helicopters for work related activities, are required to take the Office of Aircraft Service’s Basic Aviation Safety Training (B3). If you will be flying on commercial airlines, you are not permitted to take any fuel for cook stoves or have it packed in your luggage. All fuel must be purchased at your destination. It is also prohibited to fly commercially with any fuel containers (even if they are empty) or stoves using fuel containers that have previously contained fuel. You can be fined and/or arrested for attempting to bring these items on commercial airlines. For a listing of what is not allowed on commercial airlines, visit the Federal Aviation Administration (</w:t>
        </w:r>
        <w:r w:rsidRPr="00331028">
          <w:rPr>
            <w:rFonts w:eastAsia="Times New Roman"/>
            <w:szCs w:val="24"/>
          </w:rPr>
          <w:t>FAA</w:t>
        </w:r>
        <w:r w:rsidRPr="00331028">
          <w:rPr>
            <w:rFonts w:eastAsia="Times New Roman"/>
          </w:rPr>
          <w:t xml:space="preserve"> 2010</w:t>
        </w:r>
        <w:r w:rsidRPr="00331028">
          <w:rPr>
            <w:rFonts w:eastAsia="Times New Roman"/>
            <w:szCs w:val="24"/>
          </w:rPr>
          <w:t xml:space="preserve">) </w:t>
        </w:r>
        <w:r w:rsidRPr="00331028">
          <w:rPr>
            <w:rFonts w:eastAsia="Times New Roman"/>
          </w:rPr>
          <w:t>or the Transportation Security Administration (TSA 2010) websites.</w:t>
        </w:r>
      </w:ins>
    </w:p>
    <w:p w:rsidR="00331028" w:rsidRPr="00331028" w:rsidRDefault="00331028" w:rsidP="00331028">
      <w:pPr>
        <w:rPr>
          <w:ins w:id="765" w:author="Ainsworth, Alison" w:date="2012-07-27T14:21:00Z"/>
          <w:rFonts w:eastAsia="Times New Roman"/>
        </w:rPr>
      </w:pPr>
    </w:p>
    <w:p w:rsidR="00331028" w:rsidRPr="00331028" w:rsidRDefault="00331028" w:rsidP="00331028">
      <w:pPr>
        <w:keepNext/>
        <w:outlineLvl w:val="3"/>
        <w:rPr>
          <w:ins w:id="766" w:author="Ainsworth, Alison" w:date="2012-07-27T14:21:00Z"/>
          <w:rFonts w:ascii="Arial" w:hAnsi="Arial"/>
          <w:b/>
          <w:szCs w:val="24"/>
        </w:rPr>
      </w:pPr>
      <w:ins w:id="767" w:author="Ainsworth, Alison" w:date="2012-07-27T14:21:00Z">
        <w:r w:rsidRPr="00331028">
          <w:rPr>
            <w:rFonts w:ascii="Arial" w:hAnsi="Arial"/>
            <w:b/>
            <w:szCs w:val="24"/>
          </w:rPr>
          <w:t>Health Concerns</w:t>
        </w:r>
      </w:ins>
    </w:p>
    <w:p w:rsidR="00331028" w:rsidRPr="00331028" w:rsidRDefault="00331028" w:rsidP="00331028">
      <w:pPr>
        <w:keepNext/>
        <w:rPr>
          <w:ins w:id="768" w:author="Ainsworth, Alison" w:date="2012-07-27T14:21:00Z"/>
          <w:szCs w:val="24"/>
        </w:rPr>
      </w:pPr>
      <w:ins w:id="769" w:author="Ainsworth, Alison" w:date="2012-07-27T14:21:00Z">
        <w:r w:rsidRPr="00331028">
          <w:rPr>
            <w:szCs w:val="24"/>
          </w:rPr>
          <w:t>It is the employee’s responsibility to notify the supervisor regarding any health problems that might put the employee at additional risk of injury in the field. Such problems include fever, aches, fatigue, colds or other ill health, as well as allergies and other long-term and chronic health concerns.</w:t>
        </w:r>
      </w:ins>
    </w:p>
    <w:p w:rsidR="00331028" w:rsidRPr="00331028" w:rsidRDefault="00331028" w:rsidP="00331028">
      <w:pPr>
        <w:keepNext/>
        <w:rPr>
          <w:ins w:id="770" w:author="Ainsworth, Alison" w:date="2012-07-27T14:21:00Z"/>
          <w:szCs w:val="24"/>
        </w:rPr>
      </w:pPr>
    </w:p>
    <w:p w:rsidR="00331028" w:rsidRPr="00331028" w:rsidRDefault="00331028" w:rsidP="00331028">
      <w:pPr>
        <w:rPr>
          <w:ins w:id="771" w:author="Ainsworth, Alison" w:date="2012-07-27T14:21:00Z"/>
          <w:rFonts w:eastAsia="Times New Roman"/>
        </w:rPr>
      </w:pPr>
      <w:ins w:id="772" w:author="Ainsworth, Alison" w:date="2012-07-27T14:21:00Z">
        <w:r w:rsidRPr="00331028">
          <w:rPr>
            <w:rFonts w:eastAsia="Times New Roman"/>
          </w:rPr>
          <w:t>An open cut may become infected easily under field conditions; therefore all scratches and cuts should be given appropriate attention, such as disinfecting and bandaging, and any injury should be monitored. Antibacterial cream may be applied to reduce the chances of infection. Persons with serious injuries should seek professional medical attention as soon as possible.</w:t>
        </w:r>
      </w:ins>
    </w:p>
    <w:p w:rsidR="00331028" w:rsidRPr="00331028" w:rsidRDefault="00331028" w:rsidP="00331028">
      <w:pPr>
        <w:rPr>
          <w:ins w:id="773" w:author="Ainsworth, Alison" w:date="2012-07-27T14:21:00Z"/>
          <w:rFonts w:eastAsia="Times New Roman"/>
        </w:rPr>
      </w:pPr>
    </w:p>
    <w:p w:rsidR="00331028" w:rsidRPr="00331028" w:rsidRDefault="00331028" w:rsidP="00331028">
      <w:pPr>
        <w:keepNext/>
        <w:rPr>
          <w:ins w:id="774" w:author="Ainsworth, Alison" w:date="2012-07-27T14:21:00Z"/>
          <w:rFonts w:ascii="Arial" w:hAnsi="Arial"/>
          <w:b/>
          <w:i/>
          <w:sz w:val="22"/>
        </w:rPr>
      </w:pPr>
      <w:ins w:id="775" w:author="Ainsworth, Alison" w:date="2012-07-27T14:21:00Z">
        <w:r w:rsidRPr="00331028">
          <w:rPr>
            <w:rFonts w:ascii="Arial" w:hAnsi="Arial"/>
            <w:b/>
            <w:i/>
            <w:sz w:val="22"/>
          </w:rPr>
          <w:lastRenderedPageBreak/>
          <w:t>Leptospirosis</w:t>
        </w:r>
      </w:ins>
    </w:p>
    <w:p w:rsidR="00331028" w:rsidRPr="00331028" w:rsidRDefault="00331028" w:rsidP="00331028">
      <w:pPr>
        <w:rPr>
          <w:ins w:id="776" w:author="Ainsworth, Alison" w:date="2012-07-27T14:21:00Z"/>
          <w:rFonts w:eastAsia="Times New Roman"/>
        </w:rPr>
      </w:pPr>
      <w:ins w:id="777" w:author="Ainsworth, Alison" w:date="2012-07-27T14:21:00Z">
        <w:r w:rsidRPr="00331028">
          <w:rPr>
            <w:rFonts w:eastAsia="Times New Roman"/>
          </w:rPr>
          <w:t>There is a known risk of contracting leptospirosis in Hawaii and American Samoa. This is a disease caused by bacteria (</w:t>
        </w:r>
        <w:r w:rsidRPr="00331028">
          <w:rPr>
            <w:rFonts w:eastAsia="Times New Roman"/>
            <w:i/>
          </w:rPr>
          <w:t>Leptospira interrogans</w:t>
        </w:r>
        <w:r w:rsidRPr="00331028">
          <w:rPr>
            <w:rFonts w:eastAsia="Times New Roman"/>
          </w:rPr>
          <w:t xml:space="preserve">) that are transmitted between mammals. The bacteria can survive long periods of time in fresh water and mud and can enter the body through the eyes, nose, mouth and broken skin. It is inadvisable to drink or swim in potentially contaminated water (i.e., streams and ponds). The last outbreak in American Samoa was reported in 2004, which appeared to be related to contamination of streams from pig farms (Goldberg 2010). Avoid entering freshwater if you have breaks in the skin. </w:t>
        </w:r>
      </w:ins>
    </w:p>
    <w:p w:rsidR="00331028" w:rsidRPr="00331028" w:rsidRDefault="00331028" w:rsidP="00331028">
      <w:pPr>
        <w:rPr>
          <w:ins w:id="778" w:author="Ainsworth, Alison" w:date="2012-07-27T14:21:00Z"/>
          <w:rFonts w:eastAsia="Times New Roman"/>
        </w:rPr>
      </w:pPr>
      <w:ins w:id="779" w:author="Ainsworth, Alison" w:date="2012-07-27T14:21:00Z">
        <w:r w:rsidRPr="00331028">
          <w:rPr>
            <w:rFonts w:eastAsia="Times New Roman"/>
          </w:rPr>
          <w:t xml:space="preserve"> </w:t>
        </w:r>
      </w:ins>
    </w:p>
    <w:p w:rsidR="00331028" w:rsidRPr="00331028" w:rsidRDefault="00331028" w:rsidP="00331028">
      <w:pPr>
        <w:rPr>
          <w:ins w:id="780" w:author="Ainsworth, Alison" w:date="2012-07-27T14:21:00Z"/>
          <w:rFonts w:eastAsia="Times New Roman"/>
        </w:rPr>
      </w:pPr>
      <w:ins w:id="781" w:author="Ainsworth, Alison" w:date="2012-07-27T14:21:00Z">
        <w:r w:rsidRPr="00331028">
          <w:rPr>
            <w:rFonts w:eastAsia="Times New Roman"/>
          </w:rPr>
          <w:t xml:space="preserve">If 2 to 20 days after working in or around a stream, you experience flu-like symptoms that persist for more than two days, consult a physician and inform him/her that you may have been exposed to </w:t>
        </w:r>
        <w:r w:rsidRPr="00331028">
          <w:rPr>
            <w:rFonts w:eastAsia="Times New Roman"/>
            <w:i/>
          </w:rPr>
          <w:t>L. interrogans</w:t>
        </w:r>
        <w:r w:rsidRPr="00331028">
          <w:rPr>
            <w:rFonts w:eastAsia="Times New Roman"/>
          </w:rPr>
          <w:t xml:space="preserve"> bacteria. If you come down with any severe fever or disease, ask your doctor to consider whether there are any unusual diagnoses that should be considered because of your fieldwork.</w:t>
        </w:r>
      </w:ins>
    </w:p>
    <w:p w:rsidR="00331028" w:rsidRPr="00331028" w:rsidRDefault="00331028" w:rsidP="00331028">
      <w:pPr>
        <w:rPr>
          <w:ins w:id="782" w:author="Ainsworth, Alison" w:date="2012-07-27T14:21:00Z"/>
          <w:rFonts w:ascii="Arial" w:hAnsi="Arial" w:cs="Arial"/>
          <w:b/>
          <w:szCs w:val="20"/>
        </w:rPr>
      </w:pPr>
    </w:p>
    <w:p w:rsidR="00331028" w:rsidRPr="00331028" w:rsidRDefault="00331028" w:rsidP="00331028">
      <w:pPr>
        <w:keepNext/>
        <w:rPr>
          <w:ins w:id="783" w:author="Ainsworth, Alison" w:date="2012-07-27T14:21:00Z"/>
          <w:rFonts w:ascii="Arial" w:hAnsi="Arial"/>
          <w:b/>
          <w:szCs w:val="24"/>
        </w:rPr>
      </w:pPr>
      <w:ins w:id="784" w:author="Ainsworth, Alison" w:date="2012-07-27T14:21:00Z">
        <w:r w:rsidRPr="00331028">
          <w:rPr>
            <w:rFonts w:ascii="Arial" w:hAnsi="Arial"/>
            <w:b/>
            <w:szCs w:val="24"/>
          </w:rPr>
          <w:t>Literature Cited</w:t>
        </w:r>
      </w:ins>
    </w:p>
    <w:p w:rsidR="00331028" w:rsidRPr="00331028" w:rsidRDefault="00331028" w:rsidP="00331028">
      <w:pPr>
        <w:ind w:left="720" w:hanging="720"/>
        <w:rPr>
          <w:ins w:id="785" w:author="Ainsworth, Alison" w:date="2012-07-27T14:21:00Z"/>
          <w:rFonts w:eastAsia="Times New Roman"/>
        </w:rPr>
      </w:pPr>
      <w:ins w:id="786" w:author="Ainsworth, Alison" w:date="2012-07-27T14:21:00Z">
        <w:r w:rsidRPr="00331028">
          <w:rPr>
            <w:rFonts w:eastAsia="Times New Roman"/>
          </w:rPr>
          <w:t xml:space="preserve">Federal Aviation Administration (FAA). 2010. Hazardous Materials Information for Passengers. Available at </w:t>
        </w:r>
        <w:r w:rsidRPr="00331028">
          <w:rPr>
            <w:rFonts w:eastAsia="Times New Roman"/>
          </w:rPr>
          <w:fldChar w:fldCharType="begin"/>
        </w:r>
        <w:r w:rsidRPr="00331028">
          <w:rPr>
            <w:rFonts w:eastAsia="Times New Roman"/>
          </w:rPr>
          <w:instrText xml:space="preserve"> HYPERLINK "http://www.faa.gov/about/office_org/headquarters_offices/ash/ash_programs/hazmat/passenger_info/" </w:instrText>
        </w:r>
        <w:r w:rsidRPr="00331028">
          <w:rPr>
            <w:rFonts w:eastAsia="Times New Roman"/>
          </w:rPr>
          <w:fldChar w:fldCharType="separate"/>
        </w:r>
        <w:r w:rsidRPr="00331028">
          <w:rPr>
            <w:rFonts w:eastAsia="Times New Roman"/>
            <w:sz w:val="20"/>
            <w:szCs w:val="20"/>
            <w:u w:val="single"/>
          </w:rPr>
          <w:t>http://www.faa.gov/about/office_org/headquarters_offices/ash/ash_programs/hazmat/passenger_info/</w:t>
        </w:r>
        <w:r w:rsidRPr="00331028">
          <w:rPr>
            <w:rFonts w:eastAsia="Times New Roman"/>
            <w:sz w:val="20"/>
            <w:szCs w:val="20"/>
            <w:u w:val="single"/>
          </w:rPr>
          <w:fldChar w:fldCharType="end"/>
        </w:r>
        <w:r w:rsidRPr="00331028">
          <w:rPr>
            <w:rFonts w:eastAsia="Times New Roman"/>
          </w:rPr>
          <w:t xml:space="preserve"> (accessed 27 Apr 2010).</w:t>
        </w:r>
      </w:ins>
    </w:p>
    <w:p w:rsidR="00331028" w:rsidRPr="00331028" w:rsidRDefault="00331028" w:rsidP="00331028">
      <w:pPr>
        <w:keepNext/>
        <w:rPr>
          <w:ins w:id="787" w:author="Ainsworth, Alison" w:date="2012-07-27T14:21:00Z"/>
          <w:rFonts w:ascii="Arial" w:hAnsi="Arial"/>
          <w:b/>
          <w:szCs w:val="24"/>
        </w:rPr>
      </w:pPr>
    </w:p>
    <w:p w:rsidR="00331028" w:rsidRPr="00331028" w:rsidRDefault="00331028" w:rsidP="00331028">
      <w:pPr>
        <w:ind w:left="720" w:hanging="720"/>
        <w:rPr>
          <w:ins w:id="788" w:author="Ainsworth, Alison" w:date="2012-07-27T14:21:00Z"/>
          <w:rFonts w:eastAsia="Times New Roman"/>
          <w:szCs w:val="24"/>
        </w:rPr>
      </w:pPr>
      <w:ins w:id="789" w:author="Ainsworth, Alison" w:date="2012-07-27T14:21:00Z">
        <w:r w:rsidRPr="00331028">
          <w:rPr>
            <w:rFonts w:eastAsia="Times New Roman"/>
            <w:szCs w:val="24"/>
          </w:rPr>
          <w:t xml:space="preserve">Goldberg, D. 2010. MD Travel Health: American Samoa. MDTravelHealth.com. Available at </w:t>
        </w:r>
        <w:r w:rsidRPr="00331028">
          <w:rPr>
            <w:rFonts w:eastAsia="Times New Roman"/>
          </w:rPr>
          <w:fldChar w:fldCharType="begin"/>
        </w:r>
        <w:r w:rsidRPr="00331028">
          <w:rPr>
            <w:rFonts w:eastAsia="Times New Roman"/>
          </w:rPr>
          <w:instrText xml:space="preserve"> HYPERLINK "http://www.mdtravelhealth.com/destinations/oceania/american_samoa.html" </w:instrText>
        </w:r>
        <w:r w:rsidRPr="00331028">
          <w:rPr>
            <w:rFonts w:eastAsia="Times New Roman"/>
          </w:rPr>
          <w:fldChar w:fldCharType="separate"/>
        </w:r>
        <w:r w:rsidRPr="00331028">
          <w:rPr>
            <w:rFonts w:eastAsia="Times New Roman"/>
            <w:sz w:val="20"/>
            <w:szCs w:val="24"/>
            <w:u w:val="single"/>
          </w:rPr>
          <w:t>http://www.mdtravelhealth.com/destinations/oceania/american_samoa.html</w:t>
        </w:r>
        <w:r w:rsidRPr="00331028">
          <w:rPr>
            <w:rFonts w:eastAsia="Times New Roman"/>
            <w:sz w:val="20"/>
            <w:szCs w:val="24"/>
            <w:u w:val="single"/>
          </w:rPr>
          <w:fldChar w:fldCharType="end"/>
        </w:r>
        <w:r w:rsidRPr="00331028">
          <w:rPr>
            <w:rFonts w:eastAsia="Times New Roman"/>
            <w:szCs w:val="24"/>
          </w:rPr>
          <w:t xml:space="preserve"> (accessed 27 Apr 2010)</w:t>
        </w:r>
      </w:ins>
    </w:p>
    <w:p w:rsidR="00331028" w:rsidRPr="00331028" w:rsidRDefault="00331028" w:rsidP="00331028">
      <w:pPr>
        <w:ind w:left="720" w:hanging="720"/>
        <w:rPr>
          <w:ins w:id="790" w:author="Ainsworth, Alison" w:date="2012-07-27T14:21:00Z"/>
          <w:rFonts w:eastAsia="Times New Roman"/>
          <w:szCs w:val="24"/>
        </w:rPr>
      </w:pPr>
    </w:p>
    <w:p w:rsidR="00331028" w:rsidRPr="00331028" w:rsidRDefault="00331028" w:rsidP="00331028">
      <w:pPr>
        <w:ind w:left="720" w:hanging="720"/>
        <w:rPr>
          <w:ins w:id="791" w:author="Ainsworth, Alison" w:date="2012-07-27T14:21:00Z"/>
          <w:rFonts w:eastAsia="Times New Roman"/>
          <w:szCs w:val="24"/>
        </w:rPr>
      </w:pPr>
      <w:ins w:id="792" w:author="Ainsworth, Alison" w:date="2012-07-27T14:21:00Z">
        <w:r w:rsidRPr="00331028">
          <w:rPr>
            <w:rFonts w:eastAsia="Times New Roman"/>
            <w:szCs w:val="24"/>
          </w:rPr>
          <w:t xml:space="preserve">Pacific Cooperative Studies Unit (PCSU). 2010. </w:t>
        </w:r>
        <w:r w:rsidRPr="00331028">
          <w:rPr>
            <w:rFonts w:eastAsia="Times New Roman"/>
            <w:bCs/>
            <w:szCs w:val="24"/>
          </w:rPr>
          <w:t>Standard Operating Procedures (SOPs) for PCSU Employees</w:t>
        </w:r>
        <w:r w:rsidRPr="00331028">
          <w:rPr>
            <w:rFonts w:eastAsia="Times New Roman"/>
            <w:szCs w:val="24"/>
          </w:rPr>
          <w:t xml:space="preserve">. Pacific Cooperative Studies Unit, University of Hawaii at Manoa, Honolulu, </w:t>
        </w:r>
        <w:r w:rsidRPr="00331028">
          <w:rPr>
            <w:rFonts w:eastAsia="Times New Roman"/>
            <w:noProof/>
          </w:rPr>
          <w:t>Hawaii.</w:t>
        </w:r>
        <w:r w:rsidRPr="00331028">
          <w:rPr>
            <w:rFonts w:eastAsia="Times New Roman"/>
            <w:szCs w:val="24"/>
          </w:rPr>
          <w:t xml:space="preserve">. Available at </w:t>
        </w:r>
        <w:r w:rsidRPr="00331028">
          <w:rPr>
            <w:rFonts w:eastAsia="Times New Roman"/>
          </w:rPr>
          <w:fldChar w:fldCharType="begin"/>
        </w:r>
        <w:r w:rsidRPr="00331028">
          <w:rPr>
            <w:rFonts w:eastAsia="Times New Roman"/>
          </w:rPr>
          <w:instrText xml:space="preserve"> HYPERLINK "http://www.botany.hawaii.edu/faculty/duffy/safety.htm" </w:instrText>
        </w:r>
        <w:r w:rsidRPr="00331028">
          <w:rPr>
            <w:rFonts w:eastAsia="Times New Roman"/>
          </w:rPr>
          <w:fldChar w:fldCharType="separate"/>
        </w:r>
        <w:r w:rsidRPr="00331028">
          <w:rPr>
            <w:rFonts w:eastAsia="Times New Roman"/>
            <w:sz w:val="20"/>
            <w:szCs w:val="24"/>
            <w:u w:val="single"/>
          </w:rPr>
          <w:t>http://www.botany.hawaii.edu/faculty/duffy/safety.htm</w:t>
        </w:r>
        <w:r w:rsidRPr="00331028">
          <w:rPr>
            <w:rFonts w:eastAsia="Times New Roman"/>
            <w:sz w:val="20"/>
            <w:szCs w:val="24"/>
            <w:u w:val="single"/>
          </w:rPr>
          <w:fldChar w:fldCharType="end"/>
        </w:r>
        <w:r w:rsidRPr="00331028">
          <w:rPr>
            <w:rFonts w:eastAsia="Times New Roman"/>
            <w:szCs w:val="24"/>
          </w:rPr>
          <w:t xml:space="preserve"> (accessed 27 Apr 2010)</w:t>
        </w:r>
      </w:ins>
    </w:p>
    <w:p w:rsidR="00331028" w:rsidRPr="00331028" w:rsidRDefault="00331028" w:rsidP="00331028">
      <w:pPr>
        <w:rPr>
          <w:ins w:id="793" w:author="Ainsworth, Alison" w:date="2012-07-27T14:21:00Z"/>
          <w:rFonts w:eastAsia="Times New Roman"/>
        </w:rPr>
      </w:pPr>
    </w:p>
    <w:p w:rsidR="00331028" w:rsidRPr="00331028" w:rsidRDefault="00331028" w:rsidP="00331028">
      <w:pPr>
        <w:ind w:left="720" w:hanging="720"/>
        <w:rPr>
          <w:ins w:id="794" w:author="Ainsworth, Alison" w:date="2012-07-27T14:21:00Z"/>
          <w:rFonts w:eastAsia="Times New Roman"/>
        </w:rPr>
      </w:pPr>
      <w:ins w:id="795" w:author="Ainsworth, Alison" w:date="2012-07-27T14:21:00Z">
        <w:r w:rsidRPr="00331028">
          <w:rPr>
            <w:rFonts w:eastAsia="Times New Roman"/>
          </w:rPr>
          <w:t xml:space="preserve">Transportation Security Administration (TSA). 2010. For Travelers. Available at </w:t>
        </w:r>
        <w:r w:rsidRPr="00331028">
          <w:rPr>
            <w:rFonts w:eastAsia="Times New Roman"/>
          </w:rPr>
          <w:fldChar w:fldCharType="begin"/>
        </w:r>
        <w:r w:rsidRPr="00331028">
          <w:rPr>
            <w:rFonts w:eastAsia="Times New Roman"/>
          </w:rPr>
          <w:instrText xml:space="preserve"> HYPERLINK "http://www.tsa.gov/travelers/index.shtm" </w:instrText>
        </w:r>
        <w:r w:rsidRPr="00331028">
          <w:rPr>
            <w:rFonts w:eastAsia="Times New Roman"/>
          </w:rPr>
          <w:fldChar w:fldCharType="separate"/>
        </w:r>
        <w:r w:rsidRPr="00331028">
          <w:rPr>
            <w:rFonts w:eastAsia="Times New Roman"/>
            <w:sz w:val="20"/>
            <w:szCs w:val="20"/>
            <w:u w:val="single"/>
          </w:rPr>
          <w:t>http://www.tsa.gov/travelers/index.shtm</w:t>
        </w:r>
        <w:r w:rsidRPr="00331028">
          <w:rPr>
            <w:rFonts w:eastAsia="Times New Roman"/>
            <w:sz w:val="20"/>
            <w:szCs w:val="20"/>
            <w:u w:val="single"/>
          </w:rPr>
          <w:fldChar w:fldCharType="end"/>
        </w:r>
        <w:r w:rsidRPr="00331028">
          <w:rPr>
            <w:rFonts w:eastAsia="Times New Roman"/>
          </w:rPr>
          <w:t xml:space="preserve"> (accessed 27 Apr 2010)</w:t>
        </w:r>
      </w:ins>
    </w:p>
    <w:p w:rsidR="00331028" w:rsidRPr="00331028" w:rsidRDefault="00331028" w:rsidP="00331028">
      <w:pPr>
        <w:rPr>
          <w:ins w:id="796" w:author="Ainsworth, Alison" w:date="2012-07-27T14:21:00Z"/>
          <w:rFonts w:eastAsia="Times New Roman"/>
        </w:rPr>
      </w:pPr>
      <w:ins w:id="797" w:author="Ainsworth, Alison" w:date="2012-07-27T14:21:00Z">
        <w:r w:rsidRPr="00331028">
          <w:rPr>
            <w:rFonts w:eastAsia="Times New Roman"/>
            <w:noProof/>
            <w:rPrChange w:id="798" w:author="Unknown">
              <w:rPr>
                <w:noProof/>
              </w:rPr>
            </w:rPrChange>
          </w:rPr>
          <mc:AlternateContent>
            <mc:Choice Requires="wps">
              <w:drawing>
                <wp:anchor distT="0" distB="0" distL="114300" distR="114300" simplePos="0" relativeHeight="251700736" behindDoc="0" locked="0" layoutInCell="1" allowOverlap="1" wp14:anchorId="18984B03" wp14:editId="25826232">
                  <wp:simplePos x="0" y="0"/>
                  <wp:positionH relativeFrom="column">
                    <wp:posOffset>-125730</wp:posOffset>
                  </wp:positionH>
                  <wp:positionV relativeFrom="paragraph">
                    <wp:posOffset>8195945</wp:posOffset>
                  </wp:positionV>
                  <wp:extent cx="6249670" cy="579120"/>
                  <wp:effectExtent l="0" t="0" r="0" b="0"/>
                  <wp:wrapNone/>
                  <wp:docPr id="662" name="Rectangle 3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9670" cy="579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8" o:spid="_x0000_s1026" style="position:absolute;margin-left:-9.9pt;margin-top:645.35pt;width:492.1pt;height:45.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" stroked="f"/>
              </w:pict>
            </mc:Fallback>
          </mc:AlternateContent>
        </w:r>
      </w:ins>
    </w:p>
    <w:p w:rsidR="00331028" w:rsidRPr="00331028" w:rsidRDefault="00331028" w:rsidP="00331028">
      <w:pPr>
        <w:spacing w:after="200" w:line="276" w:lineRule="auto"/>
        <w:rPr>
          <w:ins w:id="799" w:author="Ainsworth, Alison" w:date="2012-07-27T14:21:00Z"/>
          <w:rFonts w:eastAsia="Times New Roman"/>
        </w:rPr>
        <w:sectPr w:rsidR="00331028" w:rsidRPr="00331028" w:rsidSect="00A358F6">
          <w:type w:val="continuous"/>
          <w:pgSz w:w="12240" w:h="15840"/>
          <w:pgMar w:top="1440" w:right="1440" w:bottom="1440" w:left="1440" w:header="720" w:footer="720" w:gutter="0"/>
          <w:cols w:space="720"/>
          <w:docGrid w:linePitch="360"/>
        </w:sectPr>
      </w:pPr>
    </w:p>
    <w:p w:rsidR="00331028" w:rsidRPr="00331028" w:rsidRDefault="00331028" w:rsidP="00331028">
      <w:pPr>
        <w:keepNext/>
        <w:rPr>
          <w:ins w:id="800" w:author="Ainsworth, Alison" w:date="2012-07-27T14:21:00Z"/>
          <w:rFonts w:ascii="Arial" w:hAnsi="Arial" w:cs="Arial"/>
          <w:b/>
          <w:bCs/>
          <w:sz w:val="20"/>
          <w:szCs w:val="20"/>
        </w:rPr>
      </w:pPr>
      <w:ins w:id="801" w:author="Ainsworth, Alison" w:date="2012-07-27T14:21:00Z">
        <w:r w:rsidRPr="00331028">
          <w:rPr>
            <w:rFonts w:ascii="Arial" w:hAnsi="Arial" w:cs="Arial"/>
            <w:bCs/>
            <w:sz w:val="20"/>
            <w:szCs w:val="20"/>
          </w:rPr>
          <w:lastRenderedPageBreak/>
          <w:t>Job Hazard Analysis - Hiking in backcountry</w:t>
        </w:r>
      </w:ins>
    </w:p>
    <w:tbl>
      <w:tblPr>
        <w:tblW w:w="12779" w:type="dxa"/>
        <w:tblInd w:w="95" w:type="dxa"/>
        <w:tblLook w:val="04A0" w:firstRow="1" w:lastRow="0" w:firstColumn="1" w:lastColumn="0" w:noHBand="0" w:noVBand="1"/>
      </w:tblPr>
      <w:tblGrid>
        <w:gridCol w:w="1539"/>
        <w:gridCol w:w="2080"/>
        <w:gridCol w:w="9160"/>
      </w:tblGrid>
      <w:tr w:rsidR="00331028" w:rsidRPr="00331028" w:rsidTr="00A358F6">
        <w:trPr>
          <w:trHeight w:val="510"/>
          <w:ins w:id="802" w:author="Ainsworth, Alison" w:date="2012-07-27T14:21:00Z"/>
        </w:trPr>
        <w:tc>
          <w:tcPr>
            <w:tcW w:w="1539" w:type="dxa"/>
            <w:tcBorders>
              <w:top w:val="nil"/>
              <w:left w:val="nil"/>
              <w:bottom w:val="nil"/>
              <w:right w:val="nil"/>
            </w:tcBorders>
            <w:shd w:val="clear" w:color="auto" w:fill="auto"/>
            <w:vAlign w:val="center"/>
            <w:hideMark/>
          </w:tcPr>
          <w:p w:rsidR="00331028" w:rsidRPr="00331028" w:rsidRDefault="00331028" w:rsidP="00331028">
            <w:pPr>
              <w:jc w:val="center"/>
              <w:rPr>
                <w:ins w:id="803" w:author="Ainsworth, Alison" w:date="2012-07-27T14:21:00Z"/>
                <w:rFonts w:ascii="Arial" w:eastAsia="Times New Roman" w:hAnsi="Arial" w:cs="Arial"/>
                <w:b/>
                <w:bCs/>
                <w:color w:val="000000"/>
                <w:sz w:val="20"/>
                <w:szCs w:val="20"/>
                <w:u w:val="single"/>
              </w:rPr>
            </w:pPr>
            <w:ins w:id="804" w:author="Ainsworth, Alison" w:date="2012-07-27T14:21:00Z">
              <w:r w:rsidRPr="00331028">
                <w:rPr>
                  <w:rFonts w:ascii="Arial" w:eastAsia="Times New Roman" w:hAnsi="Arial" w:cs="Arial"/>
                  <w:b/>
                  <w:bCs/>
                  <w:color w:val="000000"/>
                  <w:sz w:val="20"/>
                  <w:szCs w:val="20"/>
                  <w:u w:val="single"/>
                </w:rPr>
                <w:t>Basic Job Steps/Activity</w:t>
              </w:r>
            </w:ins>
          </w:p>
        </w:tc>
        <w:tc>
          <w:tcPr>
            <w:tcW w:w="2080" w:type="dxa"/>
            <w:tcBorders>
              <w:top w:val="nil"/>
              <w:left w:val="nil"/>
              <w:bottom w:val="nil"/>
              <w:right w:val="nil"/>
            </w:tcBorders>
            <w:shd w:val="clear" w:color="auto" w:fill="auto"/>
            <w:vAlign w:val="center"/>
            <w:hideMark/>
          </w:tcPr>
          <w:p w:rsidR="00331028" w:rsidRPr="00331028" w:rsidRDefault="00331028" w:rsidP="00331028">
            <w:pPr>
              <w:jc w:val="center"/>
              <w:rPr>
                <w:ins w:id="805" w:author="Ainsworth, Alison" w:date="2012-07-27T14:21:00Z"/>
                <w:rFonts w:ascii="Arial" w:eastAsia="Times New Roman" w:hAnsi="Arial" w:cs="Arial"/>
                <w:b/>
                <w:bCs/>
                <w:color w:val="000000"/>
                <w:sz w:val="20"/>
                <w:szCs w:val="20"/>
                <w:u w:val="single"/>
              </w:rPr>
            </w:pPr>
            <w:ins w:id="806" w:author="Ainsworth, Alison" w:date="2012-07-27T14:21:00Z">
              <w:r w:rsidRPr="00331028">
                <w:rPr>
                  <w:rFonts w:ascii="Arial" w:eastAsia="Times New Roman" w:hAnsi="Arial" w:cs="Arial"/>
                  <w:b/>
                  <w:bCs/>
                  <w:color w:val="000000"/>
                  <w:sz w:val="20"/>
                  <w:szCs w:val="20"/>
                  <w:u w:val="single"/>
                </w:rPr>
                <w:t>Existing and Potential Hazards</w:t>
              </w:r>
            </w:ins>
          </w:p>
        </w:tc>
        <w:tc>
          <w:tcPr>
            <w:tcW w:w="9160" w:type="dxa"/>
            <w:tcBorders>
              <w:top w:val="nil"/>
              <w:left w:val="nil"/>
              <w:bottom w:val="nil"/>
              <w:right w:val="nil"/>
            </w:tcBorders>
            <w:shd w:val="clear" w:color="auto" w:fill="auto"/>
            <w:vAlign w:val="center"/>
            <w:hideMark/>
          </w:tcPr>
          <w:p w:rsidR="00331028" w:rsidRPr="00331028" w:rsidRDefault="00331028" w:rsidP="00331028">
            <w:pPr>
              <w:jc w:val="center"/>
              <w:rPr>
                <w:ins w:id="807" w:author="Ainsworth, Alison" w:date="2012-07-27T14:21:00Z"/>
                <w:rFonts w:ascii="Arial" w:eastAsia="Times New Roman" w:hAnsi="Arial" w:cs="Arial"/>
                <w:b/>
                <w:bCs/>
                <w:color w:val="000000"/>
                <w:sz w:val="20"/>
                <w:szCs w:val="20"/>
                <w:u w:val="single"/>
              </w:rPr>
            </w:pPr>
            <w:ins w:id="808" w:author="Ainsworth, Alison" w:date="2012-07-27T14:21:00Z">
              <w:r w:rsidRPr="00331028">
                <w:rPr>
                  <w:rFonts w:ascii="Arial" w:eastAsia="Times New Roman" w:hAnsi="Arial" w:cs="Arial"/>
                  <w:b/>
                  <w:bCs/>
                  <w:color w:val="000000"/>
                  <w:sz w:val="20"/>
                  <w:szCs w:val="20"/>
                  <w:u w:val="single"/>
                </w:rPr>
                <w:t>Recommended Corrective Measures</w:t>
              </w:r>
            </w:ins>
          </w:p>
        </w:tc>
      </w:tr>
      <w:tr w:rsidR="00331028" w:rsidRPr="00331028" w:rsidTr="00A358F6">
        <w:trPr>
          <w:trHeight w:val="1020"/>
          <w:ins w:id="809" w:author="Ainsworth, Alison" w:date="2012-07-27T14:21:00Z"/>
        </w:trPr>
        <w:tc>
          <w:tcPr>
            <w:tcW w:w="1539" w:type="dxa"/>
            <w:tcBorders>
              <w:top w:val="single" w:sz="4" w:space="0" w:color="auto"/>
              <w:left w:val="single" w:sz="4" w:space="0" w:color="auto"/>
              <w:bottom w:val="nil"/>
              <w:right w:val="nil"/>
            </w:tcBorders>
            <w:shd w:val="clear" w:color="auto" w:fill="auto"/>
            <w:hideMark/>
          </w:tcPr>
          <w:p w:rsidR="00331028" w:rsidRPr="00331028" w:rsidRDefault="00331028" w:rsidP="00331028">
            <w:pPr>
              <w:rPr>
                <w:ins w:id="810" w:author="Ainsworth, Alison" w:date="2012-07-27T14:21:00Z"/>
                <w:rFonts w:ascii="Arial" w:eastAsia="Times New Roman" w:hAnsi="Arial" w:cs="Arial"/>
                <w:color w:val="000000"/>
                <w:sz w:val="20"/>
                <w:szCs w:val="20"/>
              </w:rPr>
            </w:pPr>
            <w:ins w:id="811" w:author="Ainsworth, Alison" w:date="2012-07-27T14:21:00Z">
              <w:r w:rsidRPr="00331028">
                <w:rPr>
                  <w:rFonts w:ascii="Arial" w:eastAsia="Times New Roman" w:hAnsi="Arial" w:cs="Arial"/>
                  <w:color w:val="000000"/>
                  <w:sz w:val="20"/>
                  <w:szCs w:val="20"/>
                </w:rPr>
                <w:t>Hiking in backcountry</w:t>
              </w:r>
            </w:ins>
          </w:p>
        </w:tc>
        <w:tc>
          <w:tcPr>
            <w:tcW w:w="2080" w:type="dxa"/>
            <w:tcBorders>
              <w:top w:val="single" w:sz="4" w:space="0" w:color="auto"/>
              <w:left w:val="nil"/>
              <w:bottom w:val="nil"/>
              <w:right w:val="nil"/>
            </w:tcBorders>
            <w:shd w:val="clear" w:color="auto" w:fill="auto"/>
            <w:hideMark/>
          </w:tcPr>
          <w:p w:rsidR="00331028" w:rsidRPr="00331028" w:rsidRDefault="00331028" w:rsidP="00331028">
            <w:pPr>
              <w:rPr>
                <w:ins w:id="812" w:author="Ainsworth, Alison" w:date="2012-07-27T14:21:00Z"/>
                <w:rFonts w:ascii="Arial" w:eastAsia="Times New Roman" w:hAnsi="Arial" w:cs="Arial"/>
                <w:color w:val="000000"/>
                <w:sz w:val="20"/>
                <w:szCs w:val="20"/>
              </w:rPr>
            </w:pPr>
            <w:ins w:id="813" w:author="Ainsworth, Alison" w:date="2012-07-27T14:21:00Z">
              <w:r w:rsidRPr="00331028">
                <w:rPr>
                  <w:rFonts w:ascii="Arial" w:eastAsia="Times New Roman" w:hAnsi="Arial" w:cs="Arial"/>
                  <w:color w:val="000000"/>
                  <w:sz w:val="20"/>
                  <w:szCs w:val="20"/>
                </w:rPr>
                <w:t>Physical injury</w:t>
              </w:r>
            </w:ins>
          </w:p>
        </w:tc>
        <w:tc>
          <w:tcPr>
            <w:tcW w:w="9160" w:type="dxa"/>
            <w:tcBorders>
              <w:top w:val="single" w:sz="4" w:space="0" w:color="auto"/>
              <w:left w:val="nil"/>
              <w:bottom w:val="nil"/>
              <w:right w:val="single" w:sz="4" w:space="0" w:color="auto"/>
            </w:tcBorders>
            <w:shd w:val="clear" w:color="auto" w:fill="auto"/>
            <w:vAlign w:val="center"/>
            <w:hideMark/>
          </w:tcPr>
          <w:p w:rsidR="00331028" w:rsidRPr="00331028" w:rsidRDefault="00331028" w:rsidP="00331028">
            <w:pPr>
              <w:rPr>
                <w:ins w:id="814" w:author="Ainsworth, Alison" w:date="2012-07-27T14:21:00Z"/>
                <w:rFonts w:ascii="Arial" w:eastAsia="Times New Roman" w:hAnsi="Arial" w:cs="Arial"/>
                <w:sz w:val="20"/>
                <w:szCs w:val="20"/>
              </w:rPr>
            </w:pPr>
            <w:ins w:id="815" w:author="Ainsworth, Alison" w:date="2012-07-27T14:21:00Z">
              <w:r w:rsidRPr="00331028">
                <w:rPr>
                  <w:rFonts w:ascii="Arial" w:eastAsia="Times New Roman" w:hAnsi="Arial" w:cs="Arial"/>
                  <w:sz w:val="20"/>
                  <w:szCs w:val="20"/>
                </w:rPr>
                <w:t>Always be prepared for the day's tasks, mentally, physically, and with the proper equipment. At a minimum, all field crews should have first aid kits, field maps, a compass, cell phone, radio, raingear, lunches, and water. Conduct safety briefings on hiking hazards and STRETCH prior to hikes. Know how to initiate rescue via radio.</w:t>
              </w:r>
            </w:ins>
          </w:p>
        </w:tc>
      </w:tr>
      <w:tr w:rsidR="00331028" w:rsidRPr="00331028" w:rsidTr="00A358F6">
        <w:trPr>
          <w:trHeight w:val="255"/>
          <w:ins w:id="81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17" w:author="Ainsworth, Alison" w:date="2012-07-27T14:21:00Z"/>
                <w:rFonts w:ascii="Arial" w:eastAsia="Times New Roman" w:hAnsi="Arial" w:cs="Arial"/>
                <w:color w:val="000000"/>
                <w:sz w:val="20"/>
                <w:szCs w:val="20"/>
              </w:rPr>
            </w:pPr>
            <w:ins w:id="81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19"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20" w:author="Ainsworth, Alison" w:date="2012-07-27T14:21:00Z"/>
                <w:rFonts w:ascii="Arial" w:eastAsia="Times New Roman" w:hAnsi="Arial" w:cs="Arial"/>
                <w:sz w:val="20"/>
                <w:szCs w:val="20"/>
              </w:rPr>
            </w:pPr>
            <w:ins w:id="821" w:author="Ainsworth, Alison" w:date="2012-07-27T14:21:00Z">
              <w:r w:rsidRPr="00331028">
                <w:rPr>
                  <w:rFonts w:ascii="Arial" w:eastAsia="Times New Roman" w:hAnsi="Arial" w:cs="Arial"/>
                  <w:sz w:val="20"/>
                  <w:szCs w:val="20"/>
                </w:rPr>
                <w:t xml:space="preserve">Stay physically fit. </w:t>
              </w:r>
            </w:ins>
          </w:p>
        </w:tc>
      </w:tr>
      <w:tr w:rsidR="00331028" w:rsidRPr="00331028" w:rsidTr="00A358F6">
        <w:trPr>
          <w:trHeight w:val="255"/>
          <w:ins w:id="822"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23" w:author="Ainsworth, Alison" w:date="2012-07-27T14:21:00Z"/>
                <w:rFonts w:ascii="Arial" w:eastAsia="Times New Roman" w:hAnsi="Arial" w:cs="Arial"/>
                <w:color w:val="000000"/>
                <w:sz w:val="20"/>
                <w:szCs w:val="20"/>
              </w:rPr>
            </w:pPr>
            <w:ins w:id="82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825" w:author="Ainsworth, Alison" w:date="2012-07-27T14:21:00Z"/>
                <w:rFonts w:ascii="Arial" w:eastAsia="Times New Roman" w:hAnsi="Arial" w:cs="Arial"/>
                <w:color w:val="000000"/>
                <w:sz w:val="20"/>
                <w:szCs w:val="20"/>
              </w:rPr>
            </w:pPr>
            <w:ins w:id="826" w:author="Ainsworth, Alison" w:date="2012-07-27T14:21:00Z">
              <w:r w:rsidRPr="00331028">
                <w:rPr>
                  <w:rFonts w:ascii="Arial" w:eastAsia="Times New Roman" w:hAnsi="Arial" w:cs="Arial"/>
                  <w:color w:val="000000"/>
                  <w:sz w:val="20"/>
                  <w:szCs w:val="20"/>
                </w:rPr>
                <w:t> </w:t>
              </w:r>
            </w:ins>
          </w:p>
        </w:tc>
        <w:tc>
          <w:tcPr>
            <w:tcW w:w="9160" w:type="dxa"/>
            <w:tcBorders>
              <w:top w:val="nil"/>
              <w:left w:val="nil"/>
              <w:bottom w:val="single" w:sz="4" w:space="0" w:color="808080"/>
              <w:right w:val="single" w:sz="4" w:space="0" w:color="auto"/>
            </w:tcBorders>
            <w:shd w:val="clear" w:color="auto" w:fill="auto"/>
            <w:noWrap/>
            <w:vAlign w:val="bottom"/>
            <w:hideMark/>
          </w:tcPr>
          <w:p w:rsidR="00331028" w:rsidRPr="00331028" w:rsidRDefault="00331028" w:rsidP="00331028">
            <w:pPr>
              <w:rPr>
                <w:ins w:id="827" w:author="Ainsworth, Alison" w:date="2012-07-27T14:21:00Z"/>
                <w:rFonts w:ascii="Arial" w:eastAsia="Times New Roman" w:hAnsi="Arial" w:cs="Arial"/>
                <w:sz w:val="20"/>
                <w:szCs w:val="20"/>
              </w:rPr>
            </w:pPr>
            <w:ins w:id="828" w:author="Ainsworth, Alison" w:date="2012-07-27T14:21:00Z">
              <w:r w:rsidRPr="00331028">
                <w:rPr>
                  <w:rFonts w:ascii="Arial" w:eastAsia="Times New Roman" w:hAnsi="Arial" w:cs="Arial"/>
                  <w:sz w:val="20"/>
                  <w:szCs w:val="20"/>
                </w:rPr>
                <w:t xml:space="preserve">Know your limits! Forcing yourself to go beyond your limits may increase the chance of an accident. </w:t>
              </w:r>
            </w:ins>
          </w:p>
        </w:tc>
      </w:tr>
      <w:tr w:rsidR="00331028" w:rsidRPr="00331028" w:rsidTr="00A358F6">
        <w:trPr>
          <w:trHeight w:val="255"/>
          <w:ins w:id="829"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30" w:author="Ainsworth, Alison" w:date="2012-07-27T14:21:00Z"/>
                <w:rFonts w:ascii="Arial" w:eastAsia="Times New Roman" w:hAnsi="Arial" w:cs="Arial"/>
                <w:color w:val="000000"/>
                <w:sz w:val="20"/>
                <w:szCs w:val="20"/>
              </w:rPr>
            </w:pPr>
            <w:ins w:id="83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32" w:author="Ainsworth, Alison" w:date="2012-07-27T14:21:00Z"/>
                <w:rFonts w:ascii="Arial" w:eastAsia="Times New Roman" w:hAnsi="Arial" w:cs="Arial"/>
                <w:color w:val="000000"/>
                <w:sz w:val="20"/>
                <w:szCs w:val="20"/>
              </w:rPr>
            </w:pPr>
            <w:ins w:id="833" w:author="Ainsworth, Alison" w:date="2012-07-27T14:21:00Z">
              <w:r w:rsidRPr="00331028">
                <w:rPr>
                  <w:rFonts w:ascii="Arial" w:eastAsia="Times New Roman" w:hAnsi="Arial" w:cs="Arial"/>
                  <w:color w:val="000000"/>
                  <w:sz w:val="20"/>
                  <w:szCs w:val="20"/>
                </w:rPr>
                <w:t xml:space="preserve">Losing footing, </w:t>
              </w:r>
            </w:ins>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34" w:author="Ainsworth, Alison" w:date="2012-07-27T14:21:00Z"/>
                <w:rFonts w:ascii="Arial" w:eastAsia="Times New Roman" w:hAnsi="Arial" w:cs="Arial"/>
                <w:color w:val="000000"/>
                <w:sz w:val="20"/>
                <w:szCs w:val="20"/>
              </w:rPr>
            </w:pPr>
            <w:ins w:id="835" w:author="Ainsworth, Alison" w:date="2012-07-27T14:21:00Z">
              <w:r w:rsidRPr="00331028">
                <w:rPr>
                  <w:rFonts w:ascii="Arial" w:eastAsia="Times New Roman" w:hAnsi="Arial" w:cs="Arial"/>
                  <w:color w:val="000000"/>
                  <w:sz w:val="20"/>
                  <w:szCs w:val="20"/>
                </w:rPr>
                <w:t>Wear gloves and long pants when on a’a lava.</w:t>
              </w:r>
            </w:ins>
          </w:p>
        </w:tc>
      </w:tr>
      <w:tr w:rsidR="00331028" w:rsidRPr="00331028" w:rsidTr="00A358F6">
        <w:trPr>
          <w:trHeight w:val="255"/>
          <w:ins w:id="83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37" w:author="Ainsworth, Alison" w:date="2012-07-27T14:21:00Z"/>
                <w:rFonts w:ascii="Arial" w:eastAsia="Times New Roman" w:hAnsi="Arial" w:cs="Arial"/>
                <w:color w:val="000000"/>
                <w:sz w:val="20"/>
                <w:szCs w:val="20"/>
              </w:rPr>
            </w:pPr>
            <w:ins w:id="83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noWrap/>
            <w:vAlign w:val="bottom"/>
            <w:hideMark/>
          </w:tcPr>
          <w:p w:rsidR="00331028" w:rsidRPr="00331028" w:rsidRDefault="00331028" w:rsidP="00331028">
            <w:pPr>
              <w:rPr>
                <w:ins w:id="839" w:author="Ainsworth, Alison" w:date="2012-07-27T14:21:00Z"/>
                <w:rFonts w:ascii="Arial" w:eastAsia="Times New Roman" w:hAnsi="Arial" w:cs="Arial"/>
                <w:color w:val="000000"/>
                <w:sz w:val="20"/>
                <w:szCs w:val="20"/>
              </w:rPr>
            </w:pPr>
            <w:ins w:id="840" w:author="Ainsworth, Alison" w:date="2012-07-27T14:21:00Z">
              <w:r w:rsidRPr="00331028">
                <w:rPr>
                  <w:rFonts w:ascii="Arial" w:eastAsia="Times New Roman" w:hAnsi="Arial" w:cs="Arial"/>
                  <w:color w:val="000000"/>
                  <w:sz w:val="20"/>
                  <w:szCs w:val="20"/>
                </w:rPr>
                <w:t xml:space="preserve">falling on jagged, </w:t>
              </w:r>
            </w:ins>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41" w:author="Ainsworth, Alison" w:date="2012-07-27T14:21:00Z"/>
                <w:rFonts w:ascii="Arial" w:eastAsia="Times New Roman" w:hAnsi="Arial" w:cs="Arial"/>
                <w:color w:val="000000"/>
                <w:sz w:val="20"/>
                <w:szCs w:val="20"/>
              </w:rPr>
            </w:pPr>
            <w:ins w:id="842" w:author="Ainsworth, Alison" w:date="2012-07-27T14:21:00Z">
              <w:r w:rsidRPr="00331028">
                <w:rPr>
                  <w:rFonts w:ascii="Arial" w:eastAsia="Times New Roman" w:hAnsi="Arial" w:cs="Arial"/>
                  <w:color w:val="000000"/>
                  <w:sz w:val="20"/>
                  <w:szCs w:val="20"/>
                </w:rPr>
                <w:t>Move with cautious, sure footing.</w:t>
              </w:r>
            </w:ins>
          </w:p>
        </w:tc>
      </w:tr>
      <w:tr w:rsidR="00331028" w:rsidRPr="00331028" w:rsidTr="00A358F6">
        <w:trPr>
          <w:trHeight w:val="255"/>
          <w:ins w:id="843" w:author="Ainsworth, Alison" w:date="2012-07-27T14:21:00Z"/>
        </w:trPr>
        <w:tc>
          <w:tcPr>
            <w:tcW w:w="1539" w:type="dxa"/>
            <w:tcBorders>
              <w:top w:val="nil"/>
              <w:left w:val="single" w:sz="4" w:space="0" w:color="auto"/>
              <w:bottom w:val="nil"/>
              <w:right w:val="nil"/>
            </w:tcBorders>
            <w:shd w:val="clear" w:color="auto" w:fill="auto"/>
            <w:noWrap/>
            <w:vAlign w:val="bottom"/>
            <w:hideMark/>
          </w:tcPr>
          <w:p w:rsidR="00331028" w:rsidRPr="00331028" w:rsidRDefault="00331028" w:rsidP="00331028">
            <w:pPr>
              <w:rPr>
                <w:ins w:id="844" w:author="Ainsworth, Alison" w:date="2012-07-27T14:21:00Z"/>
                <w:rFonts w:ascii="Arial" w:eastAsia="Times New Roman" w:hAnsi="Arial" w:cs="Arial"/>
                <w:color w:val="000000"/>
                <w:sz w:val="20"/>
                <w:szCs w:val="20"/>
              </w:rPr>
            </w:pPr>
            <w:ins w:id="84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noWrap/>
            <w:vAlign w:val="bottom"/>
            <w:hideMark/>
          </w:tcPr>
          <w:p w:rsidR="00331028" w:rsidRPr="00331028" w:rsidRDefault="00331028" w:rsidP="00331028">
            <w:pPr>
              <w:rPr>
                <w:ins w:id="846" w:author="Ainsworth, Alison" w:date="2012-07-27T14:21:00Z"/>
                <w:rFonts w:ascii="Arial" w:eastAsia="Times New Roman" w:hAnsi="Arial" w:cs="Arial"/>
                <w:color w:val="000000"/>
                <w:sz w:val="20"/>
                <w:szCs w:val="20"/>
              </w:rPr>
            </w:pPr>
            <w:ins w:id="847" w:author="Ainsworth, Alison" w:date="2012-07-27T14:21:00Z">
              <w:r w:rsidRPr="00331028">
                <w:rPr>
                  <w:rFonts w:ascii="Arial" w:eastAsia="Times New Roman" w:hAnsi="Arial" w:cs="Arial"/>
                  <w:color w:val="000000"/>
                  <w:sz w:val="20"/>
                  <w:szCs w:val="20"/>
                </w:rPr>
                <w:t>sharp lava</w:t>
              </w:r>
            </w:ins>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48" w:author="Ainsworth, Alison" w:date="2012-07-27T14:21:00Z"/>
                <w:rFonts w:ascii="Arial" w:eastAsia="Times New Roman" w:hAnsi="Arial" w:cs="Arial"/>
                <w:color w:val="000000"/>
                <w:sz w:val="20"/>
                <w:szCs w:val="20"/>
              </w:rPr>
            </w:pPr>
            <w:ins w:id="849" w:author="Ainsworth, Alison" w:date="2012-07-27T14:21:00Z">
              <w:r w:rsidRPr="00331028">
                <w:rPr>
                  <w:rFonts w:ascii="Arial" w:eastAsia="Times New Roman" w:hAnsi="Arial" w:cs="Arial"/>
                  <w:color w:val="000000"/>
                  <w:sz w:val="20"/>
                  <w:szCs w:val="20"/>
                </w:rPr>
                <w:t>Try not to place your whole body weight on each step taken.  - - Be ready to react if necessary.</w:t>
              </w:r>
            </w:ins>
          </w:p>
        </w:tc>
      </w:tr>
      <w:tr w:rsidR="00331028" w:rsidRPr="00331028" w:rsidTr="00A358F6">
        <w:trPr>
          <w:trHeight w:val="255"/>
          <w:ins w:id="85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51" w:author="Ainsworth, Alison" w:date="2012-07-27T14:21:00Z"/>
                <w:rFonts w:ascii="Arial" w:eastAsia="Times New Roman" w:hAnsi="Arial" w:cs="Arial"/>
                <w:color w:val="000000"/>
                <w:sz w:val="20"/>
                <w:szCs w:val="20"/>
              </w:rPr>
            </w:pPr>
            <w:ins w:id="85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53"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54" w:author="Ainsworth, Alison" w:date="2012-07-27T14:21:00Z"/>
                <w:rFonts w:ascii="Arial" w:eastAsia="Times New Roman" w:hAnsi="Arial" w:cs="Arial"/>
                <w:color w:val="000000"/>
                <w:sz w:val="20"/>
                <w:szCs w:val="20"/>
              </w:rPr>
            </w:pPr>
            <w:ins w:id="855" w:author="Ainsworth, Alison" w:date="2012-07-27T14:21:00Z">
              <w:r w:rsidRPr="00331028">
                <w:rPr>
                  <w:rFonts w:ascii="Arial" w:eastAsia="Times New Roman" w:hAnsi="Arial" w:cs="Arial"/>
                  <w:color w:val="000000"/>
                  <w:sz w:val="20"/>
                  <w:szCs w:val="20"/>
                </w:rPr>
                <w:t>Look nearby for footing.</w:t>
              </w:r>
            </w:ins>
          </w:p>
        </w:tc>
      </w:tr>
      <w:tr w:rsidR="00331028" w:rsidRPr="00331028" w:rsidTr="00A358F6">
        <w:trPr>
          <w:trHeight w:val="255"/>
          <w:ins w:id="85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57" w:author="Ainsworth, Alison" w:date="2012-07-27T14:21:00Z"/>
                <w:rFonts w:ascii="Arial" w:eastAsia="Times New Roman" w:hAnsi="Arial" w:cs="Arial"/>
                <w:color w:val="000000"/>
                <w:sz w:val="20"/>
                <w:szCs w:val="20"/>
              </w:rPr>
            </w:pPr>
            <w:ins w:id="85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859" w:author="Ainsworth, Alison" w:date="2012-07-27T14:21:00Z"/>
                <w:rFonts w:ascii="Arial" w:eastAsia="Times New Roman" w:hAnsi="Arial" w:cs="Arial"/>
                <w:color w:val="000000"/>
                <w:sz w:val="20"/>
                <w:szCs w:val="20"/>
              </w:rPr>
            </w:pPr>
            <w:ins w:id="860" w:author="Ainsworth, Alison" w:date="2012-07-27T14:21:00Z">
              <w:r w:rsidRPr="00331028">
                <w:rPr>
                  <w:rFonts w:ascii="Arial" w:eastAsia="Times New Roman" w:hAnsi="Arial" w:cs="Arial"/>
                  <w:color w:val="000000"/>
                  <w:sz w:val="20"/>
                  <w:szCs w:val="20"/>
                </w:rPr>
                <w:t> </w:t>
              </w:r>
            </w:ins>
          </w:p>
        </w:tc>
        <w:tc>
          <w:tcPr>
            <w:tcW w:w="9160"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861" w:author="Ainsworth, Alison" w:date="2012-07-27T14:21:00Z"/>
                <w:rFonts w:ascii="Arial" w:eastAsia="Times New Roman" w:hAnsi="Arial" w:cs="Arial"/>
                <w:color w:val="000000"/>
                <w:sz w:val="20"/>
                <w:szCs w:val="20"/>
              </w:rPr>
            </w:pPr>
            <w:ins w:id="862" w:author="Ainsworth, Alison" w:date="2012-07-27T14:21:00Z">
              <w:r w:rsidRPr="00331028">
                <w:rPr>
                  <w:rFonts w:ascii="Arial" w:eastAsia="Times New Roman" w:hAnsi="Arial" w:cs="Arial"/>
                  <w:color w:val="000000"/>
                  <w:sz w:val="20"/>
                  <w:szCs w:val="20"/>
                </w:rPr>
                <w:t>Take your time ascending and descending.</w:t>
              </w:r>
            </w:ins>
          </w:p>
        </w:tc>
      </w:tr>
      <w:tr w:rsidR="00331028" w:rsidRPr="00331028" w:rsidTr="00A358F6">
        <w:trPr>
          <w:trHeight w:val="585"/>
          <w:ins w:id="86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64" w:author="Ainsworth, Alison" w:date="2012-07-27T14:21:00Z"/>
                <w:rFonts w:ascii="Arial" w:eastAsia="Times New Roman" w:hAnsi="Arial" w:cs="Arial"/>
                <w:color w:val="000000"/>
                <w:sz w:val="20"/>
                <w:szCs w:val="20"/>
              </w:rPr>
            </w:pPr>
            <w:ins w:id="86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866" w:author="Ainsworth, Alison" w:date="2012-07-27T14:21:00Z"/>
                <w:rFonts w:ascii="Arial" w:eastAsia="Times New Roman" w:hAnsi="Arial" w:cs="Arial"/>
                <w:color w:val="000000"/>
                <w:sz w:val="20"/>
                <w:szCs w:val="20"/>
              </w:rPr>
            </w:pPr>
            <w:ins w:id="867" w:author="Ainsworth, Alison" w:date="2012-07-27T14:21:00Z">
              <w:r w:rsidRPr="00331028">
                <w:rPr>
                  <w:rFonts w:ascii="Arial" w:eastAsia="Times New Roman" w:hAnsi="Arial" w:cs="Arial"/>
                  <w:color w:val="000000"/>
                  <w:sz w:val="20"/>
                  <w:szCs w:val="20"/>
                </w:rPr>
                <w:t xml:space="preserve">Losing footing, falling on shelly/ unstable lava </w:t>
              </w:r>
            </w:ins>
          </w:p>
        </w:tc>
        <w:tc>
          <w:tcPr>
            <w:tcW w:w="9160"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868" w:author="Ainsworth, Alison" w:date="2012-07-27T14:21:00Z"/>
                <w:rFonts w:ascii="Arial" w:eastAsia="Times New Roman" w:hAnsi="Arial" w:cs="Arial"/>
                <w:color w:val="000000"/>
                <w:sz w:val="20"/>
                <w:szCs w:val="20"/>
              </w:rPr>
            </w:pPr>
            <w:ins w:id="869" w:author="Ainsworth, Alison" w:date="2012-07-27T14:21:00Z">
              <w:r w:rsidRPr="00331028">
                <w:rPr>
                  <w:rFonts w:ascii="Arial" w:eastAsia="Times New Roman" w:hAnsi="Arial" w:cs="Arial"/>
                  <w:color w:val="000000"/>
                  <w:sz w:val="20"/>
                  <w:szCs w:val="20"/>
                </w:rPr>
                <w:t>Develop an awareness of the lava type you are encountering.  If it appears brittle, avoid it.  Look and listen.</w:t>
              </w:r>
            </w:ins>
          </w:p>
        </w:tc>
      </w:tr>
      <w:tr w:rsidR="00331028" w:rsidRPr="00331028" w:rsidTr="00A358F6">
        <w:trPr>
          <w:trHeight w:val="510"/>
          <w:ins w:id="87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71" w:author="Ainsworth, Alison" w:date="2012-07-27T14:21:00Z"/>
                <w:rFonts w:ascii="Arial" w:eastAsia="Times New Roman" w:hAnsi="Arial" w:cs="Arial"/>
                <w:color w:val="000000"/>
                <w:sz w:val="20"/>
                <w:szCs w:val="20"/>
              </w:rPr>
            </w:pPr>
            <w:ins w:id="87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73" w:author="Ainsworth, Alison" w:date="2012-07-27T14:21:00Z"/>
                <w:rFonts w:ascii="Arial" w:eastAsia="Times New Roman" w:hAnsi="Arial" w:cs="Arial"/>
                <w:color w:val="000000"/>
                <w:sz w:val="20"/>
                <w:szCs w:val="20"/>
              </w:rPr>
            </w:pPr>
            <w:ins w:id="874" w:author="Ainsworth, Alison" w:date="2012-07-27T14:21:00Z">
              <w:r w:rsidRPr="00331028">
                <w:rPr>
                  <w:rFonts w:ascii="Arial" w:eastAsia="Times New Roman" w:hAnsi="Arial" w:cs="Arial"/>
                  <w:color w:val="000000"/>
                  <w:sz w:val="20"/>
                  <w:szCs w:val="20"/>
                </w:rPr>
                <w:t>Unstable/uneven footing, tripping</w:t>
              </w:r>
            </w:ins>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75" w:author="Ainsworth, Alison" w:date="2012-07-27T14:21:00Z"/>
                <w:rFonts w:ascii="Arial" w:eastAsia="Times New Roman" w:hAnsi="Arial" w:cs="Arial"/>
                <w:color w:val="000000"/>
                <w:sz w:val="20"/>
                <w:szCs w:val="20"/>
              </w:rPr>
            </w:pPr>
            <w:ins w:id="876" w:author="Ainsworth, Alison" w:date="2012-07-27T14:21:00Z">
              <w:r w:rsidRPr="00331028">
                <w:rPr>
                  <w:rFonts w:ascii="Arial" w:eastAsia="Times New Roman" w:hAnsi="Arial" w:cs="Arial"/>
                  <w:color w:val="000000"/>
                  <w:sz w:val="20"/>
                  <w:szCs w:val="20"/>
                </w:rPr>
                <w:t>Wear high cut boots with good ankle support. Check soles of boots periodically to ensure adequate thickness.</w:t>
              </w:r>
            </w:ins>
          </w:p>
        </w:tc>
      </w:tr>
      <w:tr w:rsidR="00331028" w:rsidRPr="00331028" w:rsidTr="00A358F6">
        <w:trPr>
          <w:trHeight w:val="255"/>
          <w:ins w:id="87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78" w:author="Ainsworth, Alison" w:date="2012-07-27T14:21:00Z"/>
                <w:rFonts w:ascii="Arial" w:eastAsia="Times New Roman" w:hAnsi="Arial" w:cs="Arial"/>
                <w:color w:val="000000"/>
                <w:sz w:val="20"/>
                <w:szCs w:val="20"/>
              </w:rPr>
            </w:pPr>
            <w:ins w:id="87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80"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81" w:author="Ainsworth, Alison" w:date="2012-07-27T14:21:00Z"/>
                <w:rFonts w:ascii="Arial" w:eastAsia="Times New Roman" w:hAnsi="Arial" w:cs="Arial"/>
                <w:color w:val="000000"/>
                <w:sz w:val="20"/>
                <w:szCs w:val="20"/>
              </w:rPr>
            </w:pPr>
            <w:ins w:id="882" w:author="Ainsworth, Alison" w:date="2012-07-27T14:21:00Z">
              <w:r w:rsidRPr="00331028">
                <w:rPr>
                  <w:rFonts w:ascii="Arial" w:eastAsia="Times New Roman" w:hAnsi="Arial" w:cs="Arial"/>
                  <w:color w:val="000000"/>
                  <w:sz w:val="20"/>
                  <w:szCs w:val="20"/>
                </w:rPr>
                <w:t>Mentally pick a path through the flow then focus on rocks or features that you will be stepping on.</w:t>
              </w:r>
            </w:ins>
          </w:p>
        </w:tc>
      </w:tr>
      <w:tr w:rsidR="00331028" w:rsidRPr="00331028" w:rsidTr="00A358F6">
        <w:trPr>
          <w:trHeight w:val="510"/>
          <w:ins w:id="88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84" w:author="Ainsworth, Alison" w:date="2012-07-27T14:21:00Z"/>
                <w:rFonts w:ascii="Arial" w:eastAsia="Times New Roman" w:hAnsi="Arial" w:cs="Arial"/>
                <w:color w:val="000000"/>
                <w:sz w:val="20"/>
                <w:szCs w:val="20"/>
              </w:rPr>
            </w:pPr>
            <w:ins w:id="88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noWrap/>
            <w:vAlign w:val="bottom"/>
            <w:hideMark/>
          </w:tcPr>
          <w:p w:rsidR="00331028" w:rsidRPr="00331028" w:rsidRDefault="00331028" w:rsidP="00331028">
            <w:pPr>
              <w:rPr>
                <w:ins w:id="886"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87" w:author="Ainsworth, Alison" w:date="2012-07-27T14:21:00Z"/>
                <w:rFonts w:ascii="Arial" w:eastAsia="Times New Roman" w:hAnsi="Arial" w:cs="Arial"/>
                <w:color w:val="000000"/>
                <w:sz w:val="20"/>
                <w:szCs w:val="20"/>
              </w:rPr>
            </w:pPr>
            <w:ins w:id="888" w:author="Ainsworth, Alison" w:date="2012-07-27T14:21:00Z">
              <w:r w:rsidRPr="00331028">
                <w:rPr>
                  <w:rFonts w:ascii="Arial" w:eastAsia="Times New Roman" w:hAnsi="Arial" w:cs="Arial"/>
                  <w:color w:val="000000"/>
                  <w:sz w:val="20"/>
                  <w:szCs w:val="20"/>
                </w:rPr>
                <w:t>Always anticipate that the rock will move underfoot.  Try not to place your whole body weight on each step taken.  Be ready to react if necessary.</w:t>
              </w:r>
            </w:ins>
          </w:p>
        </w:tc>
      </w:tr>
      <w:tr w:rsidR="00331028" w:rsidRPr="00331028" w:rsidTr="00A358F6">
        <w:trPr>
          <w:trHeight w:val="510"/>
          <w:ins w:id="889"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90" w:author="Ainsworth, Alison" w:date="2012-07-27T14:21:00Z"/>
                <w:rFonts w:ascii="Arial" w:eastAsia="Times New Roman" w:hAnsi="Arial" w:cs="Arial"/>
                <w:color w:val="000000"/>
                <w:sz w:val="20"/>
                <w:szCs w:val="20"/>
              </w:rPr>
            </w:pPr>
            <w:ins w:id="89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92"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93" w:author="Ainsworth, Alison" w:date="2012-07-27T14:21:00Z"/>
                <w:rFonts w:ascii="Arial" w:eastAsia="Times New Roman" w:hAnsi="Arial" w:cs="Arial"/>
                <w:color w:val="000000"/>
                <w:sz w:val="20"/>
                <w:szCs w:val="20"/>
              </w:rPr>
            </w:pPr>
            <w:ins w:id="894" w:author="Ainsworth, Alison" w:date="2012-07-27T14:21:00Z">
              <w:r w:rsidRPr="00331028">
                <w:rPr>
                  <w:rFonts w:ascii="Arial" w:eastAsia="Times New Roman" w:hAnsi="Arial" w:cs="Arial"/>
                  <w:color w:val="000000"/>
                  <w:sz w:val="20"/>
                  <w:szCs w:val="20"/>
                </w:rPr>
                <w:t>When stepping off small ledges, land on the balls of your feet rather than heels.  Be especially wary when carrying heavy tools or equipment.</w:t>
              </w:r>
            </w:ins>
          </w:p>
        </w:tc>
      </w:tr>
      <w:tr w:rsidR="00331028" w:rsidRPr="00331028" w:rsidTr="00A358F6">
        <w:trPr>
          <w:trHeight w:val="255"/>
          <w:ins w:id="895"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896" w:author="Ainsworth, Alison" w:date="2012-07-27T14:21:00Z"/>
                <w:rFonts w:ascii="Arial" w:eastAsia="Times New Roman" w:hAnsi="Arial" w:cs="Arial"/>
                <w:color w:val="000000"/>
                <w:sz w:val="20"/>
                <w:szCs w:val="20"/>
              </w:rPr>
            </w:pPr>
            <w:ins w:id="89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898"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899" w:author="Ainsworth, Alison" w:date="2012-07-27T14:21:00Z"/>
                <w:rFonts w:ascii="Arial" w:eastAsia="Times New Roman" w:hAnsi="Arial" w:cs="Arial"/>
                <w:color w:val="000000"/>
                <w:sz w:val="20"/>
                <w:szCs w:val="20"/>
              </w:rPr>
            </w:pPr>
            <w:ins w:id="900" w:author="Ainsworth, Alison" w:date="2012-07-27T14:21:00Z">
              <w:r w:rsidRPr="00331028">
                <w:rPr>
                  <w:rFonts w:ascii="Arial" w:eastAsia="Times New Roman" w:hAnsi="Arial" w:cs="Arial"/>
                  <w:color w:val="000000"/>
                  <w:sz w:val="20"/>
                  <w:szCs w:val="20"/>
                </w:rPr>
                <w:t>Make sure your pack is balanced with a good center of gravity.</w:t>
              </w:r>
            </w:ins>
          </w:p>
        </w:tc>
      </w:tr>
      <w:tr w:rsidR="00331028" w:rsidRPr="00331028" w:rsidTr="00A358F6">
        <w:trPr>
          <w:trHeight w:val="255"/>
          <w:ins w:id="901"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02" w:author="Ainsworth, Alison" w:date="2012-07-27T14:21:00Z"/>
                <w:rFonts w:ascii="Arial" w:eastAsia="Times New Roman" w:hAnsi="Arial" w:cs="Arial"/>
                <w:color w:val="000000"/>
                <w:sz w:val="20"/>
                <w:szCs w:val="20"/>
              </w:rPr>
            </w:pPr>
            <w:ins w:id="903"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04"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905" w:author="Ainsworth, Alison" w:date="2012-07-27T14:21:00Z"/>
                <w:rFonts w:ascii="Arial" w:eastAsia="Times New Roman" w:hAnsi="Arial" w:cs="Arial"/>
                <w:color w:val="000000"/>
                <w:sz w:val="20"/>
                <w:szCs w:val="20"/>
              </w:rPr>
            </w:pPr>
            <w:ins w:id="906" w:author="Ainsworth, Alison" w:date="2012-07-27T14:21:00Z">
              <w:r w:rsidRPr="00331028">
                <w:rPr>
                  <w:rFonts w:ascii="Arial" w:eastAsia="Times New Roman" w:hAnsi="Arial" w:cs="Arial"/>
                  <w:color w:val="000000"/>
                  <w:sz w:val="20"/>
                  <w:szCs w:val="20"/>
                </w:rPr>
                <w:t>Do not rush.  No project is worth an injury.</w:t>
              </w:r>
            </w:ins>
          </w:p>
        </w:tc>
      </w:tr>
      <w:tr w:rsidR="00331028" w:rsidRPr="00331028" w:rsidTr="00A358F6">
        <w:trPr>
          <w:trHeight w:val="510"/>
          <w:ins w:id="90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08" w:author="Ainsworth, Alison" w:date="2012-07-27T14:21:00Z"/>
                <w:rFonts w:ascii="Arial" w:eastAsia="Times New Roman" w:hAnsi="Arial" w:cs="Arial"/>
                <w:color w:val="000000"/>
                <w:sz w:val="20"/>
                <w:szCs w:val="20"/>
              </w:rPr>
            </w:pPr>
            <w:ins w:id="90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10"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911" w:author="Ainsworth, Alison" w:date="2012-07-27T14:21:00Z"/>
                <w:rFonts w:ascii="Arial" w:eastAsia="Times New Roman" w:hAnsi="Arial" w:cs="Arial"/>
                <w:color w:val="000000"/>
                <w:sz w:val="20"/>
                <w:szCs w:val="20"/>
              </w:rPr>
            </w:pPr>
            <w:ins w:id="912" w:author="Ainsworth, Alison" w:date="2012-07-27T14:21:00Z">
              <w:r w:rsidRPr="00331028">
                <w:rPr>
                  <w:rFonts w:ascii="Arial" w:eastAsia="Times New Roman" w:hAnsi="Arial" w:cs="Arial"/>
                  <w:color w:val="000000"/>
                  <w:sz w:val="20"/>
                  <w:szCs w:val="20"/>
                </w:rPr>
                <w:t xml:space="preserve">Pay particular attention to traveling on steep slopes, unstable terrain, through dense vegetation, and in foggy conditions. Practice fall-arrest techniques (roll on stomach, dig elbow, feet and knees in). </w:t>
              </w:r>
            </w:ins>
          </w:p>
        </w:tc>
      </w:tr>
      <w:tr w:rsidR="00331028" w:rsidRPr="00331028" w:rsidTr="00A358F6">
        <w:trPr>
          <w:trHeight w:val="510"/>
          <w:ins w:id="91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14" w:author="Ainsworth, Alison" w:date="2012-07-27T14:21:00Z"/>
                <w:rFonts w:ascii="Arial" w:eastAsia="Times New Roman" w:hAnsi="Arial" w:cs="Arial"/>
                <w:color w:val="000000"/>
                <w:sz w:val="20"/>
                <w:szCs w:val="20"/>
              </w:rPr>
            </w:pPr>
            <w:ins w:id="91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16"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917" w:author="Ainsworth, Alison" w:date="2012-07-27T14:21:00Z"/>
                <w:rFonts w:ascii="Arial" w:eastAsia="Times New Roman" w:hAnsi="Arial" w:cs="Arial"/>
                <w:color w:val="000000"/>
                <w:sz w:val="20"/>
                <w:szCs w:val="20"/>
              </w:rPr>
            </w:pPr>
            <w:ins w:id="918" w:author="Ainsworth, Alison" w:date="2012-07-27T14:21:00Z">
              <w:r w:rsidRPr="00331028">
                <w:rPr>
                  <w:rFonts w:ascii="Arial" w:eastAsia="Times New Roman" w:hAnsi="Arial" w:cs="Arial"/>
                  <w:color w:val="000000"/>
                  <w:sz w:val="20"/>
                  <w:szCs w:val="20"/>
                </w:rPr>
                <w:t>If you are not participating in a sweep, travel single file and step only where the previous person has stepped.</w:t>
              </w:r>
            </w:ins>
          </w:p>
        </w:tc>
      </w:tr>
      <w:tr w:rsidR="00331028" w:rsidRPr="00331028" w:rsidTr="00A358F6">
        <w:trPr>
          <w:trHeight w:val="510"/>
          <w:ins w:id="919"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20" w:author="Ainsworth, Alison" w:date="2012-07-27T14:21:00Z"/>
                <w:rFonts w:ascii="Arial" w:eastAsia="Times New Roman" w:hAnsi="Arial" w:cs="Arial"/>
                <w:color w:val="000000"/>
                <w:sz w:val="20"/>
                <w:szCs w:val="20"/>
              </w:rPr>
            </w:pPr>
            <w:ins w:id="92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22" w:author="Ainsworth, Alison" w:date="2012-07-27T14:21:00Z"/>
                <w:rFonts w:ascii="Arial" w:eastAsia="Times New Roman" w:hAnsi="Arial" w:cs="Arial"/>
                <w:color w:val="000000"/>
                <w:sz w:val="20"/>
                <w:szCs w:val="20"/>
              </w:rPr>
            </w:pPr>
          </w:p>
        </w:tc>
        <w:tc>
          <w:tcPr>
            <w:tcW w:w="9160" w:type="dxa"/>
            <w:tcBorders>
              <w:top w:val="nil"/>
              <w:left w:val="nil"/>
              <w:bottom w:val="nil"/>
              <w:right w:val="single" w:sz="4" w:space="0" w:color="auto"/>
            </w:tcBorders>
            <w:shd w:val="clear" w:color="auto" w:fill="auto"/>
            <w:vAlign w:val="center"/>
            <w:hideMark/>
          </w:tcPr>
          <w:p w:rsidR="00331028" w:rsidRPr="00331028" w:rsidRDefault="00331028" w:rsidP="00331028">
            <w:pPr>
              <w:rPr>
                <w:ins w:id="923" w:author="Ainsworth, Alison" w:date="2012-07-27T14:21:00Z"/>
                <w:rFonts w:ascii="Arial" w:eastAsia="Times New Roman" w:hAnsi="Arial" w:cs="Arial"/>
                <w:color w:val="000000"/>
                <w:sz w:val="20"/>
                <w:szCs w:val="20"/>
              </w:rPr>
            </w:pPr>
            <w:ins w:id="924" w:author="Ainsworth, Alison" w:date="2012-07-27T14:21:00Z">
              <w:r w:rsidRPr="00331028">
                <w:rPr>
                  <w:rFonts w:ascii="Arial" w:eastAsia="Times New Roman" w:hAnsi="Arial" w:cs="Arial"/>
                  <w:color w:val="000000"/>
                  <w:sz w:val="20"/>
                  <w:szCs w:val="20"/>
                </w:rPr>
                <w:t xml:space="preserve">In heavy undergrowth, lift your knees high to clear obstacles. Slow down and exaggerate steps in the area of exposed roots to keep from catching your toes. </w:t>
              </w:r>
            </w:ins>
          </w:p>
        </w:tc>
      </w:tr>
      <w:tr w:rsidR="00331028" w:rsidRPr="00331028" w:rsidTr="00A358F6">
        <w:trPr>
          <w:trHeight w:val="510"/>
          <w:ins w:id="925" w:author="Ainsworth, Alison" w:date="2012-07-27T14:21:00Z"/>
        </w:trPr>
        <w:tc>
          <w:tcPr>
            <w:tcW w:w="1539" w:type="dxa"/>
            <w:tcBorders>
              <w:top w:val="nil"/>
              <w:left w:val="single" w:sz="4" w:space="0" w:color="auto"/>
              <w:bottom w:val="single" w:sz="4" w:space="0" w:color="auto"/>
              <w:right w:val="nil"/>
            </w:tcBorders>
            <w:shd w:val="clear" w:color="auto" w:fill="auto"/>
            <w:vAlign w:val="center"/>
            <w:hideMark/>
          </w:tcPr>
          <w:p w:rsidR="00331028" w:rsidRPr="00331028" w:rsidRDefault="00331028" w:rsidP="00331028">
            <w:pPr>
              <w:rPr>
                <w:ins w:id="926" w:author="Ainsworth, Alison" w:date="2012-07-27T14:21:00Z"/>
                <w:rFonts w:ascii="Arial" w:eastAsia="Times New Roman" w:hAnsi="Arial" w:cs="Arial"/>
                <w:color w:val="000000"/>
                <w:sz w:val="20"/>
                <w:szCs w:val="20"/>
              </w:rPr>
            </w:pPr>
            <w:ins w:id="92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vAlign w:val="center"/>
            <w:hideMark/>
          </w:tcPr>
          <w:p w:rsidR="00331028" w:rsidRPr="00331028" w:rsidRDefault="00331028" w:rsidP="00331028">
            <w:pPr>
              <w:rPr>
                <w:ins w:id="928" w:author="Ainsworth, Alison" w:date="2012-07-27T14:21:00Z"/>
                <w:rFonts w:ascii="Arial" w:eastAsia="Times New Roman" w:hAnsi="Arial" w:cs="Arial"/>
                <w:color w:val="000000"/>
                <w:sz w:val="20"/>
                <w:szCs w:val="20"/>
              </w:rPr>
            </w:pPr>
            <w:ins w:id="929" w:author="Ainsworth, Alison" w:date="2012-07-27T14:21:00Z">
              <w:r w:rsidRPr="00331028">
                <w:rPr>
                  <w:rFonts w:ascii="Arial" w:eastAsia="Times New Roman" w:hAnsi="Arial" w:cs="Arial"/>
                  <w:color w:val="000000"/>
                  <w:sz w:val="20"/>
                  <w:szCs w:val="20"/>
                </w:rPr>
                <w:t> </w:t>
              </w:r>
            </w:ins>
          </w:p>
        </w:tc>
        <w:tc>
          <w:tcPr>
            <w:tcW w:w="9160"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930" w:author="Ainsworth, Alison" w:date="2012-07-27T14:21:00Z"/>
                <w:rFonts w:ascii="Arial" w:eastAsia="Times New Roman" w:hAnsi="Arial" w:cs="Arial"/>
                <w:color w:val="000000"/>
                <w:sz w:val="20"/>
                <w:szCs w:val="20"/>
              </w:rPr>
            </w:pPr>
            <w:ins w:id="931" w:author="Ainsworth, Alison" w:date="2012-07-27T14:21:00Z">
              <w:r w:rsidRPr="00331028">
                <w:rPr>
                  <w:rFonts w:ascii="Arial" w:eastAsia="Times New Roman" w:hAnsi="Arial" w:cs="Arial"/>
                  <w:color w:val="000000"/>
                  <w:sz w:val="20"/>
                  <w:szCs w:val="20"/>
                </w:rPr>
                <w:t xml:space="preserve">Always be aware of your surroundings. Conversations on trails could distract you from avoiding cracks/crevasses or other obstacles on the ground. </w:t>
              </w:r>
            </w:ins>
          </w:p>
        </w:tc>
      </w:tr>
    </w:tbl>
    <w:p w:rsidR="00331028" w:rsidRPr="00331028" w:rsidRDefault="00331028" w:rsidP="00331028">
      <w:pPr>
        <w:rPr>
          <w:ins w:id="932" w:author="Ainsworth, Alison" w:date="2012-07-27T14:21:00Z"/>
          <w:rFonts w:ascii="Arial" w:eastAsia="Times New Roman" w:hAnsi="Arial" w:cs="Arial"/>
          <w:sz w:val="16"/>
          <w:szCs w:val="16"/>
        </w:rPr>
      </w:pPr>
      <w:ins w:id="933" w:author="Ainsworth, Alison" w:date="2012-07-27T14:21:00Z">
        <w:r w:rsidRPr="00331028">
          <w:rPr>
            <w:rFonts w:ascii="Arial" w:eastAsia="Times New Roman" w:hAnsi="Arial" w:cs="Arial"/>
            <w:sz w:val="16"/>
            <w:szCs w:val="16"/>
          </w:rPr>
          <w:t>PACN updated 2/15/2012</w:t>
        </w:r>
      </w:ins>
    </w:p>
    <w:p w:rsidR="00331028" w:rsidRPr="00331028" w:rsidRDefault="00331028" w:rsidP="00331028">
      <w:pPr>
        <w:keepNext/>
        <w:rPr>
          <w:ins w:id="934" w:author="Ainsworth, Alison" w:date="2012-07-27T14:21:00Z"/>
          <w:rFonts w:ascii="Arial" w:hAnsi="Arial" w:cs="Arial"/>
          <w:bCs/>
          <w:sz w:val="20"/>
          <w:szCs w:val="20"/>
        </w:rPr>
        <w:sectPr w:rsidR="00331028" w:rsidRPr="00331028" w:rsidSect="00A358F6">
          <w:headerReference w:type="default" r:id="rId240"/>
          <w:footerReference w:type="default" r:id="rId241"/>
          <w:type w:val="oddPage"/>
          <w:pgSz w:w="15840" w:h="12240" w:orient="landscape" w:code="1"/>
          <w:pgMar w:top="1440" w:right="1440" w:bottom="1440" w:left="1440" w:header="720" w:footer="428" w:gutter="0"/>
          <w:pgNumType w:start="1" w:chapStyle="1"/>
          <w:cols w:space="720"/>
          <w:docGrid w:linePitch="360"/>
        </w:sectPr>
      </w:pPr>
    </w:p>
    <w:p w:rsidR="00331028" w:rsidRPr="00331028" w:rsidRDefault="00331028" w:rsidP="00331028">
      <w:pPr>
        <w:keepNext/>
        <w:rPr>
          <w:ins w:id="935" w:author="Ainsworth, Alison" w:date="2012-07-27T14:21:00Z"/>
          <w:rFonts w:ascii="Arial" w:hAnsi="Arial" w:cs="Arial"/>
          <w:b/>
          <w:bCs/>
          <w:sz w:val="20"/>
          <w:szCs w:val="20"/>
        </w:rPr>
      </w:pPr>
      <w:ins w:id="936" w:author="Ainsworth, Alison" w:date="2012-07-27T14:21:00Z">
        <w:r w:rsidRPr="00331028">
          <w:rPr>
            <w:rFonts w:ascii="Arial" w:hAnsi="Arial" w:cs="Arial"/>
            <w:bCs/>
            <w:sz w:val="20"/>
            <w:szCs w:val="20"/>
          </w:rPr>
          <w:lastRenderedPageBreak/>
          <w:t>Job Hazard Analysis - Hiking in backcountry (continued)</w:t>
        </w:r>
      </w:ins>
    </w:p>
    <w:tbl>
      <w:tblPr>
        <w:tblW w:w="12793" w:type="dxa"/>
        <w:tblInd w:w="95" w:type="dxa"/>
        <w:tblLook w:val="04A0" w:firstRow="1" w:lastRow="0" w:firstColumn="1" w:lastColumn="0" w:noHBand="0" w:noVBand="1"/>
      </w:tblPr>
      <w:tblGrid>
        <w:gridCol w:w="1539"/>
        <w:gridCol w:w="2080"/>
        <w:gridCol w:w="9174"/>
      </w:tblGrid>
      <w:tr w:rsidR="00331028" w:rsidRPr="00331028" w:rsidTr="00A358F6">
        <w:trPr>
          <w:trHeight w:val="510"/>
          <w:ins w:id="937" w:author="Ainsworth, Alison" w:date="2012-07-27T14:21:00Z"/>
        </w:trPr>
        <w:tc>
          <w:tcPr>
            <w:tcW w:w="1539" w:type="dxa"/>
            <w:tcBorders>
              <w:top w:val="nil"/>
              <w:left w:val="nil"/>
              <w:bottom w:val="nil"/>
              <w:right w:val="nil"/>
            </w:tcBorders>
            <w:shd w:val="clear" w:color="auto" w:fill="auto"/>
            <w:vAlign w:val="center"/>
            <w:hideMark/>
          </w:tcPr>
          <w:p w:rsidR="00331028" w:rsidRPr="00331028" w:rsidRDefault="00331028" w:rsidP="00331028">
            <w:pPr>
              <w:jc w:val="center"/>
              <w:rPr>
                <w:ins w:id="938" w:author="Ainsworth, Alison" w:date="2012-07-27T14:21:00Z"/>
                <w:rFonts w:ascii="Arial" w:eastAsia="Times New Roman" w:hAnsi="Arial" w:cs="Arial"/>
                <w:b/>
                <w:bCs/>
                <w:color w:val="000000"/>
                <w:sz w:val="20"/>
                <w:szCs w:val="20"/>
                <w:u w:val="single"/>
              </w:rPr>
            </w:pPr>
            <w:ins w:id="939" w:author="Ainsworth, Alison" w:date="2012-07-27T14:21:00Z">
              <w:r w:rsidRPr="00331028">
                <w:rPr>
                  <w:rFonts w:ascii="Arial" w:eastAsia="Times New Roman" w:hAnsi="Arial" w:cs="Arial"/>
                  <w:b/>
                  <w:bCs/>
                  <w:color w:val="000000"/>
                  <w:sz w:val="20"/>
                  <w:szCs w:val="20"/>
                  <w:u w:val="single"/>
                </w:rPr>
                <w:t>Basic Job Steps/Activity</w:t>
              </w:r>
            </w:ins>
          </w:p>
        </w:tc>
        <w:tc>
          <w:tcPr>
            <w:tcW w:w="2080" w:type="dxa"/>
            <w:tcBorders>
              <w:top w:val="nil"/>
              <w:left w:val="nil"/>
              <w:bottom w:val="nil"/>
              <w:right w:val="nil"/>
            </w:tcBorders>
            <w:shd w:val="clear" w:color="auto" w:fill="auto"/>
            <w:vAlign w:val="center"/>
            <w:hideMark/>
          </w:tcPr>
          <w:p w:rsidR="00331028" w:rsidRPr="00331028" w:rsidRDefault="00331028" w:rsidP="00331028">
            <w:pPr>
              <w:jc w:val="center"/>
              <w:rPr>
                <w:ins w:id="940" w:author="Ainsworth, Alison" w:date="2012-07-27T14:21:00Z"/>
                <w:rFonts w:ascii="Arial" w:eastAsia="Times New Roman" w:hAnsi="Arial" w:cs="Arial"/>
                <w:b/>
                <w:bCs/>
                <w:color w:val="000000"/>
                <w:sz w:val="20"/>
                <w:szCs w:val="20"/>
                <w:u w:val="single"/>
              </w:rPr>
            </w:pPr>
            <w:ins w:id="941" w:author="Ainsworth, Alison" w:date="2012-07-27T14:21:00Z">
              <w:r w:rsidRPr="00331028">
                <w:rPr>
                  <w:rFonts w:ascii="Arial" w:eastAsia="Times New Roman" w:hAnsi="Arial" w:cs="Arial"/>
                  <w:b/>
                  <w:bCs/>
                  <w:color w:val="000000"/>
                  <w:sz w:val="20"/>
                  <w:szCs w:val="20"/>
                  <w:u w:val="single"/>
                </w:rPr>
                <w:t>Existing and Potential Hazards</w:t>
              </w:r>
            </w:ins>
          </w:p>
        </w:tc>
        <w:tc>
          <w:tcPr>
            <w:tcW w:w="9174" w:type="dxa"/>
            <w:tcBorders>
              <w:top w:val="nil"/>
              <w:left w:val="nil"/>
              <w:bottom w:val="nil"/>
              <w:right w:val="nil"/>
            </w:tcBorders>
            <w:shd w:val="clear" w:color="auto" w:fill="auto"/>
            <w:vAlign w:val="center"/>
            <w:hideMark/>
          </w:tcPr>
          <w:p w:rsidR="00331028" w:rsidRPr="00331028" w:rsidRDefault="00331028" w:rsidP="00331028">
            <w:pPr>
              <w:jc w:val="center"/>
              <w:rPr>
                <w:ins w:id="942" w:author="Ainsworth, Alison" w:date="2012-07-27T14:21:00Z"/>
                <w:rFonts w:ascii="Arial" w:eastAsia="Times New Roman" w:hAnsi="Arial" w:cs="Arial"/>
                <w:b/>
                <w:bCs/>
                <w:color w:val="000000"/>
                <w:sz w:val="20"/>
                <w:szCs w:val="20"/>
                <w:u w:val="single"/>
              </w:rPr>
            </w:pPr>
            <w:ins w:id="943" w:author="Ainsworth, Alison" w:date="2012-07-27T14:21:00Z">
              <w:r w:rsidRPr="00331028">
                <w:rPr>
                  <w:rFonts w:ascii="Arial" w:eastAsia="Times New Roman" w:hAnsi="Arial" w:cs="Arial"/>
                  <w:b/>
                  <w:bCs/>
                  <w:color w:val="000000"/>
                  <w:sz w:val="20"/>
                  <w:szCs w:val="20"/>
                  <w:u w:val="single"/>
                </w:rPr>
                <w:t>Recommended Corrective Measures</w:t>
              </w:r>
            </w:ins>
          </w:p>
        </w:tc>
      </w:tr>
      <w:tr w:rsidR="00331028" w:rsidRPr="00331028" w:rsidTr="00A358F6">
        <w:trPr>
          <w:trHeight w:val="255"/>
          <w:ins w:id="944" w:author="Ainsworth, Alison" w:date="2012-07-27T14:21:00Z"/>
        </w:trPr>
        <w:tc>
          <w:tcPr>
            <w:tcW w:w="1539" w:type="dxa"/>
            <w:tcBorders>
              <w:top w:val="single" w:sz="4" w:space="0" w:color="auto"/>
              <w:left w:val="single" w:sz="4" w:space="0" w:color="auto"/>
              <w:bottom w:val="nil"/>
              <w:right w:val="nil"/>
            </w:tcBorders>
            <w:shd w:val="clear" w:color="auto" w:fill="auto"/>
            <w:vAlign w:val="center"/>
            <w:hideMark/>
          </w:tcPr>
          <w:p w:rsidR="00331028" w:rsidRPr="00331028" w:rsidRDefault="00331028" w:rsidP="00331028">
            <w:pPr>
              <w:rPr>
                <w:ins w:id="945" w:author="Ainsworth, Alison" w:date="2012-07-27T14:21:00Z"/>
                <w:rFonts w:ascii="Arial" w:eastAsia="Times New Roman" w:hAnsi="Arial" w:cs="Arial"/>
                <w:color w:val="000000"/>
                <w:sz w:val="20"/>
                <w:szCs w:val="20"/>
              </w:rPr>
            </w:pPr>
            <w:ins w:id="946" w:author="Ainsworth, Alison" w:date="2012-07-27T14:21:00Z">
              <w:r w:rsidRPr="00331028">
                <w:rPr>
                  <w:rFonts w:ascii="Arial" w:eastAsia="Times New Roman" w:hAnsi="Arial" w:cs="Arial"/>
                  <w:color w:val="000000"/>
                  <w:sz w:val="20"/>
                  <w:szCs w:val="20"/>
                </w:rPr>
                <w:t xml:space="preserve">Hiking in </w:t>
              </w:r>
            </w:ins>
          </w:p>
        </w:tc>
        <w:tc>
          <w:tcPr>
            <w:tcW w:w="2080" w:type="dxa"/>
            <w:tcBorders>
              <w:top w:val="single" w:sz="4" w:space="0" w:color="auto"/>
              <w:left w:val="nil"/>
              <w:bottom w:val="nil"/>
              <w:right w:val="nil"/>
            </w:tcBorders>
            <w:shd w:val="clear" w:color="auto" w:fill="auto"/>
            <w:vAlign w:val="center"/>
            <w:hideMark/>
          </w:tcPr>
          <w:p w:rsidR="00331028" w:rsidRPr="00331028" w:rsidRDefault="00331028" w:rsidP="00331028">
            <w:pPr>
              <w:rPr>
                <w:ins w:id="947" w:author="Ainsworth, Alison" w:date="2012-07-27T14:21:00Z"/>
                <w:rFonts w:ascii="Arial" w:eastAsia="Times New Roman" w:hAnsi="Arial" w:cs="Arial"/>
                <w:sz w:val="20"/>
                <w:szCs w:val="20"/>
              </w:rPr>
            </w:pPr>
            <w:ins w:id="948" w:author="Ainsworth, Alison" w:date="2012-07-27T14:21:00Z">
              <w:r w:rsidRPr="00331028">
                <w:rPr>
                  <w:rFonts w:ascii="Arial" w:eastAsia="Times New Roman" w:hAnsi="Arial" w:cs="Arial"/>
                  <w:sz w:val="20"/>
                  <w:szCs w:val="20"/>
                </w:rPr>
                <w:t xml:space="preserve">Losing footing, </w:t>
              </w:r>
            </w:ins>
          </w:p>
        </w:tc>
        <w:tc>
          <w:tcPr>
            <w:tcW w:w="9174" w:type="dxa"/>
            <w:tcBorders>
              <w:top w:val="single" w:sz="4" w:space="0" w:color="auto"/>
              <w:left w:val="nil"/>
              <w:bottom w:val="nil"/>
              <w:right w:val="single" w:sz="4" w:space="0" w:color="auto"/>
            </w:tcBorders>
            <w:shd w:val="clear" w:color="auto" w:fill="auto"/>
            <w:vAlign w:val="center"/>
            <w:hideMark/>
          </w:tcPr>
          <w:p w:rsidR="00331028" w:rsidRPr="00331028" w:rsidRDefault="00331028" w:rsidP="00331028">
            <w:pPr>
              <w:rPr>
                <w:ins w:id="949" w:author="Ainsworth, Alison" w:date="2012-07-27T14:21:00Z"/>
                <w:rFonts w:ascii="Arial" w:eastAsia="Times New Roman" w:hAnsi="Arial" w:cs="Arial"/>
                <w:sz w:val="20"/>
                <w:szCs w:val="20"/>
              </w:rPr>
            </w:pPr>
            <w:ins w:id="950" w:author="Ainsworth, Alison" w:date="2012-07-27T14:21:00Z">
              <w:r w:rsidRPr="00331028">
                <w:rPr>
                  <w:rFonts w:ascii="Arial" w:eastAsia="Times New Roman" w:hAnsi="Arial" w:cs="Arial"/>
                  <w:sz w:val="20"/>
                  <w:szCs w:val="20"/>
                </w:rPr>
                <w:t>Stay focused and anticipate changes in ground level.</w:t>
              </w:r>
            </w:ins>
          </w:p>
        </w:tc>
      </w:tr>
      <w:tr w:rsidR="00331028" w:rsidRPr="00331028" w:rsidTr="00A358F6">
        <w:trPr>
          <w:trHeight w:val="255"/>
          <w:ins w:id="951"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52" w:author="Ainsworth, Alison" w:date="2012-07-27T14:21:00Z"/>
                <w:rFonts w:ascii="Arial" w:eastAsia="Times New Roman" w:hAnsi="Arial" w:cs="Arial"/>
                <w:color w:val="000000"/>
                <w:sz w:val="20"/>
                <w:szCs w:val="20"/>
              </w:rPr>
            </w:pPr>
            <w:ins w:id="953" w:author="Ainsworth, Alison" w:date="2012-07-27T14:21:00Z">
              <w:r w:rsidRPr="00331028">
                <w:rPr>
                  <w:rFonts w:ascii="Arial" w:eastAsia="Times New Roman" w:hAnsi="Arial" w:cs="Arial"/>
                  <w:color w:val="000000"/>
                  <w:sz w:val="20"/>
                  <w:szCs w:val="20"/>
                </w:rPr>
                <w:t>backcountry</w:t>
              </w:r>
            </w:ins>
          </w:p>
        </w:tc>
        <w:tc>
          <w:tcPr>
            <w:tcW w:w="2080" w:type="dxa"/>
            <w:tcBorders>
              <w:top w:val="nil"/>
              <w:left w:val="nil"/>
              <w:bottom w:val="nil"/>
              <w:right w:val="nil"/>
            </w:tcBorders>
            <w:shd w:val="clear" w:color="auto" w:fill="auto"/>
            <w:noWrap/>
            <w:vAlign w:val="bottom"/>
            <w:hideMark/>
          </w:tcPr>
          <w:p w:rsidR="00331028" w:rsidRPr="00331028" w:rsidRDefault="00331028" w:rsidP="00331028">
            <w:pPr>
              <w:rPr>
                <w:ins w:id="954" w:author="Ainsworth, Alison" w:date="2012-07-27T14:21:00Z"/>
                <w:rFonts w:ascii="Arial" w:eastAsia="Times New Roman" w:hAnsi="Arial" w:cs="Arial"/>
                <w:sz w:val="20"/>
                <w:szCs w:val="20"/>
              </w:rPr>
            </w:pPr>
            <w:ins w:id="955" w:author="Ainsworth, Alison" w:date="2012-07-27T14:21:00Z">
              <w:r w:rsidRPr="00331028">
                <w:rPr>
                  <w:rFonts w:ascii="Arial" w:eastAsia="Times New Roman" w:hAnsi="Arial" w:cs="Arial"/>
                  <w:sz w:val="20"/>
                  <w:szCs w:val="20"/>
                </w:rPr>
                <w:t xml:space="preserve">falling on </w:t>
              </w:r>
            </w:ins>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56" w:author="Ainsworth, Alison" w:date="2012-07-27T14:21:00Z"/>
                <w:rFonts w:ascii="Arial" w:eastAsia="Times New Roman" w:hAnsi="Arial" w:cs="Arial"/>
                <w:sz w:val="20"/>
                <w:szCs w:val="20"/>
              </w:rPr>
            </w:pPr>
            <w:ins w:id="957" w:author="Ainsworth, Alison" w:date="2012-07-27T14:21:00Z">
              <w:r w:rsidRPr="00331028">
                <w:rPr>
                  <w:rFonts w:ascii="Arial" w:eastAsia="Times New Roman" w:hAnsi="Arial" w:cs="Arial"/>
                  <w:sz w:val="20"/>
                  <w:szCs w:val="20"/>
                </w:rPr>
                <w:t>Use trekking poles if appropriate to help maintain balance and ease strain on knees.</w:t>
              </w:r>
            </w:ins>
          </w:p>
        </w:tc>
      </w:tr>
      <w:tr w:rsidR="00331028" w:rsidRPr="00331028" w:rsidTr="00A358F6">
        <w:trPr>
          <w:trHeight w:val="1020"/>
          <w:ins w:id="958"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59" w:author="Ainsworth, Alison" w:date="2012-07-27T14:21:00Z"/>
                <w:rFonts w:ascii="Arial" w:eastAsia="Times New Roman" w:hAnsi="Arial" w:cs="Arial"/>
                <w:color w:val="000000"/>
                <w:sz w:val="20"/>
                <w:szCs w:val="20"/>
              </w:rPr>
            </w:pPr>
            <w:ins w:id="960"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noWrap/>
            <w:hideMark/>
          </w:tcPr>
          <w:p w:rsidR="00331028" w:rsidRPr="00331028" w:rsidRDefault="00331028" w:rsidP="00331028">
            <w:pPr>
              <w:rPr>
                <w:ins w:id="961" w:author="Ainsworth, Alison" w:date="2012-07-27T14:21:00Z"/>
                <w:rFonts w:ascii="Arial" w:eastAsia="Times New Roman" w:hAnsi="Arial" w:cs="Arial"/>
                <w:sz w:val="20"/>
                <w:szCs w:val="20"/>
              </w:rPr>
            </w:pPr>
            <w:ins w:id="962" w:author="Ainsworth, Alison" w:date="2012-07-27T14:21:00Z">
              <w:r w:rsidRPr="00331028">
                <w:rPr>
                  <w:rFonts w:ascii="Arial" w:eastAsia="Times New Roman" w:hAnsi="Arial" w:cs="Arial"/>
                  <w:sz w:val="20"/>
                  <w:szCs w:val="20"/>
                </w:rPr>
                <w:t>steep slopes</w:t>
              </w:r>
            </w:ins>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63" w:author="Ainsworth, Alison" w:date="2012-07-27T14:21:00Z"/>
                <w:rFonts w:ascii="Arial" w:eastAsia="Times New Roman" w:hAnsi="Arial" w:cs="Arial"/>
                <w:sz w:val="20"/>
                <w:szCs w:val="20"/>
              </w:rPr>
            </w:pPr>
            <w:ins w:id="964" w:author="Ainsworth, Alison" w:date="2012-07-27T14:21:00Z">
              <w:r w:rsidRPr="00331028">
                <w:rPr>
                  <w:rFonts w:ascii="Arial" w:eastAsia="Times New Roman" w:hAnsi="Arial" w:cs="Arial"/>
                  <w:sz w:val="20"/>
                  <w:szCs w:val="20"/>
                </w:rPr>
                <w:t>Maintain safe walking and working distance between people (10-foot minimum). Stagger spacing when on slopes such that people are not directly below other personnel higher on the slope. Be sure other workers in the vicinity know where you are. If something comes loose from a slope, warn others by yelling "ROCK!!!"</w:t>
              </w:r>
            </w:ins>
          </w:p>
        </w:tc>
      </w:tr>
      <w:tr w:rsidR="00331028" w:rsidRPr="00331028" w:rsidTr="00A358F6">
        <w:trPr>
          <w:trHeight w:val="510"/>
          <w:ins w:id="965"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66" w:author="Ainsworth, Alison" w:date="2012-07-27T14:21:00Z"/>
                <w:rFonts w:ascii="Arial" w:eastAsia="Times New Roman" w:hAnsi="Arial" w:cs="Arial"/>
                <w:color w:val="000000"/>
                <w:sz w:val="20"/>
                <w:szCs w:val="20"/>
              </w:rPr>
            </w:pPr>
            <w:ins w:id="96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68"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69" w:author="Ainsworth, Alison" w:date="2012-07-27T14:21:00Z"/>
                <w:rFonts w:ascii="Arial" w:eastAsia="Times New Roman" w:hAnsi="Arial" w:cs="Arial"/>
                <w:sz w:val="20"/>
                <w:szCs w:val="20"/>
              </w:rPr>
            </w:pPr>
            <w:ins w:id="970" w:author="Ainsworth, Alison" w:date="2012-07-27T14:21:00Z">
              <w:r w:rsidRPr="00331028">
                <w:rPr>
                  <w:rFonts w:ascii="Arial" w:eastAsia="Times New Roman" w:hAnsi="Arial" w:cs="Arial"/>
                  <w:sz w:val="20"/>
                  <w:szCs w:val="20"/>
                </w:rPr>
                <w:t xml:space="preserve">When contouring a steep slope, do not lean into the hill. This tends to loosen footing. Erect posture, or slightly leaning out gives more secure footing. </w:t>
              </w:r>
            </w:ins>
          </w:p>
        </w:tc>
      </w:tr>
      <w:tr w:rsidR="00331028" w:rsidRPr="00331028" w:rsidTr="00A358F6">
        <w:trPr>
          <w:trHeight w:val="765"/>
          <w:ins w:id="971"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72" w:author="Ainsworth, Alison" w:date="2012-07-27T14:21:00Z"/>
                <w:rFonts w:ascii="Arial" w:eastAsia="Times New Roman" w:hAnsi="Arial" w:cs="Arial"/>
                <w:color w:val="000000"/>
                <w:sz w:val="20"/>
                <w:szCs w:val="20"/>
              </w:rPr>
            </w:pPr>
            <w:ins w:id="973"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74"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75" w:author="Ainsworth, Alison" w:date="2012-07-27T14:21:00Z"/>
                <w:rFonts w:ascii="Arial" w:eastAsia="Times New Roman" w:hAnsi="Arial" w:cs="Arial"/>
                <w:sz w:val="20"/>
                <w:szCs w:val="20"/>
              </w:rPr>
            </w:pPr>
            <w:ins w:id="976" w:author="Ainsworth, Alison" w:date="2012-07-27T14:21:00Z">
              <w:r w:rsidRPr="00331028">
                <w:rPr>
                  <w:rFonts w:ascii="Arial" w:eastAsia="Times New Roman" w:hAnsi="Arial" w:cs="Arial"/>
                  <w:sz w:val="20"/>
                  <w:szCs w:val="20"/>
                </w:rPr>
                <w:t xml:space="preserve">When moving uphill or in sandy soils, lean slightly forward, turn feet outward, shorten stride, and use as much of the inside of the foot as possible. Another technique is to toe into the slope by kicking your toe in and creating a step. </w:t>
              </w:r>
            </w:ins>
          </w:p>
        </w:tc>
      </w:tr>
      <w:tr w:rsidR="00331028" w:rsidRPr="00331028" w:rsidTr="00A358F6">
        <w:trPr>
          <w:trHeight w:val="765"/>
          <w:ins w:id="97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78" w:author="Ainsworth, Alison" w:date="2012-07-27T14:21:00Z"/>
                <w:rFonts w:ascii="Arial" w:eastAsia="Times New Roman" w:hAnsi="Arial" w:cs="Arial"/>
                <w:color w:val="000000"/>
                <w:sz w:val="20"/>
                <w:szCs w:val="20"/>
              </w:rPr>
            </w:pPr>
            <w:ins w:id="97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80"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81" w:author="Ainsworth, Alison" w:date="2012-07-27T14:21:00Z"/>
                <w:rFonts w:ascii="Arial" w:eastAsia="Times New Roman" w:hAnsi="Arial" w:cs="Arial"/>
                <w:sz w:val="20"/>
                <w:szCs w:val="20"/>
              </w:rPr>
            </w:pPr>
            <w:ins w:id="982" w:author="Ainsworth, Alison" w:date="2012-07-27T14:21:00Z">
              <w:r w:rsidRPr="00331028">
                <w:rPr>
                  <w:rFonts w:ascii="Arial" w:eastAsia="Times New Roman" w:hAnsi="Arial" w:cs="Arial"/>
                  <w:sz w:val="20"/>
                  <w:szCs w:val="20"/>
                </w:rPr>
                <w:t xml:space="preserve">On slippery, loose ground, or going downhill, keep most of your weight on your heels. Shorten your stride, keep knees bent, and lean slightly backward. Make sure of secure footing and safe working positions. Walk - never run down slopes. </w:t>
              </w:r>
            </w:ins>
          </w:p>
        </w:tc>
      </w:tr>
      <w:tr w:rsidR="00331028" w:rsidRPr="00331028" w:rsidTr="00A358F6">
        <w:trPr>
          <w:trHeight w:val="603"/>
          <w:ins w:id="98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84" w:author="Ainsworth, Alison" w:date="2012-07-27T14:21:00Z"/>
                <w:rFonts w:ascii="Arial" w:eastAsia="Times New Roman" w:hAnsi="Arial" w:cs="Arial"/>
                <w:color w:val="000000"/>
                <w:sz w:val="20"/>
                <w:szCs w:val="20"/>
              </w:rPr>
            </w:pPr>
            <w:ins w:id="98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86"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87" w:author="Ainsworth, Alison" w:date="2012-07-27T14:21:00Z"/>
                <w:rFonts w:ascii="Arial" w:eastAsia="Times New Roman" w:hAnsi="Arial" w:cs="Arial"/>
                <w:sz w:val="20"/>
                <w:szCs w:val="20"/>
              </w:rPr>
            </w:pPr>
            <w:ins w:id="988" w:author="Ainsworth, Alison" w:date="2012-07-27T14:21:00Z">
              <w:r w:rsidRPr="00331028">
                <w:rPr>
                  <w:rFonts w:ascii="Arial" w:eastAsia="Times New Roman" w:hAnsi="Arial" w:cs="Arial"/>
                  <w:sz w:val="20"/>
                  <w:szCs w:val="20"/>
                </w:rPr>
                <w:t>Rocky slopes, especially loose rock and steep country, are treacherous. Have one hand free, preferably the uphill side, for protection against falls. Always carry tools on your downhill side.</w:t>
              </w:r>
            </w:ins>
          </w:p>
        </w:tc>
      </w:tr>
      <w:tr w:rsidR="00331028" w:rsidRPr="00331028" w:rsidTr="00A358F6">
        <w:trPr>
          <w:trHeight w:val="765"/>
          <w:ins w:id="989"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90" w:author="Ainsworth, Alison" w:date="2012-07-27T14:21:00Z"/>
                <w:rFonts w:ascii="Arial" w:eastAsia="Times New Roman" w:hAnsi="Arial" w:cs="Arial"/>
                <w:color w:val="000000"/>
                <w:sz w:val="20"/>
                <w:szCs w:val="20"/>
              </w:rPr>
            </w:pPr>
            <w:ins w:id="99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92"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93" w:author="Ainsworth, Alison" w:date="2012-07-27T14:21:00Z"/>
                <w:rFonts w:ascii="Arial" w:eastAsia="Times New Roman" w:hAnsi="Arial" w:cs="Arial"/>
                <w:sz w:val="20"/>
                <w:szCs w:val="20"/>
              </w:rPr>
            </w:pPr>
            <w:ins w:id="994" w:author="Ainsworth, Alison" w:date="2012-07-27T14:21:00Z">
              <w:r w:rsidRPr="00331028">
                <w:rPr>
                  <w:rFonts w:ascii="Arial" w:eastAsia="Times New Roman" w:hAnsi="Arial" w:cs="Arial"/>
                  <w:sz w:val="20"/>
                  <w:szCs w:val="20"/>
                </w:rPr>
                <w:t>When slipping, lean into the slope and grasp for things to help arrest your decent. Use trees and solid rocks for handholds when they are available. Check footholds before using them. Do not lean out away from the slope, as this may result in a head-over-heels tumble.</w:t>
              </w:r>
            </w:ins>
          </w:p>
        </w:tc>
      </w:tr>
      <w:tr w:rsidR="00331028" w:rsidRPr="00331028" w:rsidTr="00A358F6">
        <w:trPr>
          <w:trHeight w:val="510"/>
          <w:ins w:id="995"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996" w:author="Ainsworth, Alison" w:date="2012-07-27T14:21:00Z"/>
                <w:rFonts w:ascii="Arial" w:eastAsia="Times New Roman" w:hAnsi="Arial" w:cs="Arial"/>
                <w:color w:val="000000"/>
                <w:sz w:val="20"/>
                <w:szCs w:val="20"/>
              </w:rPr>
            </w:pPr>
            <w:ins w:id="99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998"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999" w:author="Ainsworth, Alison" w:date="2012-07-27T14:21:00Z"/>
                <w:rFonts w:ascii="Arial" w:eastAsia="Times New Roman" w:hAnsi="Arial" w:cs="Arial"/>
                <w:sz w:val="20"/>
                <w:szCs w:val="20"/>
              </w:rPr>
            </w:pPr>
            <w:ins w:id="1000" w:author="Ainsworth, Alison" w:date="2012-07-27T14:21:00Z">
              <w:r w:rsidRPr="00331028">
                <w:rPr>
                  <w:rFonts w:ascii="Arial" w:eastAsia="Times New Roman" w:hAnsi="Arial" w:cs="Arial"/>
                  <w:sz w:val="20"/>
                  <w:szCs w:val="20"/>
                </w:rPr>
                <w:t>If you feel yourself slipping, pick a landing spot. Even before this, as you traverse a steep area, survey the area and look for good landing spots.</w:t>
              </w:r>
            </w:ins>
          </w:p>
        </w:tc>
      </w:tr>
      <w:tr w:rsidR="00331028" w:rsidRPr="00331028" w:rsidTr="00A358F6">
        <w:trPr>
          <w:trHeight w:val="510"/>
          <w:ins w:id="1001"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002" w:author="Ainsworth, Alison" w:date="2012-07-27T14:21:00Z"/>
                <w:rFonts w:ascii="Arial" w:eastAsia="Times New Roman" w:hAnsi="Arial" w:cs="Arial"/>
                <w:color w:val="000000"/>
                <w:sz w:val="20"/>
                <w:szCs w:val="20"/>
              </w:rPr>
            </w:pPr>
            <w:ins w:id="1003"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004"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005" w:author="Ainsworth, Alison" w:date="2012-07-27T14:21:00Z"/>
                <w:rFonts w:ascii="Arial" w:eastAsia="Times New Roman" w:hAnsi="Arial" w:cs="Arial"/>
                <w:sz w:val="20"/>
                <w:szCs w:val="20"/>
              </w:rPr>
            </w:pPr>
            <w:ins w:id="1006" w:author="Ainsworth, Alison" w:date="2012-07-27T14:21:00Z">
              <w:r w:rsidRPr="00331028">
                <w:rPr>
                  <w:rFonts w:ascii="Arial" w:eastAsia="Times New Roman" w:hAnsi="Arial" w:cs="Arial"/>
                  <w:sz w:val="20"/>
                  <w:szCs w:val="20"/>
                </w:rPr>
                <w:t xml:space="preserve">Carry webbing for use when hiking or working in steep environments. Be conservative when deciding to use webbing. Remember, it’s always easier to go up, than down. </w:t>
              </w:r>
            </w:ins>
          </w:p>
        </w:tc>
      </w:tr>
      <w:tr w:rsidR="00331028" w:rsidRPr="00331028" w:rsidTr="00A358F6">
        <w:trPr>
          <w:trHeight w:val="576"/>
          <w:ins w:id="100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008" w:author="Ainsworth, Alison" w:date="2012-07-27T14:21:00Z"/>
                <w:rFonts w:ascii="Arial" w:eastAsia="Times New Roman" w:hAnsi="Arial" w:cs="Arial"/>
                <w:color w:val="000000"/>
                <w:sz w:val="20"/>
                <w:szCs w:val="20"/>
              </w:rPr>
            </w:pPr>
            <w:ins w:id="100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010" w:author="Ainsworth, Alison" w:date="2012-07-27T14:21:00Z"/>
                <w:rFonts w:ascii="Arial" w:eastAsia="Times New Roman" w:hAnsi="Arial" w:cs="Arial"/>
                <w:sz w:val="20"/>
                <w:szCs w:val="20"/>
              </w:rPr>
            </w:pPr>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011" w:author="Ainsworth, Alison" w:date="2012-07-27T14:21:00Z"/>
                <w:rFonts w:ascii="Arial" w:eastAsia="Times New Roman" w:hAnsi="Arial" w:cs="Arial"/>
                <w:sz w:val="20"/>
                <w:szCs w:val="20"/>
              </w:rPr>
            </w:pPr>
            <w:ins w:id="1012" w:author="Ainsworth, Alison" w:date="2012-07-27T14:21:00Z">
              <w:r w:rsidRPr="00331028">
                <w:rPr>
                  <w:rFonts w:ascii="Arial" w:eastAsia="Times New Roman" w:hAnsi="Arial" w:cs="Arial"/>
                  <w:sz w:val="20"/>
                  <w:szCs w:val="20"/>
                </w:rPr>
                <w:t>"Curse your fall." This means shout out an exclamation as you fall. This ensures you exhale as you land releasing air from your lungs. This can help minimize damage to your internal organs.</w:t>
              </w:r>
            </w:ins>
          </w:p>
        </w:tc>
      </w:tr>
      <w:tr w:rsidR="00331028" w:rsidRPr="00331028" w:rsidTr="00A358F6">
        <w:trPr>
          <w:trHeight w:val="510"/>
          <w:ins w:id="101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014" w:author="Ainsworth, Alison" w:date="2012-07-27T14:21:00Z"/>
                <w:rFonts w:ascii="Arial" w:eastAsia="Times New Roman" w:hAnsi="Arial" w:cs="Arial"/>
                <w:color w:val="000000"/>
                <w:sz w:val="20"/>
                <w:szCs w:val="20"/>
              </w:rPr>
            </w:pPr>
            <w:ins w:id="101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016" w:author="Ainsworth, Alison" w:date="2012-07-27T14:21:00Z"/>
                <w:rFonts w:ascii="Arial" w:eastAsia="Times New Roman" w:hAnsi="Arial" w:cs="Arial"/>
                <w:sz w:val="20"/>
                <w:szCs w:val="20"/>
              </w:rPr>
            </w:pPr>
            <w:ins w:id="1017" w:author="Ainsworth, Alison" w:date="2012-07-27T14:21:00Z">
              <w:r w:rsidRPr="00331028">
                <w:rPr>
                  <w:rFonts w:ascii="Arial" w:eastAsia="Times New Roman" w:hAnsi="Arial" w:cs="Arial"/>
                  <w:sz w:val="20"/>
                  <w:szCs w:val="20"/>
                </w:rPr>
                <w:t> </w:t>
              </w:r>
            </w:ins>
          </w:p>
        </w:tc>
        <w:tc>
          <w:tcPr>
            <w:tcW w:w="917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018" w:author="Ainsworth, Alison" w:date="2012-07-27T14:21:00Z"/>
                <w:rFonts w:ascii="Arial" w:eastAsia="Times New Roman" w:hAnsi="Arial" w:cs="Arial"/>
                <w:sz w:val="20"/>
                <w:szCs w:val="20"/>
              </w:rPr>
            </w:pPr>
            <w:ins w:id="1019" w:author="Ainsworth, Alison" w:date="2012-07-27T14:21:00Z">
              <w:r w:rsidRPr="00331028">
                <w:rPr>
                  <w:rFonts w:ascii="Arial" w:eastAsia="Times New Roman" w:hAnsi="Arial" w:cs="Arial"/>
                  <w:sz w:val="20"/>
                  <w:szCs w:val="20"/>
                </w:rPr>
                <w:t xml:space="preserve">Do not stick your arms out to break a fall. Keep your arms slightly bent in front of your head. Protect your head and back. </w:t>
              </w:r>
            </w:ins>
          </w:p>
        </w:tc>
      </w:tr>
      <w:tr w:rsidR="00331028" w:rsidRPr="00331028" w:rsidTr="00A358F6">
        <w:trPr>
          <w:trHeight w:val="255"/>
          <w:ins w:id="1020" w:author="Ainsworth, Alison" w:date="2012-07-27T14:21:00Z"/>
        </w:trPr>
        <w:tc>
          <w:tcPr>
            <w:tcW w:w="1539" w:type="dxa"/>
            <w:tcBorders>
              <w:top w:val="nil"/>
              <w:left w:val="single" w:sz="4" w:space="0" w:color="auto"/>
              <w:bottom w:val="nil"/>
              <w:right w:val="nil"/>
            </w:tcBorders>
            <w:shd w:val="clear" w:color="auto" w:fill="auto"/>
            <w:noWrap/>
            <w:vAlign w:val="bottom"/>
            <w:hideMark/>
          </w:tcPr>
          <w:p w:rsidR="00331028" w:rsidRPr="00331028" w:rsidRDefault="00331028" w:rsidP="00331028">
            <w:pPr>
              <w:rPr>
                <w:ins w:id="1021" w:author="Ainsworth, Alison" w:date="2012-07-27T14:21:00Z"/>
                <w:rFonts w:ascii="Arial" w:eastAsia="Times New Roman" w:hAnsi="Arial" w:cs="Arial"/>
                <w:color w:val="000000"/>
                <w:sz w:val="20"/>
                <w:szCs w:val="20"/>
              </w:rPr>
            </w:pPr>
            <w:ins w:id="102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023" w:author="Ainsworth, Alison" w:date="2012-07-27T14:21:00Z"/>
                <w:rFonts w:ascii="Arial" w:eastAsia="Times New Roman" w:hAnsi="Arial" w:cs="Arial"/>
                <w:color w:val="000000"/>
                <w:sz w:val="20"/>
                <w:szCs w:val="20"/>
              </w:rPr>
            </w:pPr>
            <w:ins w:id="1024" w:author="Ainsworth, Alison" w:date="2012-07-27T14:21:00Z">
              <w:r w:rsidRPr="00331028">
                <w:rPr>
                  <w:rFonts w:ascii="Arial" w:eastAsia="Times New Roman" w:hAnsi="Arial" w:cs="Arial"/>
                  <w:color w:val="000000"/>
                  <w:sz w:val="20"/>
                  <w:szCs w:val="20"/>
                </w:rPr>
                <w:t xml:space="preserve">Falling in areas with </w:t>
              </w:r>
            </w:ins>
          </w:p>
        </w:tc>
        <w:tc>
          <w:tcPr>
            <w:tcW w:w="917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025" w:author="Ainsworth, Alison" w:date="2012-07-27T14:21:00Z"/>
                <w:rFonts w:ascii="Arial" w:eastAsia="Times New Roman" w:hAnsi="Arial" w:cs="Arial"/>
                <w:color w:val="000000"/>
                <w:sz w:val="20"/>
                <w:szCs w:val="20"/>
              </w:rPr>
            </w:pPr>
            <w:ins w:id="1026" w:author="Ainsworth, Alison" w:date="2012-07-27T14:21:00Z">
              <w:r w:rsidRPr="00331028">
                <w:rPr>
                  <w:rFonts w:ascii="Arial" w:eastAsia="Times New Roman" w:hAnsi="Arial" w:cs="Arial"/>
                  <w:color w:val="000000"/>
                  <w:sz w:val="20"/>
                  <w:szCs w:val="20"/>
                </w:rPr>
                <w:t>Identify areas near fault zones or craters that are known to have an abundance of earth cracks.</w:t>
              </w:r>
            </w:ins>
          </w:p>
        </w:tc>
      </w:tr>
      <w:tr w:rsidR="00331028" w:rsidRPr="00331028" w:rsidTr="00A358F6">
        <w:trPr>
          <w:trHeight w:val="510"/>
          <w:ins w:id="1027" w:author="Ainsworth, Alison" w:date="2012-07-27T14:21:00Z"/>
        </w:trPr>
        <w:tc>
          <w:tcPr>
            <w:tcW w:w="1539" w:type="dxa"/>
            <w:tcBorders>
              <w:top w:val="nil"/>
              <w:left w:val="single" w:sz="4" w:space="0" w:color="auto"/>
              <w:bottom w:val="single" w:sz="4" w:space="0" w:color="auto"/>
              <w:right w:val="nil"/>
            </w:tcBorders>
            <w:shd w:val="clear" w:color="auto" w:fill="auto"/>
            <w:noWrap/>
            <w:vAlign w:val="bottom"/>
            <w:hideMark/>
          </w:tcPr>
          <w:p w:rsidR="00331028" w:rsidRPr="00331028" w:rsidRDefault="00331028" w:rsidP="00331028">
            <w:pPr>
              <w:rPr>
                <w:ins w:id="1028" w:author="Ainsworth, Alison" w:date="2012-07-27T14:21:00Z"/>
                <w:rFonts w:ascii="Arial" w:eastAsia="Times New Roman" w:hAnsi="Arial" w:cs="Arial"/>
                <w:color w:val="000000"/>
                <w:sz w:val="20"/>
                <w:szCs w:val="20"/>
              </w:rPr>
            </w:pPr>
            <w:ins w:id="102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hideMark/>
          </w:tcPr>
          <w:p w:rsidR="00331028" w:rsidRPr="00331028" w:rsidRDefault="00331028" w:rsidP="00331028">
            <w:pPr>
              <w:rPr>
                <w:ins w:id="1030" w:author="Ainsworth, Alison" w:date="2012-07-27T14:21:00Z"/>
                <w:rFonts w:ascii="Arial" w:eastAsia="Times New Roman" w:hAnsi="Arial" w:cs="Arial"/>
                <w:color w:val="000000"/>
                <w:sz w:val="20"/>
                <w:szCs w:val="20"/>
              </w:rPr>
            </w:pPr>
            <w:ins w:id="1031" w:author="Ainsworth, Alison" w:date="2012-07-27T14:21:00Z">
              <w:r w:rsidRPr="00331028">
                <w:rPr>
                  <w:rFonts w:ascii="Arial" w:eastAsia="Times New Roman" w:hAnsi="Arial" w:cs="Arial"/>
                  <w:color w:val="000000"/>
                  <w:sz w:val="20"/>
                  <w:szCs w:val="20"/>
                </w:rPr>
                <w:t>hidden earth cracks</w:t>
              </w:r>
            </w:ins>
          </w:p>
        </w:tc>
        <w:tc>
          <w:tcPr>
            <w:tcW w:w="917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032" w:author="Ainsworth, Alison" w:date="2012-07-27T14:21:00Z"/>
                <w:rFonts w:ascii="Arial" w:eastAsia="Times New Roman" w:hAnsi="Arial" w:cs="Arial"/>
                <w:color w:val="000000"/>
                <w:sz w:val="20"/>
                <w:szCs w:val="20"/>
              </w:rPr>
            </w:pPr>
            <w:ins w:id="1033" w:author="Ainsworth, Alison" w:date="2012-07-27T14:21:00Z">
              <w:r w:rsidRPr="00331028">
                <w:rPr>
                  <w:rFonts w:ascii="Arial" w:eastAsia="Times New Roman" w:hAnsi="Arial" w:cs="Arial"/>
                  <w:color w:val="000000"/>
                  <w:sz w:val="20"/>
                  <w:szCs w:val="20"/>
                </w:rPr>
                <w:t xml:space="preserve">Walk slowly and test footing. Uluhe, a native fern, is very effective at concealing holes and cracks, so be especially careful when walking in areas covered by uluhe. </w:t>
              </w:r>
            </w:ins>
          </w:p>
        </w:tc>
      </w:tr>
    </w:tbl>
    <w:p w:rsidR="00331028" w:rsidRPr="00331028" w:rsidRDefault="00331028" w:rsidP="00331028">
      <w:pPr>
        <w:rPr>
          <w:ins w:id="1034" w:author="Ainsworth, Alison" w:date="2012-07-27T14:21:00Z"/>
          <w:rFonts w:ascii="Arial" w:eastAsia="Times New Roman" w:hAnsi="Arial" w:cs="Arial"/>
          <w:sz w:val="16"/>
          <w:szCs w:val="16"/>
        </w:rPr>
      </w:pPr>
      <w:ins w:id="1035" w:author="Ainsworth, Alison" w:date="2012-07-27T14:21:00Z">
        <w:r w:rsidRPr="00331028">
          <w:rPr>
            <w:rFonts w:ascii="Arial" w:eastAsia="Times New Roman" w:hAnsi="Arial" w:cs="Arial"/>
            <w:sz w:val="16"/>
            <w:szCs w:val="16"/>
          </w:rPr>
          <w:t>PACN updated 2/15/2012</w:t>
        </w:r>
      </w:ins>
    </w:p>
    <w:p w:rsidR="00331028" w:rsidRPr="00331028" w:rsidRDefault="00331028" w:rsidP="00331028">
      <w:pPr>
        <w:keepNext/>
        <w:rPr>
          <w:ins w:id="1036" w:author="Ainsworth, Alison" w:date="2012-07-27T14:21:00Z"/>
          <w:rFonts w:ascii="Arial" w:hAnsi="Arial" w:cs="Arial"/>
          <w:b/>
          <w:bCs/>
          <w:sz w:val="20"/>
          <w:szCs w:val="20"/>
        </w:rPr>
      </w:pPr>
      <w:ins w:id="1037" w:author="Ainsworth, Alison" w:date="2012-07-27T14:21:00Z">
        <w:r w:rsidRPr="00331028">
          <w:rPr>
            <w:rFonts w:ascii="Arial" w:hAnsi="Arial" w:cs="Arial"/>
            <w:bCs/>
            <w:sz w:val="20"/>
            <w:szCs w:val="20"/>
          </w:rPr>
          <w:lastRenderedPageBreak/>
          <w:t>Job Hazard Analysis - Hiking in backcountry (continued)</w:t>
        </w:r>
      </w:ins>
    </w:p>
    <w:tbl>
      <w:tblPr>
        <w:tblW w:w="12703" w:type="dxa"/>
        <w:tblInd w:w="95" w:type="dxa"/>
        <w:tblLook w:val="04A0" w:firstRow="1" w:lastRow="0" w:firstColumn="1" w:lastColumn="0" w:noHBand="0" w:noVBand="1"/>
      </w:tblPr>
      <w:tblGrid>
        <w:gridCol w:w="1539"/>
        <w:gridCol w:w="2080"/>
        <w:gridCol w:w="9084"/>
      </w:tblGrid>
      <w:tr w:rsidR="00331028" w:rsidRPr="00331028" w:rsidTr="00A358F6">
        <w:trPr>
          <w:trHeight w:val="510"/>
          <w:ins w:id="1038" w:author="Ainsworth, Alison" w:date="2012-07-27T14:21:00Z"/>
        </w:trPr>
        <w:tc>
          <w:tcPr>
            <w:tcW w:w="1539" w:type="dxa"/>
            <w:tcBorders>
              <w:top w:val="nil"/>
              <w:left w:val="nil"/>
              <w:bottom w:val="nil"/>
              <w:right w:val="nil"/>
            </w:tcBorders>
            <w:shd w:val="clear" w:color="auto" w:fill="auto"/>
            <w:vAlign w:val="center"/>
            <w:hideMark/>
          </w:tcPr>
          <w:p w:rsidR="00331028" w:rsidRPr="00331028" w:rsidRDefault="00331028" w:rsidP="00331028">
            <w:pPr>
              <w:jc w:val="center"/>
              <w:rPr>
                <w:ins w:id="1039" w:author="Ainsworth, Alison" w:date="2012-07-27T14:21:00Z"/>
                <w:rFonts w:ascii="Arial" w:eastAsia="Times New Roman" w:hAnsi="Arial" w:cs="Arial"/>
                <w:b/>
                <w:bCs/>
                <w:color w:val="000000"/>
                <w:sz w:val="20"/>
                <w:szCs w:val="20"/>
                <w:u w:val="single"/>
              </w:rPr>
            </w:pPr>
            <w:ins w:id="1040" w:author="Ainsworth, Alison" w:date="2012-07-27T14:21:00Z">
              <w:r w:rsidRPr="00331028">
                <w:rPr>
                  <w:rFonts w:ascii="Arial" w:eastAsia="Times New Roman" w:hAnsi="Arial" w:cs="Arial"/>
                  <w:b/>
                  <w:bCs/>
                  <w:color w:val="000000"/>
                  <w:sz w:val="20"/>
                  <w:szCs w:val="20"/>
                  <w:u w:val="single"/>
                </w:rPr>
                <w:t>Basic Job Steps/Activity</w:t>
              </w:r>
            </w:ins>
          </w:p>
        </w:tc>
        <w:tc>
          <w:tcPr>
            <w:tcW w:w="2080" w:type="dxa"/>
            <w:tcBorders>
              <w:top w:val="nil"/>
              <w:left w:val="nil"/>
              <w:bottom w:val="nil"/>
              <w:right w:val="nil"/>
            </w:tcBorders>
            <w:shd w:val="clear" w:color="auto" w:fill="auto"/>
            <w:vAlign w:val="center"/>
            <w:hideMark/>
          </w:tcPr>
          <w:p w:rsidR="00331028" w:rsidRPr="00331028" w:rsidRDefault="00331028" w:rsidP="00331028">
            <w:pPr>
              <w:jc w:val="center"/>
              <w:rPr>
                <w:ins w:id="1041" w:author="Ainsworth, Alison" w:date="2012-07-27T14:21:00Z"/>
                <w:rFonts w:ascii="Arial" w:eastAsia="Times New Roman" w:hAnsi="Arial" w:cs="Arial"/>
                <w:b/>
                <w:bCs/>
                <w:color w:val="000000"/>
                <w:sz w:val="20"/>
                <w:szCs w:val="20"/>
                <w:u w:val="single"/>
              </w:rPr>
            </w:pPr>
            <w:ins w:id="1042" w:author="Ainsworth, Alison" w:date="2012-07-27T14:21:00Z">
              <w:r w:rsidRPr="00331028">
                <w:rPr>
                  <w:rFonts w:ascii="Arial" w:eastAsia="Times New Roman" w:hAnsi="Arial" w:cs="Arial"/>
                  <w:b/>
                  <w:bCs/>
                  <w:color w:val="000000"/>
                  <w:sz w:val="20"/>
                  <w:szCs w:val="20"/>
                  <w:u w:val="single"/>
                </w:rPr>
                <w:t>Existing and Potential Hazards</w:t>
              </w:r>
            </w:ins>
          </w:p>
        </w:tc>
        <w:tc>
          <w:tcPr>
            <w:tcW w:w="9084" w:type="dxa"/>
            <w:tcBorders>
              <w:top w:val="nil"/>
              <w:left w:val="nil"/>
              <w:bottom w:val="nil"/>
              <w:right w:val="nil"/>
            </w:tcBorders>
            <w:shd w:val="clear" w:color="auto" w:fill="auto"/>
            <w:vAlign w:val="center"/>
            <w:hideMark/>
          </w:tcPr>
          <w:p w:rsidR="00331028" w:rsidRPr="00331028" w:rsidRDefault="00331028" w:rsidP="00331028">
            <w:pPr>
              <w:jc w:val="center"/>
              <w:rPr>
                <w:ins w:id="1043" w:author="Ainsworth, Alison" w:date="2012-07-27T14:21:00Z"/>
                <w:rFonts w:ascii="Arial" w:eastAsia="Times New Roman" w:hAnsi="Arial" w:cs="Arial"/>
                <w:b/>
                <w:bCs/>
                <w:color w:val="000000"/>
                <w:sz w:val="20"/>
                <w:szCs w:val="20"/>
                <w:u w:val="single"/>
              </w:rPr>
            </w:pPr>
            <w:ins w:id="1044" w:author="Ainsworth, Alison" w:date="2012-07-27T14:21:00Z">
              <w:r w:rsidRPr="00331028">
                <w:rPr>
                  <w:rFonts w:ascii="Arial" w:eastAsia="Times New Roman" w:hAnsi="Arial" w:cs="Arial"/>
                  <w:b/>
                  <w:bCs/>
                  <w:color w:val="000000"/>
                  <w:sz w:val="20"/>
                  <w:szCs w:val="20"/>
                  <w:u w:val="single"/>
                </w:rPr>
                <w:t>Recommended Corrective Measures</w:t>
              </w:r>
            </w:ins>
          </w:p>
        </w:tc>
      </w:tr>
      <w:tr w:rsidR="00331028" w:rsidRPr="00331028" w:rsidTr="00A358F6">
        <w:trPr>
          <w:trHeight w:val="765"/>
          <w:ins w:id="1045" w:author="Ainsworth, Alison" w:date="2012-07-27T14:21:00Z"/>
        </w:trPr>
        <w:tc>
          <w:tcPr>
            <w:tcW w:w="1539" w:type="dxa"/>
            <w:tcBorders>
              <w:top w:val="single" w:sz="4" w:space="0" w:color="auto"/>
              <w:left w:val="single" w:sz="4" w:space="0" w:color="auto"/>
              <w:bottom w:val="nil"/>
              <w:right w:val="nil"/>
            </w:tcBorders>
            <w:shd w:val="clear" w:color="auto" w:fill="auto"/>
            <w:hideMark/>
          </w:tcPr>
          <w:p w:rsidR="00331028" w:rsidRPr="00331028" w:rsidRDefault="00331028" w:rsidP="00331028">
            <w:pPr>
              <w:rPr>
                <w:ins w:id="1046" w:author="Ainsworth, Alison" w:date="2012-07-27T14:21:00Z"/>
                <w:rFonts w:ascii="Arial" w:eastAsia="Times New Roman" w:hAnsi="Arial" w:cs="Arial"/>
                <w:color w:val="000000"/>
                <w:sz w:val="20"/>
                <w:szCs w:val="20"/>
              </w:rPr>
            </w:pPr>
            <w:ins w:id="1047" w:author="Ainsworth, Alison" w:date="2012-07-27T14:21:00Z">
              <w:r w:rsidRPr="00331028">
                <w:rPr>
                  <w:rFonts w:ascii="Arial" w:eastAsia="Times New Roman" w:hAnsi="Arial" w:cs="Arial"/>
                  <w:color w:val="000000"/>
                  <w:sz w:val="20"/>
                  <w:szCs w:val="20"/>
                </w:rPr>
                <w:t>Hiking in backcountry</w:t>
              </w:r>
            </w:ins>
          </w:p>
        </w:tc>
        <w:tc>
          <w:tcPr>
            <w:tcW w:w="2080" w:type="dxa"/>
            <w:tcBorders>
              <w:top w:val="single" w:sz="4" w:space="0" w:color="auto"/>
              <w:left w:val="nil"/>
              <w:bottom w:val="single" w:sz="4" w:space="0" w:color="808080"/>
              <w:right w:val="nil"/>
            </w:tcBorders>
            <w:shd w:val="clear" w:color="auto" w:fill="auto"/>
            <w:vAlign w:val="center"/>
            <w:hideMark/>
          </w:tcPr>
          <w:p w:rsidR="00331028" w:rsidRPr="00331028" w:rsidRDefault="00331028" w:rsidP="00331028">
            <w:pPr>
              <w:rPr>
                <w:ins w:id="1048" w:author="Ainsworth, Alison" w:date="2012-07-27T14:21:00Z"/>
                <w:rFonts w:ascii="Arial" w:eastAsia="Times New Roman" w:hAnsi="Arial" w:cs="Arial"/>
                <w:color w:val="000000"/>
                <w:sz w:val="20"/>
                <w:szCs w:val="20"/>
              </w:rPr>
            </w:pPr>
            <w:ins w:id="1049" w:author="Ainsworth, Alison" w:date="2012-07-27T14:21:00Z">
              <w:r w:rsidRPr="00331028">
                <w:rPr>
                  <w:rFonts w:ascii="Arial" w:eastAsia="Times New Roman" w:hAnsi="Arial" w:cs="Arial"/>
                  <w:color w:val="000000"/>
                  <w:sz w:val="20"/>
                  <w:szCs w:val="20"/>
                </w:rPr>
                <w:t>Tripping while walking, hiking after dark or before light</w:t>
              </w:r>
            </w:ins>
          </w:p>
        </w:tc>
        <w:tc>
          <w:tcPr>
            <w:tcW w:w="9084" w:type="dxa"/>
            <w:tcBorders>
              <w:top w:val="single" w:sz="4" w:space="0" w:color="auto"/>
              <w:left w:val="nil"/>
              <w:bottom w:val="single" w:sz="4" w:space="0" w:color="808080"/>
              <w:right w:val="single" w:sz="4" w:space="0" w:color="auto"/>
            </w:tcBorders>
            <w:shd w:val="clear" w:color="auto" w:fill="auto"/>
            <w:vAlign w:val="center"/>
            <w:hideMark/>
          </w:tcPr>
          <w:p w:rsidR="00331028" w:rsidRPr="00331028" w:rsidRDefault="00331028" w:rsidP="00331028">
            <w:pPr>
              <w:rPr>
                <w:ins w:id="1050" w:author="Ainsworth, Alison" w:date="2012-07-27T14:21:00Z"/>
                <w:rFonts w:ascii="Arial" w:eastAsia="Times New Roman" w:hAnsi="Arial" w:cs="Arial"/>
                <w:color w:val="000000"/>
                <w:sz w:val="20"/>
                <w:szCs w:val="20"/>
              </w:rPr>
            </w:pPr>
            <w:ins w:id="1051" w:author="Ainsworth, Alison" w:date="2012-07-27T14:21:00Z">
              <w:r w:rsidRPr="00331028">
                <w:rPr>
                  <w:rFonts w:ascii="Arial" w:eastAsia="Times New Roman" w:hAnsi="Arial" w:cs="Arial"/>
                  <w:color w:val="000000"/>
                  <w:sz w:val="20"/>
                  <w:szCs w:val="20"/>
                </w:rPr>
                <w:t>Carry and use good quality, strong flashlight.  Carry extra batteries, bulb and back-up light.  Allow additional time; walk with extra caution when darkness falls (no pun intended.)</w:t>
              </w:r>
            </w:ins>
          </w:p>
        </w:tc>
      </w:tr>
      <w:tr w:rsidR="00331028" w:rsidRPr="00331028" w:rsidTr="00A358F6">
        <w:trPr>
          <w:trHeight w:val="341"/>
          <w:ins w:id="1052" w:author="Ainsworth, Alison" w:date="2012-07-27T14:21:00Z"/>
        </w:trPr>
        <w:tc>
          <w:tcPr>
            <w:tcW w:w="1539" w:type="dxa"/>
            <w:tcBorders>
              <w:top w:val="nil"/>
              <w:left w:val="single" w:sz="4" w:space="0" w:color="auto"/>
              <w:bottom w:val="nil"/>
              <w:right w:val="nil"/>
            </w:tcBorders>
            <w:shd w:val="clear" w:color="auto" w:fill="auto"/>
            <w:noWrap/>
            <w:vAlign w:val="bottom"/>
            <w:hideMark/>
          </w:tcPr>
          <w:p w:rsidR="00331028" w:rsidRPr="00331028" w:rsidRDefault="00331028" w:rsidP="00331028">
            <w:pPr>
              <w:rPr>
                <w:ins w:id="1053" w:author="Ainsworth, Alison" w:date="2012-07-27T14:21:00Z"/>
                <w:rFonts w:ascii="Arial" w:eastAsia="Times New Roman" w:hAnsi="Arial" w:cs="Arial"/>
                <w:color w:val="000000"/>
                <w:sz w:val="20"/>
                <w:szCs w:val="20"/>
              </w:rPr>
            </w:pPr>
            <w:ins w:id="105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055" w:author="Ainsworth, Alison" w:date="2012-07-27T14:21:00Z"/>
                <w:rFonts w:ascii="Arial" w:eastAsia="Times New Roman" w:hAnsi="Arial" w:cs="Arial"/>
                <w:color w:val="000000"/>
                <w:sz w:val="20"/>
                <w:szCs w:val="20"/>
              </w:rPr>
            </w:pPr>
            <w:ins w:id="1056" w:author="Ainsworth, Alison" w:date="2012-07-27T14:21:00Z">
              <w:r w:rsidRPr="00331028">
                <w:rPr>
                  <w:rFonts w:ascii="Arial" w:eastAsia="Times New Roman" w:hAnsi="Arial" w:cs="Arial"/>
                  <w:color w:val="000000"/>
                  <w:sz w:val="20"/>
                  <w:szCs w:val="20"/>
                </w:rPr>
                <w:t xml:space="preserve">Falling due to wind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057" w:author="Ainsworth, Alison" w:date="2012-07-27T14:21:00Z"/>
                <w:rFonts w:ascii="Arial" w:eastAsia="Times New Roman" w:hAnsi="Arial" w:cs="Arial"/>
                <w:color w:val="000000"/>
                <w:sz w:val="20"/>
                <w:szCs w:val="20"/>
              </w:rPr>
            </w:pPr>
            <w:ins w:id="1058" w:author="Ainsworth, Alison" w:date="2012-07-27T14:21:00Z">
              <w:r w:rsidRPr="00331028">
                <w:rPr>
                  <w:rFonts w:ascii="Arial" w:eastAsia="Times New Roman" w:hAnsi="Arial" w:cs="Arial"/>
                  <w:color w:val="000000"/>
                  <w:sz w:val="20"/>
                  <w:szCs w:val="20"/>
                </w:rPr>
                <w:t xml:space="preserve">Be extra alert as wind gusts can affect balance.    </w:t>
              </w:r>
            </w:ins>
          </w:p>
        </w:tc>
      </w:tr>
      <w:tr w:rsidR="00331028" w:rsidRPr="00331028" w:rsidTr="00A358F6">
        <w:trPr>
          <w:trHeight w:val="510"/>
          <w:ins w:id="1059" w:author="Ainsworth, Alison" w:date="2012-07-27T14:21:00Z"/>
        </w:trPr>
        <w:tc>
          <w:tcPr>
            <w:tcW w:w="1539" w:type="dxa"/>
            <w:tcBorders>
              <w:top w:val="nil"/>
              <w:left w:val="single" w:sz="4" w:space="0" w:color="auto"/>
              <w:bottom w:val="nil"/>
              <w:right w:val="nil"/>
            </w:tcBorders>
            <w:shd w:val="clear" w:color="auto" w:fill="auto"/>
            <w:noWrap/>
            <w:vAlign w:val="bottom"/>
            <w:hideMark/>
          </w:tcPr>
          <w:p w:rsidR="00331028" w:rsidRPr="00331028" w:rsidRDefault="00331028" w:rsidP="00331028">
            <w:pPr>
              <w:rPr>
                <w:ins w:id="1060" w:author="Ainsworth, Alison" w:date="2012-07-27T14:21:00Z"/>
                <w:rFonts w:ascii="Arial" w:eastAsia="Times New Roman" w:hAnsi="Arial" w:cs="Arial"/>
                <w:color w:val="000000"/>
                <w:sz w:val="20"/>
                <w:szCs w:val="20"/>
              </w:rPr>
            </w:pPr>
            <w:ins w:id="106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062" w:author="Ainsworth, Alison" w:date="2012-07-27T14:21:00Z"/>
                <w:rFonts w:ascii="Arial" w:eastAsia="Times New Roman" w:hAnsi="Arial" w:cs="Arial"/>
                <w:color w:val="000000"/>
                <w:sz w:val="20"/>
                <w:szCs w:val="20"/>
              </w:rPr>
            </w:pPr>
            <w:ins w:id="1063" w:author="Ainsworth, Alison" w:date="2012-07-27T14:21:00Z">
              <w:r w:rsidRPr="00331028">
                <w:rPr>
                  <w:rFonts w:ascii="Arial" w:eastAsia="Times New Roman" w:hAnsi="Arial" w:cs="Arial"/>
                  <w:color w:val="000000"/>
                  <w:sz w:val="20"/>
                  <w:szCs w:val="20"/>
                </w:rPr>
                <w:t>Losing footing due to wet, rainy conditions</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064" w:author="Ainsworth, Alison" w:date="2012-07-27T14:21:00Z"/>
                <w:rFonts w:ascii="Arial" w:eastAsia="Times New Roman" w:hAnsi="Arial" w:cs="Arial"/>
                <w:color w:val="000000"/>
                <w:sz w:val="20"/>
                <w:szCs w:val="20"/>
              </w:rPr>
            </w:pPr>
            <w:ins w:id="1065" w:author="Ainsworth, Alison" w:date="2012-07-27T14:21:00Z">
              <w:r w:rsidRPr="00331028">
                <w:rPr>
                  <w:rFonts w:ascii="Arial" w:eastAsia="Times New Roman" w:hAnsi="Arial" w:cs="Arial"/>
                  <w:color w:val="000000"/>
                  <w:sz w:val="20"/>
                  <w:szCs w:val="20"/>
                </w:rPr>
                <w:t>Slow down, use extra caution on the often slippery surfaces, especially on sloping terrain.</w:t>
              </w:r>
            </w:ins>
          </w:p>
        </w:tc>
      </w:tr>
      <w:tr w:rsidR="00331028" w:rsidRPr="00331028" w:rsidTr="00A358F6">
        <w:trPr>
          <w:trHeight w:val="510"/>
          <w:ins w:id="1066" w:author="Ainsworth, Alison" w:date="2012-07-27T14:21:00Z"/>
        </w:trPr>
        <w:tc>
          <w:tcPr>
            <w:tcW w:w="1539" w:type="dxa"/>
            <w:tcBorders>
              <w:top w:val="nil"/>
              <w:left w:val="single" w:sz="4" w:space="0" w:color="auto"/>
              <w:bottom w:val="nil"/>
              <w:right w:val="nil"/>
            </w:tcBorders>
            <w:shd w:val="clear" w:color="auto" w:fill="auto"/>
            <w:noWrap/>
            <w:vAlign w:val="bottom"/>
            <w:hideMark/>
          </w:tcPr>
          <w:p w:rsidR="00331028" w:rsidRPr="00331028" w:rsidRDefault="00331028" w:rsidP="00331028">
            <w:pPr>
              <w:rPr>
                <w:ins w:id="1067" w:author="Ainsworth, Alison" w:date="2012-07-27T14:21:00Z"/>
                <w:rFonts w:ascii="Arial" w:eastAsia="Times New Roman" w:hAnsi="Arial" w:cs="Arial"/>
                <w:color w:val="000000"/>
                <w:sz w:val="20"/>
                <w:szCs w:val="20"/>
              </w:rPr>
            </w:pPr>
            <w:ins w:id="106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069" w:author="Ainsworth, Alison" w:date="2012-07-27T14:21:00Z"/>
                <w:rFonts w:ascii="Arial" w:eastAsia="Times New Roman" w:hAnsi="Arial" w:cs="Arial"/>
                <w:color w:val="000000"/>
                <w:sz w:val="20"/>
                <w:szCs w:val="20"/>
              </w:rPr>
            </w:pPr>
            <w:ins w:id="1070" w:author="Ainsworth, Alison" w:date="2012-07-27T14:21:00Z">
              <w:r w:rsidRPr="00331028">
                <w:rPr>
                  <w:rFonts w:ascii="Arial" w:eastAsia="Times New Roman" w:hAnsi="Arial" w:cs="Arial"/>
                  <w:color w:val="000000"/>
                  <w:sz w:val="20"/>
                  <w:szCs w:val="20"/>
                </w:rPr>
                <w:t>Losing footing near cliffs and cracks</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071" w:author="Ainsworth, Alison" w:date="2012-07-27T14:21:00Z"/>
                <w:rFonts w:ascii="Arial" w:eastAsia="Times New Roman" w:hAnsi="Arial" w:cs="Arial"/>
                <w:color w:val="000000"/>
                <w:sz w:val="20"/>
                <w:szCs w:val="20"/>
              </w:rPr>
            </w:pPr>
            <w:ins w:id="1072" w:author="Ainsworth, Alison" w:date="2012-07-27T14:21:00Z">
              <w:r w:rsidRPr="00331028">
                <w:rPr>
                  <w:rFonts w:ascii="Arial" w:eastAsia="Times New Roman" w:hAnsi="Arial" w:cs="Arial"/>
                  <w:color w:val="000000"/>
                  <w:sz w:val="20"/>
                  <w:szCs w:val="20"/>
                </w:rPr>
                <w:t>Stay away from cliffs and cracks when possible.  Watch footing near edges - or cracks - as they can easily break off.</w:t>
              </w:r>
            </w:ins>
          </w:p>
        </w:tc>
      </w:tr>
      <w:tr w:rsidR="00331028" w:rsidRPr="00331028" w:rsidTr="00A358F6">
        <w:trPr>
          <w:trHeight w:val="510"/>
          <w:ins w:id="107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074" w:author="Ainsworth, Alison" w:date="2012-07-27T14:21:00Z"/>
                <w:rFonts w:ascii="Arial" w:eastAsia="Times New Roman" w:hAnsi="Arial" w:cs="Arial"/>
                <w:color w:val="000000"/>
                <w:sz w:val="20"/>
                <w:szCs w:val="20"/>
              </w:rPr>
            </w:pPr>
            <w:ins w:id="107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076"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077" w:author="Ainsworth, Alison" w:date="2012-07-27T14:21:00Z"/>
                <w:rFonts w:ascii="Arial" w:eastAsia="Times New Roman" w:hAnsi="Arial" w:cs="Arial"/>
                <w:color w:val="000000"/>
                <w:sz w:val="20"/>
                <w:szCs w:val="20"/>
              </w:rPr>
            </w:pPr>
            <w:ins w:id="1078" w:author="Ainsworth, Alison" w:date="2012-07-27T14:21:00Z">
              <w:r w:rsidRPr="00331028">
                <w:rPr>
                  <w:rFonts w:ascii="Arial" w:eastAsia="Times New Roman" w:hAnsi="Arial" w:cs="Arial"/>
                  <w:color w:val="000000"/>
                  <w:sz w:val="20"/>
                  <w:szCs w:val="20"/>
                </w:rPr>
                <w:t>When you need to walk near cliffs use extra caution, especially when conditions are dark, wet, windy, or produce limited visibility.</w:t>
              </w:r>
            </w:ins>
          </w:p>
        </w:tc>
      </w:tr>
      <w:tr w:rsidR="00331028" w:rsidRPr="00331028" w:rsidTr="00A358F6">
        <w:trPr>
          <w:trHeight w:val="255"/>
          <w:ins w:id="1079" w:author="Ainsworth, Alison" w:date="2012-07-27T14:21:00Z"/>
        </w:trPr>
        <w:tc>
          <w:tcPr>
            <w:tcW w:w="1539" w:type="dxa"/>
            <w:tcBorders>
              <w:top w:val="nil"/>
              <w:left w:val="single" w:sz="4" w:space="0" w:color="auto"/>
              <w:bottom w:val="nil"/>
              <w:right w:val="nil"/>
            </w:tcBorders>
            <w:shd w:val="clear" w:color="auto" w:fill="auto"/>
            <w:noWrap/>
            <w:vAlign w:val="bottom"/>
            <w:hideMark/>
          </w:tcPr>
          <w:p w:rsidR="00331028" w:rsidRPr="00331028" w:rsidRDefault="00331028" w:rsidP="00331028">
            <w:pPr>
              <w:rPr>
                <w:ins w:id="1080" w:author="Ainsworth, Alison" w:date="2012-07-27T14:21:00Z"/>
                <w:rFonts w:ascii="Arial" w:eastAsia="Times New Roman" w:hAnsi="Arial" w:cs="Arial"/>
                <w:color w:val="000000"/>
                <w:sz w:val="20"/>
                <w:szCs w:val="20"/>
              </w:rPr>
            </w:pPr>
            <w:ins w:id="108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noWrap/>
            <w:vAlign w:val="bottom"/>
            <w:hideMark/>
          </w:tcPr>
          <w:p w:rsidR="00331028" w:rsidRPr="00331028" w:rsidRDefault="00331028" w:rsidP="00331028">
            <w:pPr>
              <w:rPr>
                <w:ins w:id="1082" w:author="Ainsworth, Alison" w:date="2012-07-27T14:21:00Z"/>
                <w:rFonts w:ascii="Arial" w:eastAsia="Times New Roman" w:hAnsi="Arial" w:cs="Arial"/>
                <w:color w:val="000000"/>
                <w:sz w:val="20"/>
                <w:szCs w:val="20"/>
              </w:rPr>
            </w:pPr>
            <w:ins w:id="1083" w:author="Ainsworth, Alison" w:date="2012-07-27T14:21:00Z">
              <w:r w:rsidRPr="00331028">
                <w:rPr>
                  <w:rFonts w:ascii="Arial" w:eastAsia="Times New Roman" w:hAnsi="Arial" w:cs="Arial"/>
                  <w:color w:val="000000"/>
                  <w:sz w:val="20"/>
                  <w:szCs w:val="20"/>
                </w:rPr>
                <w:t>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084" w:author="Ainsworth, Alison" w:date="2012-07-27T14:21:00Z"/>
                <w:rFonts w:ascii="Arial" w:eastAsia="Times New Roman" w:hAnsi="Arial" w:cs="Arial"/>
                <w:color w:val="000000"/>
                <w:sz w:val="20"/>
                <w:szCs w:val="20"/>
              </w:rPr>
            </w:pPr>
            <w:ins w:id="1085" w:author="Ainsworth, Alison" w:date="2012-07-27T14:21:00Z">
              <w:r w:rsidRPr="00331028">
                <w:rPr>
                  <w:rFonts w:ascii="Arial" w:eastAsia="Times New Roman" w:hAnsi="Arial" w:cs="Arial"/>
                  <w:color w:val="000000"/>
                  <w:sz w:val="20"/>
                  <w:szCs w:val="20"/>
                </w:rPr>
                <w:t>If working near the sea cliff, wear a Personal Flotation Device (PFD).  Watch for high surf.</w:t>
              </w:r>
            </w:ins>
          </w:p>
        </w:tc>
      </w:tr>
      <w:tr w:rsidR="00331028" w:rsidRPr="00331028" w:rsidTr="00A358F6">
        <w:trPr>
          <w:trHeight w:val="510"/>
          <w:ins w:id="108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087" w:author="Ainsworth, Alison" w:date="2012-07-27T14:21:00Z"/>
                <w:rFonts w:ascii="Arial" w:eastAsia="Times New Roman" w:hAnsi="Arial" w:cs="Arial"/>
                <w:color w:val="000000"/>
                <w:sz w:val="20"/>
                <w:szCs w:val="20"/>
              </w:rPr>
            </w:pPr>
            <w:ins w:id="108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089" w:author="Ainsworth, Alison" w:date="2012-07-27T14:21:00Z"/>
                <w:rFonts w:ascii="Arial" w:eastAsia="Times New Roman" w:hAnsi="Arial" w:cs="Arial"/>
                <w:color w:val="000000"/>
                <w:sz w:val="20"/>
                <w:szCs w:val="20"/>
              </w:rPr>
            </w:pPr>
            <w:ins w:id="1090" w:author="Ainsworth, Alison" w:date="2012-07-27T14:21:00Z">
              <w:r w:rsidRPr="00331028">
                <w:rPr>
                  <w:rFonts w:ascii="Arial" w:eastAsia="Times New Roman" w:hAnsi="Arial" w:cs="Arial"/>
                  <w:color w:val="000000"/>
                  <w:sz w:val="20"/>
                  <w:szCs w:val="20"/>
                </w:rPr>
                <w:t>Ankle sprains and blisters</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091" w:author="Ainsworth, Alison" w:date="2012-07-27T14:21:00Z"/>
                <w:rFonts w:ascii="Arial" w:eastAsia="Times New Roman" w:hAnsi="Arial" w:cs="Arial"/>
                <w:color w:val="000000"/>
                <w:sz w:val="20"/>
                <w:szCs w:val="20"/>
              </w:rPr>
            </w:pPr>
            <w:ins w:id="1092" w:author="Ainsworth, Alison" w:date="2012-07-27T14:21:00Z">
              <w:r w:rsidRPr="00331028">
                <w:rPr>
                  <w:rFonts w:ascii="Arial" w:eastAsia="Times New Roman" w:hAnsi="Arial" w:cs="Arial"/>
                  <w:color w:val="000000"/>
                  <w:sz w:val="20"/>
                  <w:szCs w:val="20"/>
                </w:rPr>
                <w:t>Keep boot laces tight, treat hotspots immediately with moleskin.</w:t>
              </w:r>
            </w:ins>
          </w:p>
        </w:tc>
      </w:tr>
      <w:tr w:rsidR="00331028" w:rsidRPr="00331028" w:rsidTr="00A358F6">
        <w:trPr>
          <w:trHeight w:val="255"/>
          <w:ins w:id="1093"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094" w:author="Ainsworth, Alison" w:date="2012-07-27T14:21:00Z"/>
                <w:rFonts w:ascii="Arial" w:eastAsia="Times New Roman" w:hAnsi="Arial" w:cs="Arial"/>
                <w:color w:val="000000"/>
                <w:sz w:val="20"/>
                <w:szCs w:val="20"/>
              </w:rPr>
            </w:pPr>
            <w:ins w:id="109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096" w:author="Ainsworth, Alison" w:date="2012-07-27T14:21:00Z"/>
                <w:rFonts w:ascii="Arial" w:eastAsia="Times New Roman" w:hAnsi="Arial" w:cs="Arial"/>
                <w:color w:val="000000"/>
                <w:sz w:val="20"/>
                <w:szCs w:val="20"/>
              </w:rPr>
            </w:pPr>
            <w:ins w:id="1097" w:author="Ainsworth, Alison" w:date="2012-07-27T14:21:00Z">
              <w:r w:rsidRPr="00331028">
                <w:rPr>
                  <w:rFonts w:ascii="Arial" w:eastAsia="Times New Roman" w:hAnsi="Arial" w:cs="Arial"/>
                  <w:color w:val="000000"/>
                  <w:sz w:val="20"/>
                  <w:szCs w:val="20"/>
                </w:rPr>
                <w:t xml:space="preserve">Fatigue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098" w:author="Ainsworth, Alison" w:date="2012-07-27T14:21:00Z"/>
                <w:rFonts w:ascii="Arial" w:eastAsia="Times New Roman" w:hAnsi="Arial" w:cs="Arial"/>
                <w:color w:val="000000"/>
                <w:sz w:val="20"/>
                <w:szCs w:val="20"/>
              </w:rPr>
            </w:pPr>
            <w:ins w:id="1099" w:author="Ainsworth, Alison" w:date="2012-07-27T14:21:00Z">
              <w:r w:rsidRPr="00331028">
                <w:rPr>
                  <w:rFonts w:ascii="Arial" w:eastAsia="Times New Roman" w:hAnsi="Arial" w:cs="Arial"/>
                  <w:color w:val="000000"/>
                  <w:sz w:val="20"/>
                  <w:szCs w:val="20"/>
                </w:rPr>
                <w:t>Take breaks when needed, eat snacks to keep blood sugar level high.</w:t>
              </w:r>
            </w:ins>
          </w:p>
        </w:tc>
      </w:tr>
      <w:tr w:rsidR="00331028" w:rsidRPr="00331028" w:rsidTr="00A358F6">
        <w:trPr>
          <w:trHeight w:val="510"/>
          <w:ins w:id="110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01" w:author="Ainsworth, Alison" w:date="2012-07-27T14:21:00Z"/>
                <w:rFonts w:ascii="Arial" w:eastAsia="Times New Roman" w:hAnsi="Arial" w:cs="Arial"/>
                <w:color w:val="000000"/>
                <w:sz w:val="20"/>
                <w:szCs w:val="20"/>
              </w:rPr>
            </w:pPr>
            <w:ins w:id="110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hideMark/>
          </w:tcPr>
          <w:p w:rsidR="00331028" w:rsidRPr="00331028" w:rsidRDefault="00331028" w:rsidP="00331028">
            <w:pPr>
              <w:rPr>
                <w:ins w:id="1103" w:author="Ainsworth, Alison" w:date="2012-07-27T14:21:00Z"/>
                <w:rFonts w:ascii="Arial" w:eastAsia="Times New Roman" w:hAnsi="Arial" w:cs="Arial"/>
                <w:color w:val="000000"/>
                <w:sz w:val="20"/>
                <w:szCs w:val="20"/>
              </w:rPr>
            </w:pPr>
            <w:ins w:id="1104" w:author="Ainsworth, Alison" w:date="2012-07-27T14:21:00Z">
              <w:r w:rsidRPr="00331028">
                <w:rPr>
                  <w:rFonts w:ascii="Arial" w:eastAsia="Times New Roman" w:hAnsi="Arial" w:cs="Arial"/>
                  <w:color w:val="000000"/>
                  <w:sz w:val="20"/>
                  <w:szCs w:val="20"/>
                </w:rPr>
                <w:t>Eye injury</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105" w:author="Ainsworth, Alison" w:date="2012-07-27T14:21:00Z"/>
                <w:rFonts w:ascii="Arial" w:eastAsia="Times New Roman" w:hAnsi="Arial" w:cs="Arial"/>
                <w:color w:val="000000"/>
                <w:sz w:val="20"/>
                <w:szCs w:val="20"/>
              </w:rPr>
            </w:pPr>
            <w:ins w:id="1106" w:author="Ainsworth, Alison" w:date="2012-07-27T14:21:00Z">
              <w:r w:rsidRPr="00331028">
                <w:rPr>
                  <w:rFonts w:ascii="Arial" w:eastAsia="Times New Roman" w:hAnsi="Arial" w:cs="Arial"/>
                  <w:color w:val="000000"/>
                  <w:sz w:val="20"/>
                  <w:szCs w:val="20"/>
                </w:rPr>
                <w:t>Be aware of ground hazards as well as above-ground hazards. Watch for fallen branches, bare twigs, etc. If needed, wear safety glasses and a still brim hat.</w:t>
              </w:r>
            </w:ins>
          </w:p>
        </w:tc>
      </w:tr>
      <w:tr w:rsidR="00331028" w:rsidRPr="00331028" w:rsidTr="00A358F6">
        <w:trPr>
          <w:trHeight w:val="510"/>
          <w:ins w:id="110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08" w:author="Ainsworth, Alison" w:date="2012-07-27T14:21:00Z"/>
                <w:rFonts w:ascii="Arial" w:eastAsia="Times New Roman" w:hAnsi="Arial" w:cs="Arial"/>
                <w:color w:val="000000"/>
                <w:sz w:val="20"/>
                <w:szCs w:val="20"/>
              </w:rPr>
            </w:pPr>
            <w:ins w:id="110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10" w:author="Ainsworth, Alison" w:date="2012-07-27T14:21:00Z"/>
                <w:rFonts w:ascii="Arial" w:eastAsia="Times New Roman" w:hAnsi="Arial" w:cs="Arial"/>
                <w:color w:val="000000"/>
                <w:sz w:val="20"/>
                <w:szCs w:val="20"/>
              </w:rPr>
            </w:pPr>
            <w:ins w:id="1111" w:author="Ainsworth, Alison" w:date="2012-07-27T14:21:00Z">
              <w:r w:rsidRPr="00331028">
                <w:rPr>
                  <w:rFonts w:ascii="Arial" w:eastAsia="Times New Roman" w:hAnsi="Arial" w:cs="Arial"/>
                  <w:color w:val="000000"/>
                  <w:sz w:val="20"/>
                  <w:szCs w:val="20"/>
                </w:rPr>
                <w:t>Branches and trees, other dangerous</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12" w:author="Ainsworth, Alison" w:date="2012-07-27T14:21:00Z"/>
                <w:rFonts w:ascii="Arial" w:eastAsia="Times New Roman" w:hAnsi="Arial" w:cs="Arial"/>
                <w:color w:val="000000"/>
                <w:sz w:val="20"/>
                <w:szCs w:val="20"/>
              </w:rPr>
            </w:pPr>
            <w:ins w:id="1113" w:author="Ainsworth, Alison" w:date="2012-07-27T14:21:00Z">
              <w:r w:rsidRPr="00331028">
                <w:rPr>
                  <w:rFonts w:ascii="Arial" w:eastAsia="Times New Roman" w:hAnsi="Arial" w:cs="Arial"/>
                  <w:color w:val="000000"/>
                  <w:sz w:val="20"/>
                  <w:szCs w:val="20"/>
                </w:rPr>
                <w:t>Do not jump off trees.</w:t>
              </w:r>
            </w:ins>
          </w:p>
        </w:tc>
      </w:tr>
      <w:tr w:rsidR="00331028" w:rsidRPr="00331028" w:rsidTr="00A358F6">
        <w:trPr>
          <w:trHeight w:val="255"/>
          <w:ins w:id="111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15" w:author="Ainsworth, Alison" w:date="2012-07-27T14:21:00Z"/>
                <w:rFonts w:ascii="Arial" w:eastAsia="Times New Roman" w:hAnsi="Arial" w:cs="Arial"/>
                <w:color w:val="000000"/>
                <w:sz w:val="20"/>
                <w:szCs w:val="20"/>
              </w:rPr>
            </w:pPr>
            <w:ins w:id="111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noWrap/>
            <w:vAlign w:val="bottom"/>
            <w:hideMark/>
          </w:tcPr>
          <w:p w:rsidR="00331028" w:rsidRPr="00331028" w:rsidRDefault="00331028" w:rsidP="00331028">
            <w:pPr>
              <w:rPr>
                <w:ins w:id="1117" w:author="Ainsworth, Alison" w:date="2012-07-27T14:21:00Z"/>
                <w:rFonts w:ascii="Arial" w:eastAsia="Times New Roman" w:hAnsi="Arial" w:cs="Arial"/>
                <w:color w:val="000000"/>
                <w:sz w:val="20"/>
                <w:szCs w:val="20"/>
              </w:rPr>
            </w:pPr>
            <w:ins w:id="1118" w:author="Ainsworth, Alison" w:date="2012-07-27T14:21:00Z">
              <w:r w:rsidRPr="00331028">
                <w:rPr>
                  <w:rFonts w:ascii="Arial" w:eastAsia="Times New Roman" w:hAnsi="Arial" w:cs="Arial"/>
                  <w:color w:val="000000"/>
                  <w:sz w:val="20"/>
                  <w:szCs w:val="20"/>
                </w:rPr>
                <w:t>obstacles</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119" w:author="Ainsworth, Alison" w:date="2012-07-27T14:21:00Z"/>
                <w:rFonts w:ascii="Arial" w:eastAsia="Times New Roman" w:hAnsi="Arial" w:cs="Arial"/>
                <w:color w:val="000000"/>
                <w:sz w:val="20"/>
                <w:szCs w:val="20"/>
              </w:rPr>
            </w:pPr>
            <w:ins w:id="1120" w:author="Ainsworth, Alison" w:date="2012-07-27T14:21:00Z">
              <w:r w:rsidRPr="00331028">
                <w:rPr>
                  <w:rFonts w:ascii="Arial" w:eastAsia="Times New Roman" w:hAnsi="Arial" w:cs="Arial"/>
                  <w:color w:val="000000"/>
                  <w:sz w:val="20"/>
                  <w:szCs w:val="20"/>
                </w:rPr>
                <w:t>Examine for the safest way around.</w:t>
              </w:r>
            </w:ins>
          </w:p>
        </w:tc>
      </w:tr>
      <w:tr w:rsidR="00331028" w:rsidRPr="00331028" w:rsidTr="00A358F6">
        <w:trPr>
          <w:trHeight w:val="510"/>
          <w:ins w:id="1121"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22" w:author="Ainsworth, Alison" w:date="2012-07-27T14:21:00Z"/>
                <w:rFonts w:ascii="Arial" w:eastAsia="Times New Roman" w:hAnsi="Arial" w:cs="Arial"/>
                <w:color w:val="000000"/>
                <w:sz w:val="20"/>
                <w:szCs w:val="20"/>
              </w:rPr>
            </w:pPr>
            <w:ins w:id="1123"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124" w:author="Ainsworth, Alison" w:date="2012-07-27T14:21:00Z"/>
                <w:rFonts w:ascii="Arial" w:eastAsia="Times New Roman" w:hAnsi="Arial" w:cs="Arial"/>
                <w:color w:val="000000"/>
                <w:sz w:val="20"/>
                <w:szCs w:val="20"/>
              </w:rPr>
            </w:pPr>
            <w:ins w:id="1125" w:author="Ainsworth, Alison" w:date="2012-07-27T14:21:00Z">
              <w:r w:rsidRPr="00331028">
                <w:rPr>
                  <w:rFonts w:ascii="Arial" w:eastAsia="Times New Roman" w:hAnsi="Arial" w:cs="Arial"/>
                  <w:color w:val="000000"/>
                  <w:sz w:val="20"/>
                  <w:szCs w:val="20"/>
                </w:rPr>
                <w:t>Getting lost</w:t>
              </w:r>
            </w:ins>
          </w:p>
        </w:tc>
        <w:tc>
          <w:tcPr>
            <w:tcW w:w="9084" w:type="dxa"/>
            <w:tcBorders>
              <w:top w:val="nil"/>
              <w:left w:val="nil"/>
              <w:bottom w:val="nil"/>
              <w:right w:val="single" w:sz="4" w:space="0" w:color="auto"/>
            </w:tcBorders>
            <w:shd w:val="clear" w:color="auto" w:fill="auto"/>
            <w:vAlign w:val="bottom"/>
            <w:hideMark/>
          </w:tcPr>
          <w:p w:rsidR="00331028" w:rsidRPr="00331028" w:rsidRDefault="00331028" w:rsidP="00331028">
            <w:pPr>
              <w:rPr>
                <w:ins w:id="1126" w:author="Ainsworth, Alison" w:date="2012-07-27T14:21:00Z"/>
                <w:rFonts w:ascii="Arial" w:eastAsia="Times New Roman" w:hAnsi="Arial" w:cs="Arial"/>
                <w:color w:val="000000"/>
                <w:sz w:val="20"/>
                <w:szCs w:val="20"/>
              </w:rPr>
            </w:pPr>
            <w:ins w:id="1127" w:author="Ainsworth, Alison" w:date="2012-07-27T14:21:00Z">
              <w:r w:rsidRPr="00331028">
                <w:rPr>
                  <w:rFonts w:ascii="Arial" w:eastAsia="Times New Roman" w:hAnsi="Arial" w:cs="Arial"/>
                  <w:color w:val="000000"/>
                  <w:sz w:val="20"/>
                  <w:szCs w:val="20"/>
                </w:rPr>
                <w:t>Work in pairs and check on each other frequently enough so your general location is known to your partner at all times.</w:t>
              </w:r>
            </w:ins>
          </w:p>
        </w:tc>
      </w:tr>
      <w:tr w:rsidR="00331028" w:rsidRPr="00331028" w:rsidTr="00A358F6">
        <w:trPr>
          <w:trHeight w:val="510"/>
          <w:ins w:id="1128"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29" w:author="Ainsworth, Alison" w:date="2012-07-27T14:21:00Z"/>
                <w:rFonts w:ascii="Arial" w:eastAsia="Times New Roman" w:hAnsi="Arial" w:cs="Arial"/>
                <w:color w:val="000000"/>
                <w:sz w:val="20"/>
                <w:szCs w:val="20"/>
              </w:rPr>
            </w:pPr>
            <w:ins w:id="1130"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31"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bottom"/>
            <w:hideMark/>
          </w:tcPr>
          <w:p w:rsidR="00331028" w:rsidRPr="00331028" w:rsidRDefault="00331028" w:rsidP="00331028">
            <w:pPr>
              <w:rPr>
                <w:ins w:id="1132" w:author="Ainsworth, Alison" w:date="2012-07-27T14:21:00Z"/>
                <w:rFonts w:ascii="Arial" w:eastAsia="Times New Roman" w:hAnsi="Arial" w:cs="Arial"/>
                <w:color w:val="000000"/>
                <w:sz w:val="20"/>
                <w:szCs w:val="20"/>
              </w:rPr>
            </w:pPr>
            <w:ins w:id="1133" w:author="Ainsworth, Alison" w:date="2012-07-27T14:21:00Z">
              <w:r w:rsidRPr="00331028">
                <w:rPr>
                  <w:rFonts w:ascii="Arial" w:eastAsia="Times New Roman" w:hAnsi="Arial" w:cs="Arial"/>
                  <w:color w:val="000000"/>
                  <w:sz w:val="20"/>
                  <w:szCs w:val="20"/>
                </w:rPr>
                <w:t xml:space="preserve">High-visibility bright colored clothing should be worn for all field operations to more readily locate workers in the wilderness. </w:t>
              </w:r>
            </w:ins>
          </w:p>
        </w:tc>
      </w:tr>
      <w:tr w:rsidR="00331028" w:rsidRPr="00331028" w:rsidTr="00A358F6">
        <w:trPr>
          <w:trHeight w:val="255"/>
          <w:ins w:id="113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35" w:author="Ainsworth, Alison" w:date="2012-07-27T14:21:00Z"/>
                <w:rFonts w:ascii="Arial" w:eastAsia="Times New Roman" w:hAnsi="Arial" w:cs="Arial"/>
                <w:color w:val="000000"/>
                <w:sz w:val="20"/>
                <w:szCs w:val="20"/>
              </w:rPr>
            </w:pPr>
            <w:ins w:id="113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noWrap/>
            <w:vAlign w:val="bottom"/>
            <w:hideMark/>
          </w:tcPr>
          <w:p w:rsidR="00331028" w:rsidRPr="00331028" w:rsidRDefault="00331028" w:rsidP="00331028">
            <w:pPr>
              <w:rPr>
                <w:ins w:id="1137"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38" w:author="Ainsworth, Alison" w:date="2012-07-27T14:21:00Z"/>
                <w:rFonts w:ascii="Arial" w:eastAsia="Times New Roman" w:hAnsi="Arial" w:cs="Arial"/>
                <w:color w:val="000000"/>
                <w:sz w:val="20"/>
                <w:szCs w:val="20"/>
              </w:rPr>
            </w:pPr>
            <w:ins w:id="1139" w:author="Ainsworth, Alison" w:date="2012-07-27T14:21:00Z">
              <w:r w:rsidRPr="00331028">
                <w:rPr>
                  <w:rFonts w:ascii="Arial" w:eastAsia="Times New Roman" w:hAnsi="Arial" w:cs="Arial"/>
                  <w:color w:val="000000"/>
                  <w:sz w:val="20"/>
                  <w:szCs w:val="20"/>
                </w:rPr>
                <w:t>Carry map of area to be visited and a compass.</w:t>
              </w:r>
            </w:ins>
          </w:p>
        </w:tc>
      </w:tr>
      <w:tr w:rsidR="00331028" w:rsidRPr="00331028" w:rsidTr="00A358F6">
        <w:trPr>
          <w:trHeight w:val="255"/>
          <w:ins w:id="114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41" w:author="Ainsworth, Alison" w:date="2012-07-27T14:21:00Z"/>
                <w:rFonts w:ascii="Arial" w:eastAsia="Times New Roman" w:hAnsi="Arial" w:cs="Arial"/>
                <w:color w:val="000000"/>
                <w:sz w:val="20"/>
                <w:szCs w:val="20"/>
              </w:rPr>
            </w:pPr>
            <w:ins w:id="114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43"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44" w:author="Ainsworth, Alison" w:date="2012-07-27T14:21:00Z"/>
                <w:rFonts w:ascii="Arial" w:eastAsia="Times New Roman" w:hAnsi="Arial" w:cs="Arial"/>
                <w:color w:val="000000"/>
                <w:sz w:val="20"/>
                <w:szCs w:val="20"/>
              </w:rPr>
            </w:pPr>
            <w:ins w:id="1145" w:author="Ainsworth, Alison" w:date="2012-07-27T14:21:00Z">
              <w:r w:rsidRPr="00331028">
                <w:rPr>
                  <w:rFonts w:ascii="Arial" w:eastAsia="Times New Roman" w:hAnsi="Arial" w:cs="Arial"/>
                  <w:color w:val="000000"/>
                  <w:sz w:val="20"/>
                  <w:szCs w:val="20"/>
                </w:rPr>
                <w:t>Carry radio and cell phone with enough batteries to last the whole trip.</w:t>
              </w:r>
            </w:ins>
          </w:p>
        </w:tc>
      </w:tr>
      <w:tr w:rsidR="00331028" w:rsidRPr="00331028" w:rsidTr="00A358F6">
        <w:trPr>
          <w:trHeight w:val="255"/>
          <w:ins w:id="114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47" w:author="Ainsworth, Alison" w:date="2012-07-27T14:21:00Z"/>
                <w:rFonts w:ascii="Arial" w:eastAsia="Times New Roman" w:hAnsi="Arial" w:cs="Arial"/>
                <w:color w:val="000000"/>
                <w:sz w:val="20"/>
                <w:szCs w:val="20"/>
              </w:rPr>
            </w:pPr>
            <w:ins w:id="114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49"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50" w:author="Ainsworth, Alison" w:date="2012-07-27T14:21:00Z"/>
                <w:rFonts w:ascii="Arial" w:eastAsia="Times New Roman" w:hAnsi="Arial" w:cs="Arial"/>
                <w:color w:val="000000"/>
                <w:sz w:val="20"/>
                <w:szCs w:val="20"/>
              </w:rPr>
            </w:pPr>
            <w:ins w:id="1151" w:author="Ainsworth, Alison" w:date="2012-07-27T14:21:00Z">
              <w:r w:rsidRPr="00331028">
                <w:rPr>
                  <w:rFonts w:ascii="Arial" w:eastAsia="Times New Roman" w:hAnsi="Arial" w:cs="Arial"/>
                  <w:color w:val="000000"/>
                  <w:sz w:val="20"/>
                  <w:szCs w:val="20"/>
                </w:rPr>
                <w:t>Obtain weather report to be aware of expected conditions.</w:t>
              </w:r>
            </w:ins>
          </w:p>
        </w:tc>
      </w:tr>
      <w:tr w:rsidR="00331028" w:rsidRPr="00331028" w:rsidTr="00A358F6">
        <w:trPr>
          <w:trHeight w:val="255"/>
          <w:ins w:id="1152"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53" w:author="Ainsworth, Alison" w:date="2012-07-27T14:21:00Z"/>
                <w:rFonts w:ascii="Arial" w:eastAsia="Times New Roman" w:hAnsi="Arial" w:cs="Arial"/>
                <w:color w:val="000000"/>
                <w:sz w:val="20"/>
                <w:szCs w:val="20"/>
              </w:rPr>
            </w:pPr>
            <w:ins w:id="115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55"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56" w:author="Ainsworth, Alison" w:date="2012-07-27T14:21:00Z"/>
                <w:rFonts w:ascii="Arial" w:eastAsia="Times New Roman" w:hAnsi="Arial" w:cs="Arial"/>
                <w:color w:val="000000"/>
                <w:sz w:val="20"/>
                <w:szCs w:val="20"/>
              </w:rPr>
            </w:pPr>
            <w:ins w:id="1157" w:author="Ainsworth, Alison" w:date="2012-07-27T14:21:00Z">
              <w:r w:rsidRPr="00331028">
                <w:rPr>
                  <w:rFonts w:ascii="Arial" w:eastAsia="Times New Roman" w:hAnsi="Arial" w:cs="Arial"/>
                  <w:color w:val="000000"/>
                  <w:sz w:val="20"/>
                  <w:szCs w:val="20"/>
                </w:rPr>
                <w:t>Let someone know where it is you are visiting prior to departure.</w:t>
              </w:r>
            </w:ins>
          </w:p>
        </w:tc>
      </w:tr>
      <w:tr w:rsidR="00331028" w:rsidRPr="00331028" w:rsidTr="00A358F6">
        <w:trPr>
          <w:trHeight w:val="255"/>
          <w:ins w:id="1158"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59" w:author="Ainsworth, Alison" w:date="2012-07-27T14:21:00Z"/>
                <w:rFonts w:ascii="Arial" w:eastAsia="Times New Roman" w:hAnsi="Arial" w:cs="Arial"/>
                <w:color w:val="000000"/>
                <w:sz w:val="20"/>
                <w:szCs w:val="20"/>
              </w:rPr>
            </w:pPr>
            <w:ins w:id="1160"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61"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62" w:author="Ainsworth, Alison" w:date="2012-07-27T14:21:00Z"/>
                <w:rFonts w:ascii="Arial" w:eastAsia="Times New Roman" w:hAnsi="Arial" w:cs="Arial"/>
                <w:color w:val="000000"/>
                <w:sz w:val="20"/>
                <w:szCs w:val="20"/>
              </w:rPr>
            </w:pPr>
            <w:ins w:id="1163" w:author="Ainsworth, Alison" w:date="2012-07-27T14:21:00Z">
              <w:r w:rsidRPr="00331028">
                <w:rPr>
                  <w:rFonts w:ascii="Arial" w:eastAsia="Times New Roman" w:hAnsi="Arial" w:cs="Arial"/>
                  <w:color w:val="000000"/>
                  <w:sz w:val="20"/>
                  <w:szCs w:val="20"/>
                </w:rPr>
                <w:t>Report to the office every morning with phone.</w:t>
              </w:r>
            </w:ins>
          </w:p>
        </w:tc>
      </w:tr>
      <w:tr w:rsidR="00331028" w:rsidRPr="00331028" w:rsidTr="00A358F6">
        <w:trPr>
          <w:trHeight w:val="255"/>
          <w:ins w:id="116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65" w:author="Ainsworth, Alison" w:date="2012-07-27T14:21:00Z"/>
                <w:rFonts w:ascii="Arial" w:eastAsia="Times New Roman" w:hAnsi="Arial" w:cs="Arial"/>
                <w:color w:val="000000"/>
                <w:sz w:val="20"/>
                <w:szCs w:val="20"/>
              </w:rPr>
            </w:pPr>
            <w:ins w:id="116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67"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68" w:author="Ainsworth, Alison" w:date="2012-07-27T14:21:00Z"/>
                <w:rFonts w:ascii="Arial" w:eastAsia="Times New Roman" w:hAnsi="Arial" w:cs="Arial"/>
                <w:color w:val="000000"/>
                <w:sz w:val="20"/>
                <w:szCs w:val="20"/>
              </w:rPr>
            </w:pPr>
            <w:ins w:id="1169" w:author="Ainsworth, Alison" w:date="2012-07-27T14:21:00Z">
              <w:r w:rsidRPr="00331028">
                <w:rPr>
                  <w:rFonts w:ascii="Arial" w:eastAsia="Times New Roman" w:hAnsi="Arial" w:cs="Arial"/>
                  <w:color w:val="000000"/>
                  <w:sz w:val="20"/>
                  <w:szCs w:val="20"/>
                </w:rPr>
                <w:t>Ensure all personnel are knowledgeable with map and compass as well as GPS usage.</w:t>
              </w:r>
            </w:ins>
          </w:p>
        </w:tc>
      </w:tr>
      <w:tr w:rsidR="00331028" w:rsidRPr="00331028" w:rsidTr="00A358F6">
        <w:trPr>
          <w:trHeight w:val="255"/>
          <w:ins w:id="117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171" w:author="Ainsworth, Alison" w:date="2012-07-27T14:21:00Z"/>
                <w:rFonts w:ascii="Arial" w:eastAsia="Times New Roman" w:hAnsi="Arial" w:cs="Arial"/>
                <w:color w:val="000000"/>
                <w:sz w:val="20"/>
                <w:szCs w:val="20"/>
              </w:rPr>
            </w:pPr>
            <w:ins w:id="117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173"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174" w:author="Ainsworth, Alison" w:date="2012-07-27T14:21:00Z"/>
                <w:rFonts w:ascii="Arial" w:eastAsia="Times New Roman" w:hAnsi="Arial" w:cs="Arial"/>
                <w:color w:val="000000"/>
                <w:sz w:val="20"/>
                <w:szCs w:val="20"/>
              </w:rPr>
            </w:pPr>
            <w:ins w:id="1175" w:author="Ainsworth, Alison" w:date="2012-07-27T14:21:00Z">
              <w:r w:rsidRPr="00331028">
                <w:rPr>
                  <w:rFonts w:ascii="Arial" w:eastAsia="Times New Roman" w:hAnsi="Arial" w:cs="Arial"/>
                  <w:color w:val="000000"/>
                  <w:sz w:val="20"/>
                  <w:szCs w:val="20"/>
                </w:rPr>
                <w:t>Keep track of current position and location prominent landmarks with frequent map updates.</w:t>
              </w:r>
            </w:ins>
          </w:p>
        </w:tc>
      </w:tr>
      <w:tr w:rsidR="00331028" w:rsidRPr="00331028" w:rsidTr="00A358F6">
        <w:trPr>
          <w:trHeight w:val="255"/>
          <w:ins w:id="1176" w:author="Ainsworth, Alison" w:date="2012-07-27T14:21:00Z"/>
        </w:trPr>
        <w:tc>
          <w:tcPr>
            <w:tcW w:w="1539" w:type="dxa"/>
            <w:tcBorders>
              <w:top w:val="nil"/>
              <w:left w:val="single" w:sz="4" w:space="0" w:color="auto"/>
              <w:bottom w:val="single" w:sz="4" w:space="0" w:color="auto"/>
              <w:right w:val="nil"/>
            </w:tcBorders>
            <w:shd w:val="clear" w:color="auto" w:fill="auto"/>
            <w:vAlign w:val="center"/>
            <w:hideMark/>
          </w:tcPr>
          <w:p w:rsidR="00331028" w:rsidRPr="00331028" w:rsidRDefault="00331028" w:rsidP="00331028">
            <w:pPr>
              <w:rPr>
                <w:ins w:id="1177" w:author="Ainsworth, Alison" w:date="2012-07-27T14:21:00Z"/>
                <w:rFonts w:ascii="Arial" w:eastAsia="Times New Roman" w:hAnsi="Arial" w:cs="Arial"/>
                <w:color w:val="000000"/>
                <w:sz w:val="20"/>
                <w:szCs w:val="20"/>
              </w:rPr>
            </w:pPr>
            <w:ins w:id="117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vAlign w:val="center"/>
            <w:hideMark/>
          </w:tcPr>
          <w:p w:rsidR="00331028" w:rsidRPr="00331028" w:rsidRDefault="00331028" w:rsidP="00331028">
            <w:pPr>
              <w:rPr>
                <w:ins w:id="1179" w:author="Ainsworth, Alison" w:date="2012-07-27T14:21:00Z"/>
                <w:rFonts w:ascii="Arial" w:eastAsia="Times New Roman" w:hAnsi="Arial" w:cs="Arial"/>
                <w:color w:val="000000"/>
                <w:sz w:val="20"/>
                <w:szCs w:val="20"/>
              </w:rPr>
            </w:pPr>
            <w:ins w:id="1180" w:author="Ainsworth, Alison" w:date="2012-07-27T14:21:00Z">
              <w:r w:rsidRPr="00331028">
                <w:rPr>
                  <w:rFonts w:ascii="Arial" w:eastAsia="Times New Roman" w:hAnsi="Arial" w:cs="Arial"/>
                  <w:color w:val="000000"/>
                  <w:sz w:val="20"/>
                  <w:szCs w:val="20"/>
                </w:rPr>
                <w:t> </w:t>
              </w:r>
            </w:ins>
          </w:p>
        </w:tc>
        <w:tc>
          <w:tcPr>
            <w:tcW w:w="908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181" w:author="Ainsworth, Alison" w:date="2012-07-27T14:21:00Z"/>
                <w:rFonts w:ascii="Arial" w:eastAsia="Times New Roman" w:hAnsi="Arial" w:cs="Arial"/>
                <w:color w:val="000000"/>
                <w:sz w:val="20"/>
                <w:szCs w:val="20"/>
              </w:rPr>
            </w:pPr>
            <w:ins w:id="1182" w:author="Ainsworth, Alison" w:date="2012-07-27T14:21:00Z">
              <w:r w:rsidRPr="00331028">
                <w:rPr>
                  <w:rFonts w:ascii="Arial" w:eastAsia="Times New Roman" w:hAnsi="Arial" w:cs="Arial"/>
                  <w:color w:val="000000"/>
                  <w:sz w:val="20"/>
                  <w:szCs w:val="20"/>
                </w:rPr>
                <w:t>Whenever possible, stick to established trails.</w:t>
              </w:r>
            </w:ins>
          </w:p>
        </w:tc>
      </w:tr>
    </w:tbl>
    <w:p w:rsidR="00331028" w:rsidRPr="00331028" w:rsidRDefault="00331028" w:rsidP="00331028">
      <w:pPr>
        <w:rPr>
          <w:ins w:id="1183" w:author="Ainsworth, Alison" w:date="2012-07-27T14:21:00Z"/>
          <w:rFonts w:ascii="Arial" w:eastAsia="Times New Roman" w:hAnsi="Arial" w:cs="Arial"/>
          <w:sz w:val="16"/>
          <w:szCs w:val="16"/>
        </w:rPr>
      </w:pPr>
      <w:ins w:id="1184" w:author="Ainsworth, Alison" w:date="2012-07-27T14:21:00Z">
        <w:r w:rsidRPr="00331028">
          <w:rPr>
            <w:rFonts w:ascii="Arial" w:eastAsia="Times New Roman" w:hAnsi="Arial" w:cs="Arial"/>
            <w:sz w:val="16"/>
            <w:szCs w:val="16"/>
          </w:rPr>
          <w:t>PACN updated 2/15/2012</w:t>
        </w:r>
      </w:ins>
    </w:p>
    <w:p w:rsidR="00331028" w:rsidRPr="00331028" w:rsidRDefault="00331028" w:rsidP="00331028">
      <w:pPr>
        <w:keepNext/>
        <w:rPr>
          <w:ins w:id="1185" w:author="Ainsworth, Alison" w:date="2012-07-27T14:21:00Z"/>
          <w:rFonts w:ascii="Arial" w:hAnsi="Arial" w:cs="Arial"/>
          <w:b/>
          <w:bCs/>
          <w:sz w:val="20"/>
          <w:szCs w:val="20"/>
        </w:rPr>
      </w:pPr>
      <w:ins w:id="1186" w:author="Ainsworth, Alison" w:date="2012-07-27T14:21:00Z">
        <w:r w:rsidRPr="00331028">
          <w:rPr>
            <w:rFonts w:ascii="Arial" w:hAnsi="Arial" w:cs="Arial"/>
            <w:bCs/>
            <w:sz w:val="20"/>
            <w:szCs w:val="20"/>
          </w:rPr>
          <w:lastRenderedPageBreak/>
          <w:t>Job Hazard Analysis - Hiking in backcountry (continued)</w:t>
        </w:r>
      </w:ins>
    </w:p>
    <w:tbl>
      <w:tblPr>
        <w:tblW w:w="12703" w:type="dxa"/>
        <w:tblInd w:w="95" w:type="dxa"/>
        <w:tblLook w:val="04A0" w:firstRow="1" w:lastRow="0" w:firstColumn="1" w:lastColumn="0" w:noHBand="0" w:noVBand="1"/>
      </w:tblPr>
      <w:tblGrid>
        <w:gridCol w:w="1539"/>
        <w:gridCol w:w="2080"/>
        <w:gridCol w:w="9084"/>
      </w:tblGrid>
      <w:tr w:rsidR="00331028" w:rsidRPr="00331028" w:rsidTr="00A358F6">
        <w:trPr>
          <w:trHeight w:val="510"/>
          <w:ins w:id="1187" w:author="Ainsworth, Alison" w:date="2012-07-27T14:21:00Z"/>
        </w:trPr>
        <w:tc>
          <w:tcPr>
            <w:tcW w:w="1539" w:type="dxa"/>
            <w:tcBorders>
              <w:top w:val="nil"/>
              <w:left w:val="nil"/>
              <w:bottom w:val="nil"/>
              <w:right w:val="nil"/>
            </w:tcBorders>
            <w:shd w:val="clear" w:color="auto" w:fill="auto"/>
            <w:vAlign w:val="center"/>
            <w:hideMark/>
          </w:tcPr>
          <w:p w:rsidR="00331028" w:rsidRPr="00331028" w:rsidRDefault="00331028" w:rsidP="00331028">
            <w:pPr>
              <w:jc w:val="center"/>
              <w:rPr>
                <w:ins w:id="1188" w:author="Ainsworth, Alison" w:date="2012-07-27T14:21:00Z"/>
                <w:rFonts w:ascii="Arial" w:eastAsia="Times New Roman" w:hAnsi="Arial" w:cs="Arial"/>
                <w:b/>
                <w:bCs/>
                <w:color w:val="000000"/>
                <w:sz w:val="20"/>
                <w:szCs w:val="20"/>
                <w:u w:val="single"/>
              </w:rPr>
            </w:pPr>
            <w:ins w:id="1189" w:author="Ainsworth, Alison" w:date="2012-07-27T14:21:00Z">
              <w:r w:rsidRPr="00331028">
                <w:rPr>
                  <w:rFonts w:ascii="Arial" w:eastAsia="Times New Roman" w:hAnsi="Arial" w:cs="Arial"/>
                  <w:b/>
                  <w:bCs/>
                  <w:color w:val="000000"/>
                  <w:sz w:val="20"/>
                  <w:szCs w:val="20"/>
                  <w:u w:val="single"/>
                </w:rPr>
                <w:t>Basic Job Steps/Activity</w:t>
              </w:r>
            </w:ins>
          </w:p>
        </w:tc>
        <w:tc>
          <w:tcPr>
            <w:tcW w:w="2080" w:type="dxa"/>
            <w:tcBorders>
              <w:top w:val="nil"/>
              <w:left w:val="nil"/>
              <w:bottom w:val="nil"/>
              <w:right w:val="nil"/>
            </w:tcBorders>
            <w:shd w:val="clear" w:color="auto" w:fill="auto"/>
            <w:vAlign w:val="center"/>
            <w:hideMark/>
          </w:tcPr>
          <w:p w:rsidR="00331028" w:rsidRPr="00331028" w:rsidRDefault="00331028" w:rsidP="00331028">
            <w:pPr>
              <w:jc w:val="center"/>
              <w:rPr>
                <w:ins w:id="1190" w:author="Ainsworth, Alison" w:date="2012-07-27T14:21:00Z"/>
                <w:rFonts w:ascii="Arial" w:eastAsia="Times New Roman" w:hAnsi="Arial" w:cs="Arial"/>
                <w:b/>
                <w:bCs/>
                <w:color w:val="000000"/>
                <w:sz w:val="20"/>
                <w:szCs w:val="20"/>
                <w:u w:val="single"/>
              </w:rPr>
            </w:pPr>
            <w:ins w:id="1191" w:author="Ainsworth, Alison" w:date="2012-07-27T14:21:00Z">
              <w:r w:rsidRPr="00331028">
                <w:rPr>
                  <w:rFonts w:ascii="Arial" w:eastAsia="Times New Roman" w:hAnsi="Arial" w:cs="Arial"/>
                  <w:b/>
                  <w:bCs/>
                  <w:color w:val="000000"/>
                  <w:sz w:val="20"/>
                  <w:szCs w:val="20"/>
                  <w:u w:val="single"/>
                </w:rPr>
                <w:t>Existing and Potential Hazards</w:t>
              </w:r>
            </w:ins>
          </w:p>
        </w:tc>
        <w:tc>
          <w:tcPr>
            <w:tcW w:w="9084" w:type="dxa"/>
            <w:tcBorders>
              <w:top w:val="nil"/>
              <w:left w:val="nil"/>
              <w:bottom w:val="nil"/>
              <w:right w:val="nil"/>
            </w:tcBorders>
            <w:shd w:val="clear" w:color="auto" w:fill="auto"/>
            <w:vAlign w:val="center"/>
            <w:hideMark/>
          </w:tcPr>
          <w:p w:rsidR="00331028" w:rsidRPr="00331028" w:rsidRDefault="00331028" w:rsidP="00331028">
            <w:pPr>
              <w:jc w:val="center"/>
              <w:rPr>
                <w:ins w:id="1192" w:author="Ainsworth, Alison" w:date="2012-07-27T14:21:00Z"/>
                <w:rFonts w:ascii="Arial" w:eastAsia="Times New Roman" w:hAnsi="Arial" w:cs="Arial"/>
                <w:b/>
                <w:bCs/>
                <w:color w:val="000000"/>
                <w:sz w:val="20"/>
                <w:szCs w:val="20"/>
                <w:u w:val="single"/>
              </w:rPr>
            </w:pPr>
            <w:ins w:id="1193" w:author="Ainsworth, Alison" w:date="2012-07-27T14:21:00Z">
              <w:r w:rsidRPr="00331028">
                <w:rPr>
                  <w:rFonts w:ascii="Arial" w:eastAsia="Times New Roman" w:hAnsi="Arial" w:cs="Arial"/>
                  <w:b/>
                  <w:bCs/>
                  <w:color w:val="000000"/>
                  <w:sz w:val="20"/>
                  <w:szCs w:val="20"/>
                  <w:u w:val="single"/>
                </w:rPr>
                <w:t>Recommended Corrective Measures</w:t>
              </w:r>
            </w:ins>
          </w:p>
        </w:tc>
      </w:tr>
      <w:tr w:rsidR="00331028" w:rsidRPr="00331028" w:rsidTr="00A358F6">
        <w:trPr>
          <w:trHeight w:val="255"/>
          <w:ins w:id="1194" w:author="Ainsworth, Alison" w:date="2012-07-27T14:21:00Z"/>
        </w:trPr>
        <w:tc>
          <w:tcPr>
            <w:tcW w:w="1539" w:type="dxa"/>
            <w:tcBorders>
              <w:top w:val="single" w:sz="4" w:space="0" w:color="auto"/>
              <w:left w:val="single" w:sz="4" w:space="0" w:color="auto"/>
              <w:bottom w:val="nil"/>
              <w:right w:val="nil"/>
            </w:tcBorders>
            <w:shd w:val="clear" w:color="auto" w:fill="auto"/>
            <w:vAlign w:val="center"/>
            <w:hideMark/>
          </w:tcPr>
          <w:p w:rsidR="00331028" w:rsidRPr="00331028" w:rsidRDefault="00331028" w:rsidP="00331028">
            <w:pPr>
              <w:rPr>
                <w:ins w:id="1195" w:author="Ainsworth, Alison" w:date="2012-07-27T14:21:00Z"/>
                <w:rFonts w:ascii="Arial" w:eastAsia="Times New Roman" w:hAnsi="Arial" w:cs="Arial"/>
                <w:color w:val="000000"/>
                <w:sz w:val="20"/>
                <w:szCs w:val="20"/>
              </w:rPr>
            </w:pPr>
            <w:ins w:id="1196" w:author="Ainsworth, Alison" w:date="2012-07-27T14:21:00Z">
              <w:r w:rsidRPr="00331028">
                <w:rPr>
                  <w:rFonts w:ascii="Arial" w:eastAsia="Times New Roman" w:hAnsi="Arial" w:cs="Arial"/>
                  <w:color w:val="000000"/>
                  <w:sz w:val="20"/>
                  <w:szCs w:val="20"/>
                </w:rPr>
                <w:t xml:space="preserve">Hiking in </w:t>
              </w:r>
            </w:ins>
          </w:p>
        </w:tc>
        <w:tc>
          <w:tcPr>
            <w:tcW w:w="2080" w:type="dxa"/>
            <w:tcBorders>
              <w:top w:val="single" w:sz="4" w:space="0" w:color="auto"/>
              <w:left w:val="nil"/>
              <w:bottom w:val="nil"/>
              <w:right w:val="nil"/>
            </w:tcBorders>
            <w:shd w:val="clear" w:color="auto" w:fill="auto"/>
            <w:vAlign w:val="center"/>
            <w:hideMark/>
          </w:tcPr>
          <w:p w:rsidR="00331028" w:rsidRPr="00331028" w:rsidRDefault="00331028" w:rsidP="00331028">
            <w:pPr>
              <w:rPr>
                <w:ins w:id="1197" w:author="Ainsworth, Alison" w:date="2012-07-27T14:21:00Z"/>
                <w:rFonts w:ascii="Arial" w:eastAsia="Times New Roman" w:hAnsi="Arial" w:cs="Arial"/>
                <w:color w:val="000000"/>
                <w:sz w:val="20"/>
                <w:szCs w:val="20"/>
              </w:rPr>
            </w:pPr>
            <w:ins w:id="1198" w:author="Ainsworth, Alison" w:date="2012-07-27T14:21:00Z">
              <w:r w:rsidRPr="00331028">
                <w:rPr>
                  <w:rFonts w:ascii="Arial" w:eastAsia="Times New Roman" w:hAnsi="Arial" w:cs="Arial"/>
                  <w:color w:val="000000"/>
                  <w:sz w:val="20"/>
                  <w:szCs w:val="20"/>
                </w:rPr>
                <w:t xml:space="preserve">Dehydration, </w:t>
              </w:r>
            </w:ins>
          </w:p>
        </w:tc>
        <w:tc>
          <w:tcPr>
            <w:tcW w:w="9084" w:type="dxa"/>
            <w:tcBorders>
              <w:top w:val="single" w:sz="4" w:space="0" w:color="auto"/>
              <w:left w:val="nil"/>
              <w:bottom w:val="nil"/>
              <w:right w:val="single" w:sz="4" w:space="0" w:color="auto"/>
            </w:tcBorders>
            <w:shd w:val="clear" w:color="auto" w:fill="auto"/>
            <w:vAlign w:val="center"/>
            <w:hideMark/>
          </w:tcPr>
          <w:p w:rsidR="00331028" w:rsidRPr="00331028" w:rsidRDefault="00331028" w:rsidP="00331028">
            <w:pPr>
              <w:rPr>
                <w:ins w:id="1199" w:author="Ainsworth, Alison" w:date="2012-07-27T14:21:00Z"/>
                <w:rFonts w:ascii="Arial" w:eastAsia="Times New Roman" w:hAnsi="Arial" w:cs="Arial"/>
                <w:color w:val="000000"/>
                <w:sz w:val="20"/>
                <w:szCs w:val="20"/>
              </w:rPr>
            </w:pPr>
            <w:ins w:id="1200" w:author="Ainsworth, Alison" w:date="2012-07-27T14:21:00Z">
              <w:r w:rsidRPr="00331028">
                <w:rPr>
                  <w:rFonts w:ascii="Arial" w:eastAsia="Times New Roman" w:hAnsi="Arial" w:cs="Arial"/>
                  <w:color w:val="000000"/>
                  <w:sz w:val="20"/>
                  <w:szCs w:val="20"/>
                </w:rPr>
                <w:t>Carry and drink at least 3 liters of water daily. Apply sunscreen 20 minutes prior to exposure.</w:t>
              </w:r>
            </w:ins>
          </w:p>
        </w:tc>
      </w:tr>
      <w:tr w:rsidR="00331028" w:rsidRPr="00331028" w:rsidTr="00A358F6">
        <w:trPr>
          <w:trHeight w:val="765"/>
          <w:ins w:id="1201" w:author="Ainsworth, Alison" w:date="2012-07-27T14:21:00Z"/>
        </w:trPr>
        <w:tc>
          <w:tcPr>
            <w:tcW w:w="1539" w:type="dxa"/>
            <w:tcBorders>
              <w:top w:val="nil"/>
              <w:left w:val="single" w:sz="4" w:space="0" w:color="auto"/>
              <w:bottom w:val="nil"/>
              <w:right w:val="nil"/>
            </w:tcBorders>
            <w:shd w:val="clear" w:color="auto" w:fill="auto"/>
            <w:hideMark/>
          </w:tcPr>
          <w:p w:rsidR="00331028" w:rsidRPr="00331028" w:rsidRDefault="00331028" w:rsidP="00331028">
            <w:pPr>
              <w:rPr>
                <w:ins w:id="1202" w:author="Ainsworth, Alison" w:date="2012-07-27T14:21:00Z"/>
                <w:rFonts w:ascii="Arial" w:eastAsia="Times New Roman" w:hAnsi="Arial" w:cs="Arial"/>
                <w:color w:val="000000"/>
                <w:sz w:val="20"/>
                <w:szCs w:val="20"/>
              </w:rPr>
            </w:pPr>
            <w:ins w:id="1203" w:author="Ainsworth, Alison" w:date="2012-07-27T14:21:00Z">
              <w:r w:rsidRPr="00331028">
                <w:rPr>
                  <w:rFonts w:ascii="Arial" w:eastAsia="Times New Roman" w:hAnsi="Arial" w:cs="Arial"/>
                  <w:color w:val="000000"/>
                  <w:sz w:val="20"/>
                  <w:szCs w:val="20"/>
                </w:rPr>
                <w:t>backcountry</w:t>
              </w:r>
            </w:ins>
          </w:p>
        </w:tc>
        <w:tc>
          <w:tcPr>
            <w:tcW w:w="2080" w:type="dxa"/>
            <w:tcBorders>
              <w:top w:val="nil"/>
              <w:left w:val="nil"/>
              <w:bottom w:val="single" w:sz="4" w:space="0" w:color="808080"/>
              <w:right w:val="nil"/>
            </w:tcBorders>
            <w:shd w:val="clear" w:color="auto" w:fill="auto"/>
            <w:hideMark/>
          </w:tcPr>
          <w:p w:rsidR="00331028" w:rsidRPr="00331028" w:rsidRDefault="00331028" w:rsidP="00331028">
            <w:pPr>
              <w:rPr>
                <w:ins w:id="1204" w:author="Ainsworth, Alison" w:date="2012-07-27T14:21:00Z"/>
                <w:rFonts w:ascii="Arial" w:eastAsia="Times New Roman" w:hAnsi="Arial" w:cs="Arial"/>
                <w:color w:val="000000"/>
                <w:sz w:val="20"/>
                <w:szCs w:val="20"/>
              </w:rPr>
            </w:pPr>
            <w:ins w:id="1205" w:author="Ainsworth, Alison" w:date="2012-07-27T14:21:00Z">
              <w:r w:rsidRPr="00331028">
                <w:rPr>
                  <w:rFonts w:ascii="Arial" w:eastAsia="Times New Roman" w:hAnsi="Arial" w:cs="Arial"/>
                  <w:color w:val="000000"/>
                  <w:sz w:val="20"/>
                  <w:szCs w:val="20"/>
                </w:rPr>
                <w:t>over-exposure to sun.</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206" w:author="Ainsworth, Alison" w:date="2012-07-27T14:21:00Z"/>
                <w:rFonts w:ascii="Arial" w:eastAsia="Times New Roman" w:hAnsi="Arial" w:cs="Arial"/>
                <w:color w:val="000000"/>
                <w:sz w:val="20"/>
                <w:szCs w:val="20"/>
              </w:rPr>
            </w:pPr>
            <w:ins w:id="1207" w:author="Ainsworth, Alison" w:date="2012-07-27T14:21:00Z">
              <w:r w:rsidRPr="00331028">
                <w:rPr>
                  <w:rFonts w:ascii="Arial" w:eastAsia="Times New Roman" w:hAnsi="Arial" w:cs="Arial"/>
                  <w:color w:val="000000"/>
                  <w:sz w:val="20"/>
                  <w:szCs w:val="20"/>
                </w:rPr>
                <w:t>Wear sunglasses. Remember to reapply sunscreen if working in sun for extended periods. Cover skin surfaces as much as is comfortable (e.g. wear long-sleeve shirts and wide-brim hat if possible). Take an umbrella into the field to provide shade if none is found nearby.</w:t>
              </w:r>
            </w:ins>
          </w:p>
        </w:tc>
      </w:tr>
      <w:tr w:rsidR="00331028" w:rsidRPr="00331028" w:rsidTr="00A358F6">
        <w:trPr>
          <w:trHeight w:val="765"/>
          <w:ins w:id="1208"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09" w:author="Ainsworth, Alison" w:date="2012-07-27T14:21:00Z"/>
                <w:rFonts w:ascii="Arial" w:eastAsia="Times New Roman" w:hAnsi="Arial" w:cs="Arial"/>
                <w:color w:val="000000"/>
                <w:sz w:val="20"/>
                <w:szCs w:val="20"/>
              </w:rPr>
            </w:pPr>
            <w:ins w:id="1210"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211" w:author="Ainsworth, Alison" w:date="2012-07-27T14:21:00Z"/>
                <w:rFonts w:ascii="Arial" w:eastAsia="Times New Roman" w:hAnsi="Arial" w:cs="Arial"/>
                <w:color w:val="000000"/>
                <w:sz w:val="20"/>
                <w:szCs w:val="20"/>
              </w:rPr>
            </w:pPr>
            <w:ins w:id="1212" w:author="Ainsworth, Alison" w:date="2012-07-27T14:21:00Z">
              <w:r w:rsidRPr="00331028">
                <w:rPr>
                  <w:rFonts w:ascii="Arial" w:eastAsia="Times New Roman" w:hAnsi="Arial" w:cs="Arial"/>
                  <w:color w:val="000000"/>
                  <w:sz w:val="20"/>
                  <w:szCs w:val="20"/>
                </w:rPr>
                <w:t>Hypothermia</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13" w:author="Ainsworth, Alison" w:date="2012-07-27T14:21:00Z"/>
                <w:rFonts w:ascii="Arial" w:eastAsia="Times New Roman" w:hAnsi="Arial" w:cs="Arial"/>
                <w:color w:val="000000"/>
                <w:sz w:val="20"/>
                <w:szCs w:val="20"/>
              </w:rPr>
            </w:pPr>
            <w:ins w:id="1214" w:author="Ainsworth, Alison" w:date="2012-07-27T14:21:00Z">
              <w:r w:rsidRPr="00331028">
                <w:rPr>
                  <w:rFonts w:ascii="Arial" w:eastAsia="Times New Roman" w:hAnsi="Arial" w:cs="Arial"/>
                  <w:color w:val="000000"/>
                  <w:sz w:val="20"/>
                  <w:szCs w:val="20"/>
                </w:rPr>
                <w:t>Practice prevention: stay dry; wear appropriate clothing; cotton kills; wear layers, shed layers as needed (don’t overheat as sweat can cause hypothermia); watch or listen to the weather forecast (see Radio SOP), and plan accordingly; stay hydrated, cover head with warm clothing, stay active.</w:t>
              </w:r>
            </w:ins>
          </w:p>
        </w:tc>
      </w:tr>
      <w:tr w:rsidR="00331028" w:rsidRPr="00331028" w:rsidTr="00A358F6">
        <w:trPr>
          <w:trHeight w:val="510"/>
          <w:ins w:id="1215"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16" w:author="Ainsworth, Alison" w:date="2012-07-27T14:21:00Z"/>
                <w:rFonts w:ascii="Arial" w:eastAsia="Times New Roman" w:hAnsi="Arial" w:cs="Arial"/>
                <w:color w:val="000000"/>
                <w:sz w:val="20"/>
                <w:szCs w:val="20"/>
              </w:rPr>
            </w:pPr>
            <w:ins w:id="121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218" w:author="Ainsworth, Alison" w:date="2012-07-27T14:21:00Z"/>
                <w:rFonts w:ascii="Arial" w:eastAsia="Times New Roman" w:hAnsi="Arial" w:cs="Arial"/>
                <w:color w:val="000000"/>
                <w:sz w:val="20"/>
                <w:szCs w:val="20"/>
              </w:rPr>
            </w:pPr>
            <w:ins w:id="1219" w:author="Ainsworth, Alison" w:date="2012-07-27T14:21:00Z">
              <w:r w:rsidRPr="00331028">
                <w:rPr>
                  <w:rFonts w:ascii="Arial" w:eastAsia="Times New Roman" w:hAnsi="Arial" w:cs="Arial"/>
                  <w:color w:val="000000"/>
                  <w:sz w:val="20"/>
                  <w:szCs w:val="20"/>
                </w:rPr>
                <w:t>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220" w:author="Ainsworth, Alison" w:date="2012-07-27T14:21:00Z"/>
                <w:rFonts w:ascii="Arial" w:eastAsia="Times New Roman" w:hAnsi="Arial" w:cs="Arial"/>
                <w:color w:val="000000"/>
                <w:sz w:val="20"/>
                <w:szCs w:val="20"/>
              </w:rPr>
            </w:pPr>
            <w:ins w:id="1221" w:author="Ainsworth, Alison" w:date="2012-07-27T14:21:00Z">
              <w:r w:rsidRPr="00331028">
                <w:rPr>
                  <w:rFonts w:ascii="Arial" w:eastAsia="Times New Roman" w:hAnsi="Arial" w:cs="Arial"/>
                  <w:color w:val="000000"/>
                  <w:sz w:val="20"/>
                  <w:szCs w:val="20"/>
                </w:rPr>
                <w:t>Be aware of the role that wind-chill can play in hypothermia; under certain conditions, hypothermia can occur without any rain or being wet.</w:t>
              </w:r>
            </w:ins>
          </w:p>
        </w:tc>
      </w:tr>
      <w:tr w:rsidR="00331028" w:rsidRPr="00331028" w:rsidTr="00A358F6">
        <w:trPr>
          <w:trHeight w:val="255"/>
          <w:ins w:id="1222"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23" w:author="Ainsworth, Alison" w:date="2012-07-27T14:21:00Z"/>
                <w:rFonts w:ascii="Arial" w:eastAsia="Times New Roman" w:hAnsi="Arial" w:cs="Arial"/>
                <w:color w:val="000000"/>
                <w:sz w:val="20"/>
                <w:szCs w:val="20"/>
              </w:rPr>
            </w:pPr>
            <w:ins w:id="122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225" w:author="Ainsworth, Alison" w:date="2012-07-27T14:21:00Z"/>
                <w:rFonts w:ascii="Arial" w:eastAsia="Times New Roman" w:hAnsi="Arial" w:cs="Arial"/>
                <w:color w:val="000000"/>
                <w:sz w:val="20"/>
                <w:szCs w:val="20"/>
              </w:rPr>
            </w:pPr>
            <w:ins w:id="1226" w:author="Ainsworth, Alison" w:date="2012-07-27T14:21:00Z">
              <w:r w:rsidRPr="00331028">
                <w:rPr>
                  <w:rFonts w:ascii="Arial" w:eastAsia="Times New Roman" w:hAnsi="Arial" w:cs="Arial"/>
                  <w:color w:val="000000"/>
                  <w:sz w:val="20"/>
                  <w:szCs w:val="20"/>
                </w:rPr>
                <w:t xml:space="preserve">Electrical Storms – </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27" w:author="Ainsworth, Alison" w:date="2012-07-27T14:21:00Z"/>
                <w:rFonts w:ascii="Arial" w:eastAsia="Times New Roman" w:hAnsi="Arial" w:cs="Arial"/>
                <w:color w:val="000000"/>
                <w:sz w:val="20"/>
                <w:szCs w:val="20"/>
              </w:rPr>
            </w:pPr>
            <w:ins w:id="1228" w:author="Ainsworth, Alison" w:date="2012-07-27T14:21:00Z">
              <w:r w:rsidRPr="00331028">
                <w:rPr>
                  <w:rFonts w:ascii="Arial" w:eastAsia="Times New Roman" w:hAnsi="Arial" w:cs="Arial"/>
                  <w:color w:val="000000"/>
                  <w:sz w:val="20"/>
                  <w:szCs w:val="20"/>
                </w:rPr>
                <w:t>Watch the sky for signs of thunderstorms and seek shelter before the weather deteriorates.</w:t>
              </w:r>
            </w:ins>
          </w:p>
        </w:tc>
      </w:tr>
      <w:tr w:rsidR="00331028" w:rsidRPr="00331028" w:rsidTr="00A358F6">
        <w:trPr>
          <w:trHeight w:val="255"/>
          <w:ins w:id="1229"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30" w:author="Ainsworth, Alison" w:date="2012-07-27T14:21:00Z"/>
                <w:rFonts w:ascii="Arial" w:eastAsia="Times New Roman" w:hAnsi="Arial" w:cs="Arial"/>
                <w:color w:val="000000"/>
                <w:sz w:val="20"/>
                <w:szCs w:val="20"/>
              </w:rPr>
            </w:pPr>
            <w:ins w:id="123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232" w:author="Ainsworth, Alison" w:date="2012-07-27T14:21:00Z"/>
                <w:rFonts w:ascii="Arial" w:eastAsia="Times New Roman" w:hAnsi="Arial" w:cs="Arial"/>
                <w:color w:val="000000"/>
                <w:sz w:val="20"/>
                <w:szCs w:val="20"/>
              </w:rPr>
            </w:pPr>
            <w:ins w:id="1233" w:author="Ainsworth, Alison" w:date="2012-07-27T14:21:00Z">
              <w:r w:rsidRPr="00331028">
                <w:rPr>
                  <w:rFonts w:ascii="Arial" w:eastAsia="Times New Roman" w:hAnsi="Arial" w:cs="Arial"/>
                  <w:color w:val="000000"/>
                  <w:sz w:val="20"/>
                  <w:szCs w:val="20"/>
                </w:rPr>
                <w:t>lightning</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34" w:author="Ainsworth, Alison" w:date="2012-07-27T14:21:00Z"/>
                <w:rFonts w:ascii="Arial" w:eastAsia="Times New Roman" w:hAnsi="Arial" w:cs="Arial"/>
                <w:color w:val="000000"/>
                <w:sz w:val="20"/>
                <w:szCs w:val="20"/>
              </w:rPr>
            </w:pPr>
            <w:ins w:id="1235" w:author="Ainsworth, Alison" w:date="2012-07-27T14:21:00Z">
              <w:r w:rsidRPr="00331028">
                <w:rPr>
                  <w:rFonts w:ascii="Arial" w:eastAsia="Times New Roman" w:hAnsi="Arial" w:cs="Arial"/>
                  <w:color w:val="000000"/>
                  <w:sz w:val="20"/>
                  <w:szCs w:val="20"/>
                </w:rPr>
                <w:t>Do not use telephones.</w:t>
              </w:r>
            </w:ins>
          </w:p>
        </w:tc>
      </w:tr>
      <w:tr w:rsidR="00331028" w:rsidRPr="00331028" w:rsidTr="00A358F6">
        <w:trPr>
          <w:trHeight w:val="510"/>
          <w:ins w:id="123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37" w:author="Ainsworth, Alison" w:date="2012-07-27T14:21:00Z"/>
                <w:rFonts w:ascii="Arial" w:eastAsia="Times New Roman" w:hAnsi="Arial" w:cs="Arial"/>
                <w:color w:val="000000"/>
                <w:sz w:val="20"/>
                <w:szCs w:val="20"/>
              </w:rPr>
            </w:pPr>
            <w:ins w:id="123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noWrap/>
            <w:vAlign w:val="bottom"/>
            <w:hideMark/>
          </w:tcPr>
          <w:p w:rsidR="00331028" w:rsidRPr="00331028" w:rsidRDefault="00331028" w:rsidP="00331028">
            <w:pPr>
              <w:rPr>
                <w:ins w:id="1239"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40" w:author="Ainsworth, Alison" w:date="2012-07-27T14:21:00Z"/>
                <w:rFonts w:ascii="Arial" w:eastAsia="Times New Roman" w:hAnsi="Arial" w:cs="Arial"/>
                <w:color w:val="000000"/>
                <w:sz w:val="20"/>
                <w:szCs w:val="20"/>
              </w:rPr>
            </w:pPr>
            <w:ins w:id="1241" w:author="Ainsworth, Alison" w:date="2012-07-27T14:21:00Z">
              <w:r w:rsidRPr="00331028">
                <w:rPr>
                  <w:rFonts w:ascii="Arial" w:eastAsia="Times New Roman" w:hAnsi="Arial" w:cs="Arial"/>
                  <w:color w:val="000000"/>
                  <w:sz w:val="20"/>
                  <w:szCs w:val="20"/>
                </w:rPr>
                <w:t>If outside with no shelter, do not congregate. In case of lightning strike, someone must be able to begin revival techniques (e.g., CPR).</w:t>
              </w:r>
            </w:ins>
          </w:p>
        </w:tc>
      </w:tr>
      <w:tr w:rsidR="00331028" w:rsidRPr="00331028" w:rsidTr="00A358F6">
        <w:trPr>
          <w:trHeight w:val="255"/>
          <w:ins w:id="1242"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43" w:author="Ainsworth, Alison" w:date="2012-07-27T14:21:00Z"/>
                <w:rFonts w:ascii="Arial" w:eastAsia="Times New Roman" w:hAnsi="Arial" w:cs="Arial"/>
                <w:color w:val="000000"/>
                <w:sz w:val="20"/>
                <w:szCs w:val="20"/>
              </w:rPr>
            </w:pPr>
            <w:ins w:id="124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245"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46" w:author="Ainsworth, Alison" w:date="2012-07-27T14:21:00Z"/>
                <w:rFonts w:ascii="Arial" w:eastAsia="Times New Roman" w:hAnsi="Arial" w:cs="Arial"/>
                <w:color w:val="000000"/>
                <w:sz w:val="20"/>
                <w:szCs w:val="20"/>
              </w:rPr>
            </w:pPr>
            <w:ins w:id="1247" w:author="Ainsworth, Alison" w:date="2012-07-27T14:21:00Z">
              <w:r w:rsidRPr="00331028">
                <w:rPr>
                  <w:rFonts w:ascii="Arial" w:eastAsia="Times New Roman" w:hAnsi="Arial" w:cs="Arial"/>
                  <w:color w:val="000000"/>
                  <w:sz w:val="20"/>
                  <w:szCs w:val="20"/>
                </w:rPr>
                <w:t>Do not use metal objects.</w:t>
              </w:r>
            </w:ins>
          </w:p>
        </w:tc>
      </w:tr>
      <w:tr w:rsidR="00331028" w:rsidRPr="00331028" w:rsidTr="00A358F6">
        <w:trPr>
          <w:trHeight w:val="255"/>
          <w:ins w:id="1248"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49" w:author="Ainsworth, Alison" w:date="2012-07-27T14:21:00Z"/>
                <w:rFonts w:ascii="Arial" w:eastAsia="Times New Roman" w:hAnsi="Arial" w:cs="Arial"/>
                <w:color w:val="000000"/>
                <w:sz w:val="20"/>
                <w:szCs w:val="20"/>
              </w:rPr>
            </w:pPr>
            <w:ins w:id="1250"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251"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52" w:author="Ainsworth, Alison" w:date="2012-07-27T14:21:00Z"/>
                <w:rFonts w:ascii="Arial" w:eastAsia="Times New Roman" w:hAnsi="Arial" w:cs="Arial"/>
                <w:color w:val="000000"/>
                <w:sz w:val="20"/>
                <w:szCs w:val="20"/>
              </w:rPr>
            </w:pPr>
            <w:ins w:id="1253" w:author="Ainsworth, Alison" w:date="2012-07-27T14:21:00Z">
              <w:r w:rsidRPr="00331028">
                <w:rPr>
                  <w:rFonts w:ascii="Arial" w:eastAsia="Times New Roman" w:hAnsi="Arial" w:cs="Arial"/>
                  <w:color w:val="000000"/>
                  <w:sz w:val="20"/>
                  <w:szCs w:val="20"/>
                </w:rPr>
                <w:t>Avoid standing near isolated trees.</w:t>
              </w:r>
            </w:ins>
          </w:p>
        </w:tc>
      </w:tr>
      <w:tr w:rsidR="00331028" w:rsidRPr="00331028" w:rsidTr="00A358F6">
        <w:trPr>
          <w:trHeight w:val="255"/>
          <w:ins w:id="125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55" w:author="Ainsworth, Alison" w:date="2012-07-27T14:21:00Z"/>
                <w:rFonts w:ascii="Arial" w:eastAsia="Times New Roman" w:hAnsi="Arial" w:cs="Arial"/>
                <w:color w:val="000000"/>
                <w:sz w:val="20"/>
                <w:szCs w:val="20"/>
              </w:rPr>
            </w:pPr>
            <w:ins w:id="125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257"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58" w:author="Ainsworth, Alison" w:date="2012-07-27T14:21:00Z"/>
                <w:rFonts w:ascii="Arial" w:eastAsia="Times New Roman" w:hAnsi="Arial" w:cs="Arial"/>
                <w:color w:val="000000"/>
                <w:sz w:val="20"/>
                <w:szCs w:val="20"/>
              </w:rPr>
            </w:pPr>
            <w:ins w:id="1259" w:author="Ainsworth, Alison" w:date="2012-07-27T14:21:00Z">
              <w:r w:rsidRPr="00331028">
                <w:rPr>
                  <w:rFonts w:ascii="Arial" w:eastAsia="Times New Roman" w:hAnsi="Arial" w:cs="Arial"/>
                  <w:color w:val="000000"/>
                  <w:sz w:val="20"/>
                  <w:szCs w:val="20"/>
                </w:rPr>
                <w:t>Seek lower elevations such as valleys or canyons; avoid being on peaks and trees.</w:t>
              </w:r>
            </w:ins>
          </w:p>
        </w:tc>
      </w:tr>
      <w:tr w:rsidR="00331028" w:rsidRPr="00331028" w:rsidTr="00A358F6">
        <w:trPr>
          <w:trHeight w:val="510"/>
          <w:ins w:id="126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61" w:author="Ainsworth, Alison" w:date="2012-07-27T14:21:00Z"/>
                <w:rFonts w:ascii="Arial" w:eastAsia="Times New Roman" w:hAnsi="Arial" w:cs="Arial"/>
                <w:color w:val="000000"/>
                <w:sz w:val="20"/>
                <w:szCs w:val="20"/>
              </w:rPr>
            </w:pPr>
            <w:ins w:id="126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263" w:author="Ainsworth, Alison" w:date="2012-07-27T14:21:00Z"/>
                <w:rFonts w:ascii="Arial" w:eastAsia="Times New Roman" w:hAnsi="Arial" w:cs="Arial"/>
                <w:color w:val="000000"/>
                <w:sz w:val="20"/>
                <w:szCs w:val="20"/>
              </w:rPr>
            </w:pPr>
            <w:ins w:id="1264" w:author="Ainsworth, Alison" w:date="2012-07-27T14:21:00Z">
              <w:r w:rsidRPr="00331028">
                <w:rPr>
                  <w:rFonts w:ascii="Arial" w:eastAsia="Times New Roman" w:hAnsi="Arial" w:cs="Arial"/>
                  <w:color w:val="000000"/>
                  <w:sz w:val="20"/>
                  <w:szCs w:val="20"/>
                </w:rPr>
                <w:t>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265" w:author="Ainsworth, Alison" w:date="2012-07-27T14:21:00Z"/>
                <w:rFonts w:ascii="Arial" w:eastAsia="Times New Roman" w:hAnsi="Arial" w:cs="Arial"/>
                <w:color w:val="000000"/>
                <w:sz w:val="20"/>
                <w:szCs w:val="20"/>
              </w:rPr>
            </w:pPr>
            <w:ins w:id="1266" w:author="Ainsworth, Alison" w:date="2012-07-27T14:21:00Z">
              <w:r w:rsidRPr="00331028">
                <w:rPr>
                  <w:rFonts w:ascii="Arial" w:eastAsia="Times New Roman" w:hAnsi="Arial" w:cs="Arial"/>
                  <w:color w:val="000000"/>
                  <w:sz w:val="20"/>
                  <w:szCs w:val="20"/>
                </w:rPr>
                <w:t>If you feel your hair standing on end and your skin tingling, this is a sign that lightning might be about to strike – crouch immediately (feet together, hands on knees).</w:t>
              </w:r>
            </w:ins>
          </w:p>
        </w:tc>
      </w:tr>
      <w:tr w:rsidR="00331028" w:rsidRPr="00331028" w:rsidTr="00A358F6">
        <w:trPr>
          <w:trHeight w:val="510"/>
          <w:ins w:id="126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68" w:author="Ainsworth, Alison" w:date="2012-07-27T14:21:00Z"/>
                <w:rFonts w:ascii="Arial" w:eastAsia="Times New Roman" w:hAnsi="Arial" w:cs="Arial"/>
                <w:color w:val="000000"/>
                <w:sz w:val="20"/>
                <w:szCs w:val="20"/>
              </w:rPr>
            </w:pPr>
            <w:ins w:id="126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270" w:author="Ainsworth, Alison" w:date="2012-07-27T14:21:00Z"/>
                <w:rFonts w:ascii="Arial" w:eastAsia="Times New Roman" w:hAnsi="Arial" w:cs="Arial"/>
                <w:color w:val="000000"/>
                <w:sz w:val="20"/>
                <w:szCs w:val="20"/>
              </w:rPr>
            </w:pPr>
            <w:ins w:id="1271" w:author="Ainsworth, Alison" w:date="2012-07-27T14:21:00Z">
              <w:r w:rsidRPr="00331028">
                <w:rPr>
                  <w:rFonts w:ascii="Arial" w:eastAsia="Times New Roman" w:hAnsi="Arial" w:cs="Arial"/>
                  <w:color w:val="000000"/>
                  <w:sz w:val="20"/>
                  <w:szCs w:val="20"/>
                </w:rPr>
                <w:t>Altitude sickness</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72" w:author="Ainsworth, Alison" w:date="2012-07-27T14:21:00Z"/>
                <w:rFonts w:ascii="Arial" w:eastAsia="Times New Roman" w:hAnsi="Arial" w:cs="Arial"/>
                <w:color w:val="000000"/>
                <w:sz w:val="20"/>
                <w:szCs w:val="20"/>
              </w:rPr>
            </w:pPr>
            <w:ins w:id="1273" w:author="Ainsworth, Alison" w:date="2012-07-27T14:21:00Z">
              <w:r w:rsidRPr="00331028">
                <w:rPr>
                  <w:rFonts w:ascii="Arial" w:eastAsia="Times New Roman" w:hAnsi="Arial" w:cs="Arial"/>
                  <w:color w:val="000000"/>
                  <w:sz w:val="20"/>
                  <w:szCs w:val="20"/>
                </w:rPr>
                <w:t>Know and recognize signs of “acute mountain sickness:” headaches; lightheadedness;</w:t>
              </w:r>
              <w:r w:rsidRPr="00331028">
                <w:rPr>
                  <w:rFonts w:ascii="Arial" w:eastAsia="Times New Roman" w:hAnsi="Arial" w:cs="Arial"/>
                  <w:color w:val="000000"/>
                  <w:sz w:val="20"/>
                  <w:szCs w:val="20"/>
                </w:rPr>
                <w:br/>
                <w:t>unable to catch your breath; nausea; vomiting.</w:t>
              </w:r>
            </w:ins>
          </w:p>
        </w:tc>
      </w:tr>
      <w:tr w:rsidR="00331028" w:rsidRPr="00331028" w:rsidTr="00A358F6">
        <w:trPr>
          <w:trHeight w:val="255"/>
          <w:ins w:id="127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75" w:author="Ainsworth, Alison" w:date="2012-07-27T14:21:00Z"/>
                <w:rFonts w:ascii="Arial" w:eastAsia="Times New Roman" w:hAnsi="Arial" w:cs="Arial"/>
                <w:color w:val="000000"/>
                <w:sz w:val="20"/>
                <w:szCs w:val="20"/>
              </w:rPr>
            </w:pPr>
            <w:ins w:id="127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277" w:author="Ainsworth, Alison" w:date="2012-07-27T14:21:00Z"/>
                <w:rFonts w:ascii="Arial" w:eastAsia="Times New Roman" w:hAnsi="Arial" w:cs="Arial"/>
                <w:color w:val="000000"/>
                <w:sz w:val="20"/>
                <w:szCs w:val="20"/>
              </w:rPr>
            </w:pPr>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78" w:author="Ainsworth, Alison" w:date="2012-07-27T14:21:00Z"/>
                <w:rFonts w:ascii="Arial" w:eastAsia="Times New Roman" w:hAnsi="Arial" w:cs="Arial"/>
                <w:color w:val="000000"/>
                <w:sz w:val="20"/>
                <w:szCs w:val="20"/>
              </w:rPr>
            </w:pPr>
            <w:ins w:id="1279" w:author="Ainsworth, Alison" w:date="2012-07-27T14:21:00Z">
              <w:r w:rsidRPr="00331028">
                <w:rPr>
                  <w:rFonts w:ascii="Arial" w:eastAsia="Times New Roman" w:hAnsi="Arial" w:cs="Arial"/>
                  <w:color w:val="000000"/>
                  <w:sz w:val="20"/>
                  <w:szCs w:val="20"/>
                </w:rPr>
                <w:t>Practice prevention: acclimate to high elevations slowly and stay hydrated.</w:t>
              </w:r>
            </w:ins>
          </w:p>
        </w:tc>
      </w:tr>
      <w:tr w:rsidR="00331028" w:rsidRPr="00331028" w:rsidTr="00A358F6">
        <w:trPr>
          <w:trHeight w:val="570"/>
          <w:ins w:id="128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81" w:author="Ainsworth, Alison" w:date="2012-07-27T14:21:00Z"/>
                <w:rFonts w:ascii="Arial" w:eastAsia="Times New Roman" w:hAnsi="Arial" w:cs="Arial"/>
                <w:color w:val="000000"/>
                <w:sz w:val="20"/>
                <w:szCs w:val="20"/>
              </w:rPr>
            </w:pPr>
            <w:ins w:id="128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noWrap/>
            <w:vAlign w:val="bottom"/>
            <w:hideMark/>
          </w:tcPr>
          <w:p w:rsidR="00331028" w:rsidRPr="00331028" w:rsidRDefault="00331028" w:rsidP="00331028">
            <w:pPr>
              <w:rPr>
                <w:ins w:id="1283" w:author="Ainsworth, Alison" w:date="2012-07-27T14:21:00Z"/>
                <w:rFonts w:ascii="Arial" w:eastAsia="Times New Roman" w:hAnsi="Arial" w:cs="Arial"/>
                <w:color w:val="000000"/>
                <w:sz w:val="20"/>
                <w:szCs w:val="20"/>
              </w:rPr>
            </w:pPr>
            <w:ins w:id="1284" w:author="Ainsworth, Alison" w:date="2012-07-27T14:21:00Z">
              <w:r w:rsidRPr="00331028">
                <w:rPr>
                  <w:rFonts w:ascii="Arial" w:eastAsia="Times New Roman" w:hAnsi="Arial" w:cs="Arial"/>
                  <w:color w:val="000000"/>
                  <w:sz w:val="20"/>
                  <w:szCs w:val="20"/>
                </w:rPr>
                <w:t>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285" w:author="Ainsworth, Alison" w:date="2012-07-27T14:21:00Z"/>
                <w:rFonts w:ascii="Arial" w:eastAsia="Times New Roman" w:hAnsi="Arial" w:cs="Arial"/>
                <w:color w:val="000000"/>
                <w:sz w:val="20"/>
                <w:szCs w:val="20"/>
              </w:rPr>
            </w:pPr>
            <w:ins w:id="1286" w:author="Ainsworth, Alison" w:date="2012-07-27T14:21:00Z">
              <w:r w:rsidRPr="00331028">
                <w:rPr>
                  <w:rFonts w:ascii="Arial" w:eastAsia="Times New Roman" w:hAnsi="Arial" w:cs="Arial"/>
                  <w:color w:val="000000"/>
                  <w:sz w:val="20"/>
                  <w:szCs w:val="20"/>
                </w:rPr>
                <w:t>If symptoms progress: difficulty breathing, chest pain, confusion, decreased consciousness or loss of balance, descend to lower elevations immediately and seek medical attention.</w:t>
              </w:r>
            </w:ins>
          </w:p>
        </w:tc>
      </w:tr>
      <w:tr w:rsidR="00331028" w:rsidRPr="00331028" w:rsidTr="00A358F6">
        <w:trPr>
          <w:trHeight w:val="255"/>
          <w:ins w:id="128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88" w:author="Ainsworth, Alison" w:date="2012-07-27T14:21:00Z"/>
                <w:rFonts w:ascii="Arial" w:eastAsia="Times New Roman" w:hAnsi="Arial" w:cs="Arial"/>
                <w:color w:val="000000"/>
                <w:sz w:val="20"/>
                <w:szCs w:val="20"/>
              </w:rPr>
            </w:pPr>
            <w:ins w:id="128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290" w:author="Ainsworth, Alison" w:date="2012-07-27T14:21:00Z"/>
                <w:rFonts w:ascii="Arial" w:eastAsia="Times New Roman" w:hAnsi="Arial" w:cs="Arial"/>
                <w:color w:val="000000"/>
                <w:sz w:val="20"/>
                <w:szCs w:val="20"/>
              </w:rPr>
            </w:pPr>
            <w:ins w:id="1291" w:author="Ainsworth, Alison" w:date="2012-07-27T14:21:00Z">
              <w:r w:rsidRPr="00331028">
                <w:rPr>
                  <w:rFonts w:ascii="Arial" w:eastAsia="Times New Roman" w:hAnsi="Arial" w:cs="Arial"/>
                  <w:color w:val="000000"/>
                  <w:sz w:val="20"/>
                  <w:szCs w:val="20"/>
                </w:rPr>
                <w:t>Giardia</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292" w:author="Ainsworth, Alison" w:date="2012-07-27T14:21:00Z"/>
                <w:rFonts w:ascii="Arial" w:eastAsia="Times New Roman" w:hAnsi="Arial" w:cs="Arial"/>
                <w:color w:val="000000"/>
                <w:sz w:val="20"/>
                <w:szCs w:val="20"/>
              </w:rPr>
            </w:pPr>
            <w:ins w:id="1293" w:author="Ainsworth, Alison" w:date="2012-07-27T14:21:00Z">
              <w:r w:rsidRPr="00331028">
                <w:rPr>
                  <w:rFonts w:ascii="Arial" w:eastAsia="Times New Roman" w:hAnsi="Arial" w:cs="Arial"/>
                  <w:color w:val="000000"/>
                  <w:sz w:val="20"/>
                  <w:szCs w:val="20"/>
                </w:rPr>
                <w:t>Treat, filter, or boil all drinking water. Do not drink untreated water from streams, lakes, or springs.</w:t>
              </w:r>
            </w:ins>
          </w:p>
        </w:tc>
      </w:tr>
      <w:tr w:rsidR="00331028" w:rsidRPr="00331028" w:rsidTr="00A358F6">
        <w:trPr>
          <w:trHeight w:val="510"/>
          <w:ins w:id="129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295" w:author="Ainsworth, Alison" w:date="2012-07-27T14:21:00Z"/>
                <w:rFonts w:ascii="Arial" w:eastAsia="Times New Roman" w:hAnsi="Arial" w:cs="Arial"/>
                <w:color w:val="000000"/>
                <w:sz w:val="20"/>
                <w:szCs w:val="20"/>
              </w:rPr>
            </w:pPr>
            <w:ins w:id="129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297" w:author="Ainsworth, Alison" w:date="2012-07-27T14:21:00Z"/>
                <w:rFonts w:ascii="Arial" w:eastAsia="Times New Roman" w:hAnsi="Arial" w:cs="Arial"/>
                <w:color w:val="000000"/>
                <w:sz w:val="20"/>
                <w:szCs w:val="20"/>
              </w:rPr>
            </w:pPr>
            <w:ins w:id="1298" w:author="Ainsworth, Alison" w:date="2012-07-27T14:21:00Z">
              <w:r w:rsidRPr="00331028">
                <w:rPr>
                  <w:rFonts w:ascii="Arial" w:eastAsia="Times New Roman" w:hAnsi="Arial" w:cs="Arial"/>
                  <w:color w:val="000000"/>
                  <w:sz w:val="20"/>
                  <w:szCs w:val="20"/>
                </w:rPr>
                <w:t>Bees and wasps</w:t>
              </w:r>
            </w:ins>
          </w:p>
        </w:tc>
        <w:tc>
          <w:tcPr>
            <w:tcW w:w="908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299" w:author="Ainsworth, Alison" w:date="2012-07-27T14:21:00Z"/>
                <w:rFonts w:ascii="Arial" w:eastAsia="Times New Roman" w:hAnsi="Arial" w:cs="Arial"/>
                <w:color w:val="000000"/>
                <w:sz w:val="20"/>
                <w:szCs w:val="20"/>
              </w:rPr>
            </w:pPr>
            <w:ins w:id="1300" w:author="Ainsworth, Alison" w:date="2012-07-27T14:21:00Z">
              <w:r w:rsidRPr="00331028">
                <w:rPr>
                  <w:rFonts w:ascii="Arial" w:eastAsia="Times New Roman" w:hAnsi="Arial" w:cs="Arial"/>
                  <w:color w:val="000000"/>
                  <w:sz w:val="20"/>
                  <w:szCs w:val="20"/>
                </w:rPr>
                <w:t>Be aware of bee/wasp activity around the area by listening and watching. Avoid areas with high activity. Inform supervisor and fellow crew members of allergies ahead of time.</w:t>
              </w:r>
            </w:ins>
          </w:p>
        </w:tc>
      </w:tr>
      <w:tr w:rsidR="00331028" w:rsidRPr="00331028" w:rsidTr="00A358F6">
        <w:trPr>
          <w:trHeight w:val="255"/>
          <w:ins w:id="1301"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02" w:author="Ainsworth, Alison" w:date="2012-07-27T14:21:00Z"/>
                <w:rFonts w:ascii="Arial" w:eastAsia="Times New Roman" w:hAnsi="Arial" w:cs="Arial"/>
                <w:color w:val="000000"/>
                <w:sz w:val="20"/>
                <w:szCs w:val="20"/>
              </w:rPr>
            </w:pPr>
            <w:ins w:id="1303"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noWrap/>
            <w:hideMark/>
          </w:tcPr>
          <w:p w:rsidR="00331028" w:rsidRPr="00331028" w:rsidRDefault="00331028" w:rsidP="00331028">
            <w:pPr>
              <w:rPr>
                <w:ins w:id="1304" w:author="Ainsworth, Alison" w:date="2012-07-27T14:21:00Z"/>
                <w:rFonts w:ascii="Arial" w:eastAsia="Times New Roman" w:hAnsi="Arial" w:cs="Arial"/>
                <w:color w:val="000000"/>
                <w:sz w:val="20"/>
                <w:szCs w:val="20"/>
              </w:rPr>
            </w:pPr>
            <w:ins w:id="1305" w:author="Ainsworth, Alison" w:date="2012-07-27T14:21:00Z">
              <w:r w:rsidRPr="00331028">
                <w:rPr>
                  <w:rFonts w:ascii="Arial" w:eastAsia="Times New Roman" w:hAnsi="Arial" w:cs="Arial"/>
                  <w:color w:val="000000"/>
                  <w:sz w:val="20"/>
                  <w:szCs w:val="20"/>
                </w:rPr>
                <w:t> </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306" w:author="Ainsworth, Alison" w:date="2012-07-27T14:21:00Z"/>
                <w:rFonts w:ascii="Arial" w:eastAsia="Times New Roman" w:hAnsi="Arial" w:cs="Arial"/>
                <w:color w:val="000000"/>
                <w:sz w:val="20"/>
                <w:szCs w:val="20"/>
              </w:rPr>
            </w:pPr>
            <w:ins w:id="1307" w:author="Ainsworth, Alison" w:date="2012-07-27T14:21:00Z">
              <w:r w:rsidRPr="00331028">
                <w:rPr>
                  <w:rFonts w:ascii="Arial" w:eastAsia="Times New Roman" w:hAnsi="Arial" w:cs="Arial"/>
                  <w:color w:val="000000"/>
                  <w:sz w:val="20"/>
                  <w:szCs w:val="20"/>
                </w:rPr>
                <w:t>Carry Benadryl, epi-pen or other anti-histamine if you have known allergic reactions.</w:t>
              </w:r>
            </w:ins>
          </w:p>
        </w:tc>
      </w:tr>
      <w:tr w:rsidR="00331028" w:rsidRPr="00331028" w:rsidTr="00A358F6">
        <w:trPr>
          <w:trHeight w:val="332"/>
          <w:ins w:id="1308"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09" w:author="Ainsworth, Alison" w:date="2012-07-27T14:21:00Z"/>
                <w:rFonts w:ascii="Arial" w:eastAsia="Times New Roman" w:hAnsi="Arial" w:cs="Arial"/>
                <w:color w:val="000000"/>
                <w:sz w:val="20"/>
                <w:szCs w:val="20"/>
              </w:rPr>
            </w:pPr>
            <w:ins w:id="1310"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hideMark/>
          </w:tcPr>
          <w:p w:rsidR="00331028" w:rsidRPr="00331028" w:rsidRDefault="00331028" w:rsidP="00331028">
            <w:pPr>
              <w:rPr>
                <w:ins w:id="1311" w:author="Ainsworth, Alison" w:date="2012-07-27T14:21:00Z"/>
                <w:rFonts w:ascii="Arial" w:eastAsia="Times New Roman" w:hAnsi="Arial" w:cs="Arial"/>
                <w:color w:val="000000"/>
                <w:sz w:val="20"/>
                <w:szCs w:val="20"/>
              </w:rPr>
            </w:pPr>
            <w:ins w:id="1312" w:author="Ainsworth, Alison" w:date="2012-07-27T14:21:00Z">
              <w:r w:rsidRPr="00331028">
                <w:rPr>
                  <w:rFonts w:ascii="Arial" w:eastAsia="Times New Roman" w:hAnsi="Arial" w:cs="Arial"/>
                  <w:color w:val="000000"/>
                  <w:sz w:val="20"/>
                  <w:szCs w:val="20"/>
                </w:rPr>
                <w:t>Scorpions</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313" w:author="Ainsworth, Alison" w:date="2012-07-27T14:21:00Z"/>
                <w:rFonts w:ascii="Arial" w:eastAsia="Times New Roman" w:hAnsi="Arial" w:cs="Arial"/>
                <w:color w:val="000000"/>
                <w:sz w:val="20"/>
                <w:szCs w:val="20"/>
              </w:rPr>
            </w:pPr>
            <w:ins w:id="1314" w:author="Ainsworth, Alison" w:date="2012-07-27T14:21:00Z">
              <w:r w:rsidRPr="00331028">
                <w:rPr>
                  <w:rFonts w:ascii="Arial" w:eastAsia="Times New Roman" w:hAnsi="Arial" w:cs="Arial"/>
                  <w:color w:val="000000"/>
                  <w:sz w:val="20"/>
                  <w:szCs w:val="20"/>
                </w:rPr>
                <w:t>Inspect items left lying on the ground, e.g. clothing, prior to putting them on, especially camping.</w:t>
              </w:r>
            </w:ins>
          </w:p>
        </w:tc>
      </w:tr>
      <w:tr w:rsidR="00331028" w:rsidRPr="00331028" w:rsidTr="00A358F6">
        <w:trPr>
          <w:trHeight w:val="255"/>
          <w:ins w:id="1315"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16" w:author="Ainsworth, Alison" w:date="2012-07-27T14:21:00Z"/>
                <w:rFonts w:ascii="Arial" w:eastAsia="Times New Roman" w:hAnsi="Arial" w:cs="Arial"/>
                <w:color w:val="000000"/>
                <w:sz w:val="20"/>
                <w:szCs w:val="20"/>
              </w:rPr>
            </w:pPr>
            <w:ins w:id="131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318" w:author="Ainsworth, Alison" w:date="2012-07-27T14:21:00Z"/>
                <w:rFonts w:ascii="Arial" w:eastAsia="Times New Roman" w:hAnsi="Arial" w:cs="Arial"/>
                <w:color w:val="000000"/>
                <w:sz w:val="20"/>
                <w:szCs w:val="20"/>
              </w:rPr>
            </w:pPr>
            <w:ins w:id="1319" w:author="Ainsworth, Alison" w:date="2012-07-27T14:21:00Z">
              <w:r w:rsidRPr="00331028">
                <w:rPr>
                  <w:rFonts w:ascii="Arial" w:eastAsia="Times New Roman" w:hAnsi="Arial" w:cs="Arial"/>
                  <w:color w:val="000000"/>
                  <w:sz w:val="20"/>
                  <w:szCs w:val="20"/>
                </w:rPr>
                <w:t>Mosquitoes</w:t>
              </w:r>
            </w:ins>
          </w:p>
        </w:tc>
        <w:tc>
          <w:tcPr>
            <w:tcW w:w="908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320" w:author="Ainsworth, Alison" w:date="2012-07-27T14:21:00Z"/>
                <w:rFonts w:ascii="Arial" w:eastAsia="Times New Roman" w:hAnsi="Arial" w:cs="Arial"/>
                <w:color w:val="000000"/>
                <w:sz w:val="20"/>
                <w:szCs w:val="20"/>
              </w:rPr>
            </w:pPr>
            <w:ins w:id="1321" w:author="Ainsworth, Alison" w:date="2012-07-27T14:21:00Z">
              <w:r w:rsidRPr="00331028">
                <w:rPr>
                  <w:rFonts w:ascii="Arial" w:eastAsia="Times New Roman" w:hAnsi="Arial" w:cs="Arial"/>
                  <w:color w:val="000000"/>
                  <w:sz w:val="20"/>
                  <w:szCs w:val="20"/>
                </w:rPr>
                <w:t xml:space="preserve">Wear bug repellent and long sleeve shirt to prevent bites; be aware of dengue symptoms. </w:t>
              </w:r>
            </w:ins>
          </w:p>
        </w:tc>
      </w:tr>
      <w:tr w:rsidR="00331028" w:rsidRPr="00331028" w:rsidTr="00A358F6">
        <w:trPr>
          <w:trHeight w:val="510"/>
          <w:ins w:id="1322" w:author="Ainsworth, Alison" w:date="2012-07-27T14:21:00Z"/>
        </w:trPr>
        <w:tc>
          <w:tcPr>
            <w:tcW w:w="1539" w:type="dxa"/>
            <w:tcBorders>
              <w:top w:val="nil"/>
              <w:left w:val="single" w:sz="4" w:space="0" w:color="auto"/>
              <w:bottom w:val="single" w:sz="4" w:space="0" w:color="auto"/>
              <w:right w:val="nil"/>
            </w:tcBorders>
            <w:shd w:val="clear" w:color="auto" w:fill="auto"/>
            <w:vAlign w:val="center"/>
            <w:hideMark/>
          </w:tcPr>
          <w:p w:rsidR="00331028" w:rsidRPr="00331028" w:rsidRDefault="00331028" w:rsidP="00331028">
            <w:pPr>
              <w:rPr>
                <w:ins w:id="1323" w:author="Ainsworth, Alison" w:date="2012-07-27T14:21:00Z"/>
                <w:rFonts w:ascii="Arial" w:eastAsia="Times New Roman" w:hAnsi="Arial" w:cs="Arial"/>
                <w:color w:val="000000"/>
                <w:sz w:val="20"/>
                <w:szCs w:val="20"/>
              </w:rPr>
            </w:pPr>
            <w:ins w:id="132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vAlign w:val="center"/>
            <w:hideMark/>
          </w:tcPr>
          <w:p w:rsidR="00331028" w:rsidRPr="00331028" w:rsidRDefault="00331028" w:rsidP="00331028">
            <w:pPr>
              <w:rPr>
                <w:ins w:id="1325" w:author="Ainsworth, Alison" w:date="2012-07-27T14:21:00Z"/>
                <w:rFonts w:ascii="Arial" w:eastAsia="Times New Roman" w:hAnsi="Arial" w:cs="Arial"/>
                <w:color w:val="000000"/>
                <w:sz w:val="20"/>
                <w:szCs w:val="20"/>
              </w:rPr>
            </w:pPr>
            <w:ins w:id="1326" w:author="Ainsworth, Alison" w:date="2012-07-27T14:21:00Z">
              <w:r w:rsidRPr="00331028">
                <w:rPr>
                  <w:rFonts w:ascii="Arial" w:eastAsia="Times New Roman" w:hAnsi="Arial" w:cs="Arial"/>
                  <w:color w:val="000000"/>
                  <w:sz w:val="20"/>
                  <w:szCs w:val="20"/>
                </w:rPr>
                <w:t>Encounters with strangers</w:t>
              </w:r>
            </w:ins>
          </w:p>
        </w:tc>
        <w:tc>
          <w:tcPr>
            <w:tcW w:w="908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327" w:author="Ainsworth, Alison" w:date="2012-07-27T14:21:00Z"/>
                <w:rFonts w:ascii="Arial" w:eastAsia="Times New Roman" w:hAnsi="Arial" w:cs="Arial"/>
                <w:color w:val="000000"/>
                <w:sz w:val="20"/>
                <w:szCs w:val="20"/>
              </w:rPr>
            </w:pPr>
            <w:ins w:id="1328" w:author="Ainsworth, Alison" w:date="2012-07-27T14:21:00Z">
              <w:r w:rsidRPr="00331028">
                <w:rPr>
                  <w:rFonts w:ascii="Arial" w:eastAsia="Times New Roman" w:hAnsi="Arial" w:cs="Arial"/>
                  <w:color w:val="000000"/>
                  <w:sz w:val="20"/>
                  <w:szCs w:val="20"/>
                </w:rPr>
                <w:t xml:space="preserve">Report uncomfortable encounters with strangers in park to a supervisor as soon as possible; report apparent illegal activity to a park ranger, do not get into a confrontation with a visitor in the park. </w:t>
              </w:r>
            </w:ins>
          </w:p>
        </w:tc>
      </w:tr>
    </w:tbl>
    <w:p w:rsidR="00331028" w:rsidRPr="00331028" w:rsidRDefault="00331028" w:rsidP="00331028">
      <w:pPr>
        <w:rPr>
          <w:ins w:id="1329" w:author="Ainsworth, Alison" w:date="2012-07-27T14:21:00Z"/>
          <w:rFonts w:ascii="Arial" w:eastAsia="Times New Roman" w:hAnsi="Arial" w:cs="Arial"/>
          <w:sz w:val="16"/>
          <w:szCs w:val="16"/>
        </w:rPr>
      </w:pPr>
      <w:ins w:id="1330" w:author="Ainsworth, Alison" w:date="2012-07-27T14:21:00Z">
        <w:r w:rsidRPr="00331028">
          <w:rPr>
            <w:rFonts w:ascii="Arial" w:eastAsia="Times New Roman" w:hAnsi="Arial" w:cs="Arial"/>
            <w:sz w:val="16"/>
            <w:szCs w:val="16"/>
          </w:rPr>
          <w:t>PACN updated 2/15/2012</w:t>
        </w:r>
      </w:ins>
    </w:p>
    <w:p w:rsidR="00331028" w:rsidRPr="00331028" w:rsidRDefault="00331028" w:rsidP="00331028">
      <w:pPr>
        <w:keepNext/>
        <w:rPr>
          <w:ins w:id="1331" w:author="Ainsworth, Alison" w:date="2012-07-27T14:21:00Z"/>
          <w:rFonts w:ascii="Arial" w:hAnsi="Arial" w:cs="Arial"/>
          <w:b/>
          <w:bCs/>
          <w:sz w:val="20"/>
          <w:szCs w:val="20"/>
        </w:rPr>
      </w:pPr>
      <w:ins w:id="1332" w:author="Ainsworth, Alison" w:date="2012-07-27T14:21:00Z">
        <w:r w:rsidRPr="00331028">
          <w:rPr>
            <w:rFonts w:ascii="Arial" w:hAnsi="Arial" w:cs="Arial"/>
            <w:bCs/>
            <w:sz w:val="20"/>
            <w:szCs w:val="20"/>
          </w:rPr>
          <w:lastRenderedPageBreak/>
          <w:t>Job Hazard Analysis - Hiking to work areas on beaches and across streams</w:t>
        </w:r>
      </w:ins>
    </w:p>
    <w:tbl>
      <w:tblPr>
        <w:tblW w:w="12600" w:type="dxa"/>
        <w:tblInd w:w="95" w:type="dxa"/>
        <w:tblLook w:val="04A0" w:firstRow="1" w:lastRow="0" w:firstColumn="1" w:lastColumn="0" w:noHBand="0" w:noVBand="1"/>
      </w:tblPr>
      <w:tblGrid>
        <w:gridCol w:w="1539"/>
        <w:gridCol w:w="2059"/>
        <w:gridCol w:w="9002"/>
      </w:tblGrid>
      <w:tr w:rsidR="00331028" w:rsidRPr="00331028" w:rsidTr="00A358F6">
        <w:trPr>
          <w:trHeight w:val="510"/>
          <w:ins w:id="1333" w:author="Ainsworth, Alison" w:date="2012-07-27T14:21:00Z"/>
        </w:trPr>
        <w:tc>
          <w:tcPr>
            <w:tcW w:w="1539" w:type="dxa"/>
            <w:tcBorders>
              <w:top w:val="nil"/>
              <w:left w:val="nil"/>
              <w:bottom w:val="nil"/>
              <w:right w:val="nil"/>
            </w:tcBorders>
            <w:shd w:val="clear" w:color="auto" w:fill="auto"/>
            <w:vAlign w:val="center"/>
            <w:hideMark/>
          </w:tcPr>
          <w:p w:rsidR="00331028" w:rsidRPr="00331028" w:rsidRDefault="00331028" w:rsidP="00331028">
            <w:pPr>
              <w:jc w:val="center"/>
              <w:rPr>
                <w:ins w:id="1334" w:author="Ainsworth, Alison" w:date="2012-07-27T14:21:00Z"/>
                <w:rFonts w:ascii="Arial" w:eastAsia="Times New Roman" w:hAnsi="Arial" w:cs="Arial"/>
                <w:b/>
                <w:bCs/>
                <w:color w:val="000000"/>
                <w:sz w:val="20"/>
                <w:szCs w:val="20"/>
                <w:u w:val="single"/>
              </w:rPr>
            </w:pPr>
            <w:ins w:id="1335" w:author="Ainsworth, Alison" w:date="2012-07-27T14:21:00Z">
              <w:r w:rsidRPr="00331028">
                <w:rPr>
                  <w:rFonts w:ascii="Arial" w:eastAsia="Times New Roman" w:hAnsi="Arial" w:cs="Arial"/>
                  <w:b/>
                  <w:bCs/>
                  <w:color w:val="000000"/>
                  <w:sz w:val="20"/>
                  <w:szCs w:val="20"/>
                  <w:u w:val="single"/>
                </w:rPr>
                <w:t>Basic Job Steps/Activity</w:t>
              </w:r>
            </w:ins>
          </w:p>
        </w:tc>
        <w:tc>
          <w:tcPr>
            <w:tcW w:w="2059" w:type="dxa"/>
            <w:tcBorders>
              <w:top w:val="nil"/>
              <w:left w:val="nil"/>
              <w:bottom w:val="nil"/>
              <w:right w:val="nil"/>
            </w:tcBorders>
            <w:shd w:val="clear" w:color="auto" w:fill="auto"/>
            <w:vAlign w:val="center"/>
            <w:hideMark/>
          </w:tcPr>
          <w:p w:rsidR="00331028" w:rsidRPr="00331028" w:rsidRDefault="00331028" w:rsidP="00331028">
            <w:pPr>
              <w:jc w:val="center"/>
              <w:rPr>
                <w:ins w:id="1336" w:author="Ainsworth, Alison" w:date="2012-07-27T14:21:00Z"/>
                <w:rFonts w:ascii="Arial" w:eastAsia="Times New Roman" w:hAnsi="Arial" w:cs="Arial"/>
                <w:b/>
                <w:bCs/>
                <w:color w:val="000000"/>
                <w:sz w:val="20"/>
                <w:szCs w:val="20"/>
                <w:u w:val="single"/>
              </w:rPr>
            </w:pPr>
            <w:ins w:id="1337" w:author="Ainsworth, Alison" w:date="2012-07-27T14:21:00Z">
              <w:r w:rsidRPr="00331028">
                <w:rPr>
                  <w:rFonts w:ascii="Arial" w:eastAsia="Times New Roman" w:hAnsi="Arial" w:cs="Arial"/>
                  <w:b/>
                  <w:bCs/>
                  <w:color w:val="000000"/>
                  <w:sz w:val="20"/>
                  <w:szCs w:val="20"/>
                  <w:u w:val="single"/>
                </w:rPr>
                <w:t>Existing and Potential Hazards</w:t>
              </w:r>
            </w:ins>
          </w:p>
        </w:tc>
        <w:tc>
          <w:tcPr>
            <w:tcW w:w="9002" w:type="dxa"/>
            <w:tcBorders>
              <w:top w:val="nil"/>
              <w:left w:val="nil"/>
              <w:bottom w:val="nil"/>
              <w:right w:val="nil"/>
            </w:tcBorders>
            <w:shd w:val="clear" w:color="auto" w:fill="auto"/>
            <w:vAlign w:val="center"/>
            <w:hideMark/>
          </w:tcPr>
          <w:p w:rsidR="00331028" w:rsidRPr="00331028" w:rsidRDefault="00331028" w:rsidP="00331028">
            <w:pPr>
              <w:jc w:val="center"/>
              <w:rPr>
                <w:ins w:id="1338" w:author="Ainsworth, Alison" w:date="2012-07-27T14:21:00Z"/>
                <w:rFonts w:ascii="Arial" w:eastAsia="Times New Roman" w:hAnsi="Arial" w:cs="Arial"/>
                <w:b/>
                <w:bCs/>
                <w:color w:val="000000"/>
                <w:sz w:val="20"/>
                <w:szCs w:val="20"/>
                <w:u w:val="single"/>
              </w:rPr>
            </w:pPr>
            <w:ins w:id="1339" w:author="Ainsworth, Alison" w:date="2012-07-27T14:21:00Z">
              <w:r w:rsidRPr="00331028">
                <w:rPr>
                  <w:rFonts w:ascii="Arial" w:eastAsia="Times New Roman" w:hAnsi="Arial" w:cs="Arial"/>
                  <w:b/>
                  <w:bCs/>
                  <w:color w:val="000000"/>
                  <w:sz w:val="20"/>
                  <w:szCs w:val="20"/>
                  <w:u w:val="single"/>
                </w:rPr>
                <w:t>Recommended Corrective Measures</w:t>
              </w:r>
            </w:ins>
          </w:p>
        </w:tc>
      </w:tr>
      <w:tr w:rsidR="00331028" w:rsidRPr="00331028" w:rsidTr="00A358F6">
        <w:trPr>
          <w:trHeight w:val="255"/>
          <w:ins w:id="1340" w:author="Ainsworth, Alison" w:date="2012-07-27T14:21:00Z"/>
        </w:trPr>
        <w:tc>
          <w:tcPr>
            <w:tcW w:w="1539" w:type="dxa"/>
            <w:tcBorders>
              <w:top w:val="single" w:sz="4" w:space="0" w:color="auto"/>
              <w:left w:val="single" w:sz="4" w:space="0" w:color="auto"/>
              <w:bottom w:val="nil"/>
              <w:right w:val="nil"/>
            </w:tcBorders>
            <w:shd w:val="clear" w:color="auto" w:fill="auto"/>
            <w:vAlign w:val="center"/>
            <w:hideMark/>
          </w:tcPr>
          <w:p w:rsidR="00331028" w:rsidRPr="00331028" w:rsidRDefault="00331028" w:rsidP="00331028">
            <w:pPr>
              <w:rPr>
                <w:ins w:id="1341" w:author="Ainsworth, Alison" w:date="2012-07-27T14:21:00Z"/>
                <w:rFonts w:ascii="Arial" w:eastAsia="Times New Roman" w:hAnsi="Arial" w:cs="Arial"/>
                <w:color w:val="000000"/>
                <w:sz w:val="20"/>
                <w:szCs w:val="20"/>
              </w:rPr>
            </w:pPr>
            <w:ins w:id="1342" w:author="Ainsworth, Alison" w:date="2012-07-27T14:21:00Z">
              <w:r w:rsidRPr="00331028">
                <w:rPr>
                  <w:rFonts w:ascii="Arial" w:eastAsia="Times New Roman" w:hAnsi="Arial" w:cs="Arial"/>
                  <w:color w:val="000000"/>
                  <w:sz w:val="20"/>
                  <w:szCs w:val="20"/>
                </w:rPr>
                <w:t>Hiking to work</w:t>
              </w:r>
            </w:ins>
          </w:p>
        </w:tc>
        <w:tc>
          <w:tcPr>
            <w:tcW w:w="2059" w:type="dxa"/>
            <w:tcBorders>
              <w:top w:val="single" w:sz="4" w:space="0" w:color="auto"/>
              <w:left w:val="nil"/>
              <w:bottom w:val="nil"/>
              <w:right w:val="nil"/>
            </w:tcBorders>
            <w:shd w:val="clear" w:color="auto" w:fill="auto"/>
            <w:vAlign w:val="center"/>
            <w:hideMark/>
          </w:tcPr>
          <w:p w:rsidR="00331028" w:rsidRPr="00331028" w:rsidRDefault="00331028" w:rsidP="00331028">
            <w:pPr>
              <w:rPr>
                <w:ins w:id="1343" w:author="Ainsworth, Alison" w:date="2012-07-27T14:21:00Z"/>
                <w:rFonts w:ascii="Arial" w:eastAsia="Times New Roman" w:hAnsi="Arial" w:cs="Arial"/>
                <w:color w:val="000000"/>
                <w:sz w:val="20"/>
                <w:szCs w:val="20"/>
              </w:rPr>
            </w:pPr>
            <w:ins w:id="1344" w:author="Ainsworth, Alison" w:date="2012-07-27T14:21:00Z">
              <w:r w:rsidRPr="00331028">
                <w:rPr>
                  <w:rFonts w:ascii="Arial" w:eastAsia="Times New Roman" w:hAnsi="Arial" w:cs="Arial"/>
                  <w:color w:val="000000"/>
                  <w:sz w:val="20"/>
                  <w:szCs w:val="20"/>
                </w:rPr>
                <w:t xml:space="preserve">Exposure to high </w:t>
              </w:r>
            </w:ins>
          </w:p>
        </w:tc>
        <w:tc>
          <w:tcPr>
            <w:tcW w:w="9002" w:type="dxa"/>
            <w:tcBorders>
              <w:top w:val="single" w:sz="4" w:space="0" w:color="auto"/>
              <w:left w:val="nil"/>
              <w:bottom w:val="nil"/>
              <w:right w:val="single" w:sz="4" w:space="0" w:color="auto"/>
            </w:tcBorders>
            <w:shd w:val="clear" w:color="auto" w:fill="auto"/>
            <w:vAlign w:val="center"/>
            <w:hideMark/>
          </w:tcPr>
          <w:p w:rsidR="00331028" w:rsidRPr="00331028" w:rsidRDefault="00331028" w:rsidP="00331028">
            <w:pPr>
              <w:rPr>
                <w:ins w:id="1345" w:author="Ainsworth, Alison" w:date="2012-07-27T14:21:00Z"/>
                <w:rFonts w:ascii="Arial" w:eastAsia="Times New Roman" w:hAnsi="Arial" w:cs="Arial"/>
                <w:color w:val="000000"/>
                <w:sz w:val="20"/>
                <w:szCs w:val="20"/>
              </w:rPr>
            </w:pPr>
            <w:ins w:id="1346" w:author="Ainsworth, Alison" w:date="2012-07-27T14:21:00Z">
              <w:r w:rsidRPr="00331028">
                <w:rPr>
                  <w:rFonts w:ascii="Arial" w:eastAsia="Times New Roman" w:hAnsi="Arial" w:cs="Arial"/>
                  <w:color w:val="000000"/>
                  <w:sz w:val="20"/>
                  <w:szCs w:val="20"/>
                </w:rPr>
                <w:t>Check tide tables before going out and plan travel accordingly.</w:t>
              </w:r>
            </w:ins>
          </w:p>
        </w:tc>
      </w:tr>
      <w:tr w:rsidR="00331028" w:rsidRPr="00331028" w:rsidTr="00A358F6">
        <w:trPr>
          <w:trHeight w:val="510"/>
          <w:ins w:id="134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48" w:author="Ainsworth, Alison" w:date="2012-07-27T14:21:00Z"/>
                <w:rFonts w:ascii="Arial" w:eastAsia="Times New Roman" w:hAnsi="Arial" w:cs="Arial"/>
                <w:color w:val="000000"/>
                <w:sz w:val="20"/>
                <w:szCs w:val="20"/>
              </w:rPr>
            </w:pPr>
            <w:ins w:id="1349" w:author="Ainsworth, Alison" w:date="2012-07-27T14:21:00Z">
              <w:r w:rsidRPr="00331028">
                <w:rPr>
                  <w:rFonts w:ascii="Arial" w:eastAsia="Times New Roman" w:hAnsi="Arial" w:cs="Arial"/>
                  <w:color w:val="000000"/>
                  <w:sz w:val="20"/>
                  <w:szCs w:val="20"/>
                </w:rPr>
                <w:t xml:space="preserve">areas on beaches and </w:t>
              </w:r>
            </w:ins>
          </w:p>
        </w:tc>
        <w:tc>
          <w:tcPr>
            <w:tcW w:w="2059" w:type="dxa"/>
            <w:tcBorders>
              <w:top w:val="nil"/>
              <w:left w:val="nil"/>
              <w:bottom w:val="nil"/>
              <w:right w:val="nil"/>
            </w:tcBorders>
            <w:shd w:val="clear" w:color="auto" w:fill="auto"/>
            <w:vAlign w:val="center"/>
            <w:hideMark/>
          </w:tcPr>
          <w:p w:rsidR="00331028" w:rsidRPr="00331028" w:rsidRDefault="00331028" w:rsidP="00331028">
            <w:pPr>
              <w:rPr>
                <w:ins w:id="1350" w:author="Ainsworth, Alison" w:date="2012-07-27T14:21:00Z"/>
                <w:rFonts w:ascii="Arial" w:eastAsia="Times New Roman" w:hAnsi="Arial" w:cs="Arial"/>
                <w:color w:val="000000"/>
                <w:sz w:val="20"/>
                <w:szCs w:val="20"/>
              </w:rPr>
            </w:pPr>
            <w:ins w:id="1351" w:author="Ainsworth, Alison" w:date="2012-07-27T14:21:00Z">
              <w:r w:rsidRPr="00331028">
                <w:rPr>
                  <w:rFonts w:ascii="Arial" w:eastAsia="Times New Roman" w:hAnsi="Arial" w:cs="Arial"/>
                  <w:color w:val="000000"/>
                  <w:sz w:val="20"/>
                  <w:szCs w:val="20"/>
                </w:rPr>
                <w:t>tides on beach, routes cut off</w:t>
              </w:r>
            </w:ins>
          </w:p>
        </w:tc>
        <w:tc>
          <w:tcPr>
            <w:tcW w:w="9002" w:type="dxa"/>
            <w:tcBorders>
              <w:top w:val="nil"/>
              <w:left w:val="nil"/>
              <w:bottom w:val="nil"/>
              <w:right w:val="single" w:sz="4" w:space="0" w:color="auto"/>
            </w:tcBorders>
            <w:shd w:val="clear" w:color="auto" w:fill="auto"/>
            <w:vAlign w:val="center"/>
            <w:hideMark/>
          </w:tcPr>
          <w:p w:rsidR="00331028" w:rsidRPr="00331028" w:rsidRDefault="00331028" w:rsidP="00331028">
            <w:pPr>
              <w:rPr>
                <w:ins w:id="1352" w:author="Ainsworth, Alison" w:date="2012-07-27T14:21:00Z"/>
                <w:rFonts w:ascii="Arial" w:eastAsia="Times New Roman" w:hAnsi="Arial" w:cs="Arial"/>
                <w:color w:val="000000"/>
                <w:sz w:val="20"/>
                <w:szCs w:val="20"/>
              </w:rPr>
            </w:pPr>
            <w:ins w:id="1353" w:author="Ainsworth, Alison" w:date="2012-07-27T14:21:00Z">
              <w:r w:rsidRPr="00331028">
                <w:rPr>
                  <w:rFonts w:ascii="Arial" w:eastAsia="Times New Roman" w:hAnsi="Arial" w:cs="Arial"/>
                  <w:color w:val="000000"/>
                  <w:sz w:val="20"/>
                  <w:szCs w:val="20"/>
                </w:rPr>
                <w:t>If caught on beach on a rising tide, move as high up the cliff as possible, but in an area that you can be seen from above.</w:t>
              </w:r>
            </w:ins>
          </w:p>
        </w:tc>
      </w:tr>
      <w:tr w:rsidR="00331028" w:rsidRPr="00331028" w:rsidTr="00A358F6">
        <w:trPr>
          <w:trHeight w:val="255"/>
          <w:ins w:id="135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55" w:author="Ainsworth, Alison" w:date="2012-07-27T14:21:00Z"/>
                <w:rFonts w:ascii="Arial" w:eastAsia="Times New Roman" w:hAnsi="Arial" w:cs="Arial"/>
                <w:color w:val="000000"/>
                <w:sz w:val="20"/>
                <w:szCs w:val="20"/>
              </w:rPr>
            </w:pPr>
            <w:ins w:id="1356" w:author="Ainsworth, Alison" w:date="2012-07-27T14:21:00Z">
              <w:r w:rsidRPr="00331028">
                <w:rPr>
                  <w:rFonts w:ascii="Arial" w:eastAsia="Times New Roman" w:hAnsi="Arial" w:cs="Arial"/>
                  <w:color w:val="000000"/>
                  <w:sz w:val="20"/>
                  <w:szCs w:val="20"/>
                </w:rPr>
                <w:t xml:space="preserve">across  </w:t>
              </w:r>
            </w:ins>
          </w:p>
        </w:tc>
        <w:tc>
          <w:tcPr>
            <w:tcW w:w="2059" w:type="dxa"/>
            <w:tcBorders>
              <w:top w:val="nil"/>
              <w:left w:val="nil"/>
              <w:bottom w:val="nil"/>
              <w:right w:val="nil"/>
            </w:tcBorders>
            <w:shd w:val="clear" w:color="auto" w:fill="auto"/>
            <w:vAlign w:val="center"/>
            <w:hideMark/>
          </w:tcPr>
          <w:p w:rsidR="00331028" w:rsidRPr="00331028" w:rsidRDefault="00331028" w:rsidP="00331028">
            <w:pPr>
              <w:rPr>
                <w:ins w:id="1357" w:author="Ainsworth, Alison" w:date="2012-07-27T14:21:00Z"/>
                <w:rFonts w:ascii="Arial" w:eastAsia="Times New Roman"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331028" w:rsidRPr="00331028" w:rsidRDefault="00331028" w:rsidP="00331028">
            <w:pPr>
              <w:rPr>
                <w:ins w:id="1358" w:author="Ainsworth, Alison" w:date="2012-07-27T14:21:00Z"/>
                <w:rFonts w:ascii="Arial" w:eastAsia="Times New Roman" w:hAnsi="Arial" w:cs="Arial"/>
                <w:color w:val="000000"/>
                <w:sz w:val="20"/>
                <w:szCs w:val="20"/>
              </w:rPr>
            </w:pPr>
            <w:ins w:id="1359" w:author="Ainsworth, Alison" w:date="2012-07-27T14:21:00Z">
              <w:r w:rsidRPr="00331028">
                <w:rPr>
                  <w:rFonts w:ascii="Arial" w:eastAsia="Times New Roman" w:hAnsi="Arial" w:cs="Arial"/>
                  <w:color w:val="000000"/>
                  <w:sz w:val="20"/>
                  <w:szCs w:val="20"/>
                </w:rPr>
                <w:t>Use alternate land routes if possible for one leg of the trip.</w:t>
              </w:r>
            </w:ins>
          </w:p>
        </w:tc>
      </w:tr>
      <w:tr w:rsidR="00331028" w:rsidRPr="00331028" w:rsidTr="00A358F6">
        <w:trPr>
          <w:trHeight w:val="765"/>
          <w:ins w:id="1360" w:author="Ainsworth, Alison" w:date="2012-07-27T14:21:00Z"/>
        </w:trPr>
        <w:tc>
          <w:tcPr>
            <w:tcW w:w="1539" w:type="dxa"/>
            <w:tcBorders>
              <w:top w:val="nil"/>
              <w:left w:val="single" w:sz="4" w:space="0" w:color="auto"/>
              <w:bottom w:val="nil"/>
              <w:right w:val="nil"/>
            </w:tcBorders>
            <w:shd w:val="clear" w:color="auto" w:fill="auto"/>
            <w:hideMark/>
          </w:tcPr>
          <w:p w:rsidR="00331028" w:rsidRPr="00331028" w:rsidRDefault="00331028" w:rsidP="00331028">
            <w:pPr>
              <w:rPr>
                <w:ins w:id="1361" w:author="Ainsworth, Alison" w:date="2012-07-27T14:21:00Z"/>
                <w:rFonts w:ascii="Arial" w:eastAsia="Times New Roman" w:hAnsi="Arial" w:cs="Arial"/>
                <w:color w:val="000000"/>
                <w:sz w:val="20"/>
                <w:szCs w:val="20"/>
              </w:rPr>
            </w:pPr>
            <w:ins w:id="1362" w:author="Ainsworth, Alison" w:date="2012-07-27T14:21:00Z">
              <w:r w:rsidRPr="00331028">
                <w:rPr>
                  <w:rFonts w:ascii="Arial" w:eastAsia="Times New Roman" w:hAnsi="Arial" w:cs="Arial"/>
                  <w:color w:val="000000"/>
                  <w:sz w:val="20"/>
                  <w:szCs w:val="20"/>
                </w:rPr>
                <w:t>streams</w:t>
              </w:r>
            </w:ins>
          </w:p>
        </w:tc>
        <w:tc>
          <w:tcPr>
            <w:tcW w:w="2059" w:type="dxa"/>
            <w:tcBorders>
              <w:top w:val="nil"/>
              <w:left w:val="nil"/>
              <w:bottom w:val="single" w:sz="4" w:space="0" w:color="808080"/>
              <w:right w:val="nil"/>
            </w:tcBorders>
            <w:shd w:val="clear" w:color="auto" w:fill="auto"/>
            <w:vAlign w:val="center"/>
            <w:hideMark/>
          </w:tcPr>
          <w:p w:rsidR="00331028" w:rsidRPr="00331028" w:rsidRDefault="00331028" w:rsidP="00331028">
            <w:pPr>
              <w:rPr>
                <w:ins w:id="1363" w:author="Ainsworth, Alison" w:date="2012-07-27T14:21:00Z"/>
                <w:rFonts w:ascii="Arial" w:eastAsia="Times New Roman" w:hAnsi="Arial" w:cs="Arial"/>
                <w:color w:val="000000"/>
                <w:sz w:val="20"/>
                <w:szCs w:val="20"/>
              </w:rPr>
            </w:pPr>
            <w:ins w:id="1364" w:author="Ainsworth, Alison" w:date="2012-07-27T14:21:00Z">
              <w:r w:rsidRPr="00331028">
                <w:rPr>
                  <w:rFonts w:ascii="Arial" w:eastAsia="Times New Roman" w:hAnsi="Arial" w:cs="Arial"/>
                  <w:color w:val="000000"/>
                  <w:sz w:val="20"/>
                  <w:szCs w:val="20"/>
                </w:rPr>
                <w:t> </w:t>
              </w:r>
            </w:ins>
          </w:p>
        </w:tc>
        <w:tc>
          <w:tcPr>
            <w:tcW w:w="9002"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365" w:author="Ainsworth, Alison" w:date="2012-07-27T14:21:00Z"/>
                <w:rFonts w:ascii="Arial" w:eastAsia="Times New Roman" w:hAnsi="Arial" w:cs="Arial"/>
                <w:color w:val="000000"/>
                <w:sz w:val="20"/>
                <w:szCs w:val="20"/>
              </w:rPr>
            </w:pPr>
            <w:ins w:id="1366" w:author="Ainsworth, Alison" w:date="2012-07-27T14:21:00Z">
              <w:r w:rsidRPr="00331028">
                <w:rPr>
                  <w:rFonts w:ascii="Arial" w:eastAsia="Times New Roman" w:hAnsi="Arial" w:cs="Arial"/>
                  <w:color w:val="000000"/>
                  <w:sz w:val="20"/>
                  <w:szCs w:val="20"/>
                </w:rPr>
                <w:t xml:space="preserve">Be careful on slippery logs, intertidal areas covered in algae, and watch footing on either side of stream or channel crossings. Adjust pace and footing to allow you sure footing as you move through the tidal zone. Don't allow incoming waves to rush you. </w:t>
              </w:r>
            </w:ins>
          </w:p>
        </w:tc>
      </w:tr>
      <w:tr w:rsidR="00331028" w:rsidRPr="00331028" w:rsidTr="00A358F6">
        <w:trPr>
          <w:trHeight w:val="765"/>
          <w:ins w:id="1367"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68" w:author="Ainsworth, Alison" w:date="2012-07-27T14:21:00Z"/>
                <w:rFonts w:ascii="Arial" w:eastAsia="Times New Roman" w:hAnsi="Arial" w:cs="Arial"/>
                <w:color w:val="000000"/>
                <w:sz w:val="20"/>
                <w:szCs w:val="20"/>
              </w:rPr>
            </w:pPr>
            <w:ins w:id="1369" w:author="Ainsworth, Alison" w:date="2012-07-27T14:21:00Z">
              <w:r w:rsidRPr="00331028">
                <w:rPr>
                  <w:rFonts w:ascii="Arial" w:eastAsia="Times New Roman" w:hAnsi="Arial" w:cs="Arial"/>
                  <w:color w:val="000000"/>
                  <w:sz w:val="20"/>
                  <w:szCs w:val="20"/>
                </w:rPr>
                <w:t> </w:t>
              </w:r>
            </w:ins>
          </w:p>
        </w:tc>
        <w:tc>
          <w:tcPr>
            <w:tcW w:w="2059" w:type="dxa"/>
            <w:tcBorders>
              <w:top w:val="nil"/>
              <w:left w:val="nil"/>
              <w:bottom w:val="nil"/>
              <w:right w:val="nil"/>
            </w:tcBorders>
            <w:shd w:val="clear" w:color="auto" w:fill="auto"/>
            <w:hideMark/>
          </w:tcPr>
          <w:p w:rsidR="00331028" w:rsidRPr="00331028" w:rsidRDefault="00331028" w:rsidP="00331028">
            <w:pPr>
              <w:rPr>
                <w:ins w:id="1370" w:author="Ainsworth, Alison" w:date="2012-07-27T14:21:00Z"/>
                <w:rFonts w:ascii="Arial" w:eastAsia="Times New Roman" w:hAnsi="Arial" w:cs="Arial"/>
                <w:color w:val="000000"/>
                <w:sz w:val="20"/>
                <w:szCs w:val="20"/>
              </w:rPr>
            </w:pPr>
            <w:ins w:id="1371" w:author="Ainsworth, Alison" w:date="2012-07-27T14:21:00Z">
              <w:r w:rsidRPr="00331028">
                <w:rPr>
                  <w:rFonts w:ascii="Arial" w:eastAsia="Times New Roman" w:hAnsi="Arial" w:cs="Arial"/>
                  <w:color w:val="000000"/>
                  <w:sz w:val="20"/>
                  <w:szCs w:val="20"/>
                </w:rPr>
                <w:t>Crossing streams</w:t>
              </w:r>
            </w:ins>
          </w:p>
        </w:tc>
        <w:tc>
          <w:tcPr>
            <w:tcW w:w="9002" w:type="dxa"/>
            <w:tcBorders>
              <w:top w:val="nil"/>
              <w:left w:val="nil"/>
              <w:bottom w:val="nil"/>
              <w:right w:val="single" w:sz="4" w:space="0" w:color="auto"/>
            </w:tcBorders>
            <w:shd w:val="clear" w:color="auto" w:fill="auto"/>
            <w:vAlign w:val="center"/>
            <w:hideMark/>
          </w:tcPr>
          <w:p w:rsidR="00331028" w:rsidRPr="00331028" w:rsidRDefault="00331028" w:rsidP="00331028">
            <w:pPr>
              <w:rPr>
                <w:ins w:id="1372" w:author="Ainsworth, Alison" w:date="2012-07-27T14:21:00Z"/>
                <w:rFonts w:ascii="Arial" w:eastAsia="Times New Roman" w:hAnsi="Arial" w:cs="Arial"/>
                <w:color w:val="000000"/>
                <w:sz w:val="20"/>
                <w:szCs w:val="20"/>
              </w:rPr>
            </w:pPr>
            <w:ins w:id="1373" w:author="Ainsworth, Alison" w:date="2012-07-27T14:21:00Z">
              <w:r w:rsidRPr="00331028">
                <w:rPr>
                  <w:rFonts w:ascii="Arial" w:eastAsia="Times New Roman" w:hAnsi="Arial" w:cs="Arial"/>
                  <w:color w:val="000000"/>
                  <w:sz w:val="20"/>
                  <w:szCs w:val="20"/>
                </w:rPr>
                <w:t xml:space="preserve">Scout the area to determine a safe spot to ford the stream. Avoid crossing where the water is knee high or higher. Do not cross on logs that span the stream. Do not attempt crossing during heavy rainfall or if upslope thunder has been noted. </w:t>
              </w:r>
            </w:ins>
          </w:p>
        </w:tc>
      </w:tr>
      <w:tr w:rsidR="00331028" w:rsidRPr="00331028" w:rsidTr="00A358F6">
        <w:trPr>
          <w:trHeight w:val="765"/>
          <w:ins w:id="1374"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75" w:author="Ainsworth, Alison" w:date="2012-07-27T14:21:00Z"/>
                <w:rFonts w:ascii="Arial" w:eastAsia="Times New Roman" w:hAnsi="Arial" w:cs="Arial"/>
                <w:color w:val="000000"/>
                <w:sz w:val="20"/>
                <w:szCs w:val="20"/>
              </w:rPr>
            </w:pPr>
            <w:ins w:id="1376" w:author="Ainsworth, Alison" w:date="2012-07-27T14:21:00Z">
              <w:r w:rsidRPr="00331028">
                <w:rPr>
                  <w:rFonts w:ascii="Arial" w:eastAsia="Times New Roman" w:hAnsi="Arial" w:cs="Arial"/>
                  <w:color w:val="000000"/>
                  <w:sz w:val="20"/>
                  <w:szCs w:val="20"/>
                </w:rPr>
                <w:t> </w:t>
              </w:r>
            </w:ins>
          </w:p>
        </w:tc>
        <w:tc>
          <w:tcPr>
            <w:tcW w:w="2059" w:type="dxa"/>
            <w:tcBorders>
              <w:top w:val="nil"/>
              <w:left w:val="nil"/>
              <w:bottom w:val="nil"/>
              <w:right w:val="nil"/>
            </w:tcBorders>
            <w:shd w:val="clear" w:color="auto" w:fill="auto"/>
            <w:vAlign w:val="center"/>
            <w:hideMark/>
          </w:tcPr>
          <w:p w:rsidR="00331028" w:rsidRPr="00331028" w:rsidRDefault="00331028" w:rsidP="00331028">
            <w:pPr>
              <w:rPr>
                <w:ins w:id="1377" w:author="Ainsworth, Alison" w:date="2012-07-27T14:21:00Z"/>
                <w:rFonts w:ascii="Arial" w:eastAsia="Times New Roman"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331028" w:rsidRPr="00331028" w:rsidRDefault="00331028" w:rsidP="00331028">
            <w:pPr>
              <w:rPr>
                <w:ins w:id="1378" w:author="Ainsworth, Alison" w:date="2012-07-27T14:21:00Z"/>
                <w:rFonts w:ascii="Arial" w:eastAsia="Times New Roman" w:hAnsi="Arial" w:cs="Arial"/>
                <w:color w:val="000000"/>
                <w:sz w:val="20"/>
                <w:szCs w:val="20"/>
              </w:rPr>
            </w:pPr>
            <w:ins w:id="1379" w:author="Ainsworth, Alison" w:date="2012-07-27T14:21:00Z">
              <w:r w:rsidRPr="00331028">
                <w:rPr>
                  <w:rFonts w:ascii="Arial" w:eastAsia="Times New Roman" w:hAnsi="Arial" w:cs="Arial"/>
                  <w:color w:val="000000"/>
                  <w:sz w:val="20"/>
                  <w:szCs w:val="20"/>
                </w:rPr>
                <w:t xml:space="preserve">Walk slowly and deliberately to allow for proper evaluation of upcoming terrain in order to avoid any potentially dangerous obstacles. Place your feet carefully in firm footholds. Avoid loose rocks, high water flow, slippery rocks, and overly steep or muddy terrain. </w:t>
              </w:r>
            </w:ins>
          </w:p>
        </w:tc>
      </w:tr>
      <w:tr w:rsidR="00331028" w:rsidRPr="00331028" w:rsidTr="00A358F6">
        <w:trPr>
          <w:trHeight w:val="765"/>
          <w:ins w:id="1380"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81" w:author="Ainsworth, Alison" w:date="2012-07-27T14:21:00Z"/>
                <w:rFonts w:ascii="Arial" w:eastAsia="Times New Roman" w:hAnsi="Arial" w:cs="Arial"/>
                <w:color w:val="000000"/>
                <w:sz w:val="20"/>
                <w:szCs w:val="20"/>
              </w:rPr>
            </w:pPr>
            <w:ins w:id="1382" w:author="Ainsworth, Alison" w:date="2012-07-27T14:21:00Z">
              <w:r w:rsidRPr="00331028">
                <w:rPr>
                  <w:rFonts w:ascii="Arial" w:eastAsia="Times New Roman" w:hAnsi="Arial" w:cs="Arial"/>
                  <w:color w:val="000000"/>
                  <w:sz w:val="20"/>
                  <w:szCs w:val="20"/>
                </w:rPr>
                <w:t> </w:t>
              </w:r>
            </w:ins>
          </w:p>
        </w:tc>
        <w:tc>
          <w:tcPr>
            <w:tcW w:w="2059" w:type="dxa"/>
            <w:tcBorders>
              <w:top w:val="nil"/>
              <w:left w:val="nil"/>
              <w:bottom w:val="nil"/>
              <w:right w:val="nil"/>
            </w:tcBorders>
            <w:shd w:val="clear" w:color="auto" w:fill="auto"/>
            <w:vAlign w:val="center"/>
            <w:hideMark/>
          </w:tcPr>
          <w:p w:rsidR="00331028" w:rsidRPr="00331028" w:rsidRDefault="00331028" w:rsidP="00331028">
            <w:pPr>
              <w:rPr>
                <w:ins w:id="1383" w:author="Ainsworth, Alison" w:date="2012-07-27T14:21:00Z"/>
                <w:rFonts w:ascii="Arial" w:eastAsia="Times New Roman"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331028" w:rsidRPr="00331028" w:rsidRDefault="00331028" w:rsidP="00331028">
            <w:pPr>
              <w:rPr>
                <w:ins w:id="1384" w:author="Ainsworth, Alison" w:date="2012-07-27T14:21:00Z"/>
                <w:rFonts w:ascii="Arial" w:eastAsia="Times New Roman" w:hAnsi="Arial" w:cs="Arial"/>
                <w:color w:val="000000"/>
                <w:sz w:val="20"/>
                <w:szCs w:val="20"/>
              </w:rPr>
            </w:pPr>
            <w:ins w:id="1385" w:author="Ainsworth, Alison" w:date="2012-07-27T14:21:00Z">
              <w:r w:rsidRPr="00331028">
                <w:rPr>
                  <w:rFonts w:ascii="Arial" w:eastAsia="Times New Roman" w:hAnsi="Arial" w:cs="Arial"/>
                  <w:color w:val="000000"/>
                  <w:sz w:val="20"/>
                  <w:szCs w:val="20"/>
                </w:rPr>
                <w:t xml:space="preserve">When climbing rocks or crossing rocky areas attempt to have three points of contact at all times and keep your center of gravity low. A wading pole is required to aid in the balance and exploring for drop offs. </w:t>
              </w:r>
            </w:ins>
          </w:p>
        </w:tc>
      </w:tr>
      <w:tr w:rsidR="00331028" w:rsidRPr="00331028" w:rsidTr="00A358F6">
        <w:trPr>
          <w:trHeight w:val="765"/>
          <w:ins w:id="1386" w:author="Ainsworth, Alison" w:date="2012-07-27T14:21:00Z"/>
        </w:trPr>
        <w:tc>
          <w:tcPr>
            <w:tcW w:w="1539" w:type="dxa"/>
            <w:tcBorders>
              <w:top w:val="nil"/>
              <w:left w:val="single" w:sz="4" w:space="0" w:color="auto"/>
              <w:bottom w:val="nil"/>
              <w:right w:val="nil"/>
            </w:tcBorders>
            <w:shd w:val="clear" w:color="auto" w:fill="auto"/>
            <w:vAlign w:val="center"/>
            <w:hideMark/>
          </w:tcPr>
          <w:p w:rsidR="00331028" w:rsidRPr="00331028" w:rsidRDefault="00331028" w:rsidP="00331028">
            <w:pPr>
              <w:rPr>
                <w:ins w:id="1387" w:author="Ainsworth, Alison" w:date="2012-07-27T14:21:00Z"/>
                <w:rFonts w:ascii="Arial" w:eastAsia="Times New Roman" w:hAnsi="Arial" w:cs="Arial"/>
                <w:color w:val="000000"/>
                <w:sz w:val="20"/>
                <w:szCs w:val="20"/>
              </w:rPr>
            </w:pPr>
            <w:ins w:id="1388" w:author="Ainsworth, Alison" w:date="2012-07-27T14:21:00Z">
              <w:r w:rsidRPr="00331028">
                <w:rPr>
                  <w:rFonts w:ascii="Arial" w:eastAsia="Times New Roman" w:hAnsi="Arial" w:cs="Arial"/>
                  <w:color w:val="000000"/>
                  <w:sz w:val="20"/>
                  <w:szCs w:val="20"/>
                </w:rPr>
                <w:t> </w:t>
              </w:r>
            </w:ins>
          </w:p>
        </w:tc>
        <w:tc>
          <w:tcPr>
            <w:tcW w:w="2059" w:type="dxa"/>
            <w:tcBorders>
              <w:top w:val="nil"/>
              <w:left w:val="nil"/>
              <w:bottom w:val="nil"/>
              <w:right w:val="nil"/>
            </w:tcBorders>
            <w:shd w:val="clear" w:color="auto" w:fill="auto"/>
            <w:vAlign w:val="center"/>
            <w:hideMark/>
          </w:tcPr>
          <w:p w:rsidR="00331028" w:rsidRPr="00331028" w:rsidRDefault="00331028" w:rsidP="00331028">
            <w:pPr>
              <w:rPr>
                <w:ins w:id="1389" w:author="Ainsworth, Alison" w:date="2012-07-27T14:21:00Z"/>
                <w:rFonts w:ascii="Arial" w:eastAsia="Times New Roman" w:hAnsi="Arial" w:cs="Arial"/>
                <w:color w:val="000000"/>
                <w:sz w:val="20"/>
                <w:szCs w:val="20"/>
              </w:rPr>
            </w:pPr>
          </w:p>
        </w:tc>
        <w:tc>
          <w:tcPr>
            <w:tcW w:w="9002" w:type="dxa"/>
            <w:tcBorders>
              <w:top w:val="nil"/>
              <w:left w:val="nil"/>
              <w:bottom w:val="nil"/>
              <w:right w:val="single" w:sz="4" w:space="0" w:color="auto"/>
            </w:tcBorders>
            <w:shd w:val="clear" w:color="auto" w:fill="auto"/>
            <w:vAlign w:val="center"/>
            <w:hideMark/>
          </w:tcPr>
          <w:p w:rsidR="00331028" w:rsidRPr="00331028" w:rsidRDefault="00331028" w:rsidP="00331028">
            <w:pPr>
              <w:rPr>
                <w:ins w:id="1390" w:author="Ainsworth, Alison" w:date="2012-07-27T14:21:00Z"/>
                <w:rFonts w:ascii="Arial" w:eastAsia="Times New Roman" w:hAnsi="Arial" w:cs="Arial"/>
                <w:color w:val="000000"/>
                <w:sz w:val="20"/>
                <w:szCs w:val="20"/>
              </w:rPr>
            </w:pPr>
            <w:ins w:id="1391" w:author="Ainsworth, Alison" w:date="2012-07-27T14:21:00Z">
              <w:r w:rsidRPr="00331028">
                <w:rPr>
                  <w:rFonts w:ascii="Arial" w:eastAsia="Times New Roman" w:hAnsi="Arial" w:cs="Arial"/>
                  <w:color w:val="000000"/>
                  <w:sz w:val="20"/>
                  <w:szCs w:val="20"/>
                </w:rPr>
                <w:t xml:space="preserve">Appropriate footwear with traction (tabies, or shoes with a felt or nylon sole, lace-on oversoles, or bonded carpeting sole) should be used for stream work. If wearing a non-quick release backpack, slip off the upstream shoulder strap so the pack can be discarded in an emergency situation. </w:t>
              </w:r>
            </w:ins>
          </w:p>
        </w:tc>
      </w:tr>
      <w:tr w:rsidR="00331028" w:rsidRPr="00331028" w:rsidTr="00A358F6">
        <w:trPr>
          <w:trHeight w:val="1785"/>
          <w:ins w:id="1392" w:author="Ainsworth, Alison" w:date="2012-07-27T14:21:00Z"/>
        </w:trPr>
        <w:tc>
          <w:tcPr>
            <w:tcW w:w="1539" w:type="dxa"/>
            <w:tcBorders>
              <w:top w:val="nil"/>
              <w:left w:val="single" w:sz="4" w:space="0" w:color="auto"/>
              <w:bottom w:val="single" w:sz="4" w:space="0" w:color="auto"/>
              <w:right w:val="nil"/>
            </w:tcBorders>
            <w:shd w:val="clear" w:color="auto" w:fill="auto"/>
            <w:vAlign w:val="center"/>
            <w:hideMark/>
          </w:tcPr>
          <w:p w:rsidR="00331028" w:rsidRPr="00331028" w:rsidRDefault="00331028" w:rsidP="00331028">
            <w:pPr>
              <w:rPr>
                <w:ins w:id="1393" w:author="Ainsworth, Alison" w:date="2012-07-27T14:21:00Z"/>
                <w:rFonts w:ascii="Arial" w:eastAsia="Times New Roman" w:hAnsi="Arial" w:cs="Arial"/>
                <w:color w:val="000000"/>
                <w:sz w:val="20"/>
                <w:szCs w:val="20"/>
              </w:rPr>
            </w:pPr>
            <w:ins w:id="1394" w:author="Ainsworth, Alison" w:date="2012-07-27T14:21:00Z">
              <w:r w:rsidRPr="00331028">
                <w:rPr>
                  <w:rFonts w:ascii="Arial" w:eastAsia="Times New Roman" w:hAnsi="Arial" w:cs="Arial"/>
                  <w:color w:val="000000"/>
                  <w:sz w:val="20"/>
                  <w:szCs w:val="20"/>
                </w:rPr>
                <w:t> </w:t>
              </w:r>
            </w:ins>
          </w:p>
        </w:tc>
        <w:tc>
          <w:tcPr>
            <w:tcW w:w="2059" w:type="dxa"/>
            <w:tcBorders>
              <w:top w:val="nil"/>
              <w:left w:val="nil"/>
              <w:bottom w:val="single" w:sz="4" w:space="0" w:color="auto"/>
              <w:right w:val="nil"/>
            </w:tcBorders>
            <w:shd w:val="clear" w:color="auto" w:fill="auto"/>
            <w:vAlign w:val="center"/>
            <w:hideMark/>
          </w:tcPr>
          <w:p w:rsidR="00331028" w:rsidRPr="00331028" w:rsidRDefault="00331028" w:rsidP="00331028">
            <w:pPr>
              <w:rPr>
                <w:ins w:id="1395" w:author="Ainsworth, Alison" w:date="2012-07-27T14:21:00Z"/>
                <w:rFonts w:ascii="Arial" w:eastAsia="Times New Roman" w:hAnsi="Arial" w:cs="Arial"/>
                <w:color w:val="000000"/>
                <w:sz w:val="20"/>
                <w:szCs w:val="20"/>
              </w:rPr>
            </w:pPr>
            <w:ins w:id="1396" w:author="Ainsworth, Alison" w:date="2012-07-27T14:21:00Z">
              <w:r w:rsidRPr="00331028">
                <w:rPr>
                  <w:rFonts w:ascii="Arial" w:eastAsia="Times New Roman" w:hAnsi="Arial" w:cs="Arial"/>
                  <w:color w:val="000000"/>
                  <w:sz w:val="20"/>
                  <w:szCs w:val="20"/>
                </w:rPr>
                <w:t> </w:t>
              </w:r>
            </w:ins>
          </w:p>
        </w:tc>
        <w:tc>
          <w:tcPr>
            <w:tcW w:w="9002"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397" w:author="Ainsworth, Alison" w:date="2012-07-27T14:21:00Z"/>
                <w:rFonts w:ascii="Arial" w:eastAsia="Times New Roman" w:hAnsi="Arial" w:cs="Arial"/>
                <w:color w:val="000000"/>
                <w:sz w:val="20"/>
                <w:szCs w:val="20"/>
              </w:rPr>
            </w:pPr>
            <w:ins w:id="1398" w:author="Ainsworth, Alison" w:date="2012-07-27T14:21:00Z">
              <w:r w:rsidRPr="00331028">
                <w:rPr>
                  <w:rFonts w:ascii="Arial" w:eastAsia="Times New Roman" w:hAnsi="Arial" w:cs="Arial"/>
                  <w:color w:val="000000"/>
                  <w:sz w:val="20"/>
                  <w:szCs w:val="20"/>
                </w:rPr>
                <w:t xml:space="preserve">Prior to leaving for the field, reliable weather reports should be obtained for areas influencing streams or river beds where work will be conducted. Avoid working in flooded areas or where water is moving swiftly. Cancel work activities during or following weather changes, especially upslope of stream sites (excessive rain, although it may be sunny at the site). Be alert and listen for signs of a flash flood and move to higher ground immediately. Any sudden increase of debris, muddy water, or a low roar of thunder are indicators of a possible flash flood which can arrive very quickly. Leave yourself with exit routes in the event of flash flooding. </w:t>
              </w:r>
            </w:ins>
          </w:p>
        </w:tc>
      </w:tr>
    </w:tbl>
    <w:p w:rsidR="00331028" w:rsidRPr="00331028" w:rsidRDefault="00331028" w:rsidP="00331028">
      <w:pPr>
        <w:rPr>
          <w:ins w:id="1399" w:author="Ainsworth, Alison" w:date="2012-07-27T14:21:00Z"/>
          <w:rFonts w:ascii="Arial" w:eastAsia="Times New Roman" w:hAnsi="Arial" w:cs="Arial"/>
          <w:sz w:val="16"/>
          <w:szCs w:val="16"/>
        </w:rPr>
      </w:pPr>
      <w:ins w:id="1400" w:author="Ainsworth, Alison" w:date="2012-07-27T14:21:00Z">
        <w:r w:rsidRPr="00331028">
          <w:rPr>
            <w:rFonts w:ascii="Arial" w:eastAsia="Times New Roman" w:hAnsi="Arial" w:cs="Arial"/>
            <w:sz w:val="16"/>
            <w:szCs w:val="16"/>
          </w:rPr>
          <w:t>PACN updated 2/15/2012</w:t>
        </w:r>
      </w:ins>
    </w:p>
    <w:p w:rsidR="00331028" w:rsidRPr="00331028" w:rsidRDefault="00331028" w:rsidP="00331028">
      <w:pPr>
        <w:rPr>
          <w:ins w:id="1401" w:author="Ainsworth, Alison" w:date="2012-07-27T14:21:00Z"/>
          <w:rFonts w:eastAsia="Times New Roman"/>
        </w:rPr>
      </w:pPr>
    </w:p>
    <w:p w:rsidR="00331028" w:rsidRPr="00331028" w:rsidRDefault="00331028" w:rsidP="00331028">
      <w:pPr>
        <w:rPr>
          <w:ins w:id="1402" w:author="Ainsworth, Alison" w:date="2012-07-27T14:21:00Z"/>
          <w:rFonts w:eastAsia="Times New Roman"/>
        </w:rPr>
      </w:pPr>
    </w:p>
    <w:p w:rsidR="00331028" w:rsidRPr="00331028" w:rsidRDefault="00331028" w:rsidP="00331028">
      <w:pPr>
        <w:rPr>
          <w:ins w:id="1403" w:author="Ainsworth, Alison" w:date="2012-07-27T14:21:00Z"/>
          <w:rFonts w:eastAsia="Times New Roman"/>
        </w:rPr>
      </w:pPr>
    </w:p>
    <w:p w:rsidR="00331028" w:rsidRPr="00331028" w:rsidRDefault="00331028" w:rsidP="00331028">
      <w:pPr>
        <w:rPr>
          <w:ins w:id="1404" w:author="Ainsworth, Alison" w:date="2012-07-27T14:21:00Z"/>
          <w:rFonts w:ascii="Arial" w:hAnsi="Arial" w:cs="Arial"/>
          <w:bCs/>
          <w:sz w:val="20"/>
          <w:szCs w:val="20"/>
        </w:rPr>
      </w:pPr>
      <w:ins w:id="1405" w:author="Ainsworth, Alison" w:date="2012-07-27T14:21:00Z">
        <w:r w:rsidRPr="00331028">
          <w:rPr>
            <w:rFonts w:eastAsia="Times New Roman" w:cs="Arial"/>
            <w:sz w:val="20"/>
            <w:szCs w:val="20"/>
          </w:rPr>
          <w:br w:type="page"/>
        </w:r>
      </w:ins>
    </w:p>
    <w:p w:rsidR="00331028" w:rsidRPr="00331028" w:rsidRDefault="00331028" w:rsidP="00331028">
      <w:pPr>
        <w:keepNext/>
        <w:rPr>
          <w:ins w:id="1406" w:author="Ainsworth, Alison" w:date="2012-07-27T14:21:00Z"/>
          <w:rFonts w:ascii="Arial" w:hAnsi="Arial" w:cs="Arial"/>
          <w:b/>
          <w:bCs/>
          <w:sz w:val="20"/>
          <w:szCs w:val="20"/>
        </w:rPr>
      </w:pPr>
      <w:ins w:id="1407" w:author="Ainsworth, Alison" w:date="2012-07-27T14:21:00Z">
        <w:r w:rsidRPr="00331028">
          <w:rPr>
            <w:rFonts w:ascii="Arial" w:hAnsi="Arial" w:cs="Arial"/>
            <w:bCs/>
            <w:sz w:val="20"/>
            <w:szCs w:val="20"/>
          </w:rPr>
          <w:lastRenderedPageBreak/>
          <w:t>Job Hazard Analysis – Backpacking with heavy loads; General heavy lifting; Communication; Working near volcanic fumes</w:t>
        </w:r>
      </w:ins>
    </w:p>
    <w:tbl>
      <w:tblPr>
        <w:tblW w:w="12600" w:type="dxa"/>
        <w:tblInd w:w="95" w:type="dxa"/>
        <w:tblLook w:val="04A0" w:firstRow="1" w:lastRow="0" w:firstColumn="1" w:lastColumn="0" w:noHBand="0" w:noVBand="1"/>
      </w:tblPr>
      <w:tblGrid>
        <w:gridCol w:w="1606"/>
        <w:gridCol w:w="2080"/>
        <w:gridCol w:w="8914"/>
      </w:tblGrid>
      <w:tr w:rsidR="00331028" w:rsidRPr="00331028" w:rsidTr="00A358F6">
        <w:trPr>
          <w:trHeight w:val="558"/>
          <w:ins w:id="1408" w:author="Ainsworth, Alison" w:date="2012-07-27T14:21:00Z"/>
        </w:trPr>
        <w:tc>
          <w:tcPr>
            <w:tcW w:w="1606" w:type="dxa"/>
            <w:tcBorders>
              <w:top w:val="nil"/>
              <w:left w:val="nil"/>
              <w:bottom w:val="nil"/>
              <w:right w:val="nil"/>
            </w:tcBorders>
            <w:shd w:val="clear" w:color="auto" w:fill="auto"/>
            <w:hideMark/>
          </w:tcPr>
          <w:p w:rsidR="00331028" w:rsidRPr="00331028" w:rsidRDefault="00331028" w:rsidP="00331028">
            <w:pPr>
              <w:jc w:val="center"/>
              <w:rPr>
                <w:ins w:id="1409" w:author="Ainsworth, Alison" w:date="2012-07-27T14:21:00Z"/>
                <w:rFonts w:ascii="Arial" w:eastAsia="Times New Roman" w:hAnsi="Arial" w:cs="Arial"/>
                <w:b/>
                <w:bCs/>
                <w:color w:val="000000"/>
                <w:sz w:val="20"/>
                <w:szCs w:val="20"/>
                <w:u w:val="single"/>
              </w:rPr>
            </w:pPr>
            <w:ins w:id="1410" w:author="Ainsworth, Alison" w:date="2012-07-27T14:21:00Z">
              <w:r w:rsidRPr="00331028">
                <w:rPr>
                  <w:rFonts w:ascii="Arial" w:eastAsia="Times New Roman" w:hAnsi="Arial" w:cs="Arial"/>
                  <w:b/>
                  <w:bCs/>
                  <w:color w:val="000000"/>
                  <w:sz w:val="20"/>
                  <w:szCs w:val="20"/>
                  <w:u w:val="single"/>
                </w:rPr>
                <w:t>Basic Job Steps/Activity</w:t>
              </w:r>
            </w:ins>
          </w:p>
        </w:tc>
        <w:tc>
          <w:tcPr>
            <w:tcW w:w="2080" w:type="dxa"/>
            <w:tcBorders>
              <w:top w:val="nil"/>
              <w:left w:val="nil"/>
              <w:bottom w:val="nil"/>
              <w:right w:val="nil"/>
            </w:tcBorders>
            <w:shd w:val="clear" w:color="auto" w:fill="auto"/>
            <w:hideMark/>
          </w:tcPr>
          <w:p w:rsidR="00331028" w:rsidRPr="00331028" w:rsidRDefault="00331028" w:rsidP="00331028">
            <w:pPr>
              <w:jc w:val="center"/>
              <w:rPr>
                <w:ins w:id="1411" w:author="Ainsworth, Alison" w:date="2012-07-27T14:21:00Z"/>
                <w:rFonts w:ascii="Arial" w:eastAsia="Times New Roman" w:hAnsi="Arial" w:cs="Arial"/>
                <w:b/>
                <w:bCs/>
                <w:color w:val="000000"/>
                <w:sz w:val="20"/>
                <w:szCs w:val="20"/>
                <w:u w:val="single"/>
              </w:rPr>
            </w:pPr>
            <w:ins w:id="1412" w:author="Ainsworth, Alison" w:date="2012-07-27T14:21:00Z">
              <w:r w:rsidRPr="00331028">
                <w:rPr>
                  <w:rFonts w:ascii="Arial" w:eastAsia="Times New Roman" w:hAnsi="Arial" w:cs="Arial"/>
                  <w:b/>
                  <w:bCs/>
                  <w:color w:val="000000"/>
                  <w:sz w:val="20"/>
                  <w:szCs w:val="20"/>
                  <w:u w:val="single"/>
                </w:rPr>
                <w:t>Existing and Potential Hazards</w:t>
              </w:r>
            </w:ins>
          </w:p>
        </w:tc>
        <w:tc>
          <w:tcPr>
            <w:tcW w:w="8914" w:type="dxa"/>
            <w:tcBorders>
              <w:top w:val="nil"/>
              <w:left w:val="nil"/>
              <w:bottom w:val="nil"/>
              <w:right w:val="nil"/>
            </w:tcBorders>
            <w:shd w:val="clear" w:color="auto" w:fill="auto"/>
            <w:vAlign w:val="center"/>
            <w:hideMark/>
          </w:tcPr>
          <w:p w:rsidR="00331028" w:rsidRPr="00331028" w:rsidRDefault="00331028" w:rsidP="00331028">
            <w:pPr>
              <w:jc w:val="center"/>
              <w:rPr>
                <w:ins w:id="1413" w:author="Ainsworth, Alison" w:date="2012-07-27T14:21:00Z"/>
                <w:rFonts w:ascii="Arial" w:eastAsia="Times New Roman" w:hAnsi="Arial" w:cs="Arial"/>
                <w:b/>
                <w:bCs/>
                <w:color w:val="000000"/>
                <w:sz w:val="20"/>
                <w:szCs w:val="20"/>
                <w:u w:val="single"/>
              </w:rPr>
            </w:pPr>
            <w:ins w:id="1414" w:author="Ainsworth, Alison" w:date="2012-07-27T14:21:00Z">
              <w:r w:rsidRPr="00331028">
                <w:rPr>
                  <w:rFonts w:ascii="Arial" w:eastAsia="Times New Roman" w:hAnsi="Arial" w:cs="Arial"/>
                  <w:b/>
                  <w:bCs/>
                  <w:color w:val="000000"/>
                  <w:sz w:val="20"/>
                  <w:szCs w:val="20"/>
                  <w:u w:val="single"/>
                </w:rPr>
                <w:t>Recommended Corrective Measures</w:t>
              </w:r>
            </w:ins>
          </w:p>
        </w:tc>
      </w:tr>
      <w:tr w:rsidR="00331028" w:rsidRPr="00331028" w:rsidTr="00A358F6">
        <w:trPr>
          <w:trHeight w:val="510"/>
          <w:ins w:id="1415" w:author="Ainsworth, Alison" w:date="2012-07-27T14:21:00Z"/>
        </w:trPr>
        <w:tc>
          <w:tcPr>
            <w:tcW w:w="1606" w:type="dxa"/>
            <w:tcBorders>
              <w:top w:val="single" w:sz="4" w:space="0" w:color="auto"/>
              <w:left w:val="single" w:sz="4" w:space="0" w:color="auto"/>
              <w:bottom w:val="nil"/>
              <w:right w:val="nil"/>
            </w:tcBorders>
            <w:shd w:val="clear" w:color="auto" w:fill="auto"/>
            <w:vAlign w:val="center"/>
            <w:hideMark/>
          </w:tcPr>
          <w:p w:rsidR="00331028" w:rsidRPr="00331028" w:rsidRDefault="00331028" w:rsidP="00331028">
            <w:pPr>
              <w:rPr>
                <w:ins w:id="1416" w:author="Ainsworth, Alison" w:date="2012-07-27T14:21:00Z"/>
                <w:rFonts w:ascii="Arial" w:eastAsia="Times New Roman" w:hAnsi="Arial" w:cs="Arial"/>
                <w:color w:val="000000"/>
                <w:sz w:val="20"/>
                <w:szCs w:val="20"/>
              </w:rPr>
            </w:pPr>
            <w:ins w:id="1417" w:author="Ainsworth, Alison" w:date="2012-07-27T14:21:00Z">
              <w:r w:rsidRPr="00331028">
                <w:rPr>
                  <w:rFonts w:ascii="Arial" w:eastAsia="Times New Roman" w:hAnsi="Arial" w:cs="Arial"/>
                  <w:color w:val="000000"/>
                  <w:sz w:val="20"/>
                  <w:szCs w:val="20"/>
                </w:rPr>
                <w:t xml:space="preserve">Backpacking with heavy </w:t>
              </w:r>
            </w:ins>
          </w:p>
        </w:tc>
        <w:tc>
          <w:tcPr>
            <w:tcW w:w="2080" w:type="dxa"/>
            <w:tcBorders>
              <w:top w:val="single" w:sz="4" w:space="0" w:color="auto"/>
              <w:left w:val="nil"/>
              <w:bottom w:val="nil"/>
              <w:right w:val="nil"/>
            </w:tcBorders>
            <w:shd w:val="clear" w:color="auto" w:fill="auto"/>
            <w:hideMark/>
          </w:tcPr>
          <w:p w:rsidR="00331028" w:rsidRPr="00331028" w:rsidRDefault="00331028" w:rsidP="00331028">
            <w:pPr>
              <w:rPr>
                <w:ins w:id="1418" w:author="Ainsworth, Alison" w:date="2012-07-27T14:21:00Z"/>
                <w:rFonts w:ascii="Arial" w:eastAsia="Times New Roman" w:hAnsi="Arial" w:cs="Arial"/>
                <w:color w:val="000000"/>
                <w:sz w:val="20"/>
                <w:szCs w:val="20"/>
              </w:rPr>
            </w:pPr>
            <w:ins w:id="1419" w:author="Ainsworth, Alison" w:date="2012-07-27T14:21:00Z">
              <w:r w:rsidRPr="00331028">
                <w:rPr>
                  <w:rFonts w:ascii="Arial" w:eastAsia="Times New Roman" w:hAnsi="Arial" w:cs="Arial"/>
                  <w:color w:val="000000"/>
                  <w:sz w:val="20"/>
                  <w:szCs w:val="20"/>
                </w:rPr>
                <w:t>Load instability</w:t>
              </w:r>
            </w:ins>
          </w:p>
        </w:tc>
        <w:tc>
          <w:tcPr>
            <w:tcW w:w="8914" w:type="dxa"/>
            <w:tcBorders>
              <w:top w:val="single" w:sz="4" w:space="0" w:color="auto"/>
              <w:left w:val="nil"/>
              <w:bottom w:val="nil"/>
              <w:right w:val="single" w:sz="4" w:space="0" w:color="auto"/>
            </w:tcBorders>
            <w:shd w:val="clear" w:color="auto" w:fill="auto"/>
            <w:vAlign w:val="center"/>
            <w:hideMark/>
          </w:tcPr>
          <w:p w:rsidR="00331028" w:rsidRPr="00331028" w:rsidRDefault="00331028" w:rsidP="00331028">
            <w:pPr>
              <w:rPr>
                <w:ins w:id="1420" w:author="Ainsworth, Alison" w:date="2012-07-27T14:21:00Z"/>
                <w:rFonts w:ascii="Arial" w:eastAsia="Times New Roman" w:hAnsi="Arial" w:cs="Arial"/>
                <w:color w:val="000000"/>
                <w:sz w:val="20"/>
                <w:szCs w:val="20"/>
              </w:rPr>
            </w:pPr>
            <w:ins w:id="1421" w:author="Ainsworth, Alison" w:date="2012-07-27T14:21:00Z">
              <w:r w:rsidRPr="00331028">
                <w:rPr>
                  <w:rFonts w:ascii="Arial" w:eastAsia="Times New Roman" w:hAnsi="Arial" w:cs="Arial"/>
                  <w:color w:val="000000"/>
                  <w:sz w:val="20"/>
                  <w:szCs w:val="20"/>
                </w:rPr>
                <w:t xml:space="preserve">Make sure your pack properly fits. Adjust the hip-belt and sternum strap correctly. Use both straps to carry pack. </w:t>
              </w:r>
            </w:ins>
          </w:p>
        </w:tc>
      </w:tr>
      <w:tr w:rsidR="00331028" w:rsidRPr="00331028" w:rsidTr="00A358F6">
        <w:trPr>
          <w:trHeight w:val="765"/>
          <w:ins w:id="1422"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23" w:author="Ainsworth, Alison" w:date="2012-07-27T14:21:00Z"/>
                <w:rFonts w:ascii="Arial" w:eastAsia="Times New Roman" w:hAnsi="Arial" w:cs="Arial"/>
                <w:color w:val="000000"/>
                <w:sz w:val="20"/>
                <w:szCs w:val="20"/>
              </w:rPr>
            </w:pPr>
            <w:ins w:id="1424" w:author="Ainsworth, Alison" w:date="2012-07-27T14:21:00Z">
              <w:r w:rsidRPr="00331028">
                <w:rPr>
                  <w:rFonts w:ascii="Arial" w:eastAsia="Times New Roman" w:hAnsi="Arial" w:cs="Arial"/>
                  <w:color w:val="000000"/>
                  <w:sz w:val="20"/>
                  <w:szCs w:val="20"/>
                </w:rPr>
                <w:t>loads</w:t>
              </w:r>
            </w:ins>
          </w:p>
        </w:tc>
        <w:tc>
          <w:tcPr>
            <w:tcW w:w="2080" w:type="dxa"/>
            <w:tcBorders>
              <w:top w:val="nil"/>
              <w:left w:val="nil"/>
              <w:bottom w:val="single" w:sz="4" w:space="0" w:color="808080"/>
              <w:right w:val="nil"/>
            </w:tcBorders>
            <w:shd w:val="clear" w:color="auto" w:fill="auto"/>
            <w:noWrap/>
            <w:hideMark/>
          </w:tcPr>
          <w:p w:rsidR="00331028" w:rsidRPr="00331028" w:rsidRDefault="00331028" w:rsidP="00331028">
            <w:pPr>
              <w:rPr>
                <w:ins w:id="1425" w:author="Ainsworth, Alison" w:date="2012-07-27T14:21:00Z"/>
                <w:rFonts w:ascii="Arial" w:eastAsia="Times New Roman" w:hAnsi="Arial" w:cs="Arial"/>
                <w:color w:val="000000"/>
                <w:sz w:val="20"/>
                <w:szCs w:val="20"/>
              </w:rPr>
            </w:pPr>
            <w:ins w:id="1426" w:author="Ainsworth, Alison" w:date="2012-07-27T14:21:00Z">
              <w:r w:rsidRPr="00331028">
                <w:rPr>
                  <w:rFonts w:ascii="Arial" w:eastAsia="Times New Roman" w:hAnsi="Arial" w:cs="Arial"/>
                  <w:color w:val="000000"/>
                  <w:sz w:val="20"/>
                  <w:szCs w:val="20"/>
                </w:rPr>
                <w:t> </w:t>
              </w:r>
            </w:ins>
          </w:p>
        </w:tc>
        <w:tc>
          <w:tcPr>
            <w:tcW w:w="891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427" w:author="Ainsworth, Alison" w:date="2012-07-27T14:21:00Z"/>
                <w:rFonts w:ascii="Arial" w:eastAsia="Times New Roman" w:hAnsi="Arial" w:cs="Arial"/>
                <w:color w:val="000000"/>
                <w:sz w:val="20"/>
                <w:szCs w:val="20"/>
              </w:rPr>
            </w:pPr>
            <w:ins w:id="1428" w:author="Ainsworth, Alison" w:date="2012-07-27T14:21:00Z">
              <w:r w:rsidRPr="00331028">
                <w:rPr>
                  <w:rFonts w:ascii="Arial" w:eastAsia="Times New Roman" w:hAnsi="Arial" w:cs="Arial"/>
                  <w:color w:val="000000"/>
                  <w:sz w:val="20"/>
                  <w:szCs w:val="20"/>
                </w:rPr>
                <w:t xml:space="preserve">Carry no more than 1/3 of your body weight while traveling in the backcountry. When carrying heavy loads, pack the gear so that heavy equipment is carried low on your back to increase stability. Consider using hiking poles. DO NOT OVERESTIMATE YOUR LOAD CAPACITY. </w:t>
              </w:r>
            </w:ins>
          </w:p>
        </w:tc>
      </w:tr>
      <w:tr w:rsidR="00331028" w:rsidRPr="00331028" w:rsidTr="00A358F6">
        <w:trPr>
          <w:trHeight w:val="510"/>
          <w:ins w:id="1429"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30" w:author="Ainsworth, Alison" w:date="2012-07-27T14:21:00Z"/>
                <w:rFonts w:ascii="Arial" w:eastAsia="Times New Roman" w:hAnsi="Arial" w:cs="Arial"/>
                <w:color w:val="000000"/>
                <w:sz w:val="20"/>
                <w:szCs w:val="20"/>
              </w:rPr>
            </w:pPr>
            <w:ins w:id="143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hideMark/>
          </w:tcPr>
          <w:p w:rsidR="00331028" w:rsidRPr="00331028" w:rsidRDefault="00331028" w:rsidP="00331028">
            <w:pPr>
              <w:rPr>
                <w:ins w:id="1432" w:author="Ainsworth, Alison" w:date="2012-07-27T14:21:00Z"/>
                <w:rFonts w:ascii="Arial" w:eastAsia="Times New Roman" w:hAnsi="Arial" w:cs="Arial"/>
                <w:color w:val="000000"/>
                <w:sz w:val="20"/>
                <w:szCs w:val="20"/>
              </w:rPr>
            </w:pPr>
            <w:ins w:id="1433" w:author="Ainsworth, Alison" w:date="2012-07-27T14:21:00Z">
              <w:r w:rsidRPr="00331028">
                <w:rPr>
                  <w:rFonts w:ascii="Arial" w:eastAsia="Times New Roman" w:hAnsi="Arial" w:cs="Arial"/>
                  <w:color w:val="000000"/>
                  <w:sz w:val="20"/>
                  <w:szCs w:val="20"/>
                </w:rPr>
                <w:t>Muscular pain and soreness</w:t>
              </w:r>
            </w:ins>
          </w:p>
        </w:tc>
        <w:tc>
          <w:tcPr>
            <w:tcW w:w="891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434" w:author="Ainsworth, Alison" w:date="2012-07-27T14:21:00Z"/>
                <w:rFonts w:ascii="Arial" w:eastAsia="Times New Roman" w:hAnsi="Arial" w:cs="Arial"/>
                <w:color w:val="000000"/>
                <w:sz w:val="20"/>
                <w:szCs w:val="20"/>
              </w:rPr>
            </w:pPr>
            <w:ins w:id="1435" w:author="Ainsworth, Alison" w:date="2012-07-27T14:21:00Z">
              <w:r w:rsidRPr="00331028">
                <w:rPr>
                  <w:rFonts w:ascii="Arial" w:eastAsia="Times New Roman" w:hAnsi="Arial" w:cs="Arial"/>
                  <w:color w:val="000000"/>
                  <w:sz w:val="20"/>
                  <w:szCs w:val="20"/>
                </w:rPr>
                <w:t>Start slowly to ensure muscle groups are given adequate time to warm up. Use stretching exercises before starting.</w:t>
              </w:r>
            </w:ins>
          </w:p>
        </w:tc>
      </w:tr>
      <w:tr w:rsidR="00331028" w:rsidRPr="00331028" w:rsidTr="00A358F6">
        <w:trPr>
          <w:trHeight w:val="255"/>
          <w:ins w:id="1436" w:author="Ainsworth, Alison" w:date="2012-07-27T14:21:00Z"/>
        </w:trPr>
        <w:tc>
          <w:tcPr>
            <w:tcW w:w="1606" w:type="dxa"/>
            <w:tcBorders>
              <w:top w:val="nil"/>
              <w:left w:val="single" w:sz="4" w:space="0" w:color="auto"/>
              <w:bottom w:val="single" w:sz="4" w:space="0" w:color="auto"/>
              <w:right w:val="nil"/>
            </w:tcBorders>
            <w:shd w:val="clear" w:color="auto" w:fill="auto"/>
            <w:hideMark/>
          </w:tcPr>
          <w:p w:rsidR="00331028" w:rsidRPr="00331028" w:rsidRDefault="00331028" w:rsidP="00331028">
            <w:pPr>
              <w:rPr>
                <w:ins w:id="1437" w:author="Ainsworth, Alison" w:date="2012-07-27T14:21:00Z"/>
                <w:rFonts w:ascii="Arial" w:eastAsia="Times New Roman" w:hAnsi="Arial" w:cs="Arial"/>
                <w:color w:val="000000"/>
                <w:sz w:val="20"/>
                <w:szCs w:val="20"/>
              </w:rPr>
            </w:pPr>
            <w:ins w:id="143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hideMark/>
          </w:tcPr>
          <w:p w:rsidR="00331028" w:rsidRPr="00331028" w:rsidRDefault="00331028" w:rsidP="00331028">
            <w:pPr>
              <w:rPr>
                <w:ins w:id="1439" w:author="Ainsworth, Alison" w:date="2012-07-27T14:21:00Z"/>
                <w:rFonts w:ascii="Arial" w:eastAsia="Times New Roman" w:hAnsi="Arial" w:cs="Arial"/>
                <w:color w:val="000000"/>
                <w:sz w:val="20"/>
                <w:szCs w:val="20"/>
              </w:rPr>
            </w:pPr>
            <w:ins w:id="1440" w:author="Ainsworth, Alison" w:date="2012-07-27T14:21:00Z">
              <w:r w:rsidRPr="00331028">
                <w:rPr>
                  <w:rFonts w:ascii="Arial" w:eastAsia="Times New Roman" w:hAnsi="Arial" w:cs="Arial"/>
                  <w:color w:val="000000"/>
                  <w:sz w:val="20"/>
                  <w:szCs w:val="20"/>
                </w:rPr>
                <w:t>Back strain</w:t>
              </w:r>
            </w:ins>
          </w:p>
        </w:tc>
        <w:tc>
          <w:tcPr>
            <w:tcW w:w="891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441" w:author="Ainsworth, Alison" w:date="2012-07-27T14:21:00Z"/>
                <w:rFonts w:ascii="Arial" w:eastAsia="Times New Roman" w:hAnsi="Arial" w:cs="Arial"/>
                <w:color w:val="000000"/>
                <w:sz w:val="20"/>
                <w:szCs w:val="20"/>
              </w:rPr>
            </w:pPr>
            <w:ins w:id="1442" w:author="Ainsworth, Alison" w:date="2012-07-27T14:21:00Z">
              <w:r w:rsidRPr="00331028">
                <w:rPr>
                  <w:rFonts w:ascii="Arial" w:eastAsia="Times New Roman" w:hAnsi="Arial" w:cs="Arial"/>
                  <w:color w:val="000000"/>
                  <w:sz w:val="20"/>
                  <w:szCs w:val="20"/>
                </w:rPr>
                <w:t xml:space="preserve">Lift loads with your legs to avoid back injuries. </w:t>
              </w:r>
            </w:ins>
          </w:p>
        </w:tc>
      </w:tr>
      <w:tr w:rsidR="00331028" w:rsidRPr="00331028" w:rsidTr="00A358F6">
        <w:trPr>
          <w:trHeight w:val="510"/>
          <w:ins w:id="1443"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44" w:author="Ainsworth, Alison" w:date="2012-07-27T14:21:00Z"/>
                <w:rFonts w:ascii="Arial" w:eastAsia="Times New Roman" w:hAnsi="Arial" w:cs="Arial"/>
                <w:color w:val="000000"/>
                <w:sz w:val="20"/>
                <w:szCs w:val="20"/>
              </w:rPr>
            </w:pPr>
            <w:ins w:id="1445" w:author="Ainsworth, Alison" w:date="2012-07-27T14:21:00Z">
              <w:r w:rsidRPr="00331028">
                <w:rPr>
                  <w:rFonts w:ascii="Arial" w:eastAsia="Times New Roman" w:hAnsi="Arial" w:cs="Arial"/>
                  <w:color w:val="000000"/>
                  <w:sz w:val="20"/>
                  <w:szCs w:val="20"/>
                </w:rPr>
                <w:t>General heavy lifting</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446" w:author="Ainsworth, Alison" w:date="2012-07-27T14:21:00Z"/>
                <w:rFonts w:ascii="Arial" w:eastAsia="Times New Roman" w:hAnsi="Arial" w:cs="Arial"/>
                <w:color w:val="000000"/>
                <w:sz w:val="20"/>
                <w:szCs w:val="20"/>
              </w:rPr>
            </w:pPr>
            <w:ins w:id="1447" w:author="Ainsworth, Alison" w:date="2012-07-27T14:21:00Z">
              <w:r w:rsidRPr="00331028">
                <w:rPr>
                  <w:rFonts w:ascii="Arial" w:eastAsia="Times New Roman" w:hAnsi="Arial" w:cs="Arial"/>
                  <w:color w:val="000000"/>
                  <w:sz w:val="20"/>
                  <w:szCs w:val="20"/>
                </w:rPr>
                <w:t>Strained back, arms and/or shoulders,</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448" w:author="Ainsworth, Alison" w:date="2012-07-27T14:21:00Z"/>
                <w:rFonts w:ascii="Arial" w:eastAsia="Times New Roman" w:hAnsi="Arial" w:cs="Arial"/>
                <w:color w:val="000000"/>
                <w:sz w:val="20"/>
                <w:szCs w:val="20"/>
              </w:rPr>
            </w:pPr>
            <w:ins w:id="1449" w:author="Ainsworth, Alison" w:date="2012-07-27T14:21:00Z">
              <w:r w:rsidRPr="00331028">
                <w:rPr>
                  <w:rFonts w:ascii="Arial" w:eastAsia="Times New Roman" w:hAnsi="Arial" w:cs="Arial"/>
                  <w:color w:val="000000"/>
                  <w:sz w:val="20"/>
                  <w:szCs w:val="20"/>
                </w:rPr>
                <w:t>Before lifting, check intended route and point of placement for load.  If the load is too heavy for you to safely lift, call for assistance immediately.</w:t>
              </w:r>
            </w:ins>
          </w:p>
        </w:tc>
      </w:tr>
      <w:tr w:rsidR="00331028" w:rsidRPr="00331028" w:rsidTr="00A358F6">
        <w:trPr>
          <w:trHeight w:val="510"/>
          <w:ins w:id="1450"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51" w:author="Ainsworth, Alison" w:date="2012-07-27T14:21:00Z"/>
                <w:rFonts w:ascii="Arial" w:eastAsia="Times New Roman" w:hAnsi="Arial" w:cs="Arial"/>
                <w:color w:val="000000"/>
                <w:sz w:val="20"/>
                <w:szCs w:val="20"/>
              </w:rPr>
            </w:pPr>
            <w:ins w:id="1452"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453" w:author="Ainsworth, Alison" w:date="2012-07-27T14:21:00Z"/>
                <w:rFonts w:ascii="Arial" w:eastAsia="Times New Roman" w:hAnsi="Arial" w:cs="Arial"/>
                <w:color w:val="000000"/>
                <w:sz w:val="20"/>
                <w:szCs w:val="20"/>
              </w:rPr>
            </w:pPr>
            <w:ins w:id="1454" w:author="Ainsworth, Alison" w:date="2012-07-27T14:21:00Z">
              <w:r w:rsidRPr="00331028">
                <w:rPr>
                  <w:rFonts w:ascii="Arial" w:eastAsia="Times New Roman" w:hAnsi="Arial" w:cs="Arial"/>
                  <w:color w:val="000000"/>
                  <w:sz w:val="20"/>
                  <w:szCs w:val="20"/>
                </w:rPr>
                <w:t xml:space="preserve">hands, hernia, damaged fingers </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455" w:author="Ainsworth, Alison" w:date="2012-07-27T14:21:00Z"/>
                <w:rFonts w:ascii="Arial" w:eastAsia="Times New Roman" w:hAnsi="Arial" w:cs="Arial"/>
                <w:color w:val="000000"/>
                <w:sz w:val="20"/>
                <w:szCs w:val="20"/>
              </w:rPr>
            </w:pPr>
            <w:ins w:id="1456" w:author="Ainsworth, Alison" w:date="2012-07-27T14:21:00Z">
              <w:r w:rsidRPr="00331028">
                <w:rPr>
                  <w:rFonts w:ascii="Arial" w:eastAsia="Times New Roman" w:hAnsi="Arial" w:cs="Arial"/>
                  <w:color w:val="000000"/>
                  <w:sz w:val="20"/>
                  <w:szCs w:val="20"/>
                </w:rPr>
                <w:t>Test the weight of the load. When testing load weight, do not attempt to lift item more than 3 inches. During lifting test, keep your hands and fingers on the sides of the item whenever possible</w:t>
              </w:r>
            </w:ins>
          </w:p>
        </w:tc>
      </w:tr>
      <w:tr w:rsidR="00331028" w:rsidRPr="00331028" w:rsidTr="00A358F6">
        <w:trPr>
          <w:trHeight w:val="255"/>
          <w:ins w:id="1457"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58" w:author="Ainsworth, Alison" w:date="2012-07-27T14:21:00Z"/>
                <w:rFonts w:ascii="Arial" w:eastAsia="Times New Roman" w:hAnsi="Arial" w:cs="Arial"/>
                <w:color w:val="000000"/>
                <w:sz w:val="20"/>
                <w:szCs w:val="20"/>
              </w:rPr>
            </w:pPr>
            <w:ins w:id="1459"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460" w:author="Ainsworth, Alison" w:date="2012-07-27T14:21:00Z"/>
                <w:rFonts w:ascii="Arial" w:eastAsia="Times New Roman" w:hAnsi="Arial" w:cs="Arial"/>
                <w:color w:val="000000"/>
                <w:sz w:val="20"/>
                <w:szCs w:val="20"/>
              </w:rPr>
            </w:pPr>
            <w:ins w:id="1461" w:author="Ainsworth, Alison" w:date="2012-07-27T14:21:00Z">
              <w:r w:rsidRPr="00331028">
                <w:rPr>
                  <w:rFonts w:ascii="Arial" w:eastAsia="Times New Roman" w:hAnsi="Arial" w:cs="Arial"/>
                  <w:color w:val="000000"/>
                  <w:sz w:val="20"/>
                  <w:szCs w:val="20"/>
                </w:rPr>
                <w:t xml:space="preserve">and/or toes, tripping, </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462" w:author="Ainsworth, Alison" w:date="2012-07-27T14:21:00Z"/>
                <w:rFonts w:ascii="Arial" w:eastAsia="Times New Roman" w:hAnsi="Arial" w:cs="Arial"/>
                <w:color w:val="000000"/>
                <w:sz w:val="20"/>
                <w:szCs w:val="20"/>
              </w:rPr>
            </w:pPr>
            <w:ins w:id="1463" w:author="Ainsworth, Alison" w:date="2012-07-27T14:21:00Z">
              <w:r w:rsidRPr="00331028">
                <w:rPr>
                  <w:rFonts w:ascii="Arial" w:eastAsia="Times New Roman" w:hAnsi="Arial" w:cs="Arial"/>
                  <w:color w:val="000000"/>
                  <w:sz w:val="20"/>
                  <w:szCs w:val="20"/>
                </w:rPr>
                <w:t>Note the locations of your fingers, hands and feet in relation to the location of the load at all times</w:t>
              </w:r>
            </w:ins>
          </w:p>
        </w:tc>
      </w:tr>
      <w:tr w:rsidR="00331028" w:rsidRPr="00331028" w:rsidTr="00A358F6">
        <w:trPr>
          <w:trHeight w:val="510"/>
          <w:ins w:id="1464"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65" w:author="Ainsworth, Alison" w:date="2012-07-27T14:21:00Z"/>
                <w:rFonts w:ascii="Arial" w:eastAsia="Times New Roman" w:hAnsi="Arial" w:cs="Arial"/>
                <w:color w:val="000000"/>
                <w:sz w:val="20"/>
                <w:szCs w:val="20"/>
              </w:rPr>
            </w:pPr>
            <w:ins w:id="1466"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467" w:author="Ainsworth, Alison" w:date="2012-07-27T14:21:00Z"/>
                <w:rFonts w:ascii="Arial" w:eastAsia="Times New Roman" w:hAnsi="Arial" w:cs="Arial"/>
                <w:color w:val="000000"/>
                <w:sz w:val="20"/>
                <w:szCs w:val="20"/>
              </w:rPr>
            </w:pPr>
            <w:ins w:id="1468" w:author="Ainsworth, Alison" w:date="2012-07-27T14:21:00Z">
              <w:r w:rsidRPr="00331028">
                <w:rPr>
                  <w:rFonts w:ascii="Arial" w:eastAsia="Times New Roman" w:hAnsi="Arial" w:cs="Arial"/>
                  <w:color w:val="000000"/>
                  <w:sz w:val="20"/>
                  <w:szCs w:val="20"/>
                </w:rPr>
                <w:t>falling, and/or slipping</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469" w:author="Ainsworth, Alison" w:date="2012-07-27T14:21:00Z"/>
                <w:rFonts w:ascii="Arial" w:eastAsia="Times New Roman" w:hAnsi="Arial" w:cs="Arial"/>
                <w:color w:val="000000"/>
                <w:sz w:val="20"/>
                <w:szCs w:val="20"/>
              </w:rPr>
            </w:pPr>
            <w:ins w:id="1470" w:author="Ainsworth, Alison" w:date="2012-07-27T14:21:00Z">
              <w:r w:rsidRPr="00331028">
                <w:rPr>
                  <w:rFonts w:ascii="Arial" w:eastAsia="Times New Roman" w:hAnsi="Arial" w:cs="Arial"/>
                  <w:color w:val="000000"/>
                  <w:sz w:val="20"/>
                  <w:szCs w:val="20"/>
                </w:rPr>
                <w:t>Stand close to load with feet apart. Bend knees, keep back as straight as possible (although not necessarily vertical)</w:t>
              </w:r>
            </w:ins>
          </w:p>
        </w:tc>
      </w:tr>
      <w:tr w:rsidR="00331028" w:rsidRPr="00331028" w:rsidTr="00A358F6">
        <w:trPr>
          <w:trHeight w:val="555"/>
          <w:ins w:id="1471" w:author="Ainsworth, Alison" w:date="2012-07-27T14:21:00Z"/>
        </w:trPr>
        <w:tc>
          <w:tcPr>
            <w:tcW w:w="1606" w:type="dxa"/>
            <w:tcBorders>
              <w:top w:val="nil"/>
              <w:left w:val="single" w:sz="4" w:space="0" w:color="auto"/>
              <w:bottom w:val="single" w:sz="4" w:space="0" w:color="auto"/>
              <w:right w:val="nil"/>
            </w:tcBorders>
            <w:shd w:val="clear" w:color="auto" w:fill="auto"/>
            <w:hideMark/>
          </w:tcPr>
          <w:p w:rsidR="00331028" w:rsidRPr="00331028" w:rsidRDefault="00331028" w:rsidP="00331028">
            <w:pPr>
              <w:rPr>
                <w:ins w:id="1472" w:author="Ainsworth, Alison" w:date="2012-07-27T14:21:00Z"/>
                <w:rFonts w:ascii="Arial" w:eastAsia="Times New Roman" w:hAnsi="Arial" w:cs="Arial"/>
                <w:color w:val="000000"/>
                <w:sz w:val="20"/>
                <w:szCs w:val="20"/>
              </w:rPr>
            </w:pPr>
            <w:ins w:id="1473"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hideMark/>
          </w:tcPr>
          <w:p w:rsidR="00331028" w:rsidRPr="00331028" w:rsidRDefault="00331028" w:rsidP="00331028">
            <w:pPr>
              <w:rPr>
                <w:ins w:id="1474" w:author="Ainsworth, Alison" w:date="2012-07-27T14:21:00Z"/>
                <w:rFonts w:ascii="Arial" w:eastAsia="Times New Roman" w:hAnsi="Arial" w:cs="Arial"/>
                <w:color w:val="000000"/>
                <w:sz w:val="20"/>
                <w:szCs w:val="20"/>
              </w:rPr>
            </w:pPr>
            <w:ins w:id="1475" w:author="Ainsworth, Alison" w:date="2012-07-27T14:21:00Z">
              <w:r w:rsidRPr="00331028">
                <w:rPr>
                  <w:rFonts w:ascii="Arial" w:eastAsia="Times New Roman" w:hAnsi="Arial" w:cs="Arial"/>
                  <w:color w:val="000000"/>
                  <w:sz w:val="20"/>
                  <w:szCs w:val="20"/>
                </w:rPr>
                <w:t> </w:t>
              </w:r>
            </w:ins>
          </w:p>
        </w:tc>
        <w:tc>
          <w:tcPr>
            <w:tcW w:w="891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476" w:author="Ainsworth, Alison" w:date="2012-07-27T14:21:00Z"/>
                <w:rFonts w:ascii="Arial" w:eastAsia="Times New Roman" w:hAnsi="Arial" w:cs="Arial"/>
                <w:color w:val="000000"/>
                <w:sz w:val="20"/>
                <w:szCs w:val="20"/>
              </w:rPr>
            </w:pPr>
            <w:ins w:id="1477" w:author="Ainsworth, Alison" w:date="2012-07-27T14:21:00Z">
              <w:r w:rsidRPr="00331028">
                <w:rPr>
                  <w:rFonts w:ascii="Arial" w:eastAsia="Times New Roman" w:hAnsi="Arial" w:cs="Arial"/>
                  <w:color w:val="000000"/>
                  <w:sz w:val="20"/>
                  <w:szCs w:val="20"/>
                </w:rPr>
                <w:t xml:space="preserve">Lift with legs, arms and shoulders – NOT WITH BACK AND STOMACH MUSCLES. Avoid quick, jerky motions. Keep back as straight and the load as close to the body as possible. </w:t>
              </w:r>
            </w:ins>
          </w:p>
        </w:tc>
      </w:tr>
      <w:tr w:rsidR="00331028" w:rsidRPr="00331028" w:rsidTr="00A358F6">
        <w:trPr>
          <w:trHeight w:val="255"/>
          <w:ins w:id="1478"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79" w:author="Ainsworth, Alison" w:date="2012-07-27T14:21:00Z"/>
                <w:rFonts w:ascii="Arial" w:eastAsia="Times New Roman" w:hAnsi="Arial" w:cs="Arial"/>
                <w:color w:val="000000"/>
                <w:sz w:val="20"/>
                <w:szCs w:val="20"/>
              </w:rPr>
            </w:pPr>
            <w:ins w:id="1480" w:author="Ainsworth, Alison" w:date="2012-07-27T14:21:00Z">
              <w:r w:rsidRPr="00331028">
                <w:rPr>
                  <w:rFonts w:ascii="Arial" w:eastAsia="Times New Roman" w:hAnsi="Arial" w:cs="Arial"/>
                  <w:color w:val="000000"/>
                  <w:sz w:val="20"/>
                  <w:szCs w:val="20"/>
                </w:rPr>
                <w:t>Communication</w:t>
              </w:r>
            </w:ins>
          </w:p>
        </w:tc>
        <w:tc>
          <w:tcPr>
            <w:tcW w:w="2080" w:type="dxa"/>
            <w:tcBorders>
              <w:top w:val="nil"/>
              <w:left w:val="nil"/>
              <w:bottom w:val="nil"/>
              <w:right w:val="nil"/>
            </w:tcBorders>
            <w:shd w:val="clear" w:color="auto" w:fill="auto"/>
            <w:hideMark/>
          </w:tcPr>
          <w:p w:rsidR="00331028" w:rsidRPr="00331028" w:rsidRDefault="00331028" w:rsidP="00331028">
            <w:pPr>
              <w:rPr>
                <w:ins w:id="1481" w:author="Ainsworth, Alison" w:date="2012-07-27T14:21:00Z"/>
                <w:rFonts w:ascii="Arial" w:eastAsia="Times New Roman" w:hAnsi="Arial" w:cs="Arial"/>
                <w:color w:val="000000"/>
                <w:sz w:val="20"/>
                <w:szCs w:val="20"/>
              </w:rPr>
            </w:pPr>
            <w:ins w:id="1482" w:author="Ainsworth, Alison" w:date="2012-07-27T14:21:00Z">
              <w:r w:rsidRPr="00331028">
                <w:rPr>
                  <w:rFonts w:ascii="Arial" w:eastAsia="Times New Roman" w:hAnsi="Arial" w:cs="Arial"/>
                  <w:color w:val="000000"/>
                  <w:sz w:val="20"/>
                  <w:szCs w:val="20"/>
                </w:rPr>
                <w:t xml:space="preserve">Unable to reach </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483" w:author="Ainsworth, Alison" w:date="2012-07-27T14:21:00Z"/>
                <w:rFonts w:ascii="Arial" w:eastAsia="Times New Roman" w:hAnsi="Arial" w:cs="Arial"/>
                <w:color w:val="000000"/>
                <w:sz w:val="20"/>
                <w:szCs w:val="20"/>
              </w:rPr>
            </w:pPr>
            <w:ins w:id="1484" w:author="Ainsworth, Alison" w:date="2012-07-27T14:21:00Z">
              <w:r w:rsidRPr="00331028">
                <w:rPr>
                  <w:rFonts w:ascii="Arial" w:eastAsia="Times New Roman" w:hAnsi="Arial" w:cs="Arial"/>
                  <w:color w:val="000000"/>
                  <w:sz w:val="20"/>
                  <w:szCs w:val="20"/>
                </w:rPr>
                <w:t>Make sure radio is charged and on the correct channel.</w:t>
              </w:r>
            </w:ins>
          </w:p>
        </w:tc>
      </w:tr>
      <w:tr w:rsidR="00331028" w:rsidRPr="00331028" w:rsidTr="00A358F6">
        <w:trPr>
          <w:trHeight w:val="255"/>
          <w:ins w:id="1485"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86" w:author="Ainsworth, Alison" w:date="2012-07-27T14:21:00Z"/>
                <w:rFonts w:ascii="Arial" w:eastAsia="Times New Roman" w:hAnsi="Arial" w:cs="Arial"/>
                <w:color w:val="000000"/>
                <w:sz w:val="20"/>
                <w:szCs w:val="20"/>
              </w:rPr>
            </w:pPr>
            <w:ins w:id="1487"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488" w:author="Ainsworth, Alison" w:date="2012-07-27T14:21:00Z"/>
                <w:rFonts w:ascii="Arial" w:eastAsia="Times New Roman" w:hAnsi="Arial" w:cs="Arial"/>
                <w:color w:val="000000"/>
                <w:sz w:val="20"/>
                <w:szCs w:val="20"/>
              </w:rPr>
            </w:pPr>
            <w:ins w:id="1489" w:author="Ainsworth, Alison" w:date="2012-07-27T14:21:00Z">
              <w:r w:rsidRPr="00331028">
                <w:rPr>
                  <w:rFonts w:ascii="Arial" w:eastAsia="Times New Roman" w:hAnsi="Arial" w:cs="Arial"/>
                  <w:color w:val="000000"/>
                  <w:sz w:val="20"/>
                  <w:szCs w:val="20"/>
                </w:rPr>
                <w:t>a radio repeater in</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490" w:author="Ainsworth, Alison" w:date="2012-07-27T14:21:00Z"/>
                <w:rFonts w:ascii="Arial" w:eastAsia="Times New Roman" w:hAnsi="Arial" w:cs="Arial"/>
                <w:color w:val="000000"/>
                <w:sz w:val="20"/>
                <w:szCs w:val="20"/>
              </w:rPr>
            </w:pPr>
            <w:ins w:id="1491" w:author="Ainsworth, Alison" w:date="2012-07-27T14:21:00Z">
              <w:r w:rsidRPr="00331028">
                <w:rPr>
                  <w:rFonts w:ascii="Arial" w:eastAsia="Times New Roman" w:hAnsi="Arial" w:cs="Arial"/>
                  <w:color w:val="000000"/>
                  <w:sz w:val="20"/>
                  <w:szCs w:val="20"/>
                </w:rPr>
                <w:t>Try to raise someone on the radio to inform them of your predicament.</w:t>
              </w:r>
            </w:ins>
          </w:p>
        </w:tc>
      </w:tr>
      <w:tr w:rsidR="00331028" w:rsidRPr="00331028" w:rsidTr="00A358F6">
        <w:trPr>
          <w:trHeight w:val="510"/>
          <w:ins w:id="1492"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493" w:author="Ainsworth, Alison" w:date="2012-07-27T14:21:00Z"/>
                <w:rFonts w:ascii="Arial" w:eastAsia="Times New Roman" w:hAnsi="Arial" w:cs="Arial"/>
                <w:color w:val="000000"/>
                <w:sz w:val="20"/>
                <w:szCs w:val="20"/>
              </w:rPr>
            </w:pPr>
            <w:ins w:id="1494"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808080"/>
              <w:right w:val="nil"/>
            </w:tcBorders>
            <w:shd w:val="clear" w:color="auto" w:fill="auto"/>
            <w:hideMark/>
          </w:tcPr>
          <w:p w:rsidR="00331028" w:rsidRPr="00331028" w:rsidRDefault="00331028" w:rsidP="00331028">
            <w:pPr>
              <w:rPr>
                <w:ins w:id="1495" w:author="Ainsworth, Alison" w:date="2012-07-27T14:21:00Z"/>
                <w:rFonts w:ascii="Arial" w:eastAsia="Times New Roman" w:hAnsi="Arial" w:cs="Arial"/>
                <w:color w:val="000000"/>
                <w:sz w:val="20"/>
                <w:szCs w:val="20"/>
              </w:rPr>
            </w:pPr>
            <w:ins w:id="1496" w:author="Ainsworth, Alison" w:date="2012-07-27T14:21:00Z">
              <w:r w:rsidRPr="00331028">
                <w:rPr>
                  <w:rFonts w:ascii="Arial" w:eastAsia="Times New Roman" w:hAnsi="Arial" w:cs="Arial"/>
                  <w:color w:val="000000"/>
                  <w:sz w:val="20"/>
                  <w:szCs w:val="20"/>
                </w:rPr>
                <w:t>a remote location</w:t>
              </w:r>
            </w:ins>
          </w:p>
        </w:tc>
        <w:tc>
          <w:tcPr>
            <w:tcW w:w="8914" w:type="dxa"/>
            <w:tcBorders>
              <w:top w:val="nil"/>
              <w:left w:val="nil"/>
              <w:bottom w:val="single" w:sz="4" w:space="0" w:color="808080"/>
              <w:right w:val="single" w:sz="4" w:space="0" w:color="auto"/>
            </w:tcBorders>
            <w:shd w:val="clear" w:color="auto" w:fill="auto"/>
            <w:vAlign w:val="center"/>
            <w:hideMark/>
          </w:tcPr>
          <w:p w:rsidR="00331028" w:rsidRPr="00331028" w:rsidRDefault="00331028" w:rsidP="00331028">
            <w:pPr>
              <w:rPr>
                <w:ins w:id="1497" w:author="Ainsworth, Alison" w:date="2012-07-27T14:21:00Z"/>
                <w:rFonts w:ascii="Arial" w:eastAsia="Times New Roman" w:hAnsi="Arial" w:cs="Arial"/>
                <w:color w:val="000000"/>
                <w:sz w:val="20"/>
                <w:szCs w:val="20"/>
              </w:rPr>
            </w:pPr>
            <w:ins w:id="1498" w:author="Ainsworth, Alison" w:date="2012-07-27T14:21:00Z">
              <w:r w:rsidRPr="00331028">
                <w:rPr>
                  <w:rFonts w:ascii="Arial" w:eastAsia="Times New Roman" w:hAnsi="Arial" w:cs="Arial"/>
                  <w:color w:val="000000"/>
                  <w:sz w:val="20"/>
                  <w:szCs w:val="20"/>
                </w:rPr>
                <w:t>If you are unable to reach a repeater from your location, climb up a slope toward a knoll ridgetop and try again. Try at regular intervals, just meandering around may help in getting a signal.</w:t>
              </w:r>
            </w:ins>
          </w:p>
        </w:tc>
      </w:tr>
      <w:tr w:rsidR="00331028" w:rsidRPr="00331028" w:rsidTr="00A358F6">
        <w:trPr>
          <w:trHeight w:val="510"/>
          <w:ins w:id="1499"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500" w:author="Ainsworth, Alison" w:date="2012-07-27T14:21:00Z"/>
                <w:rFonts w:ascii="Arial" w:eastAsia="Times New Roman" w:hAnsi="Arial" w:cs="Arial"/>
                <w:color w:val="000000"/>
                <w:sz w:val="20"/>
                <w:szCs w:val="20"/>
              </w:rPr>
            </w:pPr>
            <w:ins w:id="150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vAlign w:val="center"/>
            <w:hideMark/>
          </w:tcPr>
          <w:p w:rsidR="00331028" w:rsidRPr="00331028" w:rsidRDefault="00331028" w:rsidP="00331028">
            <w:pPr>
              <w:rPr>
                <w:ins w:id="1502" w:author="Ainsworth, Alison" w:date="2012-07-27T14:21:00Z"/>
                <w:rFonts w:ascii="Arial" w:eastAsia="Times New Roman" w:hAnsi="Arial" w:cs="Arial"/>
                <w:color w:val="000000"/>
                <w:sz w:val="20"/>
                <w:szCs w:val="20"/>
              </w:rPr>
            </w:pPr>
            <w:ins w:id="1503" w:author="Ainsworth, Alison" w:date="2012-07-27T14:21:00Z">
              <w:r w:rsidRPr="00331028">
                <w:rPr>
                  <w:rFonts w:ascii="Arial" w:eastAsia="Times New Roman" w:hAnsi="Arial" w:cs="Arial"/>
                  <w:color w:val="000000"/>
                  <w:sz w:val="20"/>
                  <w:szCs w:val="20"/>
                </w:rPr>
                <w:t>Loss of contact with field partner(s)/</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504" w:author="Ainsworth, Alison" w:date="2012-07-27T14:21:00Z"/>
                <w:rFonts w:ascii="Arial" w:eastAsia="Times New Roman" w:hAnsi="Arial" w:cs="Arial"/>
                <w:color w:val="000000"/>
                <w:sz w:val="20"/>
                <w:szCs w:val="20"/>
              </w:rPr>
            </w:pPr>
            <w:ins w:id="1505" w:author="Ainsworth, Alison" w:date="2012-07-27T14:21:00Z">
              <w:r w:rsidRPr="00331028">
                <w:rPr>
                  <w:rFonts w:ascii="Arial" w:eastAsia="Times New Roman" w:hAnsi="Arial" w:cs="Arial"/>
                  <w:color w:val="000000"/>
                  <w:sz w:val="20"/>
                  <w:szCs w:val="20"/>
                </w:rPr>
                <w:t xml:space="preserve">Establish regular contact/meeting times where failure to contact triggers emergency procedures. Clearly establish triggers for emergency procedures, avoid false alarms. </w:t>
              </w:r>
            </w:ins>
          </w:p>
        </w:tc>
      </w:tr>
      <w:tr w:rsidR="00331028" w:rsidRPr="00331028" w:rsidTr="00A358F6">
        <w:trPr>
          <w:trHeight w:val="255"/>
          <w:ins w:id="1506"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507" w:author="Ainsworth, Alison" w:date="2012-07-27T14:21:00Z"/>
                <w:rFonts w:ascii="Arial" w:eastAsia="Times New Roman" w:hAnsi="Arial" w:cs="Arial"/>
                <w:color w:val="000000"/>
                <w:sz w:val="20"/>
                <w:szCs w:val="20"/>
              </w:rPr>
            </w:pPr>
            <w:ins w:id="1508"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509" w:author="Ainsworth, Alison" w:date="2012-07-27T14:21:00Z"/>
                <w:rFonts w:ascii="Arial" w:eastAsia="Times New Roman" w:hAnsi="Arial" w:cs="Arial"/>
                <w:color w:val="000000"/>
                <w:sz w:val="20"/>
                <w:szCs w:val="20"/>
              </w:rPr>
            </w:pPr>
            <w:ins w:id="1510" w:author="Ainsworth, Alison" w:date="2012-07-27T14:21:00Z">
              <w:r w:rsidRPr="00331028">
                <w:rPr>
                  <w:rFonts w:ascii="Arial" w:eastAsia="Times New Roman" w:hAnsi="Arial" w:cs="Arial"/>
                  <w:color w:val="000000"/>
                  <w:sz w:val="20"/>
                  <w:szCs w:val="20"/>
                </w:rPr>
                <w:t>team member(s)</w:t>
              </w:r>
            </w:ins>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511" w:author="Ainsworth, Alison" w:date="2012-07-27T14:21:00Z"/>
                <w:rFonts w:ascii="Arial" w:eastAsia="Times New Roman" w:hAnsi="Arial" w:cs="Arial"/>
                <w:color w:val="000000"/>
                <w:sz w:val="20"/>
                <w:szCs w:val="20"/>
              </w:rPr>
            </w:pPr>
            <w:ins w:id="1512" w:author="Ainsworth, Alison" w:date="2012-07-27T14:21:00Z">
              <w:r w:rsidRPr="00331028">
                <w:rPr>
                  <w:rFonts w:ascii="Arial" w:eastAsia="Times New Roman" w:hAnsi="Arial" w:cs="Arial"/>
                  <w:color w:val="000000"/>
                  <w:sz w:val="20"/>
                  <w:szCs w:val="20"/>
                </w:rPr>
                <w:t>Make sure members of the team are aware of location, and can find route out.</w:t>
              </w:r>
            </w:ins>
          </w:p>
        </w:tc>
      </w:tr>
      <w:tr w:rsidR="00331028" w:rsidRPr="00331028" w:rsidTr="00A358F6">
        <w:trPr>
          <w:trHeight w:val="255"/>
          <w:ins w:id="1513" w:author="Ainsworth, Alison" w:date="2012-07-27T14:21:00Z"/>
        </w:trPr>
        <w:tc>
          <w:tcPr>
            <w:tcW w:w="1606" w:type="dxa"/>
            <w:tcBorders>
              <w:top w:val="nil"/>
              <w:left w:val="single" w:sz="4" w:space="0" w:color="auto"/>
              <w:bottom w:val="nil"/>
              <w:right w:val="nil"/>
            </w:tcBorders>
            <w:shd w:val="clear" w:color="auto" w:fill="auto"/>
            <w:hideMark/>
          </w:tcPr>
          <w:p w:rsidR="00331028" w:rsidRPr="00331028" w:rsidRDefault="00331028" w:rsidP="00331028">
            <w:pPr>
              <w:rPr>
                <w:ins w:id="1514" w:author="Ainsworth, Alison" w:date="2012-07-27T14:21:00Z"/>
                <w:rFonts w:ascii="Arial" w:eastAsia="Times New Roman" w:hAnsi="Arial" w:cs="Arial"/>
                <w:color w:val="000000"/>
                <w:sz w:val="20"/>
                <w:szCs w:val="20"/>
              </w:rPr>
            </w:pPr>
            <w:ins w:id="1515"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nil"/>
              <w:right w:val="nil"/>
            </w:tcBorders>
            <w:shd w:val="clear" w:color="auto" w:fill="auto"/>
            <w:hideMark/>
          </w:tcPr>
          <w:p w:rsidR="00331028" w:rsidRPr="00331028" w:rsidRDefault="00331028" w:rsidP="00331028">
            <w:pPr>
              <w:rPr>
                <w:ins w:id="1516" w:author="Ainsworth, Alison" w:date="2012-07-27T14:21:00Z"/>
                <w:rFonts w:ascii="Arial" w:eastAsia="Times New Roman" w:hAnsi="Arial" w:cs="Arial"/>
                <w:color w:val="000000"/>
                <w:sz w:val="20"/>
                <w:szCs w:val="20"/>
              </w:rPr>
            </w:pPr>
          </w:p>
        </w:tc>
        <w:tc>
          <w:tcPr>
            <w:tcW w:w="8914" w:type="dxa"/>
            <w:tcBorders>
              <w:top w:val="nil"/>
              <w:left w:val="nil"/>
              <w:bottom w:val="nil"/>
              <w:right w:val="single" w:sz="4" w:space="0" w:color="auto"/>
            </w:tcBorders>
            <w:shd w:val="clear" w:color="auto" w:fill="auto"/>
            <w:vAlign w:val="center"/>
            <w:hideMark/>
          </w:tcPr>
          <w:p w:rsidR="00331028" w:rsidRPr="00331028" w:rsidRDefault="00331028" w:rsidP="00331028">
            <w:pPr>
              <w:rPr>
                <w:ins w:id="1517" w:author="Ainsworth, Alison" w:date="2012-07-27T14:21:00Z"/>
                <w:rFonts w:ascii="Arial" w:eastAsia="Times New Roman" w:hAnsi="Arial" w:cs="Arial"/>
                <w:color w:val="000000"/>
                <w:sz w:val="20"/>
                <w:szCs w:val="20"/>
              </w:rPr>
            </w:pPr>
            <w:ins w:id="1518" w:author="Ainsworth, Alison" w:date="2012-07-27T14:21:00Z">
              <w:r w:rsidRPr="00331028">
                <w:rPr>
                  <w:rFonts w:ascii="Arial" w:eastAsia="Times New Roman" w:hAnsi="Arial" w:cs="Arial"/>
                  <w:color w:val="000000"/>
                  <w:sz w:val="20"/>
                  <w:szCs w:val="20"/>
                </w:rPr>
                <w:t>Arrange meeting places and times -- all crewmembers must wear a watch.</w:t>
              </w:r>
            </w:ins>
          </w:p>
        </w:tc>
      </w:tr>
      <w:tr w:rsidR="00331028" w:rsidRPr="00331028" w:rsidTr="00A358F6">
        <w:trPr>
          <w:trHeight w:val="255"/>
          <w:ins w:id="1519" w:author="Ainsworth, Alison" w:date="2012-07-27T14:21:00Z"/>
        </w:trPr>
        <w:tc>
          <w:tcPr>
            <w:tcW w:w="1606" w:type="dxa"/>
            <w:tcBorders>
              <w:top w:val="nil"/>
              <w:left w:val="single" w:sz="4" w:space="0" w:color="auto"/>
              <w:bottom w:val="single" w:sz="4" w:space="0" w:color="auto"/>
              <w:right w:val="nil"/>
            </w:tcBorders>
            <w:shd w:val="clear" w:color="auto" w:fill="auto"/>
            <w:hideMark/>
          </w:tcPr>
          <w:p w:rsidR="00331028" w:rsidRPr="00331028" w:rsidRDefault="00331028" w:rsidP="00331028">
            <w:pPr>
              <w:rPr>
                <w:ins w:id="1520" w:author="Ainsworth, Alison" w:date="2012-07-27T14:21:00Z"/>
                <w:rFonts w:ascii="Arial" w:eastAsia="Times New Roman" w:hAnsi="Arial" w:cs="Arial"/>
                <w:color w:val="000000"/>
                <w:sz w:val="20"/>
                <w:szCs w:val="20"/>
              </w:rPr>
            </w:pPr>
            <w:ins w:id="1521" w:author="Ainsworth, Alison" w:date="2012-07-27T14:21:00Z">
              <w:r w:rsidRPr="00331028">
                <w:rPr>
                  <w:rFonts w:ascii="Arial" w:eastAsia="Times New Roman" w:hAnsi="Arial" w:cs="Arial"/>
                  <w:color w:val="000000"/>
                  <w:sz w:val="20"/>
                  <w:szCs w:val="20"/>
                </w:rPr>
                <w:t> </w:t>
              </w:r>
            </w:ins>
          </w:p>
        </w:tc>
        <w:tc>
          <w:tcPr>
            <w:tcW w:w="2080" w:type="dxa"/>
            <w:tcBorders>
              <w:top w:val="nil"/>
              <w:left w:val="nil"/>
              <w:bottom w:val="single" w:sz="4" w:space="0" w:color="auto"/>
              <w:right w:val="nil"/>
            </w:tcBorders>
            <w:shd w:val="clear" w:color="auto" w:fill="auto"/>
            <w:hideMark/>
          </w:tcPr>
          <w:p w:rsidR="00331028" w:rsidRPr="00331028" w:rsidRDefault="00331028" w:rsidP="00331028">
            <w:pPr>
              <w:rPr>
                <w:ins w:id="1522" w:author="Ainsworth, Alison" w:date="2012-07-27T14:21:00Z"/>
                <w:rFonts w:ascii="Arial" w:eastAsia="Times New Roman" w:hAnsi="Arial" w:cs="Arial"/>
                <w:color w:val="000000"/>
                <w:sz w:val="20"/>
                <w:szCs w:val="20"/>
              </w:rPr>
            </w:pPr>
            <w:ins w:id="1523" w:author="Ainsworth, Alison" w:date="2012-07-27T14:21:00Z">
              <w:r w:rsidRPr="00331028">
                <w:rPr>
                  <w:rFonts w:ascii="Arial" w:eastAsia="Times New Roman" w:hAnsi="Arial" w:cs="Arial"/>
                  <w:color w:val="000000"/>
                  <w:sz w:val="20"/>
                  <w:szCs w:val="20"/>
                </w:rPr>
                <w:t> </w:t>
              </w:r>
            </w:ins>
          </w:p>
        </w:tc>
        <w:tc>
          <w:tcPr>
            <w:tcW w:w="891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524" w:author="Ainsworth, Alison" w:date="2012-07-27T14:21:00Z"/>
                <w:rFonts w:ascii="Arial" w:eastAsia="Times New Roman" w:hAnsi="Arial" w:cs="Arial"/>
                <w:color w:val="000000"/>
                <w:sz w:val="20"/>
                <w:szCs w:val="20"/>
              </w:rPr>
            </w:pPr>
            <w:ins w:id="1525" w:author="Ainsworth, Alison" w:date="2012-07-27T14:21:00Z">
              <w:r w:rsidRPr="00331028">
                <w:rPr>
                  <w:rFonts w:ascii="Arial" w:eastAsia="Times New Roman" w:hAnsi="Arial" w:cs="Arial"/>
                  <w:color w:val="000000"/>
                  <w:sz w:val="20"/>
                  <w:szCs w:val="20"/>
                </w:rPr>
                <w:t>Have a travel plan for each day and make sure it is understood by all crewmembers.</w:t>
              </w:r>
            </w:ins>
          </w:p>
        </w:tc>
      </w:tr>
      <w:tr w:rsidR="00331028" w:rsidRPr="00331028" w:rsidTr="00A358F6">
        <w:trPr>
          <w:trHeight w:val="1020"/>
          <w:ins w:id="1526" w:author="Ainsworth, Alison" w:date="2012-07-27T14:21:00Z"/>
        </w:trPr>
        <w:tc>
          <w:tcPr>
            <w:tcW w:w="1606" w:type="dxa"/>
            <w:tcBorders>
              <w:top w:val="nil"/>
              <w:left w:val="single" w:sz="4" w:space="0" w:color="auto"/>
              <w:bottom w:val="single" w:sz="4" w:space="0" w:color="auto"/>
              <w:right w:val="nil"/>
            </w:tcBorders>
            <w:shd w:val="clear" w:color="auto" w:fill="auto"/>
            <w:hideMark/>
          </w:tcPr>
          <w:p w:rsidR="00331028" w:rsidRPr="00331028" w:rsidRDefault="00331028" w:rsidP="00331028">
            <w:pPr>
              <w:rPr>
                <w:ins w:id="1527" w:author="Ainsworth, Alison" w:date="2012-07-27T14:21:00Z"/>
                <w:rFonts w:ascii="Arial" w:eastAsia="Times New Roman" w:hAnsi="Arial" w:cs="Arial"/>
                <w:color w:val="000000"/>
                <w:sz w:val="20"/>
                <w:szCs w:val="20"/>
              </w:rPr>
            </w:pPr>
            <w:ins w:id="1528" w:author="Ainsworth, Alison" w:date="2012-07-27T14:21:00Z">
              <w:r w:rsidRPr="00331028">
                <w:rPr>
                  <w:rFonts w:ascii="Arial" w:eastAsia="Times New Roman" w:hAnsi="Arial" w:cs="Arial"/>
                  <w:color w:val="000000"/>
                  <w:sz w:val="20"/>
                  <w:szCs w:val="20"/>
                </w:rPr>
                <w:t xml:space="preserve">Working near volcanic fumes </w:t>
              </w:r>
            </w:ins>
          </w:p>
        </w:tc>
        <w:tc>
          <w:tcPr>
            <w:tcW w:w="2080" w:type="dxa"/>
            <w:tcBorders>
              <w:top w:val="nil"/>
              <w:left w:val="nil"/>
              <w:bottom w:val="single" w:sz="4" w:space="0" w:color="auto"/>
              <w:right w:val="nil"/>
            </w:tcBorders>
            <w:shd w:val="clear" w:color="auto" w:fill="auto"/>
            <w:hideMark/>
          </w:tcPr>
          <w:p w:rsidR="00331028" w:rsidRPr="00331028" w:rsidRDefault="00331028" w:rsidP="00331028">
            <w:pPr>
              <w:rPr>
                <w:ins w:id="1529" w:author="Ainsworth, Alison" w:date="2012-07-27T14:21:00Z"/>
                <w:rFonts w:ascii="Arial" w:eastAsia="Times New Roman" w:hAnsi="Arial" w:cs="Arial"/>
                <w:color w:val="000000"/>
                <w:sz w:val="20"/>
                <w:szCs w:val="20"/>
              </w:rPr>
            </w:pPr>
            <w:ins w:id="1530" w:author="Ainsworth, Alison" w:date="2012-07-27T14:21:00Z">
              <w:r w:rsidRPr="00331028">
                <w:rPr>
                  <w:rFonts w:ascii="Arial" w:eastAsia="Times New Roman" w:hAnsi="Arial" w:cs="Arial"/>
                  <w:color w:val="000000"/>
                  <w:sz w:val="20"/>
                  <w:szCs w:val="20"/>
                </w:rPr>
                <w:t xml:space="preserve">Physical irritations - headache, sore throat, coughing, and nausea </w:t>
              </w:r>
            </w:ins>
          </w:p>
        </w:tc>
        <w:tc>
          <w:tcPr>
            <w:tcW w:w="8914" w:type="dxa"/>
            <w:tcBorders>
              <w:top w:val="nil"/>
              <w:left w:val="nil"/>
              <w:bottom w:val="single" w:sz="4" w:space="0" w:color="auto"/>
              <w:right w:val="single" w:sz="4" w:space="0" w:color="auto"/>
            </w:tcBorders>
            <w:shd w:val="clear" w:color="auto" w:fill="auto"/>
            <w:vAlign w:val="center"/>
            <w:hideMark/>
          </w:tcPr>
          <w:p w:rsidR="00331028" w:rsidRPr="00331028" w:rsidRDefault="00331028" w:rsidP="00331028">
            <w:pPr>
              <w:rPr>
                <w:ins w:id="1531" w:author="Ainsworth, Alison" w:date="2012-07-27T14:21:00Z"/>
                <w:rFonts w:ascii="Arial" w:eastAsia="Times New Roman" w:hAnsi="Arial" w:cs="Arial"/>
                <w:sz w:val="20"/>
                <w:szCs w:val="20"/>
              </w:rPr>
            </w:pPr>
            <w:ins w:id="1532" w:author="Ainsworth, Alison" w:date="2012-07-27T14:21:00Z">
              <w:r w:rsidRPr="00331028">
                <w:rPr>
                  <w:rFonts w:ascii="Arial" w:eastAsia="Times New Roman" w:hAnsi="Arial" w:cs="Arial"/>
                  <w:sz w:val="20"/>
                  <w:szCs w:val="20"/>
                </w:rPr>
                <w:t>Follow guidelines found in the “Effective Respirator Use” section (see HAVO safety section).  If respirator use does not eliminate symptoms, you may be especially sensitive to the fumes.  Talk to your supervisor about possible relocation to an area with better air quality.</w:t>
              </w:r>
            </w:ins>
          </w:p>
        </w:tc>
      </w:tr>
    </w:tbl>
    <w:p w:rsidR="00331028" w:rsidRPr="00331028" w:rsidRDefault="00331028" w:rsidP="00331028">
      <w:pPr>
        <w:rPr>
          <w:ins w:id="1533" w:author="Ainsworth, Alison" w:date="2012-07-27T14:21:00Z"/>
          <w:rFonts w:ascii="Arial" w:eastAsia="Times New Roman" w:hAnsi="Arial" w:cs="Arial"/>
          <w:sz w:val="16"/>
          <w:szCs w:val="16"/>
        </w:rPr>
      </w:pPr>
      <w:ins w:id="1534" w:author="Ainsworth, Alison" w:date="2012-07-27T14:21:00Z">
        <w:r w:rsidRPr="00331028">
          <w:rPr>
            <w:rFonts w:ascii="Arial" w:eastAsia="Times New Roman" w:hAnsi="Arial" w:cs="Arial"/>
            <w:sz w:val="16"/>
            <w:szCs w:val="16"/>
          </w:rPr>
          <w:t>PACN updated 2/15/2012</w:t>
        </w:r>
      </w:ins>
    </w:p>
    <w:p w:rsidR="00390B7F" w:rsidDel="00331028" w:rsidRDefault="00390B7F" w:rsidP="004D394E">
      <w:pPr>
        <w:pStyle w:val="SOP2nd"/>
        <w:rPr>
          <w:del w:id="1535" w:author="Ainsworth, Alison" w:date="2012-07-27T14:21:00Z"/>
        </w:rPr>
      </w:pPr>
      <w:del w:id="1536" w:author="Ainsworth, Alison" w:date="2012-07-27T14:21:00Z">
        <w:r w:rsidDel="00331028">
          <w:lastRenderedPageBreak/>
          <w:delText>Purpose</w:delText>
        </w:r>
      </w:del>
    </w:p>
    <w:p w:rsidR="00390B7F" w:rsidDel="00331028" w:rsidRDefault="00390B7F" w:rsidP="00390B7F">
      <w:pPr>
        <w:rPr>
          <w:del w:id="1537" w:author="Ainsworth, Alison" w:date="2012-07-27T14:21:00Z"/>
        </w:rPr>
      </w:pPr>
      <w:del w:id="1538" w:author="Ainsworth, Alison" w:date="2012-07-27T14:21:00Z">
        <w:r w:rsidRPr="0033121C" w:rsidDel="00331028">
          <w:delText xml:space="preserve">This SOP explains safety procedures that all </w:delText>
        </w:r>
        <w:r w:rsidDel="00331028">
          <w:delText>field crew member</w:delText>
        </w:r>
        <w:r w:rsidRPr="0033121C" w:rsidDel="00331028">
          <w:delText xml:space="preserve">s should follow </w:delText>
        </w:r>
        <w:r w:rsidDel="00331028">
          <w:delText>to ensure optimum safety</w:delText>
        </w:r>
        <w:r w:rsidR="00C83166" w:rsidDel="00331028">
          <w:delText xml:space="preserve"> </w:delText>
        </w:r>
        <w:r w:rsidR="00C83166" w:rsidRPr="0033121C" w:rsidDel="00331028">
          <w:delText>when working in the f</w:delText>
        </w:r>
        <w:r w:rsidR="00C83166" w:rsidDel="00331028">
          <w:delText>ield to monitor Pacific Island Network (PACN) focal terrestrial plant communities</w:delText>
        </w:r>
        <w:r w:rsidDel="00331028">
          <w:delText xml:space="preserve">. </w:delText>
        </w:r>
      </w:del>
      <w:del w:id="1539" w:author="Ainsworth, Alison" w:date="2012-07-27T14:20:00Z">
        <w:r w:rsidDel="00331028">
          <w:delText>Part of this SOP covers material found in Pacific Cooperative Studies Unit (PCSU) field operation SOPs (20</w:delText>
        </w:r>
        <w:r w:rsidR="00265C64" w:rsidDel="00331028">
          <w:delText>10</w:delText>
        </w:r>
        <w:r w:rsidDel="00331028">
          <w:delText>), while other parts cover material from a Wilderness Hiking and Backpacking Training workshop for PACN I</w:delText>
        </w:r>
        <w:r w:rsidR="00C83166" w:rsidDel="00331028">
          <w:delText xml:space="preserve">nventory and </w:delText>
        </w:r>
        <w:r w:rsidDel="00331028">
          <w:delText>M</w:delText>
        </w:r>
        <w:r w:rsidR="00C83166" w:rsidDel="00331028">
          <w:delText>onitoring</w:delText>
        </w:r>
        <w:r w:rsidDel="00331028">
          <w:delText xml:space="preserve"> employees held in January 2007. </w:delText>
        </w:r>
      </w:del>
    </w:p>
    <w:p w:rsidR="00390B7F" w:rsidRPr="009103A2" w:rsidDel="00331028" w:rsidRDefault="00390B7F" w:rsidP="009103A2">
      <w:pPr>
        <w:rPr>
          <w:del w:id="1540" w:author="Ainsworth, Alison" w:date="2012-07-27T14:21:00Z"/>
        </w:rPr>
      </w:pPr>
      <w:bookmarkStart w:id="1541" w:name="_Toc164137753"/>
    </w:p>
    <w:p w:rsidR="00390B7F" w:rsidDel="00331028" w:rsidRDefault="00390B7F" w:rsidP="004D394E">
      <w:pPr>
        <w:pStyle w:val="SOP2nd"/>
        <w:rPr>
          <w:del w:id="1542" w:author="Ainsworth, Alison" w:date="2012-07-27T14:21:00Z"/>
        </w:rPr>
      </w:pPr>
      <w:del w:id="1543" w:author="Ainsworth, Alison" w:date="2012-07-27T14:21:00Z">
        <w:r w:rsidDel="00331028">
          <w:delText>PCSU Procedures</w:delText>
        </w:r>
        <w:bookmarkEnd w:id="1541"/>
      </w:del>
    </w:p>
    <w:p w:rsidR="00390B7F" w:rsidRPr="0033121C" w:rsidDel="00331028" w:rsidRDefault="00390B7F" w:rsidP="00390B7F">
      <w:pPr>
        <w:rPr>
          <w:del w:id="1544" w:author="Ainsworth, Alison" w:date="2012-07-27T14:21:00Z"/>
        </w:rPr>
      </w:pPr>
      <w:del w:id="1545" w:author="Ainsworth, Alison" w:date="2012-07-27T14:21:00Z">
        <w:r w:rsidDel="00331028">
          <w:delText>The PCSU is part of the national network of Cooperative Ecosystem Studies Units established to provide technical assistance and research to environmental and resource managers at organizations such as the NPS. Field</w:delText>
        </w:r>
        <w:r w:rsidRPr="0033121C" w:rsidDel="00331028">
          <w:delText xml:space="preserve"> personnel </w:delText>
        </w:r>
        <w:r w:rsidDel="00331028">
          <w:delText xml:space="preserve">should </w:delText>
        </w:r>
        <w:r w:rsidRPr="0033121C" w:rsidDel="00331028">
          <w:delText xml:space="preserve">examine the following procedures before working in </w:delText>
        </w:r>
        <w:r w:rsidDel="00331028">
          <w:delText xml:space="preserve">the </w:delText>
        </w:r>
        <w:r w:rsidRPr="0033121C" w:rsidDel="00331028">
          <w:delText xml:space="preserve">field to ensure all safety procedures are understood and </w:delText>
        </w:r>
        <w:r w:rsidDel="00331028">
          <w:delText>followed</w:delText>
        </w:r>
        <w:r w:rsidRPr="0033121C" w:rsidDel="00331028">
          <w:delText xml:space="preserve">. These field safety rules and regulations are meant to ensure the safety and well-being of all field workers. </w:delText>
        </w:r>
      </w:del>
    </w:p>
    <w:p w:rsidR="00390B7F" w:rsidRPr="009103A2" w:rsidDel="00331028" w:rsidRDefault="00390B7F" w:rsidP="009103A2">
      <w:pPr>
        <w:rPr>
          <w:del w:id="1546" w:author="Ainsworth, Alison" w:date="2012-07-27T14:21:00Z"/>
        </w:rPr>
      </w:pPr>
      <w:bookmarkStart w:id="1547" w:name="_Toc164137754"/>
    </w:p>
    <w:p w:rsidR="00390B7F" w:rsidDel="00331028" w:rsidRDefault="00390B7F" w:rsidP="004D394E">
      <w:pPr>
        <w:pStyle w:val="SOP2nd"/>
        <w:rPr>
          <w:del w:id="1548" w:author="Ainsworth, Alison" w:date="2012-07-27T14:21:00Z"/>
        </w:rPr>
      </w:pPr>
      <w:del w:id="1549" w:author="Ainsworth, Alison" w:date="2012-07-27T14:21:00Z">
        <w:r w:rsidDel="00331028">
          <w:delText>Field Personnel Rules and Regulations</w:delText>
        </w:r>
        <w:bookmarkEnd w:id="1547"/>
      </w:del>
    </w:p>
    <w:p w:rsidR="00390B7F" w:rsidRPr="0033121C" w:rsidDel="00331028" w:rsidRDefault="00390B7F" w:rsidP="005C54D0">
      <w:pPr>
        <w:numPr>
          <w:ilvl w:val="0"/>
          <w:numId w:val="21"/>
        </w:numPr>
        <w:spacing w:after="60"/>
        <w:rPr>
          <w:del w:id="1550" w:author="Ainsworth, Alison" w:date="2012-07-27T14:21:00Z"/>
        </w:rPr>
      </w:pPr>
      <w:del w:id="1551" w:author="Ainsworth, Alison" w:date="2012-07-27T14:21:00Z">
        <w:r w:rsidRPr="0033121C" w:rsidDel="00331028">
          <w:delText xml:space="preserve">Only staff and approved field crew are allowed to assist with field work. Friends, pets and children are prohibited </w:delText>
        </w:r>
        <w:r w:rsidDel="00331028">
          <w:delText xml:space="preserve">from accompanying field teams. </w:delText>
        </w:r>
        <w:r w:rsidRPr="0033121C" w:rsidDel="00331028">
          <w:delText>Employees of state and federal agencies on official business connected with the project may accompan</w:delText>
        </w:r>
        <w:r w:rsidDel="00331028">
          <w:delText>y people working in the field. The</w:delText>
        </w:r>
        <w:r w:rsidRPr="0033121C" w:rsidDel="00331028">
          <w:delText xml:space="preserve"> </w:delText>
        </w:r>
        <w:r w:rsidR="008D6A51" w:rsidDel="00331028">
          <w:delText>project lead</w:delText>
        </w:r>
        <w:r w:rsidRPr="0033121C" w:rsidDel="00331028">
          <w:delText xml:space="preserve"> </w:delText>
        </w:r>
        <w:r w:rsidDel="00331028">
          <w:delText xml:space="preserve">should always be consulted if there are uncertainties </w:delText>
        </w:r>
        <w:r w:rsidRPr="0033121C" w:rsidDel="00331028">
          <w:delText xml:space="preserve">regarding someone’s eligibility to accompany </w:delText>
        </w:r>
        <w:r w:rsidDel="00331028">
          <w:delText>the field crew</w:delText>
        </w:r>
        <w:r w:rsidRPr="0033121C" w:rsidDel="00331028">
          <w:delText>.</w:delText>
        </w:r>
      </w:del>
    </w:p>
    <w:p w:rsidR="00390B7F" w:rsidRPr="0033121C" w:rsidDel="00331028" w:rsidRDefault="00390B7F" w:rsidP="005C54D0">
      <w:pPr>
        <w:numPr>
          <w:ilvl w:val="0"/>
          <w:numId w:val="21"/>
        </w:numPr>
        <w:spacing w:after="60"/>
        <w:rPr>
          <w:del w:id="1552" w:author="Ainsworth, Alison" w:date="2012-07-27T14:21:00Z"/>
        </w:rPr>
      </w:pPr>
      <w:del w:id="1553" w:author="Ainsworth, Alison" w:date="2012-07-27T14:21:00Z">
        <w:r w:rsidRPr="0033121C" w:rsidDel="00331028">
          <w:delText>Field work will be planned ahead of departure a</w:delText>
        </w:r>
        <w:r w:rsidDel="00331028">
          <w:delText>nd discussed with a supervisor.</w:delText>
        </w:r>
        <w:r w:rsidRPr="0033121C" w:rsidDel="00331028">
          <w:delText xml:space="preserve"> On a daily basis, </w:delText>
        </w:r>
        <w:r w:rsidR="008219C9" w:rsidDel="00331028">
          <w:delText>park</w:delText>
        </w:r>
        <w:r w:rsidRPr="0033121C" w:rsidDel="00331028">
          <w:delText xml:space="preserve"> personnel will be notified of the itinerary and destination (including </w:delText>
        </w:r>
        <w:r w:rsidDel="00331028">
          <w:delText>plot location</w:delText>
        </w:r>
        <w:r w:rsidRPr="0033121C" w:rsidDel="00331028">
          <w:delText xml:space="preserve"> where appropriate) of the field crew and the estimated return time. A contact person should be chosen at the </w:delText>
        </w:r>
        <w:r w:rsidR="008219C9" w:rsidDel="00331028">
          <w:delText>park</w:delText>
        </w:r>
        <w:r w:rsidRPr="0033121C" w:rsidDel="00331028">
          <w:delText xml:space="preserve"> </w:delText>
        </w:r>
        <w:r w:rsidR="00517A03" w:rsidDel="00331028">
          <w:delText>that</w:delText>
        </w:r>
        <w:r w:rsidDel="00331028">
          <w:delText xml:space="preserve"> will</w:delText>
        </w:r>
        <w:r w:rsidRPr="0033121C" w:rsidDel="00331028">
          <w:delText xml:space="preserve"> be responsible for notifying a Safety Officer if a field person is injured.</w:delText>
        </w:r>
      </w:del>
    </w:p>
    <w:p w:rsidR="00390B7F" w:rsidRPr="0033121C" w:rsidDel="00331028" w:rsidRDefault="00390B7F" w:rsidP="005C54D0">
      <w:pPr>
        <w:numPr>
          <w:ilvl w:val="0"/>
          <w:numId w:val="21"/>
        </w:numPr>
        <w:spacing w:after="60"/>
        <w:rPr>
          <w:del w:id="1554" w:author="Ainsworth, Alison" w:date="2012-07-27T14:21:00Z"/>
        </w:rPr>
      </w:pPr>
      <w:del w:id="1555" w:author="Ainsworth, Alison" w:date="2012-07-27T14:21:00Z">
        <w:r w:rsidRPr="0033121C" w:rsidDel="00331028">
          <w:delText xml:space="preserve">Field </w:delText>
        </w:r>
        <w:r w:rsidDel="00331028">
          <w:delText>crew members</w:delText>
        </w:r>
        <w:r w:rsidRPr="0033121C" w:rsidDel="00331028">
          <w:delText xml:space="preserve"> must avo</w:delText>
        </w:r>
        <w:r w:rsidDel="00331028">
          <w:delText>id working alone and should never traverse difficult terrain without another crew member. If</w:delText>
        </w:r>
        <w:r w:rsidRPr="0033121C" w:rsidDel="00331028">
          <w:delText xml:space="preserve"> travel by vehicle alone during working hours</w:delText>
        </w:r>
        <w:r w:rsidDel="00331028">
          <w:delText xml:space="preserve"> is needed,</w:delText>
        </w:r>
        <w:r w:rsidRPr="0033121C" w:rsidDel="00331028">
          <w:delText xml:space="preserve"> </w:delText>
        </w:r>
        <w:r w:rsidDel="00331028">
          <w:delText xml:space="preserve">the crew member will notify a </w:delText>
        </w:r>
        <w:r w:rsidR="008219C9" w:rsidDel="00331028">
          <w:delText>park</w:delText>
        </w:r>
        <w:r w:rsidRPr="0033121C" w:rsidDel="00331028">
          <w:delText xml:space="preserve"> contact person or supervisor</w:delText>
        </w:r>
        <w:r w:rsidDel="00331028">
          <w:delText xml:space="preserve">. </w:delText>
        </w:r>
        <w:r w:rsidRPr="0033121C" w:rsidDel="00331028">
          <w:delText>Whatever the case,</w:delText>
        </w:r>
        <w:r w:rsidDel="00331028">
          <w:delText xml:space="preserve"> the individual must </w:delText>
        </w:r>
        <w:r w:rsidRPr="0033121C" w:rsidDel="00331028">
          <w:delText xml:space="preserve">ensure that someone knows </w:delText>
        </w:r>
        <w:r w:rsidDel="00331028">
          <w:delText>of their location and expected return time.</w:delText>
        </w:r>
        <w:r w:rsidRPr="0033121C" w:rsidDel="00331028">
          <w:delText xml:space="preserve"> </w:delText>
        </w:r>
        <w:r w:rsidDel="00331028">
          <w:delText>A radio or cellular phone is required when</w:delText>
        </w:r>
        <w:r w:rsidRPr="0033121C" w:rsidDel="00331028">
          <w:delText xml:space="preserve"> working off the road or in a remote area. </w:delText>
        </w:r>
      </w:del>
    </w:p>
    <w:p w:rsidR="00390B7F" w:rsidRPr="0033121C" w:rsidDel="00331028" w:rsidRDefault="00390B7F" w:rsidP="005C54D0">
      <w:pPr>
        <w:numPr>
          <w:ilvl w:val="0"/>
          <w:numId w:val="21"/>
        </w:numPr>
        <w:spacing w:after="60"/>
        <w:rPr>
          <w:del w:id="1556" w:author="Ainsworth, Alison" w:date="2012-07-27T14:21:00Z"/>
        </w:rPr>
      </w:pPr>
      <w:del w:id="1557" w:author="Ainsworth, Alison" w:date="2012-07-27T14:21:00Z">
        <w:r w:rsidRPr="0033121C" w:rsidDel="00331028">
          <w:delText xml:space="preserve">When working in the sun, </w:delText>
        </w:r>
        <w:r w:rsidDel="00331028">
          <w:delText>members of the field crew should wear a</w:delText>
        </w:r>
        <w:r w:rsidRPr="0033121C" w:rsidDel="00331028">
          <w:delText xml:space="preserve"> hat and a pair of sunglasses to protect </w:delText>
        </w:r>
        <w:r w:rsidDel="00331028">
          <w:delText>themselves from harmful ultraviolet rays. S</w:delText>
        </w:r>
        <w:r w:rsidRPr="0033121C" w:rsidDel="00331028">
          <w:delText xml:space="preserve">unscreen </w:delText>
        </w:r>
        <w:r w:rsidDel="00331028">
          <w:delText xml:space="preserve">should be applied to </w:delText>
        </w:r>
        <w:r w:rsidRPr="0033121C" w:rsidDel="00331028">
          <w:delText>exposed skin.</w:delText>
        </w:r>
      </w:del>
    </w:p>
    <w:p w:rsidR="00390B7F" w:rsidRPr="0033121C" w:rsidDel="00331028" w:rsidRDefault="00390B7F" w:rsidP="005C54D0">
      <w:pPr>
        <w:numPr>
          <w:ilvl w:val="0"/>
          <w:numId w:val="21"/>
        </w:numPr>
        <w:spacing w:after="60"/>
        <w:rPr>
          <w:del w:id="1558" w:author="Ainsworth, Alison" w:date="2012-07-27T14:21:00Z"/>
        </w:rPr>
      </w:pPr>
      <w:del w:id="1559" w:author="Ainsworth, Alison" w:date="2012-07-27T14:21:00Z">
        <w:r w:rsidRPr="0033121C" w:rsidDel="00331028">
          <w:delText>Be aware of weather forecasts and changes in the weather, and be prepared to alter field work and clothing accordingly.</w:delText>
        </w:r>
      </w:del>
    </w:p>
    <w:p w:rsidR="00390B7F" w:rsidRPr="0033121C" w:rsidDel="00331028" w:rsidRDefault="00390B7F" w:rsidP="005C54D0">
      <w:pPr>
        <w:numPr>
          <w:ilvl w:val="0"/>
          <w:numId w:val="21"/>
        </w:numPr>
        <w:spacing w:after="60"/>
        <w:rPr>
          <w:del w:id="1560" w:author="Ainsworth, Alison" w:date="2012-07-27T14:21:00Z"/>
        </w:rPr>
      </w:pPr>
      <w:del w:id="1561" w:author="Ainsworth, Alison" w:date="2012-07-27T14:21:00Z">
        <w:r w:rsidRPr="0033121C" w:rsidDel="00331028">
          <w:delText>Learn how t</w:delText>
        </w:r>
        <w:r w:rsidDel="00331028">
          <w:delText xml:space="preserve">o lift heavy objects properly. </w:delText>
        </w:r>
        <w:r w:rsidRPr="0033121C" w:rsidDel="00331028">
          <w:delText>Ask for help when lifting heavy objects.</w:delText>
        </w:r>
      </w:del>
    </w:p>
    <w:p w:rsidR="00390B7F" w:rsidRPr="0033121C" w:rsidDel="00331028" w:rsidRDefault="00390B7F" w:rsidP="005C54D0">
      <w:pPr>
        <w:numPr>
          <w:ilvl w:val="0"/>
          <w:numId w:val="21"/>
        </w:numPr>
        <w:spacing w:after="60"/>
        <w:rPr>
          <w:del w:id="1562" w:author="Ainsworth, Alison" w:date="2012-07-27T14:21:00Z"/>
        </w:rPr>
      </w:pPr>
      <w:del w:id="1563" w:author="Ainsworth, Alison" w:date="2012-07-27T14:21:00Z">
        <w:r w:rsidRPr="0033121C" w:rsidDel="00331028">
          <w:delText>In areas concerning safety of field personnel, the on-site s</w:delText>
        </w:r>
        <w:r w:rsidDel="00331028">
          <w:delText>upervisor’s decision is final. However, a</w:delText>
        </w:r>
        <w:r w:rsidRPr="0033121C" w:rsidDel="00331028">
          <w:delText xml:space="preserve">n individual </w:delText>
        </w:r>
        <w:r w:rsidDel="00331028">
          <w:delText xml:space="preserve">still </w:delText>
        </w:r>
        <w:r w:rsidRPr="0033121C" w:rsidDel="00331028">
          <w:delText>may refuse to engage in what they believe is an unsafe operation.</w:delText>
        </w:r>
      </w:del>
    </w:p>
    <w:p w:rsidR="00390B7F" w:rsidRPr="0033121C" w:rsidDel="00331028" w:rsidRDefault="00390B7F" w:rsidP="005C54D0">
      <w:pPr>
        <w:numPr>
          <w:ilvl w:val="0"/>
          <w:numId w:val="21"/>
        </w:numPr>
        <w:spacing w:after="60"/>
        <w:rPr>
          <w:del w:id="1564" w:author="Ainsworth, Alison" w:date="2012-07-27T14:21:00Z"/>
        </w:rPr>
      </w:pPr>
      <w:del w:id="1565" w:author="Ainsworth, Alison" w:date="2012-07-27T14:21:00Z">
        <w:r w:rsidRPr="0033121C" w:rsidDel="00331028">
          <w:lastRenderedPageBreak/>
          <w:delText xml:space="preserve">It is the employee’s responsibility to notify the supervisor regarding any health problems that might put the employee at additional risk of injury in </w:delText>
        </w:r>
        <w:r w:rsidDel="00331028">
          <w:delText xml:space="preserve">the field. </w:delText>
        </w:r>
        <w:r w:rsidRPr="0033121C" w:rsidDel="00331028">
          <w:delText>Such problems include fever, aches, fatigue, colds or other ill health, as well as allergies and other long-term and chronic health concerns.</w:delText>
        </w:r>
      </w:del>
    </w:p>
    <w:p w:rsidR="00390B7F" w:rsidRPr="0033121C" w:rsidDel="00331028" w:rsidRDefault="00390B7F" w:rsidP="005C54D0">
      <w:pPr>
        <w:numPr>
          <w:ilvl w:val="0"/>
          <w:numId w:val="21"/>
        </w:numPr>
        <w:spacing w:after="60"/>
        <w:rPr>
          <w:del w:id="1566" w:author="Ainsworth, Alison" w:date="2012-07-27T14:21:00Z"/>
        </w:rPr>
      </w:pPr>
      <w:del w:id="1567" w:author="Ainsworth, Alison" w:date="2012-07-27T14:21:00Z">
        <w:r w:rsidRPr="0033121C" w:rsidDel="00331028">
          <w:delText>Any injury incurred on the job will be reported to the supervisor IMMEDIATELY. Failure to report injury may result in the denial of workers compensation claims and/or disciplinary action.</w:delText>
        </w:r>
      </w:del>
    </w:p>
    <w:p w:rsidR="00390B7F" w:rsidRPr="0033121C" w:rsidDel="00331028" w:rsidRDefault="00390B7F" w:rsidP="005C54D0">
      <w:pPr>
        <w:numPr>
          <w:ilvl w:val="0"/>
          <w:numId w:val="21"/>
        </w:numPr>
        <w:spacing w:after="60"/>
        <w:rPr>
          <w:del w:id="1568" w:author="Ainsworth, Alison" w:date="2012-07-27T14:21:00Z"/>
        </w:rPr>
      </w:pPr>
      <w:del w:id="1569" w:author="Ainsworth, Alison" w:date="2012-07-27T14:21:00Z">
        <w:r w:rsidRPr="0033121C" w:rsidDel="00331028">
          <w:delText xml:space="preserve">Vehicles must be operated safely and in a manner consistent with Standard Operating Procedures for Vehicles for the agency </w:delText>
        </w:r>
        <w:r w:rsidDel="00331028">
          <w:delText>whose vehicle is being utilized. A</w:delText>
        </w:r>
        <w:r w:rsidRPr="0033121C" w:rsidDel="00331028">
          <w:delText xml:space="preserve"> supervisor </w:delText>
        </w:r>
        <w:r w:rsidDel="00331028">
          <w:delText xml:space="preserve">should be asked </w:delText>
        </w:r>
        <w:r w:rsidRPr="0033121C" w:rsidDel="00331028">
          <w:delText xml:space="preserve">for a briefing on the procedures before </w:delText>
        </w:r>
        <w:r w:rsidDel="00331028">
          <w:delText xml:space="preserve">any field crew members </w:delText>
        </w:r>
        <w:r w:rsidRPr="0033121C" w:rsidDel="00331028">
          <w:delText xml:space="preserve">operate the vehicle for the first time. </w:delText>
        </w:r>
      </w:del>
    </w:p>
    <w:p w:rsidR="00390B7F" w:rsidRPr="0033121C" w:rsidDel="00331028" w:rsidRDefault="00390B7F" w:rsidP="005C54D0">
      <w:pPr>
        <w:numPr>
          <w:ilvl w:val="0"/>
          <w:numId w:val="21"/>
        </w:numPr>
        <w:spacing w:after="60"/>
        <w:rPr>
          <w:del w:id="1570" w:author="Ainsworth, Alison" w:date="2012-07-27T14:21:00Z"/>
        </w:rPr>
      </w:pPr>
      <w:del w:id="1571" w:author="Ainsworth, Alison" w:date="2012-07-27T14:21:00Z">
        <w:r w:rsidRPr="0033121C" w:rsidDel="00331028">
          <w:delText>Know the Emergency Action Plan.</w:delText>
        </w:r>
      </w:del>
    </w:p>
    <w:p w:rsidR="00390B7F" w:rsidRPr="009103A2" w:rsidDel="00331028" w:rsidRDefault="00390B7F" w:rsidP="009103A2">
      <w:pPr>
        <w:rPr>
          <w:del w:id="1572" w:author="Ainsworth, Alison" w:date="2012-07-27T14:21:00Z"/>
        </w:rPr>
      </w:pPr>
      <w:bookmarkStart w:id="1573" w:name="_Toc164137755"/>
    </w:p>
    <w:p w:rsidR="00390B7F" w:rsidDel="00331028" w:rsidRDefault="00390B7F" w:rsidP="004D394E">
      <w:pPr>
        <w:pStyle w:val="SOP2nd"/>
        <w:rPr>
          <w:del w:id="1574" w:author="Ainsworth, Alison" w:date="2012-07-27T14:21:00Z"/>
        </w:rPr>
      </w:pPr>
      <w:del w:id="1575" w:author="Ainsworth, Alison" w:date="2012-07-27T14:21:00Z">
        <w:r w:rsidDel="00331028">
          <w:delText>Emergency Action Plan</w:delText>
        </w:r>
        <w:bookmarkEnd w:id="1573"/>
      </w:del>
    </w:p>
    <w:p w:rsidR="00390B7F" w:rsidRPr="0033121C" w:rsidDel="00331028" w:rsidRDefault="00390B7F" w:rsidP="005C54D0">
      <w:pPr>
        <w:numPr>
          <w:ilvl w:val="0"/>
          <w:numId w:val="22"/>
        </w:numPr>
        <w:spacing w:after="60"/>
        <w:rPr>
          <w:del w:id="1576" w:author="Ainsworth, Alison" w:date="2012-07-27T14:21:00Z"/>
        </w:rPr>
      </w:pPr>
      <w:del w:id="1577" w:author="Ainsworth, Alison" w:date="2012-07-27T14:21:00Z">
        <w:r w:rsidDel="00331028">
          <w:delText>The cont</w:delText>
        </w:r>
        <w:r w:rsidRPr="0033121C" w:rsidDel="00331028">
          <w:delText>act person is responsible for making sure that an emergency alert and/or process is initiated if field personnel do not return when scheduled or no radio or cell phone contact is received from the field at the expected call-in time.</w:delText>
        </w:r>
      </w:del>
    </w:p>
    <w:p w:rsidR="00390B7F" w:rsidRPr="0033121C" w:rsidDel="00331028" w:rsidRDefault="00390B7F" w:rsidP="005C54D0">
      <w:pPr>
        <w:numPr>
          <w:ilvl w:val="0"/>
          <w:numId w:val="22"/>
        </w:numPr>
        <w:spacing w:after="60"/>
        <w:rPr>
          <w:del w:id="1578" w:author="Ainsworth, Alison" w:date="2012-07-27T14:21:00Z"/>
        </w:rPr>
      </w:pPr>
      <w:del w:id="1579" w:author="Ainsworth, Alison" w:date="2012-07-27T14:21:00Z">
        <w:r w:rsidRPr="0033121C" w:rsidDel="00331028">
          <w:delText>Thirty minutes after ca</w:delText>
        </w:r>
        <w:r w:rsidDel="00331028">
          <w:delText>ll-in time, an alert is issued.</w:delText>
        </w:r>
        <w:r w:rsidRPr="0033121C" w:rsidDel="00331028">
          <w:delText xml:space="preserve"> </w:delText>
        </w:r>
        <w:r w:rsidDel="00331028">
          <w:delText>The c</w:delText>
        </w:r>
        <w:r w:rsidRPr="0033121C" w:rsidDel="00331028">
          <w:delText>ontact person or another person should stay near the phone in case field personnel call.</w:delText>
        </w:r>
      </w:del>
    </w:p>
    <w:p w:rsidR="00390B7F" w:rsidRPr="0033121C" w:rsidDel="00331028" w:rsidRDefault="00390B7F" w:rsidP="005C54D0">
      <w:pPr>
        <w:numPr>
          <w:ilvl w:val="0"/>
          <w:numId w:val="22"/>
        </w:numPr>
        <w:spacing w:after="60"/>
        <w:rPr>
          <w:del w:id="1580" w:author="Ainsworth, Alison" w:date="2012-07-27T14:21:00Z"/>
        </w:rPr>
      </w:pPr>
      <w:del w:id="1581" w:author="Ainsworth, Alison" w:date="2012-07-27T14:21:00Z">
        <w:r w:rsidRPr="0033121C" w:rsidDel="00331028">
          <w:delText>One hour from call-in time, search procedures should begin.</w:delText>
        </w:r>
        <w:r w:rsidDel="00331028">
          <w:delText xml:space="preserve"> Note: Prio</w:delText>
        </w:r>
        <w:r w:rsidR="0064786C" w:rsidDel="00331028">
          <w:delText>r to going into the field, the f</w:delText>
        </w:r>
        <w:r w:rsidDel="00331028">
          <w:delText xml:space="preserve">ield </w:delText>
        </w:r>
        <w:r w:rsidR="0064786C" w:rsidDel="00331028">
          <w:delText>leader and p</w:delText>
        </w:r>
        <w:r w:rsidDel="00331028">
          <w:delText>ark contact person should agree on a time when search procedures should begin, as it may be more appropriate to set an alternate time to begin search procedures.</w:delText>
        </w:r>
      </w:del>
    </w:p>
    <w:p w:rsidR="00390B7F" w:rsidRPr="0033121C" w:rsidDel="00331028" w:rsidRDefault="00390B7F" w:rsidP="005C54D0">
      <w:pPr>
        <w:numPr>
          <w:ilvl w:val="0"/>
          <w:numId w:val="22"/>
        </w:numPr>
        <w:spacing w:after="60"/>
        <w:rPr>
          <w:del w:id="1582" w:author="Ainsworth, Alison" w:date="2012-07-27T14:21:00Z"/>
        </w:rPr>
      </w:pPr>
      <w:del w:id="1583" w:author="Ainsworth, Alison" w:date="2012-07-27T14:21:00Z">
        <w:r w:rsidRPr="0033121C" w:rsidDel="00331028">
          <w:delText>One person should remain near the phone, and one person familiar with the field area should begin tracking the scheduled route.</w:delText>
        </w:r>
      </w:del>
    </w:p>
    <w:p w:rsidR="00390B7F" w:rsidRPr="0033121C" w:rsidDel="00331028" w:rsidRDefault="00390B7F" w:rsidP="005C54D0">
      <w:pPr>
        <w:numPr>
          <w:ilvl w:val="0"/>
          <w:numId w:val="22"/>
        </w:numPr>
        <w:spacing w:after="60"/>
        <w:rPr>
          <w:del w:id="1584" w:author="Ainsworth, Alison" w:date="2012-07-27T14:21:00Z"/>
        </w:rPr>
      </w:pPr>
      <w:del w:id="1585" w:author="Ainsworth, Alison" w:date="2012-07-27T14:21:00Z">
        <w:r w:rsidRPr="0033121C" w:rsidDel="00331028">
          <w:delText xml:space="preserve">Tracking person should have a radio and/or cell phone and call back to the office every 20 minutes to see if field personnel have made contact. </w:delText>
        </w:r>
      </w:del>
    </w:p>
    <w:p w:rsidR="00390B7F" w:rsidDel="00331028" w:rsidRDefault="00390B7F" w:rsidP="005C54D0">
      <w:pPr>
        <w:numPr>
          <w:ilvl w:val="0"/>
          <w:numId w:val="22"/>
        </w:numPr>
        <w:spacing w:after="60"/>
        <w:rPr>
          <w:del w:id="1586" w:author="Ainsworth, Alison" w:date="2012-07-27T14:21:00Z"/>
        </w:rPr>
      </w:pPr>
      <w:del w:id="1587" w:author="Ainsworth, Alison" w:date="2012-07-27T14:21:00Z">
        <w:r w:rsidRPr="0033121C" w:rsidDel="00331028">
          <w:delText>Tracking continues until the person is found or word is received that the field personnel are safe.</w:delText>
        </w:r>
      </w:del>
    </w:p>
    <w:p w:rsidR="009103A2" w:rsidRPr="00F10B9C" w:rsidDel="00331028" w:rsidRDefault="009103A2" w:rsidP="009103A2">
      <w:pPr>
        <w:spacing w:after="60"/>
        <w:rPr>
          <w:del w:id="1588" w:author="Ainsworth, Alison" w:date="2012-07-27T14:21:00Z"/>
        </w:rPr>
      </w:pPr>
    </w:p>
    <w:p w:rsidR="00390B7F" w:rsidDel="00331028" w:rsidRDefault="00390B7F" w:rsidP="004D394E">
      <w:pPr>
        <w:pStyle w:val="SOP2nd"/>
        <w:rPr>
          <w:del w:id="1589" w:author="Ainsworth, Alison" w:date="2012-07-27T14:21:00Z"/>
        </w:rPr>
      </w:pPr>
      <w:bookmarkStart w:id="1590" w:name="_Toc164137756"/>
      <w:del w:id="1591" w:author="Ainsworth, Alison" w:date="2012-07-27T14:21:00Z">
        <w:r w:rsidDel="00331028">
          <w:delText>Emergency Response Plan</w:delText>
        </w:r>
        <w:bookmarkEnd w:id="1590"/>
      </w:del>
    </w:p>
    <w:p w:rsidR="00390B7F" w:rsidDel="00331028" w:rsidRDefault="00390B7F" w:rsidP="00390B7F">
      <w:pPr>
        <w:rPr>
          <w:del w:id="1592" w:author="Ainsworth, Alison" w:date="2012-07-27T14:21:00Z"/>
        </w:rPr>
      </w:pPr>
      <w:del w:id="1593" w:author="Ainsworth, Alison" w:date="2012-07-27T14:21:00Z">
        <w:r w:rsidRPr="0033121C" w:rsidDel="00331028">
          <w:delText xml:space="preserve">If an emergency arises and a call must be placed to 911, be sure to give the following information: name, location of emergency, type of emergency and type of help required. Notify any supervisory personnel and provide them with the same information. </w:delText>
        </w:r>
        <w:r w:rsidDel="00331028">
          <w:delText>N</w:delText>
        </w:r>
        <w:r w:rsidRPr="0033121C" w:rsidDel="00331028">
          <w:delText xml:space="preserve">otify the local </w:delText>
        </w:r>
        <w:r w:rsidDel="00331028">
          <w:delText xml:space="preserve">park </w:delText>
        </w:r>
        <w:r w:rsidRPr="0033121C" w:rsidDel="00331028">
          <w:delText>manager</w:delText>
        </w:r>
        <w:r w:rsidDel="00331028">
          <w:delText xml:space="preserve"> for the relevant national park</w:delText>
        </w:r>
        <w:r w:rsidRPr="0033121C" w:rsidDel="00331028">
          <w:delText>.</w:delText>
        </w:r>
      </w:del>
    </w:p>
    <w:p w:rsidR="00390B7F" w:rsidRPr="009103A2" w:rsidDel="00331028" w:rsidRDefault="00390B7F" w:rsidP="009103A2">
      <w:pPr>
        <w:rPr>
          <w:del w:id="1594" w:author="Ainsworth, Alison" w:date="2012-07-27T14:21:00Z"/>
        </w:rPr>
      </w:pPr>
      <w:bookmarkStart w:id="1595" w:name="_Toc164137757"/>
    </w:p>
    <w:p w:rsidR="00390B7F" w:rsidDel="00331028" w:rsidRDefault="00390B7F" w:rsidP="004D394E">
      <w:pPr>
        <w:pStyle w:val="SOP2nd"/>
        <w:rPr>
          <w:del w:id="1596" w:author="Ainsworth, Alison" w:date="2012-07-27T14:21:00Z"/>
        </w:rPr>
      </w:pPr>
      <w:del w:id="1597" w:author="Ainsworth, Alison" w:date="2012-07-27T14:21:00Z">
        <w:r w:rsidDel="00331028">
          <w:delText>Safety Clothing and Equipment</w:delText>
        </w:r>
        <w:bookmarkEnd w:id="1595"/>
      </w:del>
    </w:p>
    <w:p w:rsidR="00390B7F" w:rsidRPr="0033121C" w:rsidDel="00331028" w:rsidRDefault="00390B7F" w:rsidP="005C54D0">
      <w:pPr>
        <w:numPr>
          <w:ilvl w:val="0"/>
          <w:numId w:val="23"/>
        </w:numPr>
        <w:spacing w:after="60"/>
        <w:rPr>
          <w:del w:id="1598" w:author="Ainsworth, Alison" w:date="2012-07-27T14:21:00Z"/>
        </w:rPr>
      </w:pPr>
      <w:del w:id="1599" w:author="Ainsworth, Alison" w:date="2012-07-27T14:21:00Z">
        <w:r w:rsidRPr="0033121C" w:rsidDel="00331028">
          <w:delText xml:space="preserve">Field personnel shall wear sturdy boots that provide ankle support and traction. Sturdy sneakers may be allowed </w:delText>
        </w:r>
        <w:r w:rsidDel="00331028">
          <w:delText xml:space="preserve">if terrain is not very rugged. </w:delText>
        </w:r>
        <w:r w:rsidRPr="0033121C" w:rsidDel="00331028">
          <w:delText xml:space="preserve">Bare feet, other shoes, and slippers are not allowed. </w:delText>
        </w:r>
      </w:del>
    </w:p>
    <w:p w:rsidR="00390B7F" w:rsidRPr="0033121C" w:rsidDel="00331028" w:rsidRDefault="00390B7F" w:rsidP="005C54D0">
      <w:pPr>
        <w:numPr>
          <w:ilvl w:val="0"/>
          <w:numId w:val="23"/>
        </w:numPr>
        <w:spacing w:after="60"/>
        <w:rPr>
          <w:del w:id="1600" w:author="Ainsworth, Alison" w:date="2012-07-27T14:21:00Z"/>
        </w:rPr>
      </w:pPr>
      <w:del w:id="1601" w:author="Ainsworth, Alison" w:date="2012-07-27T14:21:00Z">
        <w:r w:rsidRPr="0033121C" w:rsidDel="00331028">
          <w:lastRenderedPageBreak/>
          <w:delText>Rain gear and outerwear (i.e., sweater or jacket) shall be carried in the field at all times in wet forests or other locations.</w:delText>
        </w:r>
        <w:r w:rsidDel="00331028">
          <w:delText xml:space="preserve"> </w:delText>
        </w:r>
        <w:r w:rsidRPr="0033121C" w:rsidDel="00331028">
          <w:delText xml:space="preserve">Rain gear includes rain pants and rain jacket. The combination of clothing must be adequate to keep the worker warm and reasonably dry until returning from the field or reaching field shelters, or for surviving an unplanned overnight </w:delText>
        </w:r>
        <w:r w:rsidDel="00331028">
          <w:delText xml:space="preserve">stay </w:delText>
        </w:r>
        <w:r w:rsidRPr="0033121C" w:rsidDel="00331028">
          <w:delText>in the field.</w:delText>
        </w:r>
      </w:del>
    </w:p>
    <w:p w:rsidR="00390B7F" w:rsidRPr="0033121C" w:rsidDel="00331028" w:rsidRDefault="00390B7F" w:rsidP="005C54D0">
      <w:pPr>
        <w:numPr>
          <w:ilvl w:val="0"/>
          <w:numId w:val="23"/>
        </w:numPr>
        <w:spacing w:after="60"/>
        <w:rPr>
          <w:del w:id="1602" w:author="Ainsworth, Alison" w:date="2012-07-27T14:21:00Z"/>
        </w:rPr>
      </w:pPr>
      <w:del w:id="1603" w:author="Ainsworth, Alison" w:date="2012-07-27T14:21:00Z">
        <w:r w:rsidRPr="0033121C" w:rsidDel="00331028">
          <w:delText xml:space="preserve">Each field person shall carry water </w:delText>
        </w:r>
        <w:r w:rsidDel="00331028">
          <w:delText>with them</w:delText>
        </w:r>
        <w:r w:rsidRPr="0033121C" w:rsidDel="00331028">
          <w:delText xml:space="preserve"> in canteens or other suit</w:delText>
        </w:r>
        <w:r w:rsidDel="00331028">
          <w:delText xml:space="preserve">able containers. </w:delText>
        </w:r>
        <w:r w:rsidRPr="0033121C" w:rsidDel="00331028">
          <w:delText>Sufficient water shall be carried for unplanned, extended emergency stays overnight in the field.</w:delText>
        </w:r>
      </w:del>
    </w:p>
    <w:p w:rsidR="00390B7F" w:rsidRPr="0033121C" w:rsidDel="00331028" w:rsidRDefault="00390B7F" w:rsidP="005C54D0">
      <w:pPr>
        <w:numPr>
          <w:ilvl w:val="0"/>
          <w:numId w:val="23"/>
        </w:numPr>
        <w:spacing w:after="60"/>
        <w:rPr>
          <w:del w:id="1604" w:author="Ainsworth, Alison" w:date="2012-07-27T14:21:00Z"/>
        </w:rPr>
      </w:pPr>
      <w:del w:id="1605" w:author="Ainsworth, Alison" w:date="2012-07-27T14:21:00Z">
        <w:r w:rsidRPr="0033121C" w:rsidDel="00331028">
          <w:delText>Each field person shall carry a First Aid Kit while in the field. Additionally, each vehicle should carry a fully stocked first aid kit and a survival kit.</w:delText>
        </w:r>
      </w:del>
    </w:p>
    <w:p w:rsidR="00390B7F" w:rsidRPr="0033121C" w:rsidDel="00331028" w:rsidRDefault="00390B7F" w:rsidP="005C54D0">
      <w:pPr>
        <w:numPr>
          <w:ilvl w:val="0"/>
          <w:numId w:val="23"/>
        </w:numPr>
        <w:spacing w:after="60"/>
        <w:rPr>
          <w:del w:id="1606" w:author="Ainsworth, Alison" w:date="2012-07-27T14:21:00Z"/>
        </w:rPr>
      </w:pPr>
      <w:del w:id="1607" w:author="Ainsworth, Alison" w:date="2012-07-27T14:21:00Z">
        <w:r w:rsidRPr="0033121C" w:rsidDel="00331028">
          <w:delText xml:space="preserve">There shall be </w:delText>
        </w:r>
        <w:r w:rsidDel="00331028">
          <w:delText xml:space="preserve">at least </w:delText>
        </w:r>
        <w:r w:rsidRPr="0033121C" w:rsidDel="00331028">
          <w:delText>one individual per field crew with current Standard First Aid and CPR certificates.</w:delText>
        </w:r>
      </w:del>
    </w:p>
    <w:p w:rsidR="00390B7F" w:rsidRPr="0033121C" w:rsidDel="00331028" w:rsidRDefault="00390B7F" w:rsidP="005C54D0">
      <w:pPr>
        <w:numPr>
          <w:ilvl w:val="0"/>
          <w:numId w:val="23"/>
        </w:numPr>
        <w:spacing w:after="60"/>
        <w:rPr>
          <w:del w:id="1608" w:author="Ainsworth, Alison" w:date="2012-07-27T14:21:00Z"/>
        </w:rPr>
      </w:pPr>
      <w:del w:id="1609" w:author="Ainsworth, Alison" w:date="2012-07-27T14:21:00Z">
        <w:r w:rsidRPr="0033121C" w:rsidDel="00331028">
          <w:delText xml:space="preserve">Each person working in the field should have a box of </w:delText>
        </w:r>
        <w:r w:rsidDel="00331028">
          <w:delText xml:space="preserve">waterproof </w:delText>
        </w:r>
        <w:r w:rsidRPr="0033121C" w:rsidDel="00331028">
          <w:delText xml:space="preserve">matches (kept in a </w:delText>
        </w:r>
        <w:r w:rsidDel="00331028">
          <w:delText>sealable plastic b</w:delText>
        </w:r>
        <w:r w:rsidRPr="0033121C" w:rsidDel="00331028">
          <w:delText>ag</w:delText>
        </w:r>
        <w:r w:rsidDel="00331028">
          <w:delText xml:space="preserve"> or waterproof container</w:delText>
        </w:r>
        <w:r w:rsidRPr="0033121C" w:rsidDel="00331028">
          <w:delText>), a space blanket, a whistle and a flashlight or headlamp in their pack.</w:delText>
        </w:r>
      </w:del>
    </w:p>
    <w:p w:rsidR="00390B7F" w:rsidRPr="009103A2" w:rsidDel="00331028" w:rsidRDefault="00390B7F" w:rsidP="009103A2">
      <w:pPr>
        <w:rPr>
          <w:del w:id="1610" w:author="Ainsworth, Alison" w:date="2012-07-27T14:21:00Z"/>
        </w:rPr>
      </w:pPr>
      <w:bookmarkStart w:id="1611" w:name="_Toc164137759"/>
    </w:p>
    <w:p w:rsidR="00390B7F" w:rsidDel="00331028" w:rsidRDefault="00390B7F" w:rsidP="004D394E">
      <w:pPr>
        <w:pStyle w:val="SOP2nd"/>
        <w:rPr>
          <w:del w:id="1612" w:author="Ainsworth, Alison" w:date="2012-07-27T14:21:00Z"/>
        </w:rPr>
      </w:pPr>
      <w:del w:id="1613" w:author="Ainsworth, Alison" w:date="2012-07-27T14:21:00Z">
        <w:r w:rsidRPr="00862A04" w:rsidDel="00331028">
          <w:delText>Portable Radios</w:delText>
        </w:r>
        <w:bookmarkEnd w:id="1611"/>
        <w:r w:rsidDel="00331028">
          <w:delText xml:space="preserve"> </w:delText>
        </w:r>
      </w:del>
    </w:p>
    <w:p w:rsidR="00390B7F" w:rsidRPr="00815967" w:rsidDel="00331028" w:rsidRDefault="00390B7F" w:rsidP="00390B7F">
      <w:pPr>
        <w:rPr>
          <w:del w:id="1614" w:author="Ainsworth, Alison" w:date="2012-07-27T14:21:00Z"/>
        </w:rPr>
      </w:pPr>
      <w:del w:id="1615" w:author="Ainsworth, Alison" w:date="2012-07-27T14:21:00Z">
        <w:r w:rsidDel="00331028">
          <w:delText xml:space="preserve">The most important thing that field crew members should know about the Bendix King R-31 (14 channel) portable radio is that it is a communication tool that helps to ensure the safety of staff in the field. Portable radios allow other staff in the park to know the location and status of crew members in the field. Because crew members often work off-trail in the park backcountry, and hike over uneven ground, slopes, and near cliff edges, the radios are especially important as a means of communication in the event that injuries are incurred. The radios also provide an invaluable tool for communicating scientific observations if field crew members are some distance apart. Field crew members should have a working knowledge of the protocols for communicating with the radios, and a basic understanding of how to use them. Procedures for using radios effectively and appropriately are listed below. Note that some of the procedures below relate specifically to HAVO, and may require some modifications when working in other parks. Thus before entering the field in other parks, be sure to discuss current radio SOPs with park personnel. </w:delText>
        </w:r>
      </w:del>
    </w:p>
    <w:p w:rsidR="00390B7F" w:rsidDel="00331028" w:rsidRDefault="00390B7F" w:rsidP="000A18A8">
      <w:pPr>
        <w:rPr>
          <w:del w:id="1616" w:author="Ainsworth, Alison" w:date="2012-07-27T14:21:00Z"/>
          <w:rStyle w:val="PACNReportNormalTextChar1"/>
          <w:rFonts w:cs="Arial"/>
        </w:rPr>
      </w:pPr>
    </w:p>
    <w:p w:rsidR="00390B7F" w:rsidDel="00331028" w:rsidRDefault="00390B7F" w:rsidP="005C54D0">
      <w:pPr>
        <w:numPr>
          <w:ilvl w:val="0"/>
          <w:numId w:val="25"/>
        </w:numPr>
        <w:spacing w:after="60"/>
        <w:rPr>
          <w:del w:id="1617" w:author="Ainsworth, Alison" w:date="2012-07-27T14:21:00Z"/>
        </w:rPr>
      </w:pPr>
      <w:del w:id="1618" w:author="Ainsworth, Alison" w:date="2012-07-27T14:21:00Z">
        <w:r w:rsidDel="00331028">
          <w:delText>Read and review the user guide, if available. Also review the radio call numbers and radio channels. Field crew members should photocopy the list of radio call numbers and take it with them into the field as a reference.</w:delText>
        </w:r>
      </w:del>
    </w:p>
    <w:p w:rsidR="00390B7F" w:rsidDel="00331028" w:rsidRDefault="00390B7F" w:rsidP="005C54D0">
      <w:pPr>
        <w:numPr>
          <w:ilvl w:val="0"/>
          <w:numId w:val="25"/>
        </w:numPr>
        <w:spacing w:after="60"/>
        <w:rPr>
          <w:del w:id="1619" w:author="Ainsworth, Alison" w:date="2012-07-27T14:21:00Z"/>
        </w:rPr>
      </w:pPr>
      <w:del w:id="1620" w:author="Ainsworth, Alison" w:date="2012-07-27T14:21:00Z">
        <w:r w:rsidDel="00331028">
          <w:delText xml:space="preserve">Whenever the portable radio is not in use (i.e., when crew members are back at the office or base yard), make sure that the unit is turned off (with the on/off volume control dial turned as far counterclockwise as possible) and charging in a battery charger. Chargers are available in the I&amp;M office, and should be assigned to field crew members at the beginning of the season. </w:delText>
        </w:r>
      </w:del>
    </w:p>
    <w:p w:rsidR="00390B7F" w:rsidDel="00331028" w:rsidRDefault="00390B7F" w:rsidP="005C54D0">
      <w:pPr>
        <w:numPr>
          <w:ilvl w:val="0"/>
          <w:numId w:val="25"/>
        </w:numPr>
        <w:spacing w:after="60"/>
        <w:rPr>
          <w:del w:id="1621" w:author="Ainsworth, Alison" w:date="2012-07-27T14:21:00Z"/>
        </w:rPr>
      </w:pPr>
      <w:del w:id="1622" w:author="Ainsworth, Alison" w:date="2012-07-27T14:21:00Z">
        <w:r w:rsidDel="00331028">
          <w:delText xml:space="preserve">Before going into the field, take an extra battery from a charging unit. </w:delText>
        </w:r>
      </w:del>
    </w:p>
    <w:p w:rsidR="00390B7F" w:rsidDel="00331028" w:rsidRDefault="00390B7F" w:rsidP="005C54D0">
      <w:pPr>
        <w:numPr>
          <w:ilvl w:val="0"/>
          <w:numId w:val="25"/>
        </w:numPr>
        <w:spacing w:after="60"/>
        <w:rPr>
          <w:del w:id="1623" w:author="Ainsworth, Alison" w:date="2012-07-27T14:21:00Z"/>
        </w:rPr>
      </w:pPr>
      <w:del w:id="1624" w:author="Ainsworth, Alison" w:date="2012-07-27T14:21:00Z">
        <w:r w:rsidDel="00331028">
          <w:delText>Be</w:delText>
        </w:r>
        <w:r w:rsidR="008219C9" w:rsidDel="00331028">
          <w:delText>fore traveling into the field, park d</w:delText>
        </w:r>
        <w:r w:rsidDel="00331028">
          <w:delText xml:space="preserve">ispatch must be notified. The </w:delText>
        </w:r>
        <w:r w:rsidR="00561520" w:rsidDel="00331028">
          <w:delText>field leader</w:delText>
        </w:r>
        <w:r w:rsidDel="00331028">
          <w:delText xml:space="preserve"> will inform Dispatch of the field plans and the estimated time of arrival (ETA) back at the departure point. For example within HAVO, you might contact the</w:delText>
        </w:r>
        <w:r w:rsidRPr="00724FED" w:rsidDel="00331028">
          <w:rPr>
            <w:b/>
          </w:rPr>
          <w:delText xml:space="preserve"> Pacific Area Communications Center (808-985-6170)</w:delText>
        </w:r>
        <w:r w:rsidDel="00331028">
          <w:delText xml:space="preserve">, tell them you are working at HAVO on Mauna Loa and provide your ETA as 1700 hr </w:delText>
        </w:r>
        <w:r w:rsidDel="00331028">
          <w:lastRenderedPageBreak/>
          <w:delText>at HAVO Visitor’s Center. This is important because it provides the dispatch station with your general location in the event of an emergency. Follow the procedures listed below for HAVO:</w:delText>
        </w:r>
      </w:del>
    </w:p>
    <w:p w:rsidR="00390B7F" w:rsidDel="00331028" w:rsidRDefault="00390B7F" w:rsidP="005C54D0">
      <w:pPr>
        <w:numPr>
          <w:ilvl w:val="0"/>
          <w:numId w:val="33"/>
        </w:numPr>
        <w:tabs>
          <w:tab w:val="num" w:pos="720"/>
        </w:tabs>
        <w:spacing w:after="60"/>
        <w:ind w:hanging="432"/>
        <w:rPr>
          <w:del w:id="1625" w:author="Ainsworth, Alison" w:date="2012-07-27T14:21:00Z"/>
        </w:rPr>
      </w:pPr>
      <w:del w:id="1626" w:author="Ainsworth, Alison" w:date="2012-07-27T14:21:00Z">
        <w:r w:rsidDel="00331028">
          <w:delText>Turn on the radio by turning the on/off volume control dial clockwise, until it is facing about 11 o’clock. The LED indicator should show a green light, indicating that the battery is charged and the unit is on.</w:delText>
        </w:r>
      </w:del>
    </w:p>
    <w:p w:rsidR="00390B7F" w:rsidDel="00331028" w:rsidRDefault="00390B7F" w:rsidP="005C54D0">
      <w:pPr>
        <w:numPr>
          <w:ilvl w:val="0"/>
          <w:numId w:val="34"/>
        </w:numPr>
        <w:tabs>
          <w:tab w:val="num" w:pos="720"/>
        </w:tabs>
        <w:spacing w:after="60"/>
        <w:ind w:hanging="432"/>
        <w:rPr>
          <w:del w:id="1627" w:author="Ainsworth, Alison" w:date="2012-07-27T14:21:00Z"/>
        </w:rPr>
      </w:pPr>
      <w:del w:id="1628" w:author="Ainsworth, Alison" w:date="2012-07-27T14:21:00Z">
        <w:r w:rsidDel="00331028">
          <w:delText>There are four channels used on the HAVO radio system:</w:delText>
        </w:r>
      </w:del>
    </w:p>
    <w:p w:rsidR="00390B7F" w:rsidDel="00331028" w:rsidRDefault="00390B7F" w:rsidP="005C54D0">
      <w:pPr>
        <w:numPr>
          <w:ilvl w:val="1"/>
          <w:numId w:val="32"/>
        </w:numPr>
        <w:tabs>
          <w:tab w:val="clear" w:pos="2160"/>
          <w:tab w:val="left" w:pos="1170"/>
        </w:tabs>
        <w:spacing w:after="60"/>
        <w:ind w:left="1170" w:hanging="360"/>
        <w:rPr>
          <w:del w:id="1629" w:author="Ainsworth, Alison" w:date="2012-07-27T14:21:00Z"/>
        </w:rPr>
      </w:pPr>
      <w:del w:id="1630" w:author="Ainsworth, Alison" w:date="2012-07-27T14:21:00Z">
        <w:r w:rsidRPr="00724FED" w:rsidDel="00331028">
          <w:rPr>
            <w:b/>
          </w:rPr>
          <w:delText>Channel 1</w:delText>
        </w:r>
        <w:r w:rsidDel="00331028">
          <w:delText xml:space="preserve"> – This is a direct channel, used for short, line of sight distances. It is used for talking to another field crew member close by. Employees in other areas of the park do not hear their conversations using Channel 1. </w:delText>
        </w:r>
      </w:del>
    </w:p>
    <w:p w:rsidR="00390B7F" w:rsidDel="00331028" w:rsidRDefault="00390B7F" w:rsidP="005C54D0">
      <w:pPr>
        <w:numPr>
          <w:ilvl w:val="1"/>
          <w:numId w:val="32"/>
        </w:numPr>
        <w:tabs>
          <w:tab w:val="num" w:pos="1170"/>
        </w:tabs>
        <w:spacing w:after="60"/>
        <w:ind w:left="1170" w:hanging="360"/>
        <w:rPr>
          <w:del w:id="1631" w:author="Ainsworth, Alison" w:date="2012-07-27T14:21:00Z"/>
        </w:rPr>
      </w:pPr>
      <w:del w:id="1632" w:author="Ainsworth, Alison" w:date="2012-07-27T14:21:00Z">
        <w:r w:rsidRPr="00724FED" w:rsidDel="00331028">
          <w:rPr>
            <w:b/>
          </w:rPr>
          <w:delText xml:space="preserve">Channel 2 </w:delText>
        </w:r>
        <w:r w:rsidDel="00331028">
          <w:delText>– The repeater for Channel 2 is located at the Summit of Mauna Loa. This channel is used to reach all areas of HAVO except for some areas located at the Kahuku Ranch portion of the park. Channel 2 is the channel to use most of the time you are using the radio,</w:delText>
        </w:r>
      </w:del>
    </w:p>
    <w:p w:rsidR="00390B7F" w:rsidDel="00331028" w:rsidRDefault="00390B7F" w:rsidP="005C54D0">
      <w:pPr>
        <w:numPr>
          <w:ilvl w:val="1"/>
          <w:numId w:val="32"/>
        </w:numPr>
        <w:tabs>
          <w:tab w:val="num" w:pos="1170"/>
        </w:tabs>
        <w:spacing w:after="60"/>
        <w:ind w:left="1170" w:hanging="360"/>
        <w:rPr>
          <w:del w:id="1633" w:author="Ainsworth, Alison" w:date="2012-07-27T14:21:00Z"/>
        </w:rPr>
      </w:pPr>
      <w:del w:id="1634" w:author="Ainsworth, Alison" w:date="2012-07-27T14:21:00Z">
        <w:r w:rsidRPr="00724FED" w:rsidDel="00331028">
          <w:rPr>
            <w:b/>
          </w:rPr>
          <w:delText>Channel 3</w:delText>
        </w:r>
        <w:r w:rsidDel="00331028">
          <w:delText xml:space="preserve"> – The repeater for Channel 3 is located at the South Point on the Big Island. This channel is used for the Kahuku Ranch area, as well as along the coastal areas of HAVO.</w:delText>
        </w:r>
      </w:del>
    </w:p>
    <w:p w:rsidR="00390B7F" w:rsidDel="00331028" w:rsidRDefault="00390B7F" w:rsidP="005C54D0">
      <w:pPr>
        <w:numPr>
          <w:ilvl w:val="1"/>
          <w:numId w:val="32"/>
        </w:numPr>
        <w:tabs>
          <w:tab w:val="num" w:pos="1170"/>
        </w:tabs>
        <w:spacing w:after="60"/>
        <w:ind w:left="1170" w:hanging="360"/>
        <w:rPr>
          <w:del w:id="1635" w:author="Ainsworth, Alison" w:date="2012-07-27T14:21:00Z"/>
        </w:rPr>
      </w:pPr>
      <w:del w:id="1636" w:author="Ainsworth, Alison" w:date="2012-07-27T14:21:00Z">
        <w:r w:rsidRPr="00724FED" w:rsidDel="00331028">
          <w:rPr>
            <w:b/>
          </w:rPr>
          <w:delText>Channel 4</w:delText>
        </w:r>
        <w:r w:rsidDel="00331028">
          <w:delText xml:space="preserve"> – The repeater for this channel is located on Kulani Cone. This channel is used by field personnel working in remote forests of HAVO.</w:delText>
        </w:r>
      </w:del>
    </w:p>
    <w:p w:rsidR="00390B7F" w:rsidDel="00331028" w:rsidRDefault="00390B7F" w:rsidP="005C54D0">
      <w:pPr>
        <w:numPr>
          <w:ilvl w:val="0"/>
          <w:numId w:val="36"/>
        </w:numPr>
        <w:tabs>
          <w:tab w:val="clear" w:pos="792"/>
          <w:tab w:val="num" w:pos="720"/>
        </w:tabs>
        <w:spacing w:after="60"/>
        <w:ind w:left="720" w:hanging="360"/>
        <w:rPr>
          <w:del w:id="1637" w:author="Ainsworth, Alison" w:date="2012-07-27T14:21:00Z"/>
        </w:rPr>
      </w:pPr>
      <w:del w:id="1638" w:author="Ainsworth, Alison" w:date="2012-07-27T14:21:00Z">
        <w:r w:rsidRPr="00C64E75" w:rsidDel="00331028">
          <w:delText xml:space="preserve">Press and firmly hold down the push-to-talk (PTT) button, and speak into the microphone. The LED indicator will show a red light, indicating that </w:delText>
        </w:r>
        <w:r w:rsidDel="00331028">
          <w:delText xml:space="preserve">the speaker’s </w:delText>
        </w:r>
        <w:r w:rsidRPr="00C64E75" w:rsidDel="00331028">
          <w:delText>communications are bei</w:delText>
        </w:r>
        <w:r w:rsidDel="00331028">
          <w:delText>ng broadcast through the radio.</w:delText>
        </w:r>
      </w:del>
    </w:p>
    <w:p w:rsidR="00390B7F" w:rsidDel="00331028" w:rsidRDefault="00390B7F" w:rsidP="005C54D0">
      <w:pPr>
        <w:numPr>
          <w:ilvl w:val="0"/>
          <w:numId w:val="36"/>
        </w:numPr>
        <w:tabs>
          <w:tab w:val="clear" w:pos="792"/>
          <w:tab w:val="num" w:pos="720"/>
        </w:tabs>
        <w:spacing w:after="60"/>
        <w:ind w:left="720" w:hanging="360"/>
        <w:rPr>
          <w:del w:id="1639" w:author="Ainsworth, Alison" w:date="2012-07-27T14:21:00Z"/>
        </w:rPr>
      </w:pPr>
      <w:del w:id="1640" w:author="Ainsworth, Alison" w:date="2012-07-27T14:21:00Z">
        <w:r w:rsidDel="00331028">
          <w:delText xml:space="preserve">Inform the dispatcher of travel plans and ETA back at departure point. </w:delText>
        </w:r>
      </w:del>
    </w:p>
    <w:p w:rsidR="00390B7F" w:rsidRPr="00C64E75" w:rsidDel="00331028" w:rsidRDefault="00390B7F" w:rsidP="005C54D0">
      <w:pPr>
        <w:numPr>
          <w:ilvl w:val="0"/>
          <w:numId w:val="25"/>
        </w:numPr>
        <w:spacing w:after="60"/>
        <w:rPr>
          <w:del w:id="1641" w:author="Ainsworth, Alison" w:date="2012-07-27T14:21:00Z"/>
        </w:rPr>
      </w:pPr>
      <w:del w:id="1642" w:author="Ainsworth, Alison" w:date="2012-07-27T14:21:00Z">
        <w:r w:rsidDel="00331028">
          <w:delText>While in the field, keep the radio on with the volume loud enough to hear and respond to any communications directed at the designated radio call number (</w:delText>
        </w:r>
        <w:r w:rsidRPr="00C64E75" w:rsidDel="00331028">
          <w:delText>TBD).</w:delText>
        </w:r>
      </w:del>
    </w:p>
    <w:p w:rsidR="00390B7F" w:rsidDel="00331028" w:rsidRDefault="00390B7F" w:rsidP="005C54D0">
      <w:pPr>
        <w:numPr>
          <w:ilvl w:val="0"/>
          <w:numId w:val="25"/>
        </w:numPr>
        <w:spacing w:after="60"/>
        <w:rPr>
          <w:del w:id="1643" w:author="Ainsworth, Alison" w:date="2012-07-27T14:21:00Z"/>
        </w:rPr>
      </w:pPr>
      <w:del w:id="1644" w:author="Ainsworth, Alison" w:date="2012-07-27T14:21:00Z">
        <w:r w:rsidDel="00331028">
          <w:delText xml:space="preserve">In most situations, it will not be necessary to communicate with anyone while monitoring plant communities. If arrival off-trail will be later than the previously stated ETA, inform dispatch of the revised ETA as soon as possible. </w:delText>
        </w:r>
      </w:del>
    </w:p>
    <w:p w:rsidR="00390B7F" w:rsidDel="00331028" w:rsidRDefault="00390B7F" w:rsidP="005C54D0">
      <w:pPr>
        <w:numPr>
          <w:ilvl w:val="0"/>
          <w:numId w:val="25"/>
        </w:numPr>
        <w:spacing w:after="60"/>
        <w:rPr>
          <w:del w:id="1645" w:author="Ainsworth, Alison" w:date="2012-07-27T14:21:00Z"/>
        </w:rPr>
      </w:pPr>
      <w:del w:id="1646" w:author="Ainsworth, Alison" w:date="2012-07-27T14:21:00Z">
        <w:r w:rsidDel="00331028">
          <w:delText>If work requires that two paired field crew members to be separated by physical distance, the channel selector dial should be turned to Channel 1 so crew members can freely communicate with one another, while leaving the regular airwaves of Channels 2, 3 and 4 open for park-wide use. Return to Channel 2 when crew members are together.</w:delText>
        </w:r>
      </w:del>
    </w:p>
    <w:p w:rsidR="00390B7F" w:rsidDel="00331028" w:rsidRDefault="00390B7F" w:rsidP="005C54D0">
      <w:pPr>
        <w:numPr>
          <w:ilvl w:val="0"/>
          <w:numId w:val="25"/>
        </w:numPr>
        <w:spacing w:after="60"/>
        <w:rPr>
          <w:del w:id="1647" w:author="Ainsworth, Alison" w:date="2012-07-27T14:21:00Z"/>
        </w:rPr>
      </w:pPr>
      <w:del w:id="1648" w:author="Ainsworth, Alison" w:date="2012-07-27T14:21:00Z">
        <w:r w:rsidDel="00331028">
          <w:delText>When returning from the field, contact dispatch again to let them know the field crew is safe: for example, “Dispatch, off trail at 2100 hours.”</w:delText>
        </w:r>
      </w:del>
    </w:p>
    <w:p w:rsidR="00390B7F" w:rsidDel="00331028" w:rsidRDefault="00390B7F" w:rsidP="005C54D0">
      <w:pPr>
        <w:numPr>
          <w:ilvl w:val="0"/>
          <w:numId w:val="25"/>
        </w:numPr>
        <w:spacing w:after="60"/>
        <w:rPr>
          <w:del w:id="1649" w:author="Ainsworth, Alison" w:date="2012-07-27T14:21:00Z"/>
        </w:rPr>
      </w:pPr>
      <w:del w:id="1650" w:author="Ainsworth, Alison" w:date="2012-07-27T14:21:00Z">
        <w:r w:rsidDel="00331028">
          <w:delText>After signing off with dispatch, return the radio to the charger unit, and make sure the radio is turned off while charging. Return the extra battery to the battery charger.</w:delText>
        </w:r>
      </w:del>
    </w:p>
    <w:p w:rsidR="00390B7F" w:rsidDel="00331028" w:rsidRDefault="00390B7F" w:rsidP="005C54D0">
      <w:pPr>
        <w:numPr>
          <w:ilvl w:val="0"/>
          <w:numId w:val="25"/>
        </w:numPr>
        <w:spacing w:after="60"/>
        <w:rPr>
          <w:del w:id="1651" w:author="Ainsworth, Alison" w:date="2012-07-27T14:21:00Z"/>
        </w:rPr>
      </w:pPr>
      <w:del w:id="1652" w:author="Ainsworth, Alison" w:date="2012-07-27T14:21:00Z">
        <w:r w:rsidDel="00331028">
          <w:delText>Follow the protocols listed below as general guidelines for appropriate use of the radio:</w:delText>
        </w:r>
      </w:del>
    </w:p>
    <w:p w:rsidR="00390B7F" w:rsidDel="00331028" w:rsidRDefault="00390B7F" w:rsidP="005C54D0">
      <w:pPr>
        <w:numPr>
          <w:ilvl w:val="0"/>
          <w:numId w:val="35"/>
        </w:numPr>
        <w:tabs>
          <w:tab w:val="clear" w:pos="792"/>
          <w:tab w:val="num" w:pos="720"/>
        </w:tabs>
        <w:spacing w:after="60"/>
        <w:ind w:left="720" w:hanging="360"/>
        <w:rPr>
          <w:del w:id="1653" w:author="Ainsworth, Alison" w:date="2012-07-27T14:21:00Z"/>
        </w:rPr>
      </w:pPr>
      <w:del w:id="1654" w:author="Ainsworth, Alison" w:date="2012-07-27T14:21:00Z">
        <w:r w:rsidDel="00331028">
          <w:lastRenderedPageBreak/>
          <w:delText xml:space="preserve">Each division within HAVO has a series of Call Numbers. Each employee is assigned a Call Number from the series of the Division they are working in. Example: Maintenance employees call numbers all start with </w:delText>
        </w:r>
        <w:r w:rsidRPr="002E10B0" w:rsidDel="00331028">
          <w:delText xml:space="preserve">200, 201, 202, etc. </w:delText>
        </w:r>
      </w:del>
    </w:p>
    <w:p w:rsidR="00390B7F" w:rsidDel="00331028" w:rsidRDefault="00390B7F" w:rsidP="005C54D0">
      <w:pPr>
        <w:numPr>
          <w:ilvl w:val="0"/>
          <w:numId w:val="35"/>
        </w:numPr>
        <w:tabs>
          <w:tab w:val="clear" w:pos="792"/>
          <w:tab w:val="num" w:pos="720"/>
        </w:tabs>
        <w:spacing w:after="60"/>
        <w:ind w:left="720" w:hanging="360"/>
        <w:rPr>
          <w:del w:id="1655" w:author="Ainsworth, Alison" w:date="2012-07-27T14:21:00Z"/>
        </w:rPr>
      </w:pPr>
      <w:del w:id="1656" w:author="Ainsworth, Alison" w:date="2012-07-27T14:21:00Z">
        <w:r w:rsidDel="00331028">
          <w:delText xml:space="preserve">When communicating with the radio, always begin by stating the call number of the person you are trying to reach, followed by your own. For example, state: “505, </w:delText>
        </w:r>
        <w:r w:rsidRPr="002E10B0" w:rsidDel="00331028">
          <w:delText>301</w:delText>
        </w:r>
        <w:r w:rsidDel="00331028">
          <w:delText xml:space="preserve">”, or “Volcano Dispatch, 301.” Then the dispatcher will come on the radio and say “301, this is dispatch.” Then let the dispatcher know the reason for the radio transmission. </w:delText>
        </w:r>
      </w:del>
    </w:p>
    <w:p w:rsidR="00390B7F" w:rsidDel="00331028" w:rsidRDefault="00390B7F" w:rsidP="005C54D0">
      <w:pPr>
        <w:numPr>
          <w:ilvl w:val="0"/>
          <w:numId w:val="35"/>
        </w:numPr>
        <w:tabs>
          <w:tab w:val="clear" w:pos="792"/>
          <w:tab w:val="num" w:pos="720"/>
        </w:tabs>
        <w:spacing w:after="60"/>
        <w:ind w:left="720" w:hanging="360"/>
        <w:rPr>
          <w:del w:id="1657" w:author="Ainsworth, Alison" w:date="2012-07-27T14:21:00Z"/>
        </w:rPr>
      </w:pPr>
      <w:del w:id="1658" w:author="Ainsworth, Alison" w:date="2012-07-27T14:21:00Z">
        <w:r w:rsidDel="00331028">
          <w:delText>After keying the radio, wait a second before speaking into the radio. This prevents the start of the radio communication from being cut off.</w:delText>
        </w:r>
      </w:del>
    </w:p>
    <w:p w:rsidR="00390B7F" w:rsidDel="00331028" w:rsidRDefault="00390B7F" w:rsidP="005C54D0">
      <w:pPr>
        <w:numPr>
          <w:ilvl w:val="0"/>
          <w:numId w:val="35"/>
        </w:numPr>
        <w:tabs>
          <w:tab w:val="clear" w:pos="792"/>
          <w:tab w:val="num" w:pos="720"/>
        </w:tabs>
        <w:spacing w:after="60"/>
        <w:ind w:left="720" w:hanging="360"/>
        <w:rPr>
          <w:del w:id="1659" w:author="Ainsworth, Alison" w:date="2012-07-27T14:21:00Z"/>
        </w:rPr>
      </w:pPr>
      <w:del w:id="1660" w:author="Ainsworth, Alison" w:date="2012-07-27T14:21:00Z">
        <w:r w:rsidDel="00331028">
          <w:delText xml:space="preserve">Be brief and concise when communicating with the radio. This keeps the airwaves clear and saves battery power. </w:delText>
        </w:r>
      </w:del>
    </w:p>
    <w:p w:rsidR="00390B7F" w:rsidDel="00331028" w:rsidRDefault="00390B7F" w:rsidP="005C54D0">
      <w:pPr>
        <w:numPr>
          <w:ilvl w:val="0"/>
          <w:numId w:val="35"/>
        </w:numPr>
        <w:tabs>
          <w:tab w:val="clear" w:pos="792"/>
          <w:tab w:val="num" w:pos="720"/>
        </w:tabs>
        <w:spacing w:after="60"/>
        <w:ind w:left="720" w:hanging="360"/>
        <w:rPr>
          <w:del w:id="1661" w:author="Ainsworth, Alison" w:date="2012-07-27T14:21:00Z"/>
        </w:rPr>
      </w:pPr>
      <w:del w:id="1662" w:author="Ainsworth, Alison" w:date="2012-07-27T14:21:00Z">
        <w:r w:rsidDel="00331028">
          <w:delText xml:space="preserve">Speak clearly into the radio’s microphone, and press the </w:delText>
        </w:r>
        <w:r w:rsidRPr="00880DF1" w:rsidDel="00331028">
          <w:delText>PTT</w:delText>
        </w:r>
        <w:r w:rsidDel="00331028">
          <w:delText xml:space="preserve"> button firmly while speaking.</w:delText>
        </w:r>
      </w:del>
    </w:p>
    <w:p w:rsidR="00390B7F" w:rsidDel="00331028" w:rsidRDefault="00390B7F" w:rsidP="005C54D0">
      <w:pPr>
        <w:numPr>
          <w:ilvl w:val="0"/>
          <w:numId w:val="35"/>
        </w:numPr>
        <w:tabs>
          <w:tab w:val="clear" w:pos="792"/>
          <w:tab w:val="num" w:pos="720"/>
        </w:tabs>
        <w:spacing w:after="60"/>
        <w:ind w:left="720" w:hanging="360"/>
        <w:rPr>
          <w:del w:id="1663" w:author="Ainsworth, Alison" w:date="2012-07-27T14:21:00Z"/>
        </w:rPr>
      </w:pPr>
      <w:del w:id="1664" w:author="Ainsworth, Alison" w:date="2012-07-27T14:21:00Z">
        <w:r w:rsidDel="00331028">
          <w:delText>Think about what needs to be relayed before calling on the radio.</w:delText>
        </w:r>
      </w:del>
    </w:p>
    <w:p w:rsidR="00390B7F" w:rsidDel="00331028" w:rsidRDefault="00390B7F" w:rsidP="005C54D0">
      <w:pPr>
        <w:numPr>
          <w:ilvl w:val="0"/>
          <w:numId w:val="35"/>
        </w:numPr>
        <w:tabs>
          <w:tab w:val="clear" w:pos="792"/>
          <w:tab w:val="num" w:pos="720"/>
        </w:tabs>
        <w:spacing w:after="60"/>
        <w:ind w:left="720" w:hanging="360"/>
        <w:rPr>
          <w:del w:id="1665" w:author="Ainsworth, Alison" w:date="2012-07-27T14:21:00Z"/>
        </w:rPr>
      </w:pPr>
      <w:del w:id="1666" w:author="Ainsworth, Alison" w:date="2012-07-27T14:21:00Z">
        <w:r w:rsidDel="00331028">
          <w:delText>If your transmission is longer than 30 seconds, you must take a “break”, which means you must say “break”, take a breath, listen for any other traffic and then resume your transmission to dispatch if there is no other traffic. The “break” allows for someone else to interrupt the transmission is there is an emergency.</w:delText>
        </w:r>
      </w:del>
    </w:p>
    <w:p w:rsidR="00390B7F" w:rsidDel="00331028" w:rsidRDefault="00390B7F" w:rsidP="005C54D0">
      <w:pPr>
        <w:numPr>
          <w:ilvl w:val="0"/>
          <w:numId w:val="35"/>
        </w:numPr>
        <w:tabs>
          <w:tab w:val="clear" w:pos="792"/>
          <w:tab w:val="num" w:pos="720"/>
        </w:tabs>
        <w:spacing w:after="60"/>
        <w:ind w:left="720" w:hanging="360"/>
        <w:rPr>
          <w:del w:id="1667" w:author="Ainsworth, Alison" w:date="2012-07-27T14:21:00Z"/>
        </w:rPr>
      </w:pPr>
      <w:del w:id="1668" w:author="Ainsworth, Alison" w:date="2012-07-27T14:21:00Z">
        <w:r w:rsidDel="00331028">
          <w:delText>Securing the Radio Channel: During park emergencies or certain incidents, the dispatch office will “SECURE THE RADIO FREQUENCY.” When this happens, the only traffic on the radio should relate to the ongoing incident. If there is an emergency that happens during an ongoing incident, then use the radio for that. Otherwise, there should be no radio traffic until the original incident is done and then the dispatchers will “RELEASE THE FREQUENCY TO NORMAL TRAFFIC.” If you have not been listening to the radio, you might not know there is a situation going on in the park. So, when turning on the radio, give a minute of time to listen for any ongoing radio traffic.</w:delText>
        </w:r>
      </w:del>
    </w:p>
    <w:p w:rsidR="00390B7F" w:rsidDel="00331028" w:rsidRDefault="00390B7F" w:rsidP="005C54D0">
      <w:pPr>
        <w:numPr>
          <w:ilvl w:val="0"/>
          <w:numId w:val="25"/>
        </w:numPr>
        <w:spacing w:after="60"/>
        <w:rPr>
          <w:del w:id="1669" w:author="Ainsworth, Alison" w:date="2012-07-27T14:21:00Z"/>
        </w:rPr>
      </w:pPr>
      <w:del w:id="1670" w:author="Ainsworth, Alison" w:date="2012-07-27T14:21:00Z">
        <w:r w:rsidDel="00331028">
          <w:delText xml:space="preserve">Be careful about carrying your radio in your back pack or wearing it while using the seatbelt in a vehicle. The radio key could be activated by the pressure of your seat belt or something in your back pack that will not allow anyone else to use the radio. Also, everyone in the park with a radio on can hear what you might be talking about or other noises related to what you are doing. Having the radio key activated will keep the system out of use for other traffic, including emergencies. </w:delText>
        </w:r>
      </w:del>
    </w:p>
    <w:p w:rsidR="00390B7F" w:rsidRPr="0033121C" w:rsidDel="00331028" w:rsidRDefault="00390B7F" w:rsidP="005C54D0">
      <w:pPr>
        <w:numPr>
          <w:ilvl w:val="0"/>
          <w:numId w:val="25"/>
        </w:numPr>
        <w:spacing w:after="60"/>
        <w:rPr>
          <w:del w:id="1671" w:author="Ainsworth, Alison" w:date="2012-07-27T14:21:00Z"/>
        </w:rPr>
      </w:pPr>
      <w:del w:id="1672" w:author="Ainsworth, Alison" w:date="2012-07-27T14:21:00Z">
        <w:r w:rsidRPr="0033121C" w:rsidDel="00331028">
          <w:delText>Protect radios from moisture, dust and hard impacts.</w:delText>
        </w:r>
      </w:del>
    </w:p>
    <w:p w:rsidR="00390B7F" w:rsidRPr="009103A2" w:rsidDel="00331028" w:rsidRDefault="00390B7F" w:rsidP="009103A2">
      <w:pPr>
        <w:rPr>
          <w:del w:id="1673" w:author="Ainsworth, Alison" w:date="2012-07-27T14:21:00Z"/>
        </w:rPr>
      </w:pPr>
      <w:bookmarkStart w:id="1674" w:name="_Toc164137760"/>
    </w:p>
    <w:p w:rsidR="00390B7F" w:rsidDel="00331028" w:rsidRDefault="00390B7F" w:rsidP="004D394E">
      <w:pPr>
        <w:pStyle w:val="SOP2nd"/>
        <w:rPr>
          <w:del w:id="1675" w:author="Ainsworth, Alison" w:date="2012-07-27T14:21:00Z"/>
        </w:rPr>
      </w:pPr>
      <w:del w:id="1676" w:author="Ainsworth, Alison" w:date="2012-07-27T14:21:00Z">
        <w:r w:rsidDel="00331028">
          <w:delText>Travel on Foot</w:delText>
        </w:r>
      </w:del>
    </w:p>
    <w:p w:rsidR="00390B7F" w:rsidRPr="0033121C" w:rsidDel="00331028" w:rsidRDefault="00390B7F" w:rsidP="005C54D0">
      <w:pPr>
        <w:numPr>
          <w:ilvl w:val="0"/>
          <w:numId w:val="24"/>
        </w:numPr>
        <w:spacing w:after="60"/>
        <w:rPr>
          <w:del w:id="1677" w:author="Ainsworth, Alison" w:date="2012-07-27T14:21:00Z"/>
        </w:rPr>
      </w:pPr>
      <w:del w:id="1678" w:author="Ainsworth, Alison" w:date="2012-07-27T14:21:00Z">
        <w:r w:rsidRPr="0033121C" w:rsidDel="00331028">
          <w:delText>Wear proper clothing and footwear.</w:delText>
        </w:r>
      </w:del>
    </w:p>
    <w:p w:rsidR="00390B7F" w:rsidRPr="0033121C" w:rsidDel="00331028" w:rsidRDefault="00390B7F" w:rsidP="005C54D0">
      <w:pPr>
        <w:numPr>
          <w:ilvl w:val="0"/>
          <w:numId w:val="24"/>
        </w:numPr>
        <w:spacing w:after="60"/>
        <w:rPr>
          <w:del w:id="1679" w:author="Ainsworth, Alison" w:date="2012-07-27T14:21:00Z"/>
        </w:rPr>
      </w:pPr>
      <w:del w:id="1680" w:author="Ainsworth, Alison" w:date="2012-07-27T14:21:00Z">
        <w:r w:rsidRPr="0033121C" w:rsidDel="00331028">
          <w:delText>Always carry a first aid kit, radio and water.</w:delText>
        </w:r>
      </w:del>
    </w:p>
    <w:p w:rsidR="00390B7F" w:rsidRPr="0033121C" w:rsidDel="00331028" w:rsidRDefault="00390B7F" w:rsidP="005C54D0">
      <w:pPr>
        <w:numPr>
          <w:ilvl w:val="0"/>
          <w:numId w:val="24"/>
        </w:numPr>
        <w:spacing w:after="60"/>
        <w:rPr>
          <w:del w:id="1681" w:author="Ainsworth, Alison" w:date="2012-07-27T14:21:00Z"/>
        </w:rPr>
      </w:pPr>
      <w:del w:id="1682" w:author="Ainsworth, Alison" w:date="2012-07-27T14:21:00Z">
        <w:r w:rsidRPr="0033121C" w:rsidDel="00331028">
          <w:delText>Be sure that equipment and supplies are carried in a manner consistent with safe travel over rough terrain. Backpacks should be in</w:delText>
        </w:r>
        <w:r w:rsidDel="00331028">
          <w:delText xml:space="preserve"> good repair and fit properly. </w:delText>
        </w:r>
        <w:r w:rsidRPr="0033121C" w:rsidDel="00331028">
          <w:delText>DO NOT OVERESTIMATE YOUR LOAD CAPACITY.</w:delText>
        </w:r>
      </w:del>
    </w:p>
    <w:p w:rsidR="00390B7F" w:rsidRPr="0033121C" w:rsidDel="00331028" w:rsidRDefault="00390B7F" w:rsidP="005C54D0">
      <w:pPr>
        <w:numPr>
          <w:ilvl w:val="0"/>
          <w:numId w:val="24"/>
        </w:numPr>
        <w:spacing w:after="60"/>
        <w:rPr>
          <w:del w:id="1683" w:author="Ainsworth, Alison" w:date="2012-07-27T14:21:00Z"/>
        </w:rPr>
      </w:pPr>
      <w:del w:id="1684" w:author="Ainsworth, Alison" w:date="2012-07-27T14:21:00Z">
        <w:r w:rsidRPr="0033121C" w:rsidDel="00331028">
          <w:lastRenderedPageBreak/>
          <w:delText>Always be aware of what’s around you (on ground and overhead).</w:delText>
        </w:r>
      </w:del>
    </w:p>
    <w:p w:rsidR="00390B7F" w:rsidRPr="0033121C" w:rsidDel="00331028" w:rsidRDefault="00390B7F" w:rsidP="005C54D0">
      <w:pPr>
        <w:numPr>
          <w:ilvl w:val="0"/>
          <w:numId w:val="24"/>
        </w:numPr>
        <w:spacing w:after="60"/>
        <w:rPr>
          <w:del w:id="1685" w:author="Ainsworth, Alison" w:date="2012-07-27T14:21:00Z"/>
        </w:rPr>
      </w:pPr>
      <w:del w:id="1686" w:author="Ainsworth, Alison" w:date="2012-07-27T14:21:00Z">
        <w:r w:rsidRPr="0033121C" w:rsidDel="00331028">
          <w:delText xml:space="preserve">Be conscious of surroundings – when disoriented, familiar objects can set you on track. Even if you have a GPS, </w:delText>
        </w:r>
        <w:r w:rsidDel="00331028">
          <w:delText>carry a compass</w:delText>
        </w:r>
        <w:r w:rsidRPr="0033121C" w:rsidDel="00331028">
          <w:delText xml:space="preserve">, and an area (field) map showing locations of pertinent transects, </w:delText>
        </w:r>
        <w:r w:rsidDel="00331028">
          <w:delText xml:space="preserve">plots, roads, </w:delText>
        </w:r>
        <w:r w:rsidRPr="0033121C" w:rsidDel="00331028">
          <w:delText>trails, and other landmarks</w:delText>
        </w:r>
        <w:r w:rsidDel="00331028">
          <w:delText xml:space="preserve">. These items may prove invaluable especially in </w:delText>
        </w:r>
        <w:r w:rsidRPr="0033121C" w:rsidDel="00331028">
          <w:delText>fog</w:delText>
        </w:r>
        <w:r w:rsidDel="00331028">
          <w:delText xml:space="preserve">, rain </w:delText>
        </w:r>
        <w:r w:rsidRPr="0033121C" w:rsidDel="00331028">
          <w:delText>or darkness.</w:delText>
        </w:r>
      </w:del>
    </w:p>
    <w:p w:rsidR="00390B7F" w:rsidRPr="0033121C" w:rsidDel="00331028" w:rsidRDefault="00390B7F" w:rsidP="005C54D0">
      <w:pPr>
        <w:numPr>
          <w:ilvl w:val="0"/>
          <w:numId w:val="24"/>
        </w:numPr>
        <w:spacing w:after="60"/>
        <w:rPr>
          <w:del w:id="1687" w:author="Ainsworth, Alison" w:date="2012-07-27T14:21:00Z"/>
        </w:rPr>
      </w:pPr>
      <w:del w:id="1688" w:author="Ainsworth, Alison" w:date="2012-07-27T14:21:00Z">
        <w:r w:rsidRPr="0033121C" w:rsidDel="00331028">
          <w:delText>Always be sure someone at the park knows where you are and when you are expected to return.</w:delText>
        </w:r>
      </w:del>
    </w:p>
    <w:p w:rsidR="00390B7F" w:rsidRPr="0033121C" w:rsidDel="00331028" w:rsidRDefault="00390B7F" w:rsidP="005C54D0">
      <w:pPr>
        <w:numPr>
          <w:ilvl w:val="0"/>
          <w:numId w:val="24"/>
        </w:numPr>
        <w:spacing w:after="60"/>
        <w:rPr>
          <w:del w:id="1689" w:author="Ainsworth, Alison" w:date="2012-07-27T14:21:00Z"/>
        </w:rPr>
      </w:pPr>
      <w:del w:id="1690" w:author="Ainsworth, Alison" w:date="2012-07-27T14:21:00Z">
        <w:r w:rsidRPr="0033121C" w:rsidDel="00331028">
          <w:delText>Never overextend your capabilities.</w:delText>
        </w:r>
      </w:del>
    </w:p>
    <w:p w:rsidR="00390B7F" w:rsidRPr="0033121C" w:rsidDel="00331028" w:rsidRDefault="00390B7F" w:rsidP="005C54D0">
      <w:pPr>
        <w:numPr>
          <w:ilvl w:val="0"/>
          <w:numId w:val="24"/>
        </w:numPr>
        <w:spacing w:after="60"/>
        <w:rPr>
          <w:del w:id="1691" w:author="Ainsworth, Alison" w:date="2012-07-27T14:21:00Z"/>
        </w:rPr>
      </w:pPr>
      <w:del w:id="1692" w:author="Ainsworth, Alison" w:date="2012-07-27T14:21:00Z">
        <w:r w:rsidRPr="0033121C" w:rsidDel="00331028">
          <w:delText>Be sure permission is GRANTED before entering private property.</w:delText>
        </w:r>
      </w:del>
    </w:p>
    <w:p w:rsidR="00390B7F" w:rsidRPr="0033121C" w:rsidDel="00331028" w:rsidRDefault="00390B7F" w:rsidP="005C54D0">
      <w:pPr>
        <w:numPr>
          <w:ilvl w:val="0"/>
          <w:numId w:val="24"/>
        </w:numPr>
        <w:spacing w:after="60"/>
        <w:rPr>
          <w:del w:id="1693" w:author="Ainsworth, Alison" w:date="2012-07-27T14:21:00Z"/>
        </w:rPr>
      </w:pPr>
      <w:del w:id="1694" w:author="Ainsworth, Alison" w:date="2012-07-27T14:21:00Z">
        <w:r w:rsidRPr="0033121C" w:rsidDel="00331028">
          <w:delText>Report accidents immediately to your supervisor.</w:delText>
        </w:r>
      </w:del>
    </w:p>
    <w:p w:rsidR="00390B7F" w:rsidRPr="0033121C" w:rsidDel="00331028" w:rsidRDefault="00390B7F" w:rsidP="005C54D0">
      <w:pPr>
        <w:numPr>
          <w:ilvl w:val="0"/>
          <w:numId w:val="24"/>
        </w:numPr>
        <w:spacing w:after="60"/>
        <w:rPr>
          <w:del w:id="1695" w:author="Ainsworth, Alison" w:date="2012-07-27T14:21:00Z"/>
        </w:rPr>
      </w:pPr>
      <w:del w:id="1696" w:author="Ainsworth, Alison" w:date="2012-07-27T14:21:00Z">
        <w:r w:rsidRPr="0033121C" w:rsidDel="00331028">
          <w:delText>Use common sense.</w:delText>
        </w:r>
      </w:del>
    </w:p>
    <w:p w:rsidR="00390B7F" w:rsidDel="00331028" w:rsidRDefault="00390B7F" w:rsidP="005C54D0">
      <w:pPr>
        <w:numPr>
          <w:ilvl w:val="0"/>
          <w:numId w:val="24"/>
        </w:numPr>
        <w:spacing w:after="60"/>
        <w:rPr>
          <w:del w:id="1697" w:author="Ainsworth, Alison" w:date="2012-07-27T14:21:00Z"/>
        </w:rPr>
      </w:pPr>
      <w:del w:id="1698" w:author="Ainsworth, Alison" w:date="2012-07-27T14:21:00Z">
        <w:r w:rsidRPr="0033121C" w:rsidDel="00331028">
          <w:delText>If you do get lost or become disoriented STAY WHERE YOU ARE.</w:delText>
        </w:r>
        <w:r w:rsidDel="00331028">
          <w:delText xml:space="preserve"> You may be overcome by panic. </w:delText>
        </w:r>
        <w:r w:rsidRPr="0033121C" w:rsidDel="00331028">
          <w:delText>Sit down and quietly organize your thoughts on where you are. A few moments of recollection may clarify your situation.</w:delText>
        </w:r>
        <w:r w:rsidDel="00331028">
          <w:delText xml:space="preserve"> </w:delText>
        </w:r>
        <w:r w:rsidRPr="0033121C" w:rsidDel="00331028">
          <w:delText>If not, find a comfortable place to rest. Use your whistle or other means to attract the attention of anyone around you. Do not try to leave the area if ther</w:delText>
        </w:r>
        <w:r w:rsidDel="00331028">
          <w:delText xml:space="preserve">e are no signs of where to go. </w:delText>
        </w:r>
        <w:r w:rsidRPr="0033121C" w:rsidDel="00331028">
          <w:delText>D</w:delText>
        </w:r>
        <w:r w:rsidDel="00331028">
          <w:delText>o not follow a stream downhill, as</w:delText>
        </w:r>
        <w:r w:rsidRPr="0033121C" w:rsidDel="00331028">
          <w:delText xml:space="preserve"> it will almost certainly go </w:delText>
        </w:r>
        <w:r w:rsidDel="00331028">
          <w:delText xml:space="preserve">over a waterfall at some time. </w:delText>
        </w:r>
        <w:r w:rsidRPr="0033121C" w:rsidDel="00331028">
          <w:delText>Do not travel at night.</w:delText>
        </w:r>
      </w:del>
    </w:p>
    <w:p w:rsidR="00390B7F" w:rsidRPr="009103A2" w:rsidDel="00331028" w:rsidRDefault="00390B7F" w:rsidP="009103A2">
      <w:pPr>
        <w:rPr>
          <w:del w:id="1699" w:author="Ainsworth, Alison" w:date="2012-07-27T14:21:00Z"/>
        </w:rPr>
      </w:pPr>
      <w:bookmarkStart w:id="1700" w:name="_Toc164137762"/>
      <w:bookmarkEnd w:id="1674"/>
    </w:p>
    <w:p w:rsidR="00390B7F" w:rsidDel="00331028" w:rsidRDefault="00390B7F" w:rsidP="004D394E">
      <w:pPr>
        <w:pStyle w:val="SOP2nd"/>
        <w:rPr>
          <w:del w:id="1701" w:author="Ainsworth, Alison" w:date="2012-07-27T14:21:00Z"/>
        </w:rPr>
      </w:pPr>
      <w:del w:id="1702" w:author="Ainsworth, Alison" w:date="2012-07-27T14:21:00Z">
        <w:r w:rsidDel="00331028">
          <w:delText>Hiking and Backpacking T</w:delText>
        </w:r>
        <w:bookmarkEnd w:id="1700"/>
        <w:r w:rsidDel="00331028">
          <w:delText>echniques</w:delText>
        </w:r>
      </w:del>
    </w:p>
    <w:p w:rsidR="00390B7F" w:rsidRPr="0033121C" w:rsidDel="00331028" w:rsidRDefault="00390B7F" w:rsidP="00390B7F">
      <w:pPr>
        <w:rPr>
          <w:del w:id="1703" w:author="Ainsworth, Alison" w:date="2012-07-27T14:21:00Z"/>
        </w:rPr>
      </w:pPr>
      <w:del w:id="1704" w:author="Ainsworth, Alison" w:date="2012-07-27T14:21:00Z">
        <w:r w:rsidRPr="0033121C" w:rsidDel="00331028">
          <w:delText>Worker injuries, in addition to causing physical harm, directly impact projects by reducing personnel and funds a</w:delText>
        </w:r>
        <w:r w:rsidDel="00331028">
          <w:delText xml:space="preserve">vailable for project research. </w:delText>
        </w:r>
        <w:r w:rsidRPr="0033121C" w:rsidDel="00331028">
          <w:delText xml:space="preserve">Although most workers possess </w:delText>
        </w:r>
        <w:r w:rsidDel="00331028">
          <w:delText>a reasonable degree</w:delText>
        </w:r>
        <w:r w:rsidRPr="0033121C" w:rsidDel="00331028">
          <w:delText xml:space="preserve"> of wilderness hiking knowledge and experience, the </w:delText>
        </w:r>
        <w:r w:rsidDel="00331028">
          <w:delText>hazards</w:delText>
        </w:r>
        <w:r w:rsidRPr="0033121C" w:rsidDel="00331028">
          <w:delText xml:space="preserve"> of w</w:delText>
        </w:r>
        <w:r w:rsidDel="00331028">
          <w:delText>ilderness hiking or backpacking</w:delText>
        </w:r>
        <w:r w:rsidRPr="0033121C" w:rsidDel="00331028">
          <w:delText xml:space="preserve"> sh</w:delText>
        </w:r>
        <w:r w:rsidDel="00331028">
          <w:delText xml:space="preserve">ould not be taken for granted. A large number of </w:delText>
        </w:r>
        <w:r w:rsidRPr="0033121C" w:rsidDel="00331028">
          <w:delText xml:space="preserve">injuries result from slips, </w:delText>
        </w:r>
        <w:r w:rsidDel="00331028">
          <w:delText xml:space="preserve">trips, and falls while hiking. </w:delText>
        </w:r>
        <w:r w:rsidRPr="0033121C" w:rsidDel="00331028">
          <w:delText>Just like any other work activity, hazards must be identified, safe procedures and techniques must be developed, and workers must be trained to perform task</w:delText>
        </w:r>
        <w:r w:rsidDel="00331028">
          <w:delText>s</w:delText>
        </w:r>
        <w:r w:rsidRPr="0033121C" w:rsidDel="00331028">
          <w:delText xml:space="preserve"> safely.</w:delText>
        </w:r>
        <w:r w:rsidDel="00331028">
          <w:delText xml:space="preserve"> </w:delText>
        </w:r>
      </w:del>
    </w:p>
    <w:p w:rsidR="00390B7F" w:rsidRPr="0033121C" w:rsidDel="00331028" w:rsidRDefault="00390B7F" w:rsidP="00390B7F">
      <w:pPr>
        <w:rPr>
          <w:del w:id="1705" w:author="Ainsworth, Alison" w:date="2012-07-27T14:21:00Z"/>
        </w:rPr>
      </w:pPr>
    </w:p>
    <w:p w:rsidR="00390B7F" w:rsidDel="00331028" w:rsidRDefault="00390B7F" w:rsidP="00390B7F">
      <w:pPr>
        <w:rPr>
          <w:del w:id="1706" w:author="Ainsworth, Alison" w:date="2012-07-27T14:21:00Z"/>
        </w:rPr>
      </w:pPr>
      <w:del w:id="1707" w:author="Ainsworth, Alison" w:date="2012-07-27T14:21:00Z">
        <w:r w:rsidDel="00331028">
          <w:delText>The</w:delText>
        </w:r>
        <w:r w:rsidRPr="0033121C" w:rsidDel="00331028">
          <w:delText xml:space="preserve"> </w:delText>
        </w:r>
        <w:r w:rsidDel="00331028">
          <w:delText xml:space="preserve">general </w:delText>
        </w:r>
        <w:r w:rsidRPr="0033121C" w:rsidDel="00331028">
          <w:delText xml:space="preserve">training </w:delText>
        </w:r>
        <w:r w:rsidDel="00331028">
          <w:delText>material below</w:delText>
        </w:r>
        <w:r w:rsidRPr="0033121C" w:rsidDel="00331028">
          <w:delText xml:space="preserve"> </w:delText>
        </w:r>
        <w:r w:rsidDel="00331028">
          <w:delText xml:space="preserve">(taken from the January 2007 training course on Wilderness Hiking and Backpacking) </w:delText>
        </w:r>
        <w:r w:rsidRPr="0033121C" w:rsidDel="00331028">
          <w:delText>is designed to insure that workers are aware of the hazards, and knowledgeable o</w:delText>
        </w:r>
        <w:r w:rsidDel="00331028">
          <w:delText>f the procedures and techniques</w:delText>
        </w:r>
        <w:r w:rsidRPr="0033121C" w:rsidDel="00331028">
          <w:delText xml:space="preserve"> for safely hiking and backpacking in wilderness areas</w:delText>
        </w:r>
        <w:r w:rsidDel="00331028">
          <w:delText xml:space="preserve">. </w:delText>
        </w:r>
      </w:del>
    </w:p>
    <w:p w:rsidR="009103A2" w:rsidDel="00331028" w:rsidRDefault="009103A2" w:rsidP="00390B7F">
      <w:pPr>
        <w:rPr>
          <w:del w:id="1708" w:author="Ainsworth, Alison" w:date="2012-07-27T14:21:00Z"/>
          <w:rStyle w:val="PACNReportNormalTextChar1"/>
        </w:rPr>
      </w:pPr>
    </w:p>
    <w:p w:rsidR="00390B7F" w:rsidRPr="00F247D4" w:rsidDel="00331028" w:rsidRDefault="00390B7F" w:rsidP="009103A2">
      <w:pPr>
        <w:pStyle w:val="SOP3rd"/>
        <w:rPr>
          <w:del w:id="1709" w:author="Ainsworth, Alison" w:date="2012-07-27T14:21:00Z"/>
          <w:rStyle w:val="PACNReportNormalTextChar1"/>
          <w:sz w:val="22"/>
        </w:rPr>
      </w:pPr>
      <w:del w:id="1710" w:author="Ainsworth, Alison" w:date="2012-07-27T14:21:00Z">
        <w:r w:rsidRPr="00F247D4" w:rsidDel="00331028">
          <w:delText>Section 1: Individual levels of physical conditioning, knowledge, and experience for wilderness hiking and backpacking</w:delText>
        </w:r>
      </w:del>
    </w:p>
    <w:p w:rsidR="00390B7F" w:rsidDel="00331028" w:rsidRDefault="00390B7F" w:rsidP="005C54D0">
      <w:pPr>
        <w:numPr>
          <w:ilvl w:val="0"/>
          <w:numId w:val="27"/>
        </w:numPr>
        <w:tabs>
          <w:tab w:val="clear" w:pos="1080"/>
          <w:tab w:val="left" w:pos="360"/>
          <w:tab w:val="num" w:pos="720"/>
        </w:tabs>
        <w:spacing w:after="60"/>
        <w:ind w:left="360" w:hanging="360"/>
        <w:rPr>
          <w:del w:id="1711" w:author="Ainsworth, Alison" w:date="2012-07-27T14:21:00Z"/>
        </w:rPr>
      </w:pPr>
      <w:del w:id="1712" w:author="Ainsworth, Alison" w:date="2012-07-27T14:21:00Z">
        <w:r w:rsidRPr="003C7F83" w:rsidDel="00331028">
          <w:delText>Years of experience</w:delText>
        </w:r>
      </w:del>
    </w:p>
    <w:p w:rsidR="00390B7F" w:rsidDel="00331028" w:rsidRDefault="00390B7F" w:rsidP="005C54D0">
      <w:pPr>
        <w:numPr>
          <w:ilvl w:val="0"/>
          <w:numId w:val="27"/>
        </w:numPr>
        <w:tabs>
          <w:tab w:val="clear" w:pos="1080"/>
          <w:tab w:val="left" w:pos="360"/>
          <w:tab w:val="num" w:pos="720"/>
        </w:tabs>
        <w:spacing w:after="60"/>
        <w:ind w:left="360" w:hanging="360"/>
        <w:rPr>
          <w:del w:id="1713" w:author="Ainsworth, Alison" w:date="2012-07-27T14:21:00Z"/>
        </w:rPr>
      </w:pPr>
      <w:del w:id="1714" w:author="Ainsworth, Alison" w:date="2012-07-27T14:21:00Z">
        <w:r w:rsidRPr="003C7F83" w:rsidDel="00331028">
          <w:delText>Types of terrain and elevation changes</w:delText>
        </w:r>
      </w:del>
    </w:p>
    <w:p w:rsidR="00390B7F" w:rsidDel="00331028" w:rsidRDefault="00390B7F" w:rsidP="005C54D0">
      <w:pPr>
        <w:numPr>
          <w:ilvl w:val="0"/>
          <w:numId w:val="27"/>
        </w:numPr>
        <w:tabs>
          <w:tab w:val="clear" w:pos="1080"/>
          <w:tab w:val="left" w:pos="360"/>
          <w:tab w:val="num" w:pos="720"/>
        </w:tabs>
        <w:spacing w:after="60"/>
        <w:ind w:left="360" w:hanging="360"/>
        <w:rPr>
          <w:del w:id="1715" w:author="Ainsworth, Alison" w:date="2012-07-27T14:21:00Z"/>
        </w:rPr>
      </w:pPr>
      <w:del w:id="1716" w:author="Ainsworth, Alison" w:date="2012-07-27T14:21:00Z">
        <w:r w:rsidRPr="003C7F83" w:rsidDel="00331028">
          <w:delText>Climate and environmental conditions</w:delText>
        </w:r>
      </w:del>
    </w:p>
    <w:p w:rsidR="00390B7F" w:rsidDel="00331028" w:rsidRDefault="00390B7F" w:rsidP="005C54D0">
      <w:pPr>
        <w:numPr>
          <w:ilvl w:val="0"/>
          <w:numId w:val="27"/>
        </w:numPr>
        <w:tabs>
          <w:tab w:val="clear" w:pos="1080"/>
          <w:tab w:val="left" w:pos="360"/>
          <w:tab w:val="num" w:pos="720"/>
        </w:tabs>
        <w:spacing w:after="60"/>
        <w:ind w:left="360" w:hanging="360"/>
        <w:rPr>
          <w:del w:id="1717" w:author="Ainsworth, Alison" w:date="2012-07-27T14:21:00Z"/>
        </w:rPr>
      </w:pPr>
      <w:del w:id="1718" w:author="Ainsworth, Alison" w:date="2012-07-27T14:21:00Z">
        <w:r w:rsidRPr="003C7F83" w:rsidDel="00331028">
          <w:delText>Length and duration of hikes</w:delText>
        </w:r>
      </w:del>
    </w:p>
    <w:p w:rsidR="00390B7F" w:rsidDel="00331028" w:rsidRDefault="00390B7F" w:rsidP="005C54D0">
      <w:pPr>
        <w:numPr>
          <w:ilvl w:val="0"/>
          <w:numId w:val="27"/>
        </w:numPr>
        <w:tabs>
          <w:tab w:val="clear" w:pos="1080"/>
          <w:tab w:val="left" w:pos="360"/>
          <w:tab w:val="num" w:pos="720"/>
        </w:tabs>
        <w:spacing w:after="60"/>
        <w:ind w:left="360" w:hanging="360"/>
        <w:rPr>
          <w:del w:id="1719" w:author="Ainsworth, Alison" w:date="2012-07-27T14:21:00Z"/>
        </w:rPr>
      </w:pPr>
      <w:del w:id="1720" w:author="Ainsworth, Alison" w:date="2012-07-27T14:21:00Z">
        <w:r w:rsidRPr="003C7F83" w:rsidDel="00331028">
          <w:lastRenderedPageBreak/>
          <w:delText xml:space="preserve">Types of gear </w:delText>
        </w:r>
        <w:r w:rsidDel="00331028">
          <w:delText xml:space="preserve">and/or work equipment </w:delText>
        </w:r>
        <w:r w:rsidRPr="003C7F83" w:rsidDel="00331028">
          <w:delText>utilized</w:delText>
        </w:r>
      </w:del>
    </w:p>
    <w:p w:rsidR="00390B7F" w:rsidDel="00331028" w:rsidRDefault="00390B7F" w:rsidP="005C54D0">
      <w:pPr>
        <w:numPr>
          <w:ilvl w:val="0"/>
          <w:numId w:val="27"/>
        </w:numPr>
        <w:tabs>
          <w:tab w:val="clear" w:pos="1080"/>
          <w:tab w:val="left" w:pos="360"/>
          <w:tab w:val="num" w:pos="720"/>
        </w:tabs>
        <w:spacing w:after="60"/>
        <w:ind w:left="360" w:hanging="360"/>
        <w:rPr>
          <w:del w:id="1721" w:author="Ainsworth, Alison" w:date="2012-07-27T14:21:00Z"/>
        </w:rPr>
      </w:pPr>
      <w:del w:id="1722" w:author="Ainsworth, Alison" w:date="2012-07-27T14:21:00Z">
        <w:r w:rsidRPr="003C7F83" w:rsidDel="00331028">
          <w:delText>Amount of weight carried</w:delText>
        </w:r>
      </w:del>
    </w:p>
    <w:p w:rsidR="00390B7F" w:rsidDel="00331028" w:rsidRDefault="00390B7F" w:rsidP="005C54D0">
      <w:pPr>
        <w:numPr>
          <w:ilvl w:val="0"/>
          <w:numId w:val="27"/>
        </w:numPr>
        <w:tabs>
          <w:tab w:val="clear" w:pos="1080"/>
          <w:tab w:val="left" w:pos="360"/>
          <w:tab w:val="num" w:pos="720"/>
        </w:tabs>
        <w:spacing w:after="60"/>
        <w:ind w:left="360" w:hanging="360"/>
        <w:rPr>
          <w:del w:id="1723" w:author="Ainsworth, Alison" w:date="2012-07-27T14:21:00Z"/>
        </w:rPr>
      </w:pPr>
      <w:del w:id="1724" w:author="Ainsworth, Alison" w:date="2012-07-27T14:21:00Z">
        <w:r w:rsidRPr="003C7F83" w:rsidDel="00331028">
          <w:delText xml:space="preserve">Types of physical conditioning </w:delText>
        </w:r>
      </w:del>
    </w:p>
    <w:p w:rsidR="00390B7F" w:rsidDel="00331028" w:rsidRDefault="00390B7F" w:rsidP="005C54D0">
      <w:pPr>
        <w:numPr>
          <w:ilvl w:val="0"/>
          <w:numId w:val="27"/>
        </w:numPr>
        <w:tabs>
          <w:tab w:val="clear" w:pos="1080"/>
          <w:tab w:val="left" w:pos="360"/>
          <w:tab w:val="num" w:pos="720"/>
        </w:tabs>
        <w:spacing w:after="60"/>
        <w:ind w:left="360" w:hanging="360"/>
        <w:rPr>
          <w:del w:id="1725" w:author="Ainsworth, Alison" w:date="2012-07-27T14:21:00Z"/>
        </w:rPr>
      </w:pPr>
      <w:del w:id="1726" w:author="Ainsworth, Alison" w:date="2012-07-27T14:21:00Z">
        <w:r w:rsidRPr="003C7F83" w:rsidDel="00331028">
          <w:delText xml:space="preserve">Types of wilderness activities </w:delText>
        </w:r>
      </w:del>
    </w:p>
    <w:p w:rsidR="00390B7F" w:rsidDel="00331028" w:rsidRDefault="00390B7F" w:rsidP="005C54D0">
      <w:pPr>
        <w:numPr>
          <w:ilvl w:val="0"/>
          <w:numId w:val="27"/>
        </w:numPr>
        <w:tabs>
          <w:tab w:val="clear" w:pos="1080"/>
          <w:tab w:val="left" w:pos="360"/>
          <w:tab w:val="num" w:pos="720"/>
        </w:tabs>
        <w:spacing w:after="60"/>
        <w:ind w:left="360" w:hanging="360"/>
        <w:rPr>
          <w:del w:id="1727" w:author="Ainsworth, Alison" w:date="2012-07-27T14:21:00Z"/>
        </w:rPr>
      </w:pPr>
      <w:del w:id="1728" w:author="Ainsworth, Alison" w:date="2012-07-27T14:21:00Z">
        <w:r w:rsidDel="00331028">
          <w:delText xml:space="preserve">Participation in </w:delText>
        </w:r>
        <w:r w:rsidRPr="003C7F83" w:rsidDel="00331028">
          <w:delText>hiking/climbing organizations</w:delText>
        </w:r>
      </w:del>
    </w:p>
    <w:p w:rsidR="00390B7F" w:rsidDel="00331028" w:rsidRDefault="00390B7F" w:rsidP="005C54D0">
      <w:pPr>
        <w:numPr>
          <w:ilvl w:val="0"/>
          <w:numId w:val="27"/>
        </w:numPr>
        <w:tabs>
          <w:tab w:val="clear" w:pos="1080"/>
          <w:tab w:val="left" w:pos="360"/>
          <w:tab w:val="num" w:pos="720"/>
        </w:tabs>
        <w:spacing w:after="60"/>
        <w:ind w:left="360" w:hanging="360"/>
        <w:rPr>
          <w:del w:id="1729" w:author="Ainsworth, Alison" w:date="2012-07-27T14:21:00Z"/>
          <w:rStyle w:val="PACNReportNormalTextChar1"/>
          <w:rFonts w:ascii="Arial" w:hAnsi="Arial"/>
          <w:b/>
          <w:i/>
          <w:szCs w:val="20"/>
          <w:u w:val="single"/>
        </w:rPr>
      </w:pPr>
      <w:del w:id="1730" w:author="Ainsworth, Alison" w:date="2012-07-27T14:21:00Z">
        <w:r w:rsidDel="00331028">
          <w:delText>Training and/</w:delText>
        </w:r>
        <w:r w:rsidRPr="003C7F83" w:rsidDel="00331028">
          <w:delText>or certifications</w:delText>
        </w:r>
        <w:r w:rsidDel="00331028">
          <w:delText xml:space="preserve"> from hiking/climbing organizations and/or employers</w:delText>
        </w:r>
      </w:del>
    </w:p>
    <w:p w:rsidR="00390B7F" w:rsidRPr="009103A2" w:rsidDel="00331028" w:rsidRDefault="00390B7F" w:rsidP="005C54D0">
      <w:pPr>
        <w:numPr>
          <w:ilvl w:val="1"/>
          <w:numId w:val="27"/>
        </w:numPr>
        <w:tabs>
          <w:tab w:val="clear" w:pos="1872"/>
          <w:tab w:val="num" w:pos="450"/>
        </w:tabs>
        <w:spacing w:after="60"/>
        <w:ind w:left="450" w:hanging="450"/>
        <w:rPr>
          <w:del w:id="1731" w:author="Ainsworth, Alison" w:date="2012-07-27T14:21:00Z"/>
          <w:rFonts w:ascii="Arial" w:hAnsi="Arial"/>
          <w:b/>
          <w:i/>
          <w:szCs w:val="20"/>
          <w:u w:val="single"/>
        </w:rPr>
      </w:pPr>
      <w:del w:id="1732" w:author="Ainsworth, Alison" w:date="2012-07-27T14:21:00Z">
        <w:r w:rsidRPr="003C7F83" w:rsidDel="00331028">
          <w:delText>Involvement in wilderness work activities requiring hi</w:delText>
        </w:r>
        <w:r w:rsidDel="00331028">
          <w:delText xml:space="preserve">king (i.e. Resource Management, </w:delText>
        </w:r>
        <w:r w:rsidRPr="003C7F83" w:rsidDel="00331028">
          <w:delText xml:space="preserve">Hunting, Surveying) </w:delText>
        </w:r>
      </w:del>
    </w:p>
    <w:p w:rsidR="009103A2" w:rsidRPr="009103A2" w:rsidDel="00331028" w:rsidRDefault="009103A2" w:rsidP="009103A2">
      <w:pPr>
        <w:rPr>
          <w:del w:id="1733" w:author="Ainsworth, Alison" w:date="2012-07-27T14:21:00Z"/>
        </w:rPr>
      </w:pPr>
    </w:p>
    <w:p w:rsidR="00390B7F" w:rsidRPr="00F247D4" w:rsidDel="00331028" w:rsidRDefault="00390B7F" w:rsidP="009103A2">
      <w:pPr>
        <w:pStyle w:val="SOP3rd"/>
        <w:rPr>
          <w:del w:id="1734" w:author="Ainsworth, Alison" w:date="2012-07-27T14:21:00Z"/>
        </w:rPr>
      </w:pPr>
      <w:del w:id="1735" w:author="Ainsworth, Alison" w:date="2012-07-27T14:21:00Z">
        <w:r w:rsidRPr="00F247D4" w:rsidDel="00331028">
          <w:delText>Section 2: Hazards involved in hiking and backpacking activities</w:delText>
        </w:r>
      </w:del>
    </w:p>
    <w:p w:rsidR="00390B7F" w:rsidDel="00331028" w:rsidRDefault="00390B7F" w:rsidP="005C54D0">
      <w:pPr>
        <w:numPr>
          <w:ilvl w:val="0"/>
          <w:numId w:val="28"/>
        </w:numPr>
        <w:tabs>
          <w:tab w:val="clear" w:pos="792"/>
        </w:tabs>
        <w:spacing w:after="60"/>
        <w:ind w:left="446" w:hanging="446"/>
        <w:rPr>
          <w:del w:id="1736" w:author="Ainsworth, Alison" w:date="2012-07-27T14:21:00Z"/>
        </w:rPr>
      </w:pPr>
      <w:del w:id="1737" w:author="Ainsworth, Alison" w:date="2012-07-27T14:21:00Z">
        <w:r w:rsidRPr="003C7F83" w:rsidDel="00331028">
          <w:delText>Lack of physical conditioning</w:delText>
        </w:r>
      </w:del>
    </w:p>
    <w:p w:rsidR="00390B7F" w:rsidDel="00331028" w:rsidRDefault="00390B7F" w:rsidP="005C54D0">
      <w:pPr>
        <w:numPr>
          <w:ilvl w:val="0"/>
          <w:numId w:val="28"/>
        </w:numPr>
        <w:tabs>
          <w:tab w:val="clear" w:pos="792"/>
        </w:tabs>
        <w:spacing w:after="60"/>
        <w:ind w:left="446" w:hanging="446"/>
        <w:rPr>
          <w:del w:id="1738" w:author="Ainsworth, Alison" w:date="2012-07-27T14:21:00Z"/>
        </w:rPr>
      </w:pPr>
      <w:del w:id="1739" w:author="Ainsworth, Alison" w:date="2012-07-27T14:21:00Z">
        <w:r w:rsidRPr="003C7F83" w:rsidDel="00331028">
          <w:delText>Improper footwear</w:delText>
        </w:r>
      </w:del>
    </w:p>
    <w:p w:rsidR="00390B7F" w:rsidDel="00331028" w:rsidRDefault="00390B7F" w:rsidP="005C54D0">
      <w:pPr>
        <w:numPr>
          <w:ilvl w:val="0"/>
          <w:numId w:val="28"/>
        </w:numPr>
        <w:tabs>
          <w:tab w:val="clear" w:pos="792"/>
        </w:tabs>
        <w:spacing w:after="60"/>
        <w:ind w:left="446" w:hanging="446"/>
        <w:rPr>
          <w:del w:id="1740" w:author="Ainsworth, Alison" w:date="2012-07-27T14:21:00Z"/>
        </w:rPr>
      </w:pPr>
      <w:del w:id="1741" w:author="Ainsworth, Alison" w:date="2012-07-27T14:21:00Z">
        <w:r w:rsidRPr="003C7F83" w:rsidDel="00331028">
          <w:delText>Carrying backpacks</w:delText>
        </w:r>
      </w:del>
    </w:p>
    <w:p w:rsidR="00390B7F" w:rsidDel="00331028" w:rsidRDefault="00390B7F" w:rsidP="005C54D0">
      <w:pPr>
        <w:numPr>
          <w:ilvl w:val="0"/>
          <w:numId w:val="28"/>
        </w:numPr>
        <w:tabs>
          <w:tab w:val="clear" w:pos="792"/>
        </w:tabs>
        <w:spacing w:after="60"/>
        <w:ind w:left="446" w:hanging="446"/>
        <w:rPr>
          <w:del w:id="1742" w:author="Ainsworth, Alison" w:date="2012-07-27T14:21:00Z"/>
        </w:rPr>
      </w:pPr>
      <w:del w:id="1743" w:author="Ainsworth, Alison" w:date="2012-07-27T14:21:00Z">
        <w:r w:rsidRPr="003C7F83" w:rsidDel="00331028">
          <w:delText>Carrying hand tools and equipment</w:delText>
        </w:r>
      </w:del>
    </w:p>
    <w:p w:rsidR="00390B7F" w:rsidDel="00331028" w:rsidRDefault="00390B7F" w:rsidP="005C54D0">
      <w:pPr>
        <w:numPr>
          <w:ilvl w:val="0"/>
          <w:numId w:val="28"/>
        </w:numPr>
        <w:tabs>
          <w:tab w:val="clear" w:pos="792"/>
        </w:tabs>
        <w:spacing w:after="60"/>
        <w:ind w:left="446" w:hanging="446"/>
        <w:rPr>
          <w:del w:id="1744" w:author="Ainsworth, Alison" w:date="2012-07-27T14:21:00Z"/>
        </w:rPr>
      </w:pPr>
      <w:del w:id="1745" w:author="Ainsworth, Alison" w:date="2012-07-27T14:21:00Z">
        <w:r w:rsidRPr="003C7F83" w:rsidDel="00331028">
          <w:delText>Improper protective eyewear</w:delText>
        </w:r>
      </w:del>
    </w:p>
    <w:p w:rsidR="00390B7F" w:rsidDel="00331028" w:rsidRDefault="00390B7F" w:rsidP="005C54D0">
      <w:pPr>
        <w:numPr>
          <w:ilvl w:val="0"/>
          <w:numId w:val="28"/>
        </w:numPr>
        <w:tabs>
          <w:tab w:val="clear" w:pos="792"/>
        </w:tabs>
        <w:spacing w:after="60"/>
        <w:ind w:left="446" w:hanging="446"/>
        <w:rPr>
          <w:del w:id="1746" w:author="Ainsworth, Alison" w:date="2012-07-27T14:21:00Z"/>
        </w:rPr>
      </w:pPr>
      <w:del w:id="1747" w:author="Ainsworth, Alison" w:date="2012-07-27T14:21:00Z">
        <w:r w:rsidRPr="003C7F83" w:rsidDel="00331028">
          <w:delText>Slips, trips and falls due to uneven terrain</w:delText>
        </w:r>
      </w:del>
    </w:p>
    <w:p w:rsidR="00390B7F" w:rsidDel="00331028" w:rsidRDefault="00390B7F" w:rsidP="005C54D0">
      <w:pPr>
        <w:numPr>
          <w:ilvl w:val="0"/>
          <w:numId w:val="28"/>
        </w:numPr>
        <w:tabs>
          <w:tab w:val="clear" w:pos="792"/>
        </w:tabs>
        <w:spacing w:after="60"/>
        <w:ind w:left="446" w:hanging="446"/>
        <w:rPr>
          <w:del w:id="1748" w:author="Ainsworth, Alison" w:date="2012-07-27T14:21:00Z"/>
        </w:rPr>
      </w:pPr>
      <w:del w:id="1749" w:author="Ainsworth, Alison" w:date="2012-07-27T14:21:00Z">
        <w:r w:rsidRPr="003C7F83" w:rsidDel="00331028">
          <w:delText>Ascending, descending, or traversing hillsides</w:delText>
        </w:r>
      </w:del>
    </w:p>
    <w:p w:rsidR="00390B7F" w:rsidDel="00331028" w:rsidRDefault="00390B7F" w:rsidP="005C54D0">
      <w:pPr>
        <w:numPr>
          <w:ilvl w:val="0"/>
          <w:numId w:val="28"/>
        </w:numPr>
        <w:tabs>
          <w:tab w:val="clear" w:pos="792"/>
        </w:tabs>
        <w:spacing w:after="60"/>
        <w:ind w:left="446" w:hanging="446"/>
        <w:rPr>
          <w:del w:id="1750" w:author="Ainsworth, Alison" w:date="2012-07-27T14:21:00Z"/>
        </w:rPr>
      </w:pPr>
      <w:del w:id="1751" w:author="Ainsworth, Alison" w:date="2012-07-27T14:21:00Z">
        <w:r w:rsidRPr="003C7F83" w:rsidDel="00331028">
          <w:delText>Abrupt ledges and cliffs</w:delText>
        </w:r>
      </w:del>
    </w:p>
    <w:p w:rsidR="00390B7F" w:rsidDel="00331028" w:rsidRDefault="00390B7F" w:rsidP="005C54D0">
      <w:pPr>
        <w:numPr>
          <w:ilvl w:val="0"/>
          <w:numId w:val="28"/>
        </w:numPr>
        <w:tabs>
          <w:tab w:val="clear" w:pos="792"/>
        </w:tabs>
        <w:spacing w:after="60"/>
        <w:ind w:left="446" w:hanging="446"/>
        <w:rPr>
          <w:del w:id="1752" w:author="Ainsworth, Alison" w:date="2012-07-27T14:21:00Z"/>
        </w:rPr>
      </w:pPr>
      <w:del w:id="1753" w:author="Ainsworth, Alison" w:date="2012-07-27T14:21:00Z">
        <w:r w:rsidRPr="003C7F83" w:rsidDel="00331028">
          <w:delText>Grass or brush-concealed rocks, holes, roots, forest debris, drop-offs</w:delText>
        </w:r>
      </w:del>
    </w:p>
    <w:p w:rsidR="00390B7F" w:rsidDel="00331028" w:rsidRDefault="00390B7F" w:rsidP="005C54D0">
      <w:pPr>
        <w:numPr>
          <w:ilvl w:val="0"/>
          <w:numId w:val="28"/>
        </w:numPr>
        <w:tabs>
          <w:tab w:val="clear" w:pos="792"/>
        </w:tabs>
        <w:spacing w:after="60"/>
        <w:ind w:left="446" w:hanging="446"/>
        <w:rPr>
          <w:del w:id="1754" w:author="Ainsworth, Alison" w:date="2012-07-27T14:21:00Z"/>
        </w:rPr>
      </w:pPr>
      <w:del w:id="1755" w:author="Ainsworth, Alison" w:date="2012-07-27T14:21:00Z">
        <w:r w:rsidRPr="003C7F83" w:rsidDel="00331028">
          <w:delText>Brush and other low-growing vegetation</w:delText>
        </w:r>
      </w:del>
    </w:p>
    <w:p w:rsidR="00390B7F" w:rsidDel="00331028" w:rsidRDefault="00390B7F" w:rsidP="005C54D0">
      <w:pPr>
        <w:numPr>
          <w:ilvl w:val="0"/>
          <w:numId w:val="28"/>
        </w:numPr>
        <w:tabs>
          <w:tab w:val="clear" w:pos="792"/>
        </w:tabs>
        <w:spacing w:after="60"/>
        <w:ind w:left="446" w:hanging="446"/>
        <w:rPr>
          <w:del w:id="1756" w:author="Ainsworth, Alison" w:date="2012-07-27T14:21:00Z"/>
        </w:rPr>
      </w:pPr>
      <w:del w:id="1757" w:author="Ainsworth, Alison" w:date="2012-07-27T14:21:00Z">
        <w:r w:rsidRPr="003C7F83" w:rsidDel="00331028">
          <w:delText>Lava tubes and tree molds (Hawai</w:delText>
        </w:r>
        <w:r w:rsidDel="00331028">
          <w:delText>'</w:delText>
        </w:r>
        <w:r w:rsidRPr="003C7F83" w:rsidDel="00331028">
          <w:delText>i )</w:delText>
        </w:r>
      </w:del>
    </w:p>
    <w:p w:rsidR="00390B7F" w:rsidDel="00331028" w:rsidRDefault="00390B7F" w:rsidP="005C54D0">
      <w:pPr>
        <w:numPr>
          <w:ilvl w:val="0"/>
          <w:numId w:val="28"/>
        </w:numPr>
        <w:tabs>
          <w:tab w:val="clear" w:pos="792"/>
        </w:tabs>
        <w:spacing w:after="60"/>
        <w:ind w:left="446" w:hanging="446"/>
        <w:rPr>
          <w:del w:id="1758" w:author="Ainsworth, Alison" w:date="2012-07-27T14:21:00Z"/>
        </w:rPr>
      </w:pPr>
      <w:del w:id="1759" w:author="Ainsworth, Alison" w:date="2012-07-27T14:21:00Z">
        <w:r w:rsidRPr="003C7F83" w:rsidDel="00331028">
          <w:delText>Broken, jagged lava flows (Hawai</w:delText>
        </w:r>
        <w:r w:rsidDel="00331028">
          <w:delText>'</w:delText>
        </w:r>
        <w:r w:rsidRPr="003C7F83" w:rsidDel="00331028">
          <w:delText>i )</w:delText>
        </w:r>
      </w:del>
    </w:p>
    <w:p w:rsidR="00390B7F" w:rsidDel="00331028" w:rsidRDefault="00390B7F" w:rsidP="005C54D0">
      <w:pPr>
        <w:numPr>
          <w:ilvl w:val="0"/>
          <w:numId w:val="28"/>
        </w:numPr>
        <w:tabs>
          <w:tab w:val="clear" w:pos="792"/>
        </w:tabs>
        <w:spacing w:after="60"/>
        <w:ind w:left="446" w:hanging="446"/>
        <w:rPr>
          <w:del w:id="1760" w:author="Ainsworth, Alison" w:date="2012-07-27T14:21:00Z"/>
        </w:rPr>
      </w:pPr>
      <w:del w:id="1761" w:author="Ainsworth, Alison" w:date="2012-07-27T14:21:00Z">
        <w:r w:rsidRPr="003C7F83" w:rsidDel="00331028">
          <w:delText>Logs</w:delText>
        </w:r>
      </w:del>
    </w:p>
    <w:p w:rsidR="00390B7F" w:rsidDel="00331028" w:rsidRDefault="00390B7F" w:rsidP="005C54D0">
      <w:pPr>
        <w:numPr>
          <w:ilvl w:val="0"/>
          <w:numId w:val="28"/>
        </w:numPr>
        <w:tabs>
          <w:tab w:val="clear" w:pos="792"/>
        </w:tabs>
        <w:spacing w:after="60"/>
        <w:ind w:left="446" w:hanging="446"/>
        <w:rPr>
          <w:del w:id="1762" w:author="Ainsworth, Alison" w:date="2012-07-27T14:21:00Z"/>
        </w:rPr>
      </w:pPr>
      <w:del w:id="1763" w:author="Ainsworth, Alison" w:date="2012-07-27T14:21:00Z">
        <w:r w:rsidRPr="003C7F83" w:rsidDel="00331028">
          <w:delText>Slippery mud</w:delText>
        </w:r>
      </w:del>
    </w:p>
    <w:p w:rsidR="00390B7F" w:rsidDel="00331028" w:rsidRDefault="00390B7F" w:rsidP="005C54D0">
      <w:pPr>
        <w:numPr>
          <w:ilvl w:val="0"/>
          <w:numId w:val="28"/>
        </w:numPr>
        <w:tabs>
          <w:tab w:val="clear" w:pos="792"/>
        </w:tabs>
        <w:spacing w:after="60"/>
        <w:ind w:left="446" w:hanging="446"/>
        <w:rPr>
          <w:del w:id="1764" w:author="Ainsworth, Alison" w:date="2012-07-27T14:21:00Z"/>
        </w:rPr>
      </w:pPr>
      <w:del w:id="1765" w:author="Ainsworth, Alison" w:date="2012-07-27T14:21:00Z">
        <w:r w:rsidRPr="003C7F83" w:rsidDel="00331028">
          <w:delText>Loose rocks</w:delText>
        </w:r>
      </w:del>
    </w:p>
    <w:p w:rsidR="00390B7F" w:rsidDel="00331028" w:rsidRDefault="00390B7F" w:rsidP="005C54D0">
      <w:pPr>
        <w:numPr>
          <w:ilvl w:val="0"/>
          <w:numId w:val="28"/>
        </w:numPr>
        <w:tabs>
          <w:tab w:val="clear" w:pos="792"/>
        </w:tabs>
        <w:spacing w:after="60"/>
        <w:ind w:left="446" w:hanging="446"/>
        <w:rPr>
          <w:del w:id="1766" w:author="Ainsworth, Alison" w:date="2012-07-27T14:21:00Z"/>
        </w:rPr>
      </w:pPr>
      <w:del w:id="1767" w:author="Ainsworth, Alison" w:date="2012-07-27T14:21:00Z">
        <w:r w:rsidRPr="003C7F83" w:rsidDel="00331028">
          <w:delText>Footing conditions while hiking alongside or crossing streams</w:delText>
        </w:r>
      </w:del>
    </w:p>
    <w:p w:rsidR="00390B7F" w:rsidDel="00331028" w:rsidRDefault="00390B7F" w:rsidP="005C54D0">
      <w:pPr>
        <w:numPr>
          <w:ilvl w:val="0"/>
          <w:numId w:val="28"/>
        </w:numPr>
        <w:tabs>
          <w:tab w:val="clear" w:pos="792"/>
        </w:tabs>
        <w:spacing w:after="60"/>
        <w:ind w:left="446" w:hanging="446"/>
        <w:rPr>
          <w:del w:id="1768" w:author="Ainsworth, Alison" w:date="2012-07-27T14:21:00Z"/>
        </w:rPr>
      </w:pPr>
      <w:del w:id="1769" w:author="Ainsworth, Alison" w:date="2012-07-27T14:21:00Z">
        <w:r w:rsidRPr="003C7F83" w:rsidDel="00331028">
          <w:delText>Flash flood hazards while hiking alongside or crossing streams</w:delText>
        </w:r>
      </w:del>
    </w:p>
    <w:p w:rsidR="00390B7F" w:rsidDel="00331028" w:rsidRDefault="00390B7F" w:rsidP="005C54D0">
      <w:pPr>
        <w:numPr>
          <w:ilvl w:val="0"/>
          <w:numId w:val="28"/>
        </w:numPr>
        <w:tabs>
          <w:tab w:val="clear" w:pos="792"/>
        </w:tabs>
        <w:spacing w:after="60"/>
        <w:ind w:left="446" w:hanging="446"/>
        <w:rPr>
          <w:del w:id="1770" w:author="Ainsworth, Alison" w:date="2012-07-27T14:21:00Z"/>
        </w:rPr>
      </w:pPr>
      <w:del w:id="1771" w:author="Ainsworth, Alison" w:date="2012-07-27T14:21:00Z">
        <w:r w:rsidRPr="003C7F83" w:rsidDel="00331028">
          <w:delText>Falling limbs and trees in windy conditions</w:delText>
        </w:r>
      </w:del>
    </w:p>
    <w:p w:rsidR="00390B7F" w:rsidDel="00331028" w:rsidRDefault="00390B7F" w:rsidP="005C54D0">
      <w:pPr>
        <w:numPr>
          <w:ilvl w:val="0"/>
          <w:numId w:val="28"/>
        </w:numPr>
        <w:tabs>
          <w:tab w:val="clear" w:pos="792"/>
        </w:tabs>
        <w:spacing w:after="60"/>
        <w:ind w:left="446" w:hanging="446"/>
        <w:rPr>
          <w:del w:id="1772" w:author="Ainsworth, Alison" w:date="2012-07-27T14:21:00Z"/>
        </w:rPr>
      </w:pPr>
      <w:del w:id="1773" w:author="Ainsworth, Alison" w:date="2012-07-27T14:21:00Z">
        <w:r w:rsidRPr="003C7F83" w:rsidDel="00331028">
          <w:lastRenderedPageBreak/>
          <w:delText>Extreme weather to include: Lighte</w:delText>
        </w:r>
        <w:r w:rsidDel="00331028">
          <w:delText xml:space="preserve">ning, Heavy Rain, Windstorm, </w:delText>
        </w:r>
        <w:r w:rsidRPr="003C7F83" w:rsidDel="00331028">
          <w:delText xml:space="preserve">Misty </w:delText>
        </w:r>
        <w:r w:rsidDel="00331028">
          <w:delText>/</w:delText>
        </w:r>
        <w:r w:rsidRPr="003C7F83" w:rsidDel="00331028">
          <w:delText>Foggy Conditions</w:delText>
        </w:r>
      </w:del>
    </w:p>
    <w:p w:rsidR="00390B7F" w:rsidDel="00331028" w:rsidRDefault="00390B7F" w:rsidP="005C54D0">
      <w:pPr>
        <w:numPr>
          <w:ilvl w:val="0"/>
          <w:numId w:val="28"/>
        </w:numPr>
        <w:tabs>
          <w:tab w:val="clear" w:pos="792"/>
        </w:tabs>
        <w:spacing w:after="60"/>
        <w:ind w:left="446" w:hanging="446"/>
        <w:rPr>
          <w:del w:id="1774" w:author="Ainsworth, Alison" w:date="2012-07-27T14:21:00Z"/>
        </w:rPr>
      </w:pPr>
      <w:del w:id="1775" w:author="Ainsworth, Alison" w:date="2012-07-27T14:21:00Z">
        <w:r w:rsidRPr="003C7F83" w:rsidDel="00331028">
          <w:delText>Fatigue and heat stress</w:delText>
        </w:r>
      </w:del>
    </w:p>
    <w:p w:rsidR="00390B7F" w:rsidDel="00331028" w:rsidRDefault="00390B7F" w:rsidP="005C54D0">
      <w:pPr>
        <w:numPr>
          <w:ilvl w:val="0"/>
          <w:numId w:val="28"/>
        </w:numPr>
        <w:tabs>
          <w:tab w:val="clear" w:pos="792"/>
        </w:tabs>
        <w:spacing w:after="60"/>
        <w:ind w:left="446" w:hanging="446"/>
        <w:rPr>
          <w:del w:id="1776" w:author="Ainsworth, Alison" w:date="2012-07-27T14:21:00Z"/>
        </w:rPr>
      </w:pPr>
      <w:del w:id="1777" w:author="Ainsworth, Alison" w:date="2012-07-27T14:21:00Z">
        <w:r w:rsidRPr="003C7F83" w:rsidDel="00331028">
          <w:delText>Dehydration</w:delText>
        </w:r>
      </w:del>
    </w:p>
    <w:p w:rsidR="00390B7F" w:rsidDel="00331028" w:rsidRDefault="00390B7F" w:rsidP="005C54D0">
      <w:pPr>
        <w:numPr>
          <w:ilvl w:val="0"/>
          <w:numId w:val="28"/>
        </w:numPr>
        <w:tabs>
          <w:tab w:val="clear" w:pos="792"/>
        </w:tabs>
        <w:spacing w:after="60"/>
        <w:ind w:left="446" w:hanging="446"/>
        <w:rPr>
          <w:del w:id="1778" w:author="Ainsworth, Alison" w:date="2012-07-27T14:21:00Z"/>
        </w:rPr>
      </w:pPr>
      <w:del w:id="1779" w:author="Ainsworth, Alison" w:date="2012-07-27T14:21:00Z">
        <w:r w:rsidRPr="003C7F83" w:rsidDel="00331028">
          <w:delText>Disorientation</w:delText>
        </w:r>
      </w:del>
    </w:p>
    <w:p w:rsidR="00390B7F" w:rsidDel="00331028" w:rsidRDefault="00390B7F" w:rsidP="000A18A8">
      <w:pPr>
        <w:numPr>
          <w:ilvl w:val="0"/>
          <w:numId w:val="28"/>
        </w:numPr>
        <w:tabs>
          <w:tab w:val="clear" w:pos="792"/>
        </w:tabs>
        <w:spacing w:after="60"/>
        <w:ind w:left="446" w:hanging="446"/>
        <w:rPr>
          <w:del w:id="1780" w:author="Ainsworth, Alison" w:date="2012-07-27T14:21:00Z"/>
        </w:rPr>
      </w:pPr>
      <w:del w:id="1781" w:author="Ainsworth, Alison" w:date="2012-07-27T14:21:00Z">
        <w:r w:rsidRPr="003C7F83" w:rsidDel="00331028">
          <w:delText>Hypothermia</w:delText>
        </w:r>
      </w:del>
    </w:p>
    <w:p w:rsidR="00390B7F" w:rsidDel="00331028" w:rsidRDefault="00390B7F" w:rsidP="005C54D0">
      <w:pPr>
        <w:numPr>
          <w:ilvl w:val="0"/>
          <w:numId w:val="28"/>
        </w:numPr>
        <w:tabs>
          <w:tab w:val="clear" w:pos="792"/>
        </w:tabs>
        <w:spacing w:after="60"/>
        <w:ind w:left="446" w:hanging="446"/>
        <w:rPr>
          <w:del w:id="1782" w:author="Ainsworth, Alison" w:date="2012-07-27T14:21:00Z"/>
        </w:rPr>
      </w:pPr>
      <w:del w:id="1783" w:author="Ainsworth, Alison" w:date="2012-07-27T14:21:00Z">
        <w:r w:rsidRPr="003C7F83" w:rsidDel="00331028">
          <w:delText>Over-confidence</w:delText>
        </w:r>
      </w:del>
    </w:p>
    <w:p w:rsidR="00390B7F" w:rsidDel="00331028" w:rsidRDefault="00390B7F" w:rsidP="005C54D0">
      <w:pPr>
        <w:numPr>
          <w:ilvl w:val="0"/>
          <w:numId w:val="28"/>
        </w:numPr>
        <w:tabs>
          <w:tab w:val="clear" w:pos="792"/>
        </w:tabs>
        <w:spacing w:after="60"/>
        <w:ind w:left="446" w:hanging="446"/>
        <w:rPr>
          <w:del w:id="1784" w:author="Ainsworth, Alison" w:date="2012-07-27T14:21:00Z"/>
        </w:rPr>
      </w:pPr>
      <w:del w:id="1785" w:author="Ainsworth, Alison" w:date="2012-07-27T14:21:00Z">
        <w:r w:rsidRPr="003C7F83" w:rsidDel="00331028">
          <w:delText>Lack of communication and a daily check-in procedure</w:delText>
        </w:r>
      </w:del>
    </w:p>
    <w:p w:rsidR="00390B7F" w:rsidDel="00331028" w:rsidRDefault="00390B7F" w:rsidP="005C54D0">
      <w:pPr>
        <w:numPr>
          <w:ilvl w:val="0"/>
          <w:numId w:val="28"/>
        </w:numPr>
        <w:tabs>
          <w:tab w:val="clear" w:pos="792"/>
        </w:tabs>
        <w:spacing w:after="60"/>
        <w:ind w:left="446" w:hanging="446"/>
        <w:rPr>
          <w:del w:id="1786" w:author="Ainsworth, Alison" w:date="2012-07-27T14:21:00Z"/>
        </w:rPr>
      </w:pPr>
      <w:del w:id="1787" w:author="Ainsworth, Alison" w:date="2012-07-27T14:21:00Z">
        <w:r w:rsidRPr="003C7F83" w:rsidDel="00331028">
          <w:delText>Poor time management resulting in a rushed schedule or return in darkness</w:delText>
        </w:r>
      </w:del>
    </w:p>
    <w:p w:rsidR="00390B7F" w:rsidDel="00331028" w:rsidRDefault="00390B7F" w:rsidP="005C54D0">
      <w:pPr>
        <w:numPr>
          <w:ilvl w:val="0"/>
          <w:numId w:val="28"/>
        </w:numPr>
        <w:tabs>
          <w:tab w:val="clear" w:pos="792"/>
        </w:tabs>
        <w:spacing w:after="60"/>
        <w:ind w:left="446" w:hanging="446"/>
        <w:rPr>
          <w:del w:id="1788" w:author="Ainsworth, Alison" w:date="2012-07-27T14:21:00Z"/>
        </w:rPr>
      </w:pPr>
      <w:del w:id="1789" w:author="Ainsworth, Alison" w:date="2012-07-27T14:21:00Z">
        <w:r w:rsidRPr="003C7F83" w:rsidDel="00331028">
          <w:delText xml:space="preserve">Being unprepared as far as needed gear, and mental readiness for the daily challenges and unplanned circumstances </w:delText>
        </w:r>
      </w:del>
    </w:p>
    <w:p w:rsidR="00390B7F" w:rsidRPr="00F247D4" w:rsidDel="00331028" w:rsidRDefault="00390B7F" w:rsidP="009103A2">
      <w:pPr>
        <w:pStyle w:val="SOP3rd"/>
        <w:rPr>
          <w:del w:id="1790" w:author="Ainsworth, Alison" w:date="2012-07-27T14:21:00Z"/>
          <w:rStyle w:val="PACNReportNormalTextChar1"/>
          <w:sz w:val="22"/>
        </w:rPr>
      </w:pPr>
      <w:del w:id="1791" w:author="Ainsworth, Alison" w:date="2012-07-27T14:21:00Z">
        <w:r w:rsidRPr="00F247D4" w:rsidDel="00331028">
          <w:delText>Section 3: Procedures and techniques to mitigate hiking and backpacking hazards</w:delText>
        </w:r>
      </w:del>
    </w:p>
    <w:p w:rsidR="00390B7F" w:rsidDel="00331028" w:rsidRDefault="00390B7F" w:rsidP="000A18A8">
      <w:pPr>
        <w:numPr>
          <w:ilvl w:val="0"/>
          <w:numId w:val="29"/>
        </w:numPr>
        <w:tabs>
          <w:tab w:val="clear" w:pos="792"/>
          <w:tab w:val="num" w:pos="450"/>
        </w:tabs>
        <w:spacing w:after="60"/>
        <w:ind w:left="446" w:hanging="446"/>
        <w:rPr>
          <w:del w:id="1792" w:author="Ainsworth, Alison" w:date="2012-07-27T14:21:00Z"/>
        </w:rPr>
      </w:pPr>
      <w:del w:id="1793" w:author="Ainsworth, Alison" w:date="2012-07-27T14:21:00Z">
        <w:r w:rsidRPr="003C7F83" w:rsidDel="00331028">
          <w:delText xml:space="preserve">Physical conditioning is the key critical element in performing hiking tasks, especially when additional weight, such as backpacks, tools, or equipment is to be carried, and the terrain is steep. Lack of conditioning may lead to fatigue and poor judgment in executing safe hiking procedures. </w:delText>
        </w:r>
      </w:del>
    </w:p>
    <w:p w:rsidR="00390B7F" w:rsidDel="00331028" w:rsidRDefault="00390B7F" w:rsidP="000A18A8">
      <w:pPr>
        <w:numPr>
          <w:ilvl w:val="1"/>
          <w:numId w:val="20"/>
        </w:numPr>
        <w:tabs>
          <w:tab w:val="clear" w:pos="1512"/>
          <w:tab w:val="num" w:pos="450"/>
        </w:tabs>
        <w:spacing w:after="60"/>
        <w:ind w:left="1080" w:hanging="1080"/>
        <w:rPr>
          <w:del w:id="1794" w:author="Ainsworth, Alison" w:date="2012-07-27T14:21:00Z"/>
        </w:rPr>
      </w:pPr>
      <w:del w:id="1795" w:author="Ainsworth, Alison" w:date="2012-07-27T14:21:00Z">
        <w:r w:rsidRPr="003C7F83" w:rsidDel="00331028">
          <w:delText>“Buddy System” – A</w:delText>
        </w:r>
        <w:r w:rsidDel="00331028">
          <w:delText>lways work in the field with a b</w:delText>
        </w:r>
        <w:r w:rsidRPr="003C7F83" w:rsidDel="00331028">
          <w:delText>uddy.</w:delText>
        </w:r>
      </w:del>
    </w:p>
    <w:p w:rsidR="00390B7F" w:rsidDel="00331028" w:rsidRDefault="00390B7F" w:rsidP="000A18A8">
      <w:pPr>
        <w:numPr>
          <w:ilvl w:val="1"/>
          <w:numId w:val="20"/>
        </w:numPr>
        <w:tabs>
          <w:tab w:val="clear" w:pos="1512"/>
        </w:tabs>
        <w:spacing w:after="60"/>
        <w:ind w:left="450" w:hanging="450"/>
        <w:rPr>
          <w:del w:id="1796" w:author="Ainsworth, Alison" w:date="2012-07-27T14:21:00Z"/>
        </w:rPr>
      </w:pPr>
      <w:del w:id="1797" w:author="Ainsworth, Alison" w:date="2012-07-27T14:21:00Z">
        <w:r w:rsidRPr="003C7F83" w:rsidDel="00331028">
          <w:delText xml:space="preserve">Always be prepared for the day’s tasks, mentally, physically, </w:delText>
        </w:r>
        <w:r w:rsidDel="00331028">
          <w:delText xml:space="preserve">and with the proper equipment. </w:delText>
        </w:r>
        <w:r w:rsidRPr="003C7F83" w:rsidDel="00331028">
          <w:delText>At a minimum, all staff should have first aid kits, field maps, cell phone, pager, radio, raingear, lunch, and water.</w:delText>
        </w:r>
      </w:del>
    </w:p>
    <w:p w:rsidR="00390B7F" w:rsidDel="00331028" w:rsidRDefault="00390B7F" w:rsidP="000A18A8">
      <w:pPr>
        <w:numPr>
          <w:ilvl w:val="1"/>
          <w:numId w:val="20"/>
        </w:numPr>
        <w:tabs>
          <w:tab w:val="clear" w:pos="1512"/>
        </w:tabs>
        <w:spacing w:after="60"/>
        <w:ind w:left="450" w:hanging="450"/>
        <w:rPr>
          <w:del w:id="1798" w:author="Ainsworth, Alison" w:date="2012-07-27T14:21:00Z"/>
        </w:rPr>
      </w:pPr>
      <w:del w:id="1799" w:author="Ainsworth, Alison" w:date="2012-07-27T14:21:00Z">
        <w:r w:rsidRPr="003C7F83" w:rsidDel="00331028">
          <w:delText>Always conduct a hiking hazard safety briefing with crews prior to starting the hike.</w:delText>
        </w:r>
      </w:del>
    </w:p>
    <w:p w:rsidR="00390B7F" w:rsidDel="00331028" w:rsidRDefault="00390B7F" w:rsidP="000A18A8">
      <w:pPr>
        <w:numPr>
          <w:ilvl w:val="1"/>
          <w:numId w:val="20"/>
        </w:numPr>
        <w:tabs>
          <w:tab w:val="clear" w:pos="1512"/>
        </w:tabs>
        <w:spacing w:after="60"/>
        <w:ind w:left="450" w:hanging="450"/>
        <w:rPr>
          <w:del w:id="1800" w:author="Ainsworth, Alison" w:date="2012-07-27T14:21:00Z"/>
        </w:rPr>
      </w:pPr>
      <w:del w:id="1801" w:author="Ainsworth, Alison" w:date="2012-07-27T14:21:00Z">
        <w:r w:rsidRPr="003C7F83" w:rsidDel="00331028">
          <w:delText>High-visibility bright colored clothing is required for all field operations to more readily loc</w:delText>
        </w:r>
        <w:r w:rsidDel="00331028">
          <w:delText xml:space="preserve">ate workers in the wilderness. </w:delText>
        </w:r>
        <w:r w:rsidRPr="003C7F83" w:rsidDel="00331028">
          <w:delText xml:space="preserve">Long and short-sleeved shirts </w:delText>
        </w:r>
        <w:r w:rsidDel="00331028">
          <w:delText>may be</w:delText>
        </w:r>
        <w:r w:rsidRPr="003C7F83" w:rsidDel="00331028">
          <w:delText xml:space="preserve"> provided for all workers by their project unit. </w:delText>
        </w:r>
      </w:del>
    </w:p>
    <w:p w:rsidR="00390B7F" w:rsidDel="00331028" w:rsidRDefault="00390B7F" w:rsidP="000A18A8">
      <w:pPr>
        <w:numPr>
          <w:ilvl w:val="1"/>
          <w:numId w:val="20"/>
        </w:numPr>
        <w:tabs>
          <w:tab w:val="clear" w:pos="1512"/>
        </w:tabs>
        <w:spacing w:after="60"/>
        <w:ind w:left="450" w:hanging="450"/>
        <w:rPr>
          <w:del w:id="1802" w:author="Ainsworth, Alison" w:date="2012-07-27T14:21:00Z"/>
        </w:rPr>
      </w:pPr>
      <w:del w:id="1803" w:author="Ainsworth, Alison" w:date="2012-07-27T14:21:00Z">
        <w:r w:rsidRPr="003C7F83" w:rsidDel="00331028">
          <w:delText>Good footwear is essential for hiking safely. Proper footwear will provide good traction, firm ankle and arch support, protection from sha</w:delText>
        </w:r>
        <w:r w:rsidDel="00331028">
          <w:delText xml:space="preserve">rp tools, and general comfort. </w:delText>
        </w:r>
        <w:r w:rsidRPr="003C7F83" w:rsidDel="00331028">
          <w:delText xml:space="preserve">For hiking in steep, muddy, wet, or loose terrain, </w:delText>
        </w:r>
        <w:r w:rsidDel="00331028">
          <w:delText>l</w:delText>
        </w:r>
        <w:r w:rsidRPr="003C7F83" w:rsidDel="00331028">
          <w:delText>ace-up boots that are a minimum 8” (2</w:delText>
        </w:r>
        <w:r w:rsidDel="00331028">
          <w:delText>0 cm) high with lug soles are required</w:delText>
        </w:r>
        <w:r w:rsidRPr="003C7F83" w:rsidDel="00331028">
          <w:delText>. It is important that footwear fit properly, be worn with appropriate socks, and be “b</w:delText>
        </w:r>
        <w:r w:rsidDel="00331028">
          <w:delText xml:space="preserve">roken in” to prevent blisters. </w:delText>
        </w:r>
        <w:r w:rsidRPr="003C7F83" w:rsidDel="00331028">
          <w:delText>Footwear must be maintained in good condition, and periodically inspected, especially the soles, to maintain skid resistance.</w:delText>
        </w:r>
        <w:r w:rsidDel="00331028">
          <w:delText xml:space="preserve"> </w:delText>
        </w:r>
      </w:del>
    </w:p>
    <w:p w:rsidR="00390B7F" w:rsidDel="00331028" w:rsidRDefault="00390B7F" w:rsidP="000A18A8">
      <w:pPr>
        <w:numPr>
          <w:ilvl w:val="1"/>
          <w:numId w:val="20"/>
        </w:numPr>
        <w:tabs>
          <w:tab w:val="clear" w:pos="1512"/>
        </w:tabs>
        <w:spacing w:after="60"/>
        <w:ind w:left="450" w:hanging="450"/>
        <w:rPr>
          <w:del w:id="1804" w:author="Ainsworth, Alison" w:date="2012-07-27T14:21:00Z"/>
        </w:rPr>
      </w:pPr>
      <w:del w:id="1805" w:author="Ainsworth, Alison" w:date="2012-07-27T14:21:00Z">
        <w:r w:rsidRPr="003C7F83" w:rsidDel="00331028">
          <w:delText xml:space="preserve">Backpack fit and </w:delText>
        </w:r>
        <w:r w:rsidDel="00331028">
          <w:delText xml:space="preserve">comfort improve hiking safety. </w:delText>
        </w:r>
        <w:r w:rsidRPr="003C7F83" w:rsidDel="00331028">
          <w:delText>An ill-fitting pack can result in short and l</w:delText>
        </w:r>
        <w:r w:rsidDel="00331028">
          <w:delText xml:space="preserve">ong term back pain and injury. </w:delText>
        </w:r>
        <w:r w:rsidRPr="003C7F83" w:rsidDel="00331028">
          <w:delText>For a good fit follow these tips:</w:delText>
        </w:r>
      </w:del>
    </w:p>
    <w:p w:rsidR="00390B7F" w:rsidDel="00331028" w:rsidRDefault="00390B7F" w:rsidP="000A18A8">
      <w:pPr>
        <w:numPr>
          <w:ilvl w:val="2"/>
          <w:numId w:val="20"/>
        </w:numPr>
        <w:tabs>
          <w:tab w:val="clear" w:pos="2232"/>
          <w:tab w:val="num" w:pos="900"/>
        </w:tabs>
        <w:spacing w:after="60"/>
        <w:ind w:left="900" w:hanging="450"/>
        <w:rPr>
          <w:del w:id="1806" w:author="Ainsworth, Alison" w:date="2012-07-27T14:21:00Z"/>
        </w:rPr>
      </w:pPr>
      <w:del w:id="1807" w:author="Ainsworth, Alison" w:date="2012-07-27T14:21:00Z">
        <w:r w:rsidRPr="003C7F83" w:rsidDel="00331028">
          <w:delText>Use a pack with wide, padded shoulder straps.</w:delText>
        </w:r>
      </w:del>
    </w:p>
    <w:p w:rsidR="00390B7F" w:rsidDel="00331028" w:rsidRDefault="00390B7F" w:rsidP="000A18A8">
      <w:pPr>
        <w:numPr>
          <w:ilvl w:val="2"/>
          <w:numId w:val="20"/>
        </w:numPr>
        <w:tabs>
          <w:tab w:val="clear" w:pos="2232"/>
          <w:tab w:val="num" w:pos="900"/>
        </w:tabs>
        <w:spacing w:after="60"/>
        <w:ind w:left="900" w:hanging="450"/>
        <w:rPr>
          <w:del w:id="1808" w:author="Ainsworth, Alison" w:date="2012-07-27T14:21:00Z"/>
        </w:rPr>
      </w:pPr>
      <w:del w:id="1809" w:author="Ainsworth, Alison" w:date="2012-07-27T14:21:00Z">
        <w:r w:rsidRPr="003C7F83" w:rsidDel="00331028">
          <w:delText>Make sure the straps are long enough.</w:delText>
        </w:r>
      </w:del>
    </w:p>
    <w:p w:rsidR="00390B7F" w:rsidDel="00331028" w:rsidRDefault="00390B7F" w:rsidP="000A18A8">
      <w:pPr>
        <w:numPr>
          <w:ilvl w:val="2"/>
          <w:numId w:val="20"/>
        </w:numPr>
        <w:tabs>
          <w:tab w:val="clear" w:pos="2232"/>
          <w:tab w:val="num" w:pos="900"/>
        </w:tabs>
        <w:spacing w:after="60"/>
        <w:ind w:left="900" w:hanging="450"/>
        <w:rPr>
          <w:del w:id="1810" w:author="Ainsworth, Alison" w:date="2012-07-27T14:21:00Z"/>
        </w:rPr>
      </w:pPr>
      <w:del w:id="1811" w:author="Ainsworth, Alison" w:date="2012-07-27T14:21:00Z">
        <w:r w:rsidRPr="003C7F83" w:rsidDel="00331028">
          <w:delText>Ensure that the pack properly fits your torso and stays contoured correctly along your back.</w:delText>
        </w:r>
      </w:del>
    </w:p>
    <w:p w:rsidR="00390B7F" w:rsidDel="00331028" w:rsidRDefault="00390B7F" w:rsidP="000A18A8">
      <w:pPr>
        <w:numPr>
          <w:ilvl w:val="2"/>
          <w:numId w:val="20"/>
        </w:numPr>
        <w:tabs>
          <w:tab w:val="clear" w:pos="2232"/>
          <w:tab w:val="num" w:pos="900"/>
        </w:tabs>
        <w:spacing w:after="60"/>
        <w:ind w:left="900" w:hanging="450"/>
        <w:rPr>
          <w:del w:id="1812" w:author="Ainsworth, Alison" w:date="2012-07-27T14:21:00Z"/>
        </w:rPr>
      </w:pPr>
      <w:del w:id="1813" w:author="Ainsworth, Alison" w:date="2012-07-27T14:21:00Z">
        <w:r w:rsidRPr="003C7F83" w:rsidDel="00331028">
          <w:lastRenderedPageBreak/>
          <w:delText xml:space="preserve">Never put more weight in a pack than you can comfortably carry. (Never exceed </w:delText>
        </w:r>
        <w:r w:rsidDel="00331028">
          <w:delText>one third</w:delText>
        </w:r>
        <w:r w:rsidRPr="003C7F83" w:rsidDel="00331028">
          <w:delText xml:space="preserve"> of your body weight.)</w:delText>
        </w:r>
      </w:del>
    </w:p>
    <w:p w:rsidR="00390B7F" w:rsidDel="00331028" w:rsidRDefault="00390B7F" w:rsidP="000A18A8">
      <w:pPr>
        <w:numPr>
          <w:ilvl w:val="2"/>
          <w:numId w:val="20"/>
        </w:numPr>
        <w:tabs>
          <w:tab w:val="clear" w:pos="2232"/>
          <w:tab w:val="num" w:pos="900"/>
        </w:tabs>
        <w:spacing w:after="60"/>
        <w:ind w:left="900" w:hanging="450"/>
        <w:rPr>
          <w:del w:id="1814" w:author="Ainsworth, Alison" w:date="2012-07-27T14:21:00Z"/>
        </w:rPr>
      </w:pPr>
      <w:del w:id="1815" w:author="Ainsworth, Alison" w:date="2012-07-27T14:21:00Z">
        <w:r w:rsidRPr="003C7F83" w:rsidDel="00331028">
          <w:delText>Positi</w:delText>
        </w:r>
        <w:r w:rsidDel="00331028">
          <w:delText xml:space="preserve">on your pack low on your back. </w:delText>
        </w:r>
        <w:r w:rsidRPr="003C7F83" w:rsidDel="00331028">
          <w:delText>Wearing your pack too high can increase shoulder and neck pain.</w:delText>
        </w:r>
      </w:del>
    </w:p>
    <w:p w:rsidR="00390B7F" w:rsidDel="00331028" w:rsidRDefault="00390B7F" w:rsidP="000A18A8">
      <w:pPr>
        <w:numPr>
          <w:ilvl w:val="2"/>
          <w:numId w:val="20"/>
        </w:numPr>
        <w:tabs>
          <w:tab w:val="clear" w:pos="2232"/>
          <w:tab w:val="num" w:pos="900"/>
        </w:tabs>
        <w:spacing w:after="60"/>
        <w:ind w:left="900" w:hanging="450"/>
        <w:rPr>
          <w:del w:id="1816" w:author="Ainsworth, Alison" w:date="2012-07-27T14:21:00Z"/>
        </w:rPr>
      </w:pPr>
      <w:del w:id="1817" w:author="Ainsworth, Alison" w:date="2012-07-27T14:21:00Z">
        <w:r w:rsidDel="00331028">
          <w:delText xml:space="preserve">Adjust the hip-belt correctly. </w:delText>
        </w:r>
        <w:r w:rsidRPr="003C7F83" w:rsidDel="00331028">
          <w:delText>Your pack should rest right above your hip bones.</w:delText>
        </w:r>
        <w:r w:rsidDel="00331028">
          <w:delText xml:space="preserve"> </w:delText>
        </w:r>
        <w:r w:rsidRPr="003C7F83" w:rsidDel="00331028">
          <w:delText>For smaller packs, the hip-belt serves</w:delText>
        </w:r>
        <w:r w:rsidDel="00331028">
          <w:delText xml:space="preserve"> to reduce bouncing. </w:delText>
        </w:r>
        <w:r w:rsidRPr="003C7F83" w:rsidDel="00331028">
          <w:delText xml:space="preserve">It helps keep </w:delText>
        </w:r>
        <w:r w:rsidDel="00331028">
          <w:delText xml:space="preserve">the pack comfortably in place. </w:delText>
        </w:r>
        <w:r w:rsidRPr="003C7F83" w:rsidDel="00331028">
          <w:delText>For larger packs, the hip-belt also helps distribute the weight load more evenly.</w:delText>
        </w:r>
      </w:del>
    </w:p>
    <w:p w:rsidR="00390B7F" w:rsidDel="00331028" w:rsidRDefault="00390B7F" w:rsidP="000A18A8">
      <w:pPr>
        <w:numPr>
          <w:ilvl w:val="2"/>
          <w:numId w:val="20"/>
        </w:numPr>
        <w:tabs>
          <w:tab w:val="clear" w:pos="2232"/>
          <w:tab w:val="num" w:pos="900"/>
        </w:tabs>
        <w:spacing w:after="60"/>
        <w:ind w:left="900" w:hanging="450"/>
        <w:rPr>
          <w:del w:id="1818" w:author="Ainsworth, Alison" w:date="2012-07-27T14:21:00Z"/>
        </w:rPr>
      </w:pPr>
      <w:del w:id="1819" w:author="Ainsworth, Alison" w:date="2012-07-27T14:21:00Z">
        <w:r w:rsidRPr="003C7F83" w:rsidDel="00331028">
          <w:delText>Use both straps to carry your pack.</w:delText>
        </w:r>
      </w:del>
    </w:p>
    <w:p w:rsidR="00390B7F" w:rsidDel="00331028" w:rsidRDefault="00390B7F" w:rsidP="000A18A8">
      <w:pPr>
        <w:numPr>
          <w:ilvl w:val="2"/>
          <w:numId w:val="20"/>
        </w:numPr>
        <w:tabs>
          <w:tab w:val="clear" w:pos="2232"/>
          <w:tab w:val="num" w:pos="900"/>
        </w:tabs>
        <w:spacing w:after="60"/>
        <w:ind w:left="900" w:hanging="450"/>
        <w:rPr>
          <w:del w:id="1820" w:author="Ainsworth, Alison" w:date="2012-07-27T14:21:00Z"/>
        </w:rPr>
      </w:pPr>
      <w:del w:id="1821" w:author="Ainsworth, Alison" w:date="2012-07-27T14:21:00Z">
        <w:r w:rsidRPr="003C7F83" w:rsidDel="00331028">
          <w:delText>Typically, if you are able to stand up straight and comfortably when using your pack, you have a good fit.</w:delText>
        </w:r>
      </w:del>
    </w:p>
    <w:p w:rsidR="00390B7F" w:rsidDel="00331028" w:rsidRDefault="00390B7F" w:rsidP="000A18A8">
      <w:pPr>
        <w:numPr>
          <w:ilvl w:val="2"/>
          <w:numId w:val="20"/>
        </w:numPr>
        <w:tabs>
          <w:tab w:val="clear" w:pos="2232"/>
          <w:tab w:val="num" w:pos="900"/>
        </w:tabs>
        <w:spacing w:after="60"/>
        <w:ind w:left="900" w:hanging="450"/>
        <w:rPr>
          <w:del w:id="1822" w:author="Ainsworth, Alison" w:date="2012-07-27T14:21:00Z"/>
        </w:rPr>
      </w:pPr>
      <w:del w:id="1823" w:author="Ainsworth, Alison" w:date="2012-07-27T14:21:00Z">
        <w:r w:rsidRPr="003C7F83" w:rsidDel="00331028">
          <w:delText>Use a sternum strap to position shoulder straps in the correct position.</w:delText>
        </w:r>
      </w:del>
    </w:p>
    <w:p w:rsidR="00390B7F" w:rsidDel="00331028" w:rsidRDefault="00390B7F" w:rsidP="000A18A8">
      <w:pPr>
        <w:numPr>
          <w:ilvl w:val="3"/>
          <w:numId w:val="20"/>
        </w:numPr>
        <w:tabs>
          <w:tab w:val="clear" w:pos="2952"/>
          <w:tab w:val="num" w:pos="450"/>
        </w:tabs>
        <w:spacing w:after="60"/>
        <w:ind w:hanging="2952"/>
        <w:rPr>
          <w:del w:id="1824" w:author="Ainsworth, Alison" w:date="2012-07-27T14:21:00Z"/>
        </w:rPr>
      </w:pPr>
      <w:del w:id="1825" w:author="Ainsworth, Alison" w:date="2012-07-27T14:21:00Z">
        <w:r w:rsidRPr="003C7F83" w:rsidDel="00331028">
          <w:delText>Knowing how to pack your backpack can also improve comfort and safety.</w:delText>
        </w:r>
      </w:del>
    </w:p>
    <w:p w:rsidR="00390B7F" w:rsidDel="00331028" w:rsidRDefault="00390B7F" w:rsidP="000A18A8">
      <w:pPr>
        <w:spacing w:after="60"/>
        <w:ind w:left="450"/>
        <w:rPr>
          <w:del w:id="1826" w:author="Ainsworth, Alison" w:date="2012-07-27T14:21:00Z"/>
        </w:rPr>
      </w:pPr>
      <w:del w:id="1827" w:author="Ainsworth, Alison" w:date="2012-07-27T14:21:00Z">
        <w:r w:rsidRPr="003C7F83" w:rsidDel="00331028">
          <w:delText>Follow these packing tips:</w:delText>
        </w:r>
        <w:r w:rsidRPr="003C7F83" w:rsidDel="00331028">
          <w:tab/>
        </w:r>
      </w:del>
    </w:p>
    <w:p w:rsidR="00390B7F" w:rsidDel="00331028" w:rsidRDefault="00390B7F" w:rsidP="000A18A8">
      <w:pPr>
        <w:numPr>
          <w:ilvl w:val="0"/>
          <w:numId w:val="30"/>
        </w:numPr>
        <w:tabs>
          <w:tab w:val="clear" w:pos="1080"/>
          <w:tab w:val="num" w:pos="900"/>
        </w:tabs>
        <w:spacing w:after="60"/>
        <w:ind w:left="900" w:hanging="450"/>
        <w:rPr>
          <w:del w:id="1828" w:author="Ainsworth, Alison" w:date="2012-07-27T14:21:00Z"/>
        </w:rPr>
      </w:pPr>
      <w:del w:id="1829" w:author="Ainsworth, Alison" w:date="2012-07-27T14:21:00Z">
        <w:r w:rsidRPr="003C7F83" w:rsidDel="00331028">
          <w:delText>Distribute the weight throughout your pack.</w:delText>
        </w:r>
      </w:del>
    </w:p>
    <w:p w:rsidR="00390B7F" w:rsidDel="00331028" w:rsidRDefault="00390B7F" w:rsidP="000A18A8">
      <w:pPr>
        <w:numPr>
          <w:ilvl w:val="0"/>
          <w:numId w:val="30"/>
        </w:numPr>
        <w:tabs>
          <w:tab w:val="clear" w:pos="1080"/>
          <w:tab w:val="num" w:pos="900"/>
        </w:tabs>
        <w:spacing w:after="60"/>
        <w:ind w:left="900" w:hanging="450"/>
        <w:rPr>
          <w:del w:id="1830" w:author="Ainsworth, Alison" w:date="2012-07-27T14:21:00Z"/>
        </w:rPr>
      </w:pPr>
      <w:del w:id="1831" w:author="Ainsworth, Alison" w:date="2012-07-27T14:21:00Z">
        <w:r w:rsidRPr="003C7F83" w:rsidDel="00331028">
          <w:delText>Most heavy items do best toward the middle of your pack, closest to your back, or toward the bottom for a lower center of gravity.</w:delText>
        </w:r>
        <w:r w:rsidDel="00331028">
          <w:delText xml:space="preserve"> </w:delText>
        </w:r>
      </w:del>
    </w:p>
    <w:p w:rsidR="00390B7F" w:rsidDel="00331028" w:rsidRDefault="00390B7F" w:rsidP="000A18A8">
      <w:pPr>
        <w:numPr>
          <w:ilvl w:val="0"/>
          <w:numId w:val="30"/>
        </w:numPr>
        <w:tabs>
          <w:tab w:val="clear" w:pos="1080"/>
          <w:tab w:val="num" w:pos="900"/>
        </w:tabs>
        <w:spacing w:after="60"/>
        <w:ind w:left="900" w:hanging="450"/>
        <w:rPr>
          <w:del w:id="1832" w:author="Ainsworth, Alison" w:date="2012-07-27T14:21:00Z"/>
        </w:rPr>
      </w:pPr>
      <w:del w:id="1833" w:author="Ainsworth, Alison" w:date="2012-07-27T14:21:00Z">
        <w:r w:rsidRPr="003C7F83" w:rsidDel="00331028">
          <w:delText>With too many heavy objects toward the top or outside of your pack, your posture will shift to accommodate the added burden.</w:delText>
        </w:r>
      </w:del>
    </w:p>
    <w:p w:rsidR="00390B7F" w:rsidDel="00331028" w:rsidRDefault="00390B7F" w:rsidP="000A18A8">
      <w:pPr>
        <w:numPr>
          <w:ilvl w:val="0"/>
          <w:numId w:val="30"/>
        </w:numPr>
        <w:tabs>
          <w:tab w:val="clear" w:pos="1080"/>
          <w:tab w:val="num" w:pos="900"/>
        </w:tabs>
        <w:spacing w:after="60"/>
        <w:ind w:left="900" w:hanging="450"/>
        <w:rPr>
          <w:del w:id="1834" w:author="Ainsworth, Alison" w:date="2012-07-27T14:21:00Z"/>
        </w:rPr>
      </w:pPr>
      <w:del w:id="1835" w:author="Ainsworth, Alison" w:date="2012-07-27T14:21:00Z">
        <w:r w:rsidRPr="003C7F83" w:rsidDel="00331028">
          <w:delText>Pad bulky items (i.e., tools and equipment) well so they do</w:delText>
        </w:r>
        <w:r w:rsidR="008D6A51" w:rsidDel="00331028">
          <w:delText xml:space="preserve"> no</w:delText>
        </w:r>
        <w:r w:rsidRPr="003C7F83" w:rsidDel="00331028">
          <w:delText>t stick out and irritate your back.</w:delText>
        </w:r>
        <w:r w:rsidDel="00331028">
          <w:delText xml:space="preserve"> </w:delText>
        </w:r>
      </w:del>
    </w:p>
    <w:p w:rsidR="00390B7F" w:rsidDel="00331028" w:rsidRDefault="00390B7F" w:rsidP="000A18A8">
      <w:pPr>
        <w:numPr>
          <w:ilvl w:val="0"/>
          <w:numId w:val="30"/>
        </w:numPr>
        <w:tabs>
          <w:tab w:val="clear" w:pos="1080"/>
          <w:tab w:val="num" w:pos="900"/>
        </w:tabs>
        <w:spacing w:after="60"/>
        <w:ind w:left="900" w:hanging="450"/>
        <w:rPr>
          <w:del w:id="1836" w:author="Ainsworth, Alison" w:date="2012-07-27T14:21:00Z"/>
        </w:rPr>
      </w:pPr>
      <w:del w:id="1837" w:author="Ainsworth, Alison" w:date="2012-07-27T14:21:00Z">
        <w:r w:rsidRPr="003C7F83" w:rsidDel="00331028">
          <w:delText>Secure the hip-belt to help distribute weight more evenly.</w:delText>
        </w:r>
      </w:del>
    </w:p>
    <w:p w:rsidR="00390B7F" w:rsidDel="00331028" w:rsidRDefault="00390B7F" w:rsidP="000A18A8">
      <w:pPr>
        <w:numPr>
          <w:ilvl w:val="1"/>
          <w:numId w:val="30"/>
        </w:numPr>
        <w:tabs>
          <w:tab w:val="clear" w:pos="1872"/>
          <w:tab w:val="num" w:pos="450"/>
        </w:tabs>
        <w:spacing w:after="60"/>
        <w:ind w:left="450" w:hanging="450"/>
        <w:rPr>
          <w:del w:id="1838" w:author="Ainsworth, Alison" w:date="2012-07-27T14:21:00Z"/>
        </w:rPr>
      </w:pPr>
      <w:del w:id="1839" w:author="Ainsworth, Alison" w:date="2012-07-27T14:21:00Z">
        <w:r w:rsidRPr="003C7F83" w:rsidDel="00331028">
          <w:delText xml:space="preserve">Always carry tools and equipment on </w:delText>
        </w:r>
        <w:r w:rsidDel="00331028">
          <w:delText xml:space="preserve">the downhill side of the body. </w:delText>
        </w:r>
        <w:r w:rsidRPr="003C7F83" w:rsidDel="00331028">
          <w:delText>Tools should be sheathed while walking, unless they are needed for clearing vegetation (</w:delText>
        </w:r>
        <w:r w:rsidDel="00331028">
          <w:delText>e</w:delText>
        </w:r>
        <w:r w:rsidRPr="003C7F83" w:rsidDel="00331028">
          <w:delText>.</w:delText>
        </w:r>
        <w:r w:rsidDel="00331028">
          <w:delText>g</w:delText>
        </w:r>
        <w:r w:rsidRPr="003C7F83" w:rsidDel="00331028">
          <w:delText>., pruning saw).</w:delText>
        </w:r>
        <w:r w:rsidDel="00331028">
          <w:delText xml:space="preserve"> </w:delText>
        </w:r>
        <w:r w:rsidRPr="003C7F83" w:rsidDel="00331028">
          <w:delText>Never carry loads that require use of both hands; instead have two persons carry them or</w:delText>
        </w:r>
        <w:r w:rsidDel="00331028">
          <w:delText xml:space="preserve"> use a backpack or pack frame. </w:delText>
        </w:r>
        <w:r w:rsidRPr="003C7F83" w:rsidDel="00331028">
          <w:delText>Long pieces of equipment, are best carried by two persons.</w:delText>
        </w:r>
      </w:del>
    </w:p>
    <w:p w:rsidR="00390B7F" w:rsidDel="00331028" w:rsidRDefault="00390B7F" w:rsidP="000A18A8">
      <w:pPr>
        <w:numPr>
          <w:ilvl w:val="1"/>
          <w:numId w:val="30"/>
        </w:numPr>
        <w:tabs>
          <w:tab w:val="clear" w:pos="1872"/>
          <w:tab w:val="num" w:pos="450"/>
        </w:tabs>
        <w:spacing w:after="60"/>
        <w:ind w:left="450" w:hanging="450"/>
        <w:rPr>
          <w:del w:id="1840" w:author="Ainsworth, Alison" w:date="2012-07-27T14:21:00Z"/>
        </w:rPr>
      </w:pPr>
      <w:del w:id="1841" w:author="Ainsworth, Alison" w:date="2012-07-27T14:21:00Z">
        <w:r w:rsidRPr="003C7F83" w:rsidDel="00331028">
          <w:delText>Wear tempered sunglasses, safety glasses, or goggles whenever there is a chance of eye injury. The project provides safety glasses for eye protection which is required in areas with thick vegetation and in dusty environments.</w:delText>
        </w:r>
      </w:del>
    </w:p>
    <w:p w:rsidR="00390B7F" w:rsidDel="00331028" w:rsidRDefault="00390B7F" w:rsidP="000A18A8">
      <w:pPr>
        <w:numPr>
          <w:ilvl w:val="1"/>
          <w:numId w:val="30"/>
        </w:numPr>
        <w:tabs>
          <w:tab w:val="clear" w:pos="1872"/>
          <w:tab w:val="num" w:pos="450"/>
        </w:tabs>
        <w:spacing w:after="60"/>
        <w:ind w:left="450" w:hanging="450"/>
        <w:rPr>
          <w:del w:id="1842" w:author="Ainsworth, Alison" w:date="2012-07-27T14:21:00Z"/>
        </w:rPr>
      </w:pPr>
      <w:del w:id="1843" w:author="Ainsworth, Alison" w:date="2012-07-27T14:21:00Z">
        <w:r w:rsidRPr="003C7F83" w:rsidDel="00331028">
          <w:delText>Maintain safe walking and work</w:delText>
        </w:r>
        <w:r w:rsidDel="00331028">
          <w:delText>ing distance between people (10-foot minimum</w:delText>
        </w:r>
        <w:r w:rsidRPr="003C7F83" w:rsidDel="00331028">
          <w:delText>) to avoid being struck by branches and tools.</w:delText>
        </w:r>
        <w:r w:rsidDel="00331028">
          <w:delText xml:space="preserve"> </w:delText>
        </w:r>
        <w:r w:rsidRPr="003C7F83" w:rsidDel="00331028">
          <w:delText xml:space="preserve">Stagger </w:delText>
        </w:r>
        <w:r w:rsidDel="00331028">
          <w:delText>spacing when on</w:delText>
        </w:r>
        <w:r w:rsidRPr="003C7F83" w:rsidDel="00331028">
          <w:delText xml:space="preserve"> slopes such that people are not directly below other personnel higher on the slope.</w:delText>
        </w:r>
        <w:r w:rsidDel="00331028">
          <w:delText xml:space="preserve"> </w:delText>
        </w:r>
        <w:r w:rsidRPr="003C7F83" w:rsidDel="00331028">
          <w:delText>Be sure other workers in the vicinity know where you are.</w:delText>
        </w:r>
        <w:r w:rsidDel="00331028">
          <w:delText xml:space="preserve"> </w:delText>
        </w:r>
        <w:r w:rsidRPr="003C7F83" w:rsidDel="00331028">
          <w:delText>If something comes loose from a slope, warn others by yelling “ROCK!!!”</w:delText>
        </w:r>
      </w:del>
    </w:p>
    <w:p w:rsidR="00390B7F" w:rsidDel="00331028" w:rsidRDefault="00390B7F" w:rsidP="000A18A8">
      <w:pPr>
        <w:numPr>
          <w:ilvl w:val="1"/>
          <w:numId w:val="30"/>
        </w:numPr>
        <w:tabs>
          <w:tab w:val="clear" w:pos="1872"/>
          <w:tab w:val="num" w:pos="450"/>
        </w:tabs>
        <w:spacing w:after="60"/>
        <w:ind w:left="450" w:hanging="450"/>
        <w:rPr>
          <w:del w:id="1844" w:author="Ainsworth, Alison" w:date="2012-07-27T14:21:00Z"/>
        </w:rPr>
      </w:pPr>
      <w:del w:id="1845" w:author="Ainsworth, Alison" w:date="2012-07-27T14:21:00Z">
        <w:r w:rsidRPr="003C7F83" w:rsidDel="00331028">
          <w:delText>The majority of injuries involv</w:delText>
        </w:r>
        <w:r w:rsidDel="00331028">
          <w:delText xml:space="preserve">e slips, trips and falls. </w:delText>
        </w:r>
        <w:r w:rsidRPr="003C7F83" w:rsidDel="00331028">
          <w:delText xml:space="preserve">When negotiating the hazards of uneven terrain and hidden ground surface hazards, either on or off designated trails, watching where you step is most critical as this can prevent 99% of </w:delText>
        </w:r>
        <w:r w:rsidDel="00331028">
          <w:delText xml:space="preserve">slip, trip and fall incidents. </w:delText>
        </w:r>
        <w:r w:rsidRPr="003C7F83" w:rsidDel="00331028">
          <w:delText>If work tasks require observation of items or areas other than the path you are walking, make periodic stops to conduct your observations, and then resume your travel with a focu</w:delText>
        </w:r>
        <w:r w:rsidDel="00331028">
          <w:delText xml:space="preserve">s on the path in front of you. </w:delText>
        </w:r>
        <w:r w:rsidRPr="003C7F83" w:rsidDel="00331028">
          <w:delText>Never look at the forest canopy while walking.</w:delText>
        </w:r>
      </w:del>
    </w:p>
    <w:p w:rsidR="00390B7F" w:rsidDel="00331028" w:rsidRDefault="00390B7F" w:rsidP="000A18A8">
      <w:pPr>
        <w:numPr>
          <w:ilvl w:val="1"/>
          <w:numId w:val="30"/>
        </w:numPr>
        <w:tabs>
          <w:tab w:val="clear" w:pos="1872"/>
          <w:tab w:val="num" w:pos="450"/>
        </w:tabs>
        <w:spacing w:after="60"/>
        <w:ind w:left="450" w:hanging="450"/>
        <w:rPr>
          <w:del w:id="1846" w:author="Ainsworth, Alison" w:date="2012-07-27T14:21:00Z"/>
        </w:rPr>
      </w:pPr>
      <w:del w:id="1847" w:author="Ainsworth, Alison" w:date="2012-07-27T14:21:00Z">
        <w:r w:rsidRPr="003C7F83" w:rsidDel="00331028">
          <w:lastRenderedPageBreak/>
          <w:delText>Always examine the ground ahead of where you are walking, and test and use secure footing.</w:delText>
        </w:r>
        <w:r w:rsidDel="00331028">
          <w:delText xml:space="preserve"> </w:delText>
        </w:r>
        <w:r w:rsidRPr="003C7F83" w:rsidDel="00331028">
          <w:delText xml:space="preserve">Plan ahead, select safe routes, and be alert to changes in ground surface, slick </w:delText>
        </w:r>
        <w:r w:rsidDel="00331028">
          <w:delText xml:space="preserve">spots, or unusual hazards. </w:delText>
        </w:r>
        <w:r w:rsidRPr="003C7F83" w:rsidDel="00331028">
          <w:delText>Select each stepping spot carefully, and do not shift body weight until you are sure the spot is solid.</w:delText>
        </w:r>
        <w:r w:rsidDel="00331028">
          <w:delText xml:space="preserve"> </w:delText>
        </w:r>
      </w:del>
    </w:p>
    <w:p w:rsidR="00390B7F" w:rsidDel="00331028" w:rsidRDefault="00390B7F" w:rsidP="000A18A8">
      <w:pPr>
        <w:numPr>
          <w:ilvl w:val="1"/>
          <w:numId w:val="30"/>
        </w:numPr>
        <w:tabs>
          <w:tab w:val="clear" w:pos="1872"/>
          <w:tab w:val="num" w:pos="450"/>
        </w:tabs>
        <w:spacing w:after="60"/>
        <w:ind w:left="450" w:hanging="450"/>
        <w:rPr>
          <w:del w:id="1848" w:author="Ainsworth, Alison" w:date="2012-07-27T14:21:00Z"/>
        </w:rPr>
      </w:pPr>
      <w:del w:id="1849" w:author="Ainsworth, Alison" w:date="2012-07-27T14:21:00Z">
        <w:r w:rsidRPr="003C7F83" w:rsidDel="00331028">
          <w:delText>In heavy undergrowth, lift your knees high to clear obstacles. Slow down and exaggerate steps in the area of exposed roots to keep from catching your toes.</w:delText>
        </w:r>
      </w:del>
    </w:p>
    <w:p w:rsidR="00390B7F" w:rsidDel="00331028" w:rsidRDefault="00390B7F" w:rsidP="000A18A8">
      <w:pPr>
        <w:numPr>
          <w:ilvl w:val="1"/>
          <w:numId w:val="30"/>
        </w:numPr>
        <w:tabs>
          <w:tab w:val="clear" w:pos="1872"/>
          <w:tab w:val="num" w:pos="450"/>
        </w:tabs>
        <w:spacing w:after="60"/>
        <w:ind w:left="450" w:hanging="450"/>
        <w:rPr>
          <w:del w:id="1850" w:author="Ainsworth, Alison" w:date="2012-07-27T14:21:00Z"/>
        </w:rPr>
      </w:pPr>
      <w:del w:id="1851" w:author="Ainsworth, Alison" w:date="2012-07-27T14:21:00Z">
        <w:r w:rsidRPr="003C7F83" w:rsidDel="00331028">
          <w:delText>Watch for and avoid lava tubes, earth cracks, and tree molds when walking through for</w:delText>
        </w:r>
        <w:r w:rsidDel="00331028">
          <w:delText xml:space="preserve">est, shrubland, and grassland. </w:delText>
        </w:r>
        <w:r w:rsidRPr="003C7F83" w:rsidDel="00331028">
          <w:delText>Walk slowly and test footing. Uluhe</w:delText>
        </w:r>
        <w:r w:rsidDel="00331028">
          <w:delText>, a native fern,</w:delText>
        </w:r>
        <w:r w:rsidRPr="003C7F83" w:rsidDel="00331028">
          <w:delText xml:space="preserve"> is very effective at concealing holes and cracks, so be especially careful when walking in areas covered by uluhe.</w:delText>
        </w:r>
      </w:del>
    </w:p>
    <w:p w:rsidR="00390B7F" w:rsidDel="00331028" w:rsidRDefault="00390B7F" w:rsidP="000A18A8">
      <w:pPr>
        <w:numPr>
          <w:ilvl w:val="1"/>
          <w:numId w:val="30"/>
        </w:numPr>
        <w:tabs>
          <w:tab w:val="clear" w:pos="1872"/>
          <w:tab w:val="num" w:pos="450"/>
        </w:tabs>
        <w:spacing w:after="60"/>
        <w:ind w:left="450" w:hanging="450"/>
        <w:rPr>
          <w:del w:id="1852" w:author="Ainsworth, Alison" w:date="2012-07-27T14:21:00Z"/>
        </w:rPr>
      </w:pPr>
      <w:del w:id="1853" w:author="Ainsworth, Alison" w:date="2012-07-27T14:21:00Z">
        <w:r w:rsidRPr="003C7F83" w:rsidDel="00331028">
          <w:delText>Avoid walking on logs because they can be deceptively slippery. Step over small logs. If you must cross a large log, sit on it and swing your legs over one at a time. If stepping on a log is unavoidable, test the footing first before shiftin</w:delText>
        </w:r>
        <w:r w:rsidDel="00331028">
          <w:delText xml:space="preserve">g your full weight to the log. </w:delText>
        </w:r>
        <w:r w:rsidRPr="003C7F83" w:rsidDel="00331028">
          <w:delText>Walk slowly.</w:delText>
        </w:r>
      </w:del>
    </w:p>
    <w:p w:rsidR="00390B7F" w:rsidDel="00331028" w:rsidRDefault="00390B7F" w:rsidP="000A18A8">
      <w:pPr>
        <w:numPr>
          <w:ilvl w:val="1"/>
          <w:numId w:val="30"/>
        </w:numPr>
        <w:tabs>
          <w:tab w:val="clear" w:pos="1872"/>
          <w:tab w:val="num" w:pos="450"/>
        </w:tabs>
        <w:spacing w:after="60"/>
        <w:ind w:left="450" w:hanging="450"/>
        <w:rPr>
          <w:del w:id="1854" w:author="Ainsworth, Alison" w:date="2012-07-27T14:21:00Z"/>
        </w:rPr>
      </w:pPr>
      <w:del w:id="1855" w:author="Ainsworth, Alison" w:date="2012-07-27T14:21:00Z">
        <w:r w:rsidRPr="003C7F83" w:rsidDel="00331028">
          <w:delText>When contouring a steep slo</w:delText>
        </w:r>
        <w:r w:rsidDel="00331028">
          <w:delText xml:space="preserve">pe, do not lean into the hill. This tends to loosen footing. </w:delText>
        </w:r>
        <w:r w:rsidRPr="003C7F83" w:rsidDel="00331028">
          <w:delText>Erect posture, or slightly leaning out, gives more secure footing.</w:delText>
        </w:r>
      </w:del>
    </w:p>
    <w:p w:rsidR="00390B7F" w:rsidDel="00331028" w:rsidRDefault="00390B7F" w:rsidP="000A18A8">
      <w:pPr>
        <w:numPr>
          <w:ilvl w:val="1"/>
          <w:numId w:val="30"/>
        </w:numPr>
        <w:tabs>
          <w:tab w:val="clear" w:pos="1872"/>
          <w:tab w:val="num" w:pos="450"/>
        </w:tabs>
        <w:spacing w:after="60"/>
        <w:ind w:left="450" w:hanging="450"/>
        <w:rPr>
          <w:del w:id="1856" w:author="Ainsworth, Alison" w:date="2012-07-27T14:21:00Z"/>
        </w:rPr>
      </w:pPr>
      <w:del w:id="1857" w:author="Ainsworth, Alison" w:date="2012-07-27T14:21:00Z">
        <w:r w:rsidRPr="003C7F83" w:rsidDel="00331028">
          <w:delText>When moving uphill or in sandy soils, lean slightly forward, turn feet outward, shorten stride, and use as much of the i</w:delText>
        </w:r>
        <w:r w:rsidDel="00331028">
          <w:delText xml:space="preserve">nside of the foot as possible. </w:delText>
        </w:r>
        <w:r w:rsidRPr="003C7F83" w:rsidDel="00331028">
          <w:delText>Another technique is to toe into the slope by kicking your toe in and creating a step</w:delText>
        </w:r>
      </w:del>
    </w:p>
    <w:p w:rsidR="00390B7F" w:rsidDel="00331028" w:rsidRDefault="00390B7F" w:rsidP="000A18A8">
      <w:pPr>
        <w:numPr>
          <w:ilvl w:val="1"/>
          <w:numId w:val="30"/>
        </w:numPr>
        <w:tabs>
          <w:tab w:val="clear" w:pos="1872"/>
          <w:tab w:val="num" w:pos="450"/>
        </w:tabs>
        <w:spacing w:after="60"/>
        <w:ind w:left="450" w:hanging="450"/>
        <w:rPr>
          <w:del w:id="1858" w:author="Ainsworth, Alison" w:date="2012-07-27T14:21:00Z"/>
        </w:rPr>
      </w:pPr>
      <w:del w:id="1859" w:author="Ainsworth, Alison" w:date="2012-07-27T14:21:00Z">
        <w:r w:rsidRPr="003C7F83" w:rsidDel="00331028">
          <w:delText>On slippery, loose ground, or going downhill, keep most of your weight on your heels.</w:delText>
        </w:r>
        <w:r w:rsidDel="00331028">
          <w:delText xml:space="preserve"> </w:delText>
        </w:r>
        <w:r w:rsidRPr="003C7F83" w:rsidDel="00331028">
          <w:delText>Shorten your stride, keep knees bent, and lean slightly backward. Make sure of secure footi</w:delText>
        </w:r>
        <w:r w:rsidDel="00331028">
          <w:delText xml:space="preserve">ng and safe working positions. </w:delText>
        </w:r>
        <w:r w:rsidRPr="003C7F83" w:rsidDel="00331028">
          <w:delText>Walk - never run down slopes.</w:delText>
        </w:r>
      </w:del>
    </w:p>
    <w:p w:rsidR="00390B7F" w:rsidDel="00331028" w:rsidRDefault="00390B7F" w:rsidP="000A18A8">
      <w:pPr>
        <w:numPr>
          <w:ilvl w:val="1"/>
          <w:numId w:val="30"/>
        </w:numPr>
        <w:tabs>
          <w:tab w:val="clear" w:pos="1872"/>
          <w:tab w:val="num" w:pos="450"/>
        </w:tabs>
        <w:spacing w:after="60"/>
        <w:ind w:left="450" w:hanging="450"/>
        <w:rPr>
          <w:del w:id="1860" w:author="Ainsworth, Alison" w:date="2012-07-27T14:21:00Z"/>
        </w:rPr>
      </w:pPr>
      <w:del w:id="1861" w:author="Ainsworth, Alison" w:date="2012-07-27T14:21:00Z">
        <w:r w:rsidRPr="003C7F83" w:rsidDel="00331028">
          <w:delText>Rocky slopes, especially loose rock and s</w:delText>
        </w:r>
        <w:r w:rsidDel="00331028">
          <w:delText xml:space="preserve">teep country, are treacherous. </w:delText>
        </w:r>
        <w:r w:rsidRPr="003C7F83" w:rsidDel="00331028">
          <w:delText xml:space="preserve">Have one hand free, preferably on the uphill side, for protection </w:delText>
        </w:r>
        <w:r w:rsidDel="00331028">
          <w:delText xml:space="preserve">against falls or obstructions. </w:delText>
        </w:r>
        <w:r w:rsidRPr="003C7F83" w:rsidDel="00331028">
          <w:delText>Always carry tools on your downhill side.</w:delText>
        </w:r>
      </w:del>
    </w:p>
    <w:p w:rsidR="00390B7F" w:rsidDel="00331028" w:rsidRDefault="00390B7F" w:rsidP="000A18A8">
      <w:pPr>
        <w:numPr>
          <w:ilvl w:val="1"/>
          <w:numId w:val="30"/>
        </w:numPr>
        <w:tabs>
          <w:tab w:val="clear" w:pos="1872"/>
          <w:tab w:val="num" w:pos="450"/>
        </w:tabs>
        <w:spacing w:after="60"/>
        <w:ind w:left="450" w:hanging="450"/>
        <w:rPr>
          <w:del w:id="1862" w:author="Ainsworth, Alison" w:date="2012-07-27T14:21:00Z"/>
        </w:rPr>
      </w:pPr>
      <w:del w:id="1863" w:author="Ainsworth, Alison" w:date="2012-07-27T14:21:00Z">
        <w:r w:rsidRPr="003C7F83" w:rsidDel="00331028">
          <w:delText>When slipping, lean into the slope and grasp for thing</w:delText>
        </w:r>
        <w:r w:rsidDel="00331028">
          <w:delText xml:space="preserve">s to help arrest your descent. </w:delText>
        </w:r>
        <w:r w:rsidRPr="003C7F83" w:rsidDel="00331028">
          <w:delText>Do not lean out away from the slope, as this may result in a head over heels tumble.</w:delText>
        </w:r>
      </w:del>
    </w:p>
    <w:p w:rsidR="00390B7F" w:rsidDel="00331028" w:rsidRDefault="00390B7F" w:rsidP="000A18A8">
      <w:pPr>
        <w:numPr>
          <w:ilvl w:val="1"/>
          <w:numId w:val="30"/>
        </w:numPr>
        <w:tabs>
          <w:tab w:val="clear" w:pos="1872"/>
          <w:tab w:val="num" w:pos="450"/>
        </w:tabs>
        <w:spacing w:after="60"/>
        <w:ind w:left="450" w:hanging="450"/>
        <w:rPr>
          <w:del w:id="1864" w:author="Ainsworth, Alison" w:date="2012-07-27T14:21:00Z"/>
        </w:rPr>
      </w:pPr>
      <w:del w:id="1865" w:author="Ainsworth, Alison" w:date="2012-07-27T14:21:00Z">
        <w:r w:rsidRPr="003C7F83" w:rsidDel="00331028">
          <w:delText xml:space="preserve">If you feel yourself </w:delText>
        </w:r>
        <w:r w:rsidDel="00331028">
          <w:delText xml:space="preserve">slipping, pick a landing spot. </w:delText>
        </w:r>
        <w:r w:rsidRPr="003C7F83" w:rsidDel="00331028">
          <w:delText xml:space="preserve">Even before this, as you traverse a steep area, survey the area and look for good landing spots. </w:delText>
        </w:r>
      </w:del>
    </w:p>
    <w:p w:rsidR="00390B7F" w:rsidDel="00331028" w:rsidRDefault="00390B7F" w:rsidP="000A18A8">
      <w:pPr>
        <w:numPr>
          <w:ilvl w:val="1"/>
          <w:numId w:val="30"/>
        </w:numPr>
        <w:tabs>
          <w:tab w:val="clear" w:pos="1872"/>
          <w:tab w:val="num" w:pos="450"/>
        </w:tabs>
        <w:spacing w:after="60"/>
        <w:ind w:left="450" w:hanging="450"/>
        <w:rPr>
          <w:del w:id="1866" w:author="Ainsworth, Alison" w:date="2012-07-27T14:21:00Z"/>
        </w:rPr>
      </w:pPr>
      <w:del w:id="1867" w:author="Ainsworth, Alison" w:date="2012-07-27T14:21:00Z">
        <w:r w:rsidRPr="003C7F83" w:rsidDel="00331028">
          <w:delText>Know how to fall to avoid hard impacts. Keep flex</w:delText>
        </w:r>
        <w:r w:rsidDel="00331028">
          <w:delText xml:space="preserve">ible with knees slightly bent. </w:delText>
        </w:r>
        <w:r w:rsidRPr="003C7F83" w:rsidDel="00331028">
          <w:delText>This helps your legs act</w:delText>
        </w:r>
        <w:r w:rsidDel="00331028">
          <w:delText xml:space="preserve"> as a shock absorber. </w:delText>
        </w:r>
        <w:r w:rsidRPr="003C7F83" w:rsidDel="00331028">
          <w:delText>Sit down if you begin to slide, or roll with the fall</w:delText>
        </w:r>
        <w:r w:rsidDel="00331028">
          <w:delText xml:space="preserve">. </w:delText>
        </w:r>
      </w:del>
    </w:p>
    <w:p w:rsidR="00390B7F" w:rsidDel="00331028" w:rsidRDefault="00390B7F" w:rsidP="000A18A8">
      <w:pPr>
        <w:numPr>
          <w:ilvl w:val="1"/>
          <w:numId w:val="30"/>
        </w:numPr>
        <w:tabs>
          <w:tab w:val="clear" w:pos="1872"/>
          <w:tab w:val="num" w:pos="450"/>
        </w:tabs>
        <w:spacing w:after="60"/>
        <w:ind w:left="450" w:hanging="450"/>
        <w:rPr>
          <w:del w:id="1868" w:author="Ainsworth, Alison" w:date="2012-07-27T14:21:00Z"/>
        </w:rPr>
      </w:pPr>
      <w:del w:id="1869" w:author="Ainsworth, Alison" w:date="2012-07-27T14:21:00Z">
        <w:r w:rsidRPr="003C7F83" w:rsidDel="00331028">
          <w:delText xml:space="preserve">Carry webbing for use when hiking or </w:delText>
        </w:r>
        <w:r w:rsidDel="00331028">
          <w:delText xml:space="preserve">working in steep environments. </w:delText>
        </w:r>
        <w:r w:rsidRPr="003C7F83" w:rsidDel="00331028">
          <w:delText>Be conservative when deciding to use webbing</w:delText>
        </w:r>
        <w:r w:rsidDel="00331028">
          <w:delText>.</w:delText>
        </w:r>
        <w:r w:rsidRPr="003C7F83" w:rsidDel="00331028">
          <w:delText xml:space="preserve"> Remember, it is always easier to go up, than down.</w:delText>
        </w:r>
      </w:del>
    </w:p>
    <w:p w:rsidR="00390B7F" w:rsidDel="00331028" w:rsidRDefault="00390B7F" w:rsidP="000A18A8">
      <w:pPr>
        <w:numPr>
          <w:ilvl w:val="1"/>
          <w:numId w:val="30"/>
        </w:numPr>
        <w:tabs>
          <w:tab w:val="clear" w:pos="1872"/>
          <w:tab w:val="num" w:pos="450"/>
        </w:tabs>
        <w:spacing w:after="60"/>
        <w:ind w:left="450" w:hanging="450"/>
        <w:rPr>
          <w:del w:id="1870" w:author="Ainsworth, Alison" w:date="2012-07-27T14:21:00Z"/>
        </w:rPr>
      </w:pPr>
      <w:del w:id="1871" w:author="Ainsworth, Alison" w:date="2012-07-27T14:21:00Z">
        <w:r w:rsidRPr="003C7F83" w:rsidDel="00331028">
          <w:delText xml:space="preserve">Do not stick your arms out to break a fall </w:delText>
        </w:r>
        <w:r w:rsidDel="00331028">
          <w:delText xml:space="preserve">from a log or on level ground. </w:delText>
        </w:r>
        <w:r w:rsidRPr="003C7F83" w:rsidDel="00331028">
          <w:delText>Keep your arms slight</w:delText>
        </w:r>
        <w:r w:rsidDel="00331028">
          <w:delText xml:space="preserve">ly bent in front of your head. </w:delText>
        </w:r>
        <w:r w:rsidRPr="003C7F83" w:rsidDel="00331028">
          <w:delText>Protect you head and back.</w:delText>
        </w:r>
      </w:del>
    </w:p>
    <w:p w:rsidR="00390B7F" w:rsidDel="00331028" w:rsidRDefault="00390B7F" w:rsidP="000A18A8">
      <w:pPr>
        <w:numPr>
          <w:ilvl w:val="1"/>
          <w:numId w:val="30"/>
        </w:numPr>
        <w:tabs>
          <w:tab w:val="clear" w:pos="1872"/>
          <w:tab w:val="num" w:pos="450"/>
        </w:tabs>
        <w:spacing w:after="60"/>
        <w:ind w:left="450" w:hanging="450"/>
        <w:rPr>
          <w:del w:id="1872" w:author="Ainsworth, Alison" w:date="2012-07-27T14:21:00Z"/>
        </w:rPr>
      </w:pPr>
      <w:del w:id="1873" w:author="Ainsworth, Alison" w:date="2012-07-27T14:21:00Z">
        <w:r w:rsidRPr="003C7F83" w:rsidDel="00331028">
          <w:lastRenderedPageBreak/>
          <w:delText>“Curse your fall.”</w:delText>
        </w:r>
        <w:r w:rsidDel="00331028">
          <w:delText xml:space="preserve"> </w:delText>
        </w:r>
        <w:r w:rsidRPr="003C7F83" w:rsidDel="00331028">
          <w:delText>This means shout o</w:delText>
        </w:r>
        <w:r w:rsidDel="00331028">
          <w:delText xml:space="preserve">ut an exclamation as you fall. </w:delText>
        </w:r>
        <w:r w:rsidRPr="003C7F83" w:rsidDel="00331028">
          <w:delText>This ensures you exhale as you land, which in turn</w:delText>
        </w:r>
        <w:r w:rsidDel="00331028">
          <w:delText xml:space="preserve"> releases air from your lungs. </w:delText>
        </w:r>
        <w:r w:rsidRPr="003C7F83" w:rsidDel="00331028">
          <w:delText>This can help minimize damage to your internal organs.</w:delText>
        </w:r>
      </w:del>
    </w:p>
    <w:p w:rsidR="00390B7F" w:rsidDel="00331028" w:rsidRDefault="00390B7F" w:rsidP="000A18A8">
      <w:pPr>
        <w:numPr>
          <w:ilvl w:val="1"/>
          <w:numId w:val="30"/>
        </w:numPr>
        <w:tabs>
          <w:tab w:val="clear" w:pos="1872"/>
          <w:tab w:val="num" w:pos="450"/>
        </w:tabs>
        <w:spacing w:after="60"/>
        <w:ind w:left="450" w:hanging="450"/>
        <w:rPr>
          <w:del w:id="1874" w:author="Ainsworth, Alison" w:date="2012-07-27T14:21:00Z"/>
        </w:rPr>
      </w:pPr>
      <w:del w:id="1875" w:author="Ainsworth, Alison" w:date="2012-07-27T14:21:00Z">
        <w:r w:rsidRPr="003C7F83" w:rsidDel="00331028">
          <w:delText>When crossing streams, scout the area to determine a</w:delText>
        </w:r>
        <w:r w:rsidDel="00331028">
          <w:delText xml:space="preserve"> safe spot to ford the stream. </w:delText>
        </w:r>
        <w:r w:rsidRPr="003C7F83" w:rsidDel="00331028">
          <w:delText>Avoid crossing where the</w:delText>
        </w:r>
        <w:r w:rsidDel="00331028">
          <w:delText xml:space="preserve"> water is knee high or higher. </w:delText>
        </w:r>
        <w:r w:rsidRPr="003C7F83" w:rsidDel="00331028">
          <w:delText>Do not cross on logs that span the stream.</w:delText>
        </w:r>
        <w:r w:rsidDel="00331028">
          <w:delText xml:space="preserve"> </w:delText>
        </w:r>
        <w:r w:rsidRPr="003C7F83" w:rsidDel="00331028">
          <w:delText>Do not attempt crossing during heavy rainfall or if u</w:delText>
        </w:r>
        <w:r w:rsidDel="00331028">
          <w:delText xml:space="preserve">pslope thunder has been noted. </w:delText>
        </w:r>
        <w:r w:rsidRPr="003C7F83" w:rsidDel="00331028">
          <w:delText>Walk slowly and deliberately to allow for proper evaluation of upcoming terrain in order to avoid any po</w:delText>
        </w:r>
        <w:r w:rsidDel="00331028">
          <w:delText xml:space="preserve">tentially dangerous obstacles. </w:delText>
        </w:r>
        <w:r w:rsidRPr="003C7F83" w:rsidDel="00331028">
          <w:delText>Place your fee</w:delText>
        </w:r>
        <w:r w:rsidDel="00331028">
          <w:delText xml:space="preserve">t carefully in firm footholds. </w:delText>
        </w:r>
        <w:r w:rsidRPr="003C7F83" w:rsidDel="00331028">
          <w:delText xml:space="preserve">Avoid loose rocks, high water flow, slippery rocks, and </w:delText>
        </w:r>
        <w:r w:rsidDel="00331028">
          <w:delText xml:space="preserve">overly steep or muddy terrain. </w:delText>
        </w:r>
        <w:r w:rsidRPr="003C7F83" w:rsidDel="00331028">
          <w:delText>When climbing rocks or crossing rocky areas attempt to have three points of contact at all times and keep your center of gravi</w:delText>
        </w:r>
        <w:r w:rsidDel="00331028">
          <w:delText xml:space="preserve">ty low. </w:delText>
        </w:r>
        <w:r w:rsidRPr="003C7F83" w:rsidDel="00331028">
          <w:delText>A wading pole is required to aid in balance</w:delText>
        </w:r>
        <w:r w:rsidDel="00331028">
          <w:delText xml:space="preserve"> and exploring for drop offs. </w:delText>
        </w:r>
        <w:r w:rsidRPr="003C7F83" w:rsidDel="00331028">
          <w:delText xml:space="preserve">Appropriate footwear </w:delText>
        </w:r>
        <w:r w:rsidDel="00331028">
          <w:delText xml:space="preserve">with traction </w:delText>
        </w:r>
        <w:r w:rsidRPr="003C7F83" w:rsidDel="00331028">
          <w:delText>(tabies, or shoes with a felt or nylon sole, lace-on oversoles, or bonded carpeting sole) s</w:delText>
        </w:r>
        <w:r w:rsidDel="00331028">
          <w:delText xml:space="preserve">hould be used for stream work. </w:delText>
        </w:r>
        <w:r w:rsidRPr="003C7F83" w:rsidDel="00331028">
          <w:delText xml:space="preserve">If wearing a non-quick release backpack, slip off the upstream shoulder strap so the pack can be discarded in an emergency situation. </w:delText>
        </w:r>
      </w:del>
    </w:p>
    <w:p w:rsidR="00390B7F" w:rsidDel="00331028" w:rsidRDefault="00390B7F" w:rsidP="000A18A8">
      <w:pPr>
        <w:numPr>
          <w:ilvl w:val="1"/>
          <w:numId w:val="30"/>
        </w:numPr>
        <w:tabs>
          <w:tab w:val="clear" w:pos="1872"/>
          <w:tab w:val="num" w:pos="450"/>
        </w:tabs>
        <w:spacing w:after="60"/>
        <w:ind w:left="450" w:hanging="450"/>
        <w:rPr>
          <w:del w:id="1876" w:author="Ainsworth, Alison" w:date="2012-07-27T14:21:00Z"/>
        </w:rPr>
      </w:pPr>
      <w:del w:id="1877" w:author="Ainsworth, Alison" w:date="2012-07-27T14:21:00Z">
        <w:r w:rsidRPr="003C7F83" w:rsidDel="00331028">
          <w:delText>Reliable weather reports should be obtained for the areas that influence the streams or river beds in areas where work will be conducted, p</w:delText>
        </w:r>
        <w:r w:rsidDel="00331028">
          <w:delText xml:space="preserve">rior to leaving for the field. </w:delText>
        </w:r>
        <w:r w:rsidRPr="003C7F83" w:rsidDel="00331028">
          <w:delText xml:space="preserve">Avoid working in flooded areas or </w:delText>
        </w:r>
        <w:r w:rsidDel="00331028">
          <w:delText xml:space="preserve">where water is moving swiftly. </w:delText>
        </w:r>
        <w:r w:rsidRPr="003C7F83" w:rsidDel="00331028">
          <w:delText>Cancel work activities during or following storm events that would compromise the safety of such activiti</w:delText>
        </w:r>
        <w:r w:rsidDel="00331028">
          <w:delText xml:space="preserve">es. </w:delText>
        </w:r>
        <w:r w:rsidRPr="003C7F83" w:rsidDel="00331028">
          <w:delText>Be aware of quick weather changes, especially upslope of stream sites (excessive rain, although</w:delText>
        </w:r>
        <w:r w:rsidDel="00331028">
          <w:delText xml:space="preserve"> it may be sunny at the site). </w:delText>
        </w:r>
        <w:r w:rsidRPr="003C7F83" w:rsidDel="00331028">
          <w:delText>Be alert and listen for signs of a flash flood. Any sudden increase of debris, muddy water, or a low roar of thunder are indicat</w:delText>
        </w:r>
        <w:r w:rsidDel="00331028">
          <w:delText xml:space="preserve">ors of a possible flash flood. </w:delText>
        </w:r>
        <w:r w:rsidRPr="003C7F83" w:rsidDel="00331028">
          <w:delText>Leave yourself with exit routes in the event of flash flooding.</w:delText>
        </w:r>
        <w:r w:rsidDel="00331028">
          <w:delText xml:space="preserve"> </w:delText>
        </w:r>
      </w:del>
    </w:p>
    <w:p w:rsidR="00390B7F" w:rsidDel="00331028" w:rsidRDefault="00390B7F" w:rsidP="000A18A8">
      <w:pPr>
        <w:numPr>
          <w:ilvl w:val="1"/>
          <w:numId w:val="30"/>
        </w:numPr>
        <w:tabs>
          <w:tab w:val="clear" w:pos="1872"/>
          <w:tab w:val="num" w:pos="450"/>
        </w:tabs>
        <w:spacing w:after="60"/>
        <w:ind w:left="450" w:hanging="450"/>
        <w:rPr>
          <w:del w:id="1878" w:author="Ainsworth, Alison" w:date="2012-07-27T14:21:00Z"/>
        </w:rPr>
      </w:pPr>
      <w:del w:id="1879" w:author="Ainsworth, Alison" w:date="2012-07-27T14:21:00Z">
        <w:r w:rsidRPr="003C7F83" w:rsidDel="00331028">
          <w:delText>Always be on guard against injury from falling trees, snags, limbs, rolling logs or rocks.</w:delText>
        </w:r>
        <w:r w:rsidDel="00331028">
          <w:delText xml:space="preserve"> </w:delText>
        </w:r>
        <w:r w:rsidRPr="003C7F83" w:rsidDel="00331028">
          <w:delText>Never run blindly if a rollin</w:delText>
        </w:r>
        <w:r w:rsidDel="00331028">
          <w:delText xml:space="preserve">g rock, log, or tree is heard. </w:delText>
        </w:r>
        <w:r w:rsidRPr="003C7F83" w:rsidDel="00331028">
          <w:delText>Try to determine the direction of fall, and then move out of the path.</w:delText>
        </w:r>
      </w:del>
    </w:p>
    <w:p w:rsidR="00390B7F" w:rsidDel="00331028" w:rsidRDefault="00390B7F" w:rsidP="000A18A8">
      <w:pPr>
        <w:numPr>
          <w:ilvl w:val="1"/>
          <w:numId w:val="30"/>
        </w:numPr>
        <w:tabs>
          <w:tab w:val="clear" w:pos="1872"/>
          <w:tab w:val="num" w:pos="450"/>
        </w:tabs>
        <w:spacing w:after="60"/>
        <w:ind w:left="450" w:hanging="450"/>
        <w:rPr>
          <w:del w:id="1880" w:author="Ainsworth, Alison" w:date="2012-07-27T14:21:00Z"/>
        </w:rPr>
      </w:pPr>
      <w:del w:id="1881" w:author="Ainsworth, Alison" w:date="2012-07-27T14:21:00Z">
        <w:r w:rsidRPr="003C7F83" w:rsidDel="00331028">
          <w:delText>Do not enter the fo</w:delText>
        </w:r>
        <w:r w:rsidDel="00331028">
          <w:delText xml:space="preserve">rest during a lightning storm. </w:delText>
        </w:r>
        <w:r w:rsidRPr="003C7F83" w:rsidDel="00331028">
          <w:delText>If a lightning storm is heard approaching, leave the fo</w:delText>
        </w:r>
        <w:r w:rsidDel="00331028">
          <w:delText xml:space="preserve">rest and get into the vehicle. </w:delText>
        </w:r>
        <w:r w:rsidRPr="003C7F83" w:rsidDel="00331028">
          <w:delText>If a lightning storm is</w:delText>
        </w:r>
        <w:r w:rsidDel="00331028">
          <w:delText xml:space="preserve"> </w:delText>
        </w:r>
        <w:r w:rsidRPr="003C7F83" w:rsidDel="00331028">
          <w:delText>occurring while you are still in the forest do the following:</w:delText>
        </w:r>
      </w:del>
    </w:p>
    <w:p w:rsidR="00390B7F" w:rsidDel="00331028" w:rsidRDefault="00390B7F" w:rsidP="000A18A8">
      <w:pPr>
        <w:numPr>
          <w:ilvl w:val="0"/>
          <w:numId w:val="31"/>
        </w:numPr>
        <w:tabs>
          <w:tab w:val="clear" w:pos="1080"/>
          <w:tab w:val="num" w:pos="900"/>
        </w:tabs>
        <w:spacing w:after="60"/>
        <w:ind w:left="900" w:hanging="450"/>
        <w:rPr>
          <w:del w:id="1882" w:author="Ainsworth, Alison" w:date="2012-07-27T14:21:00Z"/>
        </w:rPr>
      </w:pPr>
      <w:del w:id="1883" w:author="Ainsworth, Alison" w:date="2012-07-27T14:21:00Z">
        <w:r w:rsidRPr="00C06642" w:rsidDel="00331028">
          <w:delText>Put down all tools.</w:delText>
        </w:r>
      </w:del>
    </w:p>
    <w:p w:rsidR="00390B7F" w:rsidDel="00331028" w:rsidRDefault="00390B7F" w:rsidP="000A18A8">
      <w:pPr>
        <w:numPr>
          <w:ilvl w:val="0"/>
          <w:numId w:val="31"/>
        </w:numPr>
        <w:tabs>
          <w:tab w:val="clear" w:pos="1080"/>
          <w:tab w:val="num" w:pos="900"/>
        </w:tabs>
        <w:spacing w:after="60"/>
        <w:ind w:left="900" w:hanging="450"/>
        <w:rPr>
          <w:del w:id="1884" w:author="Ainsworth, Alison" w:date="2012-07-27T14:21:00Z"/>
        </w:rPr>
      </w:pPr>
      <w:del w:id="1885" w:author="Ainsworth, Alison" w:date="2012-07-27T14:21:00Z">
        <w:r w:rsidRPr="00C06642" w:rsidDel="00331028">
          <w:delText>Do not use the cell phone or radio.</w:delText>
        </w:r>
      </w:del>
    </w:p>
    <w:p w:rsidR="00390B7F" w:rsidDel="00331028" w:rsidRDefault="00390B7F" w:rsidP="000A18A8">
      <w:pPr>
        <w:numPr>
          <w:ilvl w:val="0"/>
          <w:numId w:val="31"/>
        </w:numPr>
        <w:tabs>
          <w:tab w:val="clear" w:pos="1080"/>
          <w:tab w:val="num" w:pos="900"/>
        </w:tabs>
        <w:spacing w:after="60"/>
        <w:ind w:left="900" w:hanging="450"/>
        <w:rPr>
          <w:del w:id="1886" w:author="Ainsworth, Alison" w:date="2012-07-27T14:21:00Z"/>
        </w:rPr>
      </w:pPr>
      <w:del w:id="1887" w:author="Ainsworth, Alison" w:date="2012-07-27T14:21:00Z">
        <w:r w:rsidRPr="00C06642" w:rsidDel="00331028">
          <w:delText>Do not lean against a tree.</w:delText>
        </w:r>
      </w:del>
    </w:p>
    <w:p w:rsidR="00390B7F" w:rsidDel="00331028" w:rsidRDefault="00390B7F" w:rsidP="000A18A8">
      <w:pPr>
        <w:numPr>
          <w:ilvl w:val="0"/>
          <w:numId w:val="31"/>
        </w:numPr>
        <w:tabs>
          <w:tab w:val="clear" w:pos="1080"/>
          <w:tab w:val="num" w:pos="900"/>
        </w:tabs>
        <w:spacing w:after="60"/>
        <w:ind w:left="900" w:hanging="450"/>
        <w:rPr>
          <w:del w:id="1888" w:author="Ainsworth, Alison" w:date="2012-07-27T14:21:00Z"/>
        </w:rPr>
      </w:pPr>
      <w:del w:id="1889" w:author="Ainsworth, Alison" w:date="2012-07-27T14:21:00Z">
        <w:r w:rsidRPr="00C06642" w:rsidDel="00331028">
          <w:delText>Get off of ridges and hilltops, and avoid open spaces, ledges, outcrops of rock, and other exposed locations.</w:delText>
        </w:r>
      </w:del>
    </w:p>
    <w:p w:rsidR="00390B7F" w:rsidDel="00331028" w:rsidRDefault="00390B7F" w:rsidP="000A18A8">
      <w:pPr>
        <w:numPr>
          <w:ilvl w:val="0"/>
          <w:numId w:val="31"/>
        </w:numPr>
        <w:tabs>
          <w:tab w:val="clear" w:pos="1080"/>
          <w:tab w:val="num" w:pos="900"/>
        </w:tabs>
        <w:spacing w:after="60"/>
        <w:ind w:left="900" w:hanging="450"/>
        <w:rPr>
          <w:del w:id="1890" w:author="Ainsworth, Alison" w:date="2012-07-27T14:21:00Z"/>
        </w:rPr>
      </w:pPr>
      <w:del w:id="1891" w:author="Ainsworth, Alison" w:date="2012-07-27T14:21:00Z">
        <w:r w:rsidRPr="00C06642" w:rsidDel="00331028">
          <w:delText>If you feel your hair standing on end or your skin tingling, lightni</w:delText>
        </w:r>
        <w:r w:rsidDel="00331028">
          <w:delText xml:space="preserve">ng may be about to strike you. </w:delText>
        </w:r>
        <w:r w:rsidRPr="00C06642" w:rsidDel="00331028">
          <w:delText>Squat down immediately, keeping the soles of your feet flat on the ground and curl into the smallest ball possible.</w:delText>
        </w:r>
      </w:del>
    </w:p>
    <w:p w:rsidR="00390B7F" w:rsidDel="00331028" w:rsidRDefault="00390B7F" w:rsidP="000A18A8">
      <w:pPr>
        <w:numPr>
          <w:ilvl w:val="1"/>
          <w:numId w:val="31"/>
        </w:numPr>
        <w:tabs>
          <w:tab w:val="clear" w:pos="1872"/>
        </w:tabs>
        <w:spacing w:after="60"/>
        <w:ind w:left="450" w:hanging="450"/>
        <w:rPr>
          <w:del w:id="1892" w:author="Ainsworth, Alison" w:date="2012-07-27T14:21:00Z"/>
        </w:rPr>
      </w:pPr>
      <w:del w:id="1893" w:author="Ainsworth, Alison" w:date="2012-07-27T14:21:00Z">
        <w:r w:rsidRPr="00C06642" w:rsidDel="00331028">
          <w:delText>Avoid fatigue and heat-stress. Plan long-distance foot travel for the cooler hours of the day.</w:delText>
        </w:r>
        <w:r w:rsidDel="00331028">
          <w:delText xml:space="preserve"> </w:delText>
        </w:r>
        <w:r w:rsidRPr="00C06642" w:rsidDel="00331028">
          <w:delText>Stop for frequent rest periods of at least 15 minutes to cool down and drink water, espec</w:delText>
        </w:r>
        <w:r w:rsidDel="00331028">
          <w:delText xml:space="preserve">ially if carrying heavy loads. </w:delText>
        </w:r>
        <w:r w:rsidRPr="00C06642" w:rsidDel="00331028">
          <w:delText>Keep hydrated and include in meals and snacks potassium-rich foods, such as bananas and citrus fruits. Avoid high-protein foods (meats) which increase metabolic h</w:delText>
        </w:r>
        <w:r w:rsidDel="00331028">
          <w:delText xml:space="preserve">eat </w:delText>
        </w:r>
        <w:r w:rsidDel="00331028">
          <w:lastRenderedPageBreak/>
          <w:delText xml:space="preserve">production and water loss. </w:delText>
        </w:r>
        <w:r w:rsidRPr="00C06642" w:rsidDel="00331028">
          <w:delText>Wear lightweight, light</w:delText>
        </w:r>
        <w:r w:rsidDel="00331028">
          <w:delText>-</w:delText>
        </w:r>
        <w:r w:rsidRPr="00C06642" w:rsidDel="00331028">
          <w:delText>colored, loose clothing.</w:delText>
        </w:r>
        <w:r w:rsidDel="00331028">
          <w:delText xml:space="preserve"> </w:delText>
        </w:r>
        <w:r w:rsidRPr="00C06642" w:rsidDel="00331028">
          <w:delText xml:space="preserve">During periods of continued extreme temperatures, monitor each other and watch for signs of heat-stress disorders. </w:delText>
        </w:r>
      </w:del>
    </w:p>
    <w:p w:rsidR="00390B7F" w:rsidDel="00331028" w:rsidRDefault="00390B7F" w:rsidP="000A18A8">
      <w:pPr>
        <w:numPr>
          <w:ilvl w:val="1"/>
          <w:numId w:val="31"/>
        </w:numPr>
        <w:tabs>
          <w:tab w:val="clear" w:pos="1872"/>
        </w:tabs>
        <w:spacing w:after="60"/>
        <w:ind w:left="450" w:hanging="450"/>
        <w:rPr>
          <w:del w:id="1894" w:author="Ainsworth, Alison" w:date="2012-07-27T14:21:00Z"/>
        </w:rPr>
      </w:pPr>
      <w:del w:id="1895" w:author="Ainsworth, Alison" w:date="2012-07-27T14:21:00Z">
        <w:r w:rsidDel="00331028">
          <w:delText>Prevent dehydration.</w:delText>
        </w:r>
        <w:r w:rsidRPr="00C06642" w:rsidDel="00331028">
          <w:delText xml:space="preserve"> Carry 2-4 liters of water for the day </w:delText>
        </w:r>
        <w:r w:rsidDel="00331028">
          <w:delText>–</w:delText>
        </w:r>
        <w:r w:rsidRPr="00C06642" w:rsidDel="00331028">
          <w:delText xml:space="preserve"> more if the day is going to be hot.</w:delText>
        </w:r>
        <w:r w:rsidDel="00331028">
          <w:delText xml:space="preserve"> </w:delText>
        </w:r>
        <w:r w:rsidRPr="00C06642" w:rsidDel="00331028">
          <w:delText>Take drinks regularly so that normal urin</w:delText>
        </w:r>
        <w:r w:rsidDel="00331028">
          <w:delText xml:space="preserve">ation patterns are maintained. </w:delText>
        </w:r>
        <w:r w:rsidRPr="00C06642" w:rsidDel="00331028">
          <w:delText xml:space="preserve">Keep a reserve quart in the vehicle </w:delText>
        </w:r>
        <w:r w:rsidDel="00331028">
          <w:delText xml:space="preserve">for use on the return to base. </w:delText>
        </w:r>
        <w:r w:rsidRPr="00C06642" w:rsidDel="00331028">
          <w:delText>Do</w:delText>
        </w:r>
        <w:r w:rsidR="008D6A51" w:rsidDel="00331028">
          <w:delText xml:space="preserve"> no</w:delText>
        </w:r>
        <w:r w:rsidRPr="00C06642" w:rsidDel="00331028">
          <w:delText xml:space="preserve">t drink stream or ponded water without first filtering and treating to eliminate harmful organisms, including </w:delText>
        </w:r>
        <w:r w:rsidRPr="00AC1A69" w:rsidDel="00331028">
          <w:rPr>
            <w:i/>
          </w:rPr>
          <w:delText>Giardia lamblia</w:delText>
        </w:r>
        <w:r w:rsidRPr="00C06642" w:rsidDel="00331028">
          <w:delText xml:space="preserve"> and </w:delText>
        </w:r>
        <w:r w:rsidRPr="00AC1A69" w:rsidDel="00331028">
          <w:rPr>
            <w:i/>
          </w:rPr>
          <w:delText>Leptospira interrogans</w:delText>
        </w:r>
        <w:r w:rsidRPr="00C06642" w:rsidDel="00331028">
          <w:delText xml:space="preserve">. </w:delText>
        </w:r>
      </w:del>
    </w:p>
    <w:p w:rsidR="00390B7F" w:rsidDel="00331028" w:rsidRDefault="00390B7F" w:rsidP="000A18A8">
      <w:pPr>
        <w:numPr>
          <w:ilvl w:val="1"/>
          <w:numId w:val="31"/>
        </w:numPr>
        <w:tabs>
          <w:tab w:val="clear" w:pos="1872"/>
        </w:tabs>
        <w:spacing w:after="60"/>
        <w:ind w:left="450" w:hanging="450"/>
        <w:rPr>
          <w:del w:id="1896" w:author="Ainsworth, Alison" w:date="2012-07-27T14:21:00Z"/>
        </w:rPr>
      </w:pPr>
      <w:del w:id="1897" w:author="Ainsworth, Alison" w:date="2012-07-27T14:21:00Z">
        <w:r w:rsidDel="00331028">
          <w:delText xml:space="preserve">Avoid disorientation. </w:delText>
        </w:r>
        <w:r w:rsidRPr="00C06642" w:rsidDel="00331028">
          <w:delText>Always remain within verbal hailing distance of another crewmember.</w:delText>
        </w:r>
        <w:r w:rsidDel="00331028">
          <w:delText xml:space="preserve"> </w:delText>
        </w:r>
        <w:r w:rsidRPr="00C06642" w:rsidDel="00331028">
          <w:delText>Always carry and know how to use a compass and a site map that shows true and magnetic north relative to the study area and the l</w:delText>
        </w:r>
        <w:r w:rsidDel="00331028">
          <w:delText xml:space="preserve">ocation of the parked vehicle. </w:delText>
        </w:r>
        <w:r w:rsidRPr="00C06642" w:rsidDel="00331028">
          <w:delText>Orient yourself at the parking area and at intervals as you walk t</w:delText>
        </w:r>
        <w:r w:rsidDel="00331028">
          <w:delText xml:space="preserve">hrough and work in the forest. Trust your compass. </w:delText>
        </w:r>
        <w:r w:rsidRPr="00C06642" w:rsidDel="00331028">
          <w:delText>Turn on, carry, and periodically test operability of f</w:delText>
        </w:r>
        <w:r w:rsidDel="00331028">
          <w:delText xml:space="preserve">ield radios among crewmembers. </w:delText>
        </w:r>
        <w:r w:rsidRPr="00C06642" w:rsidDel="00331028">
          <w:delText>Check in with Base at lun</w:delText>
        </w:r>
        <w:r w:rsidDel="00331028">
          <w:delText xml:space="preserve">ch, and at the end of the day. </w:delText>
        </w:r>
        <w:r w:rsidRPr="00C06642" w:rsidDel="00331028">
          <w:delText xml:space="preserve">Carry </w:delText>
        </w:r>
        <w:r w:rsidDel="00331028">
          <w:delText xml:space="preserve">charged replacement batteries. </w:delText>
        </w:r>
        <w:r w:rsidRPr="00C06642" w:rsidDel="00331028">
          <w:delText>Stay put if lost, and protect yourself from hypothermia by keeping warm and dry. Wear high visibility clothing.</w:delText>
        </w:r>
        <w:r w:rsidDel="00331028">
          <w:delText xml:space="preserve"> </w:delText>
        </w:r>
      </w:del>
    </w:p>
    <w:p w:rsidR="00390B7F" w:rsidDel="00331028" w:rsidRDefault="00390B7F" w:rsidP="000A18A8">
      <w:pPr>
        <w:numPr>
          <w:ilvl w:val="1"/>
          <w:numId w:val="31"/>
        </w:numPr>
        <w:tabs>
          <w:tab w:val="clear" w:pos="1872"/>
        </w:tabs>
        <w:spacing w:after="60"/>
        <w:ind w:left="450" w:hanging="450"/>
        <w:rPr>
          <w:del w:id="1898" w:author="Ainsworth, Alison" w:date="2012-07-27T14:21:00Z"/>
        </w:rPr>
      </w:pPr>
      <w:del w:id="1899" w:author="Ainsworth, Alison" w:date="2012-07-27T14:21:00Z">
        <w:r w:rsidRPr="00C06642" w:rsidDel="00331028">
          <w:delText>Prevent hy</w:delText>
        </w:r>
        <w:r w:rsidDel="00331028">
          <w:delText xml:space="preserve">pothermia. </w:delText>
        </w:r>
        <w:r w:rsidRPr="00C06642" w:rsidDel="00331028">
          <w:delText>Hypothermia results in a subnormal core body temperature and is a medical emergency. Carry in your pack a long-sleeve shirt or jacket. I</w:delText>
        </w:r>
        <w:r w:rsidDel="00331028">
          <w:delText xml:space="preserve">f you feel chilled, put it on. </w:delText>
        </w:r>
        <w:r w:rsidRPr="00C06642" w:rsidDel="00331028">
          <w:delText>Always carry a full set of rain gear and put it on when rain starts fallin</w:delText>
        </w:r>
        <w:r w:rsidDel="00331028">
          <w:delText xml:space="preserve">g. </w:delText>
        </w:r>
        <w:r w:rsidRPr="00C06642" w:rsidDel="00331028">
          <w:delText>Each crewmember must carry the supp</w:delText>
        </w:r>
        <w:r w:rsidDel="00331028">
          <w:delText xml:space="preserve">lied emergency space blankets. </w:delText>
        </w:r>
        <w:r w:rsidRPr="00C06642" w:rsidDel="00331028">
          <w:delText>Crewmembers must know the symptoms and treatment of hypothermia.</w:delText>
        </w:r>
      </w:del>
    </w:p>
    <w:p w:rsidR="00390B7F" w:rsidDel="00331028" w:rsidRDefault="00390B7F" w:rsidP="000A18A8">
      <w:pPr>
        <w:numPr>
          <w:ilvl w:val="1"/>
          <w:numId w:val="31"/>
        </w:numPr>
        <w:tabs>
          <w:tab w:val="clear" w:pos="1872"/>
        </w:tabs>
        <w:spacing w:after="60"/>
        <w:ind w:left="450" w:hanging="450"/>
        <w:rPr>
          <w:del w:id="1900" w:author="Ainsworth, Alison" w:date="2012-07-27T14:21:00Z"/>
        </w:rPr>
      </w:pPr>
      <w:del w:id="1901" w:author="Ainsworth, Alison" w:date="2012-07-27T14:21:00Z">
        <w:r w:rsidDel="00331028">
          <w:delText xml:space="preserve">Know Your Limits! </w:delText>
        </w:r>
        <w:r w:rsidRPr="00C06642" w:rsidDel="00331028">
          <w:delText xml:space="preserve">When you start as a new worker in the field, you may not be sure of your limits, and should explore and expand </w:delText>
        </w:r>
        <w:r w:rsidDel="00331028">
          <w:delText xml:space="preserve">them slowly, at your own pace. </w:delText>
        </w:r>
        <w:r w:rsidRPr="00C06642" w:rsidDel="00331028">
          <w:delText xml:space="preserve">When working with an experienced staff member whose limits are beyond yours, do not feel obligated to push yourself to follow them onto a ledge or across a steep slope unless </w:delText>
        </w:r>
        <w:r w:rsidDel="00331028">
          <w:delText xml:space="preserve">you feel comfortable doing so. </w:delText>
        </w:r>
        <w:r w:rsidRPr="00C06642" w:rsidDel="00331028">
          <w:delText>Forcing yourself to go beyond your limits may increase the chance of an accident</w:delText>
        </w:r>
        <w:r w:rsidR="009103A2" w:rsidDel="00331028">
          <w:delText>.</w:delText>
        </w:r>
      </w:del>
    </w:p>
    <w:p w:rsidR="00390B7F" w:rsidRPr="00F74A50" w:rsidDel="00331028" w:rsidRDefault="00390B7F" w:rsidP="00390B7F">
      <w:pPr>
        <w:rPr>
          <w:del w:id="1902" w:author="Ainsworth, Alison" w:date="2012-07-27T14:21:00Z"/>
          <w:rStyle w:val="PACNReportNormalTextChar1"/>
          <w:b/>
          <w:sz w:val="20"/>
        </w:rPr>
      </w:pPr>
    </w:p>
    <w:p w:rsidR="00390B7F" w:rsidDel="00331028" w:rsidRDefault="00390B7F" w:rsidP="004D394E">
      <w:pPr>
        <w:pStyle w:val="SOP2nd"/>
        <w:rPr>
          <w:del w:id="1903" w:author="Ainsworth, Alison" w:date="2012-07-27T14:21:00Z"/>
        </w:rPr>
      </w:pPr>
      <w:del w:id="1904" w:author="Ainsworth, Alison" w:date="2012-07-27T14:21:00Z">
        <w:r w:rsidDel="00331028">
          <w:delText>Travel in</w:delText>
        </w:r>
        <w:r w:rsidRPr="00862A04" w:rsidDel="00331028">
          <w:delText xml:space="preserve"> Vehicle</w:delText>
        </w:r>
        <w:r w:rsidDel="00331028">
          <w:delText>s</w:delText>
        </w:r>
      </w:del>
    </w:p>
    <w:p w:rsidR="00390B7F" w:rsidRPr="00862A04" w:rsidDel="00331028" w:rsidRDefault="00390B7F" w:rsidP="00390B7F">
      <w:pPr>
        <w:rPr>
          <w:del w:id="1905" w:author="Ainsworth, Alison" w:date="2012-07-27T14:21:00Z"/>
        </w:rPr>
      </w:pPr>
      <w:del w:id="1906" w:author="Ainsworth, Alison" w:date="2012-07-27T14:21:00Z">
        <w:r w:rsidDel="00331028">
          <w:delText>Follow the guidelines below for vehicle use:</w:delText>
        </w:r>
      </w:del>
    </w:p>
    <w:p w:rsidR="00390B7F" w:rsidRPr="0033121C" w:rsidDel="00331028" w:rsidRDefault="00390B7F" w:rsidP="000A18A8">
      <w:pPr>
        <w:numPr>
          <w:ilvl w:val="0"/>
          <w:numId w:val="26"/>
        </w:numPr>
        <w:spacing w:after="60"/>
        <w:rPr>
          <w:del w:id="1907" w:author="Ainsworth, Alison" w:date="2012-07-27T14:21:00Z"/>
        </w:rPr>
      </w:pPr>
      <w:del w:id="1908" w:author="Ainsworth, Alison" w:date="2012-07-27T14:21:00Z">
        <w:r w:rsidRPr="0033121C" w:rsidDel="00331028">
          <w:delText xml:space="preserve">You must have a valid driver’s license before driving any vehicle whether on the road or off-road. </w:delText>
        </w:r>
      </w:del>
    </w:p>
    <w:p w:rsidR="00390B7F" w:rsidRPr="0033121C" w:rsidDel="00331028" w:rsidRDefault="00390B7F" w:rsidP="005C54D0">
      <w:pPr>
        <w:numPr>
          <w:ilvl w:val="0"/>
          <w:numId w:val="26"/>
        </w:numPr>
        <w:spacing w:after="60"/>
        <w:rPr>
          <w:del w:id="1909" w:author="Ainsworth, Alison" w:date="2012-07-27T14:21:00Z"/>
        </w:rPr>
      </w:pPr>
      <w:del w:id="1910" w:author="Ainsworth, Alison" w:date="2012-07-27T14:21:00Z">
        <w:r w:rsidRPr="0033121C" w:rsidDel="00331028">
          <w:delText>Persons not experienced in 4-wheel driving may require training in off-road driving.</w:delText>
        </w:r>
      </w:del>
    </w:p>
    <w:p w:rsidR="00390B7F" w:rsidRPr="0033121C" w:rsidDel="00331028" w:rsidRDefault="00390B7F" w:rsidP="005C54D0">
      <w:pPr>
        <w:numPr>
          <w:ilvl w:val="0"/>
          <w:numId w:val="26"/>
        </w:numPr>
        <w:spacing w:after="60"/>
        <w:rPr>
          <w:del w:id="1911" w:author="Ainsworth, Alison" w:date="2012-07-27T14:21:00Z"/>
        </w:rPr>
      </w:pPr>
      <w:del w:id="1912" w:author="Ainsworth, Alison" w:date="2012-07-27T14:21:00Z">
        <w:r w:rsidRPr="0033121C" w:rsidDel="00331028">
          <w:delText>Always carry emergency equipment (i.e., first aid and basic survival kit and car jack).</w:delText>
        </w:r>
      </w:del>
    </w:p>
    <w:p w:rsidR="00390B7F" w:rsidRPr="0033121C" w:rsidDel="00331028" w:rsidRDefault="00390B7F" w:rsidP="00331028">
      <w:pPr>
        <w:numPr>
          <w:ilvl w:val="0"/>
          <w:numId w:val="26"/>
        </w:numPr>
        <w:spacing w:after="60"/>
        <w:rPr>
          <w:del w:id="1913" w:author="Ainsworth, Alison" w:date="2012-07-27T14:21:00Z"/>
        </w:rPr>
      </w:pPr>
      <w:del w:id="1914" w:author="Ainsworth, Alison" w:date="2012-07-27T14:21:00Z">
        <w:r w:rsidRPr="0033121C" w:rsidDel="00331028">
          <w:delText xml:space="preserve">Always be sure someone in the </w:delText>
        </w:r>
        <w:r w:rsidR="008219C9" w:rsidDel="00331028">
          <w:delText>park</w:delText>
        </w:r>
        <w:r w:rsidRPr="0033121C" w:rsidDel="00331028">
          <w:delText xml:space="preserve"> knows where you are going and when you are expected to return. </w:delText>
        </w:r>
      </w:del>
    </w:p>
    <w:p w:rsidR="00390B7F" w:rsidRPr="0033121C" w:rsidDel="00331028" w:rsidRDefault="00390B7F" w:rsidP="00220EFB">
      <w:pPr>
        <w:numPr>
          <w:ilvl w:val="0"/>
          <w:numId w:val="26"/>
        </w:numPr>
        <w:spacing w:after="60"/>
        <w:rPr>
          <w:del w:id="1915" w:author="Ainsworth, Alison" w:date="2012-07-27T14:21:00Z"/>
        </w:rPr>
      </w:pPr>
      <w:del w:id="1916" w:author="Ainsworth, Alison" w:date="2012-07-27T14:21:00Z">
        <w:r w:rsidRPr="0033121C" w:rsidDel="00331028">
          <w:delText>On private land the owners and their workers have the right of way.</w:delText>
        </w:r>
        <w:r w:rsidDel="00331028">
          <w:delText xml:space="preserve"> </w:delText>
        </w:r>
        <w:r w:rsidRPr="0033121C" w:rsidDel="00331028">
          <w:delText>Drive slowly so as not to kick up dust.</w:delText>
        </w:r>
      </w:del>
    </w:p>
    <w:p w:rsidR="00390B7F" w:rsidRPr="0033121C" w:rsidDel="00331028" w:rsidRDefault="00390B7F">
      <w:pPr>
        <w:numPr>
          <w:ilvl w:val="0"/>
          <w:numId w:val="26"/>
        </w:numPr>
        <w:spacing w:after="60"/>
        <w:rPr>
          <w:del w:id="1917" w:author="Ainsworth, Alison" w:date="2012-07-27T14:21:00Z"/>
        </w:rPr>
      </w:pPr>
      <w:del w:id="1918" w:author="Ainsworth, Alison" w:date="2012-07-27T14:21:00Z">
        <w:r w:rsidRPr="0033121C" w:rsidDel="00331028">
          <w:delText xml:space="preserve">Any vehicle being used to reach sampling sites should be inspected prior to use. </w:delText>
        </w:r>
      </w:del>
    </w:p>
    <w:p w:rsidR="00390B7F" w:rsidRPr="0033121C" w:rsidDel="00331028" w:rsidRDefault="00390B7F">
      <w:pPr>
        <w:numPr>
          <w:ilvl w:val="0"/>
          <w:numId w:val="26"/>
        </w:numPr>
        <w:spacing w:after="60"/>
        <w:rPr>
          <w:del w:id="1919" w:author="Ainsworth, Alison" w:date="2012-07-27T14:21:00Z"/>
        </w:rPr>
      </w:pPr>
      <w:del w:id="1920" w:author="Ainsworth, Alison" w:date="2012-07-27T14:21:00Z">
        <w:r w:rsidRPr="0033121C" w:rsidDel="00331028">
          <w:delText>Report any vehicle problem immediately to the supervisor and maintenance.</w:delText>
        </w:r>
      </w:del>
    </w:p>
    <w:p w:rsidR="00390B7F" w:rsidRPr="0033121C" w:rsidDel="00331028" w:rsidRDefault="00390B7F">
      <w:pPr>
        <w:numPr>
          <w:ilvl w:val="0"/>
          <w:numId w:val="26"/>
        </w:numPr>
        <w:spacing w:after="60"/>
        <w:rPr>
          <w:del w:id="1921" w:author="Ainsworth, Alison" w:date="2012-07-27T14:21:00Z"/>
        </w:rPr>
      </w:pPr>
      <w:del w:id="1922" w:author="Ainsworth, Alison" w:date="2012-07-27T14:21:00Z">
        <w:r w:rsidRPr="0033121C" w:rsidDel="00331028">
          <w:delText>Report accidents to your supervisor immediately.</w:delText>
        </w:r>
      </w:del>
    </w:p>
    <w:p w:rsidR="00390B7F" w:rsidRPr="0033121C" w:rsidDel="00331028" w:rsidRDefault="00390B7F">
      <w:pPr>
        <w:numPr>
          <w:ilvl w:val="0"/>
          <w:numId w:val="26"/>
        </w:numPr>
        <w:spacing w:after="60"/>
        <w:rPr>
          <w:del w:id="1923" w:author="Ainsworth, Alison" w:date="2012-07-27T14:21:00Z"/>
        </w:rPr>
      </w:pPr>
      <w:del w:id="1924" w:author="Ainsworth, Alison" w:date="2012-07-27T14:21:00Z">
        <w:r w:rsidRPr="0033121C" w:rsidDel="00331028">
          <w:lastRenderedPageBreak/>
          <w:delText xml:space="preserve">Use common sense. </w:delText>
        </w:r>
      </w:del>
    </w:p>
    <w:p w:rsidR="00390B7F" w:rsidRPr="0033121C" w:rsidDel="00331028" w:rsidRDefault="00390B7F">
      <w:pPr>
        <w:numPr>
          <w:ilvl w:val="0"/>
          <w:numId w:val="26"/>
        </w:numPr>
        <w:spacing w:after="60"/>
        <w:rPr>
          <w:del w:id="1925" w:author="Ainsworth, Alison" w:date="2012-07-27T14:21:00Z"/>
        </w:rPr>
      </w:pPr>
      <w:del w:id="1926" w:author="Ainsworth, Alison" w:date="2012-07-27T14:21:00Z">
        <w:r w:rsidRPr="0033121C" w:rsidDel="00331028">
          <w:delText>Obey the rules of the road even when driving off-road.</w:delText>
        </w:r>
      </w:del>
    </w:p>
    <w:p w:rsidR="00390B7F" w:rsidRPr="00F10B9C" w:rsidDel="00331028" w:rsidRDefault="00390B7F">
      <w:pPr>
        <w:numPr>
          <w:ilvl w:val="0"/>
          <w:numId w:val="26"/>
        </w:numPr>
        <w:spacing w:after="60"/>
        <w:rPr>
          <w:del w:id="1927" w:author="Ainsworth, Alison" w:date="2012-07-27T14:21:00Z"/>
        </w:rPr>
      </w:pPr>
      <w:del w:id="1928" w:author="Ainsworth, Alison" w:date="2012-07-27T14:21:00Z">
        <w:r w:rsidDel="00331028">
          <w:delText>D</w:delText>
        </w:r>
        <w:r w:rsidRPr="00F10B9C" w:rsidDel="00331028">
          <w:delText xml:space="preserve">riving safety policies are listed in NPS Reference Manual 50B, Section 6.0 Motor Vehicles </w:delText>
        </w:r>
        <w:bookmarkStart w:id="1929" w:name="_Toc164137761"/>
      </w:del>
    </w:p>
    <w:p w:rsidR="00390B7F" w:rsidRPr="009103A2" w:rsidDel="00331028" w:rsidRDefault="00390B7F">
      <w:pPr>
        <w:numPr>
          <w:ilvl w:val="0"/>
          <w:numId w:val="26"/>
        </w:numPr>
        <w:spacing w:after="60"/>
        <w:rPr>
          <w:del w:id="1930" w:author="Ainsworth, Alison" w:date="2012-07-27T14:21:00Z"/>
        </w:rPr>
        <w:pPrChange w:id="1931" w:author="Ainsworth, Alison" w:date="2012-07-27T14:21:00Z">
          <w:pPr/>
        </w:pPrChange>
      </w:pPr>
    </w:p>
    <w:p w:rsidR="00390B7F" w:rsidDel="00331028" w:rsidRDefault="00390B7F">
      <w:pPr>
        <w:numPr>
          <w:ilvl w:val="0"/>
          <w:numId w:val="26"/>
        </w:numPr>
        <w:spacing w:after="60"/>
        <w:rPr>
          <w:del w:id="1932" w:author="Ainsworth, Alison" w:date="2012-07-27T14:21:00Z"/>
        </w:rPr>
        <w:pPrChange w:id="1933" w:author="Ainsworth, Alison" w:date="2012-07-27T14:21:00Z">
          <w:pPr>
            <w:pStyle w:val="SOP2nd"/>
          </w:pPr>
        </w:pPrChange>
      </w:pPr>
      <w:del w:id="1934" w:author="Ainsworth, Alison" w:date="2012-07-27T14:21:00Z">
        <w:r w:rsidDel="00331028">
          <w:delText>Travel in Helicopters and on Commercial Flights</w:delText>
        </w:r>
      </w:del>
    </w:p>
    <w:p w:rsidR="00390B7F" w:rsidDel="00331028" w:rsidRDefault="00390B7F">
      <w:pPr>
        <w:numPr>
          <w:ilvl w:val="0"/>
          <w:numId w:val="26"/>
        </w:numPr>
        <w:spacing w:after="60"/>
        <w:rPr>
          <w:del w:id="1935" w:author="Ainsworth, Alison" w:date="2012-07-27T14:21:00Z"/>
        </w:rPr>
        <w:pPrChange w:id="1936" w:author="Ainsworth, Alison" w:date="2012-07-27T14:21:00Z">
          <w:pPr>
            <w:tabs>
              <w:tab w:val="left" w:pos="-720"/>
              <w:tab w:val="left" w:pos="0"/>
            </w:tabs>
            <w:suppressAutoHyphens/>
            <w:ind w:left="12"/>
          </w:pPr>
        </w:pPrChange>
      </w:pPr>
      <w:del w:id="1937" w:author="Ainsworth, Alison" w:date="2012-07-27T14:21:00Z">
        <w:r w:rsidDel="00331028">
          <w:delText>If you will be flying in helicopters for work related activities, you are required to take the Basic Aviation Safety Training. See your supervisor for details about participating in th</w:delText>
        </w:r>
        <w:r w:rsidRPr="00862598" w:rsidDel="00331028">
          <w:delText>e Aviation Safety Program</w:delText>
        </w:r>
        <w:r w:rsidDel="00331028">
          <w:delText xml:space="preserve">. </w:delText>
        </w:r>
        <w:r w:rsidR="00086FA0" w:rsidDel="00331028">
          <w:delText xml:space="preserve">The NPS Aviation Departmental Manual, RM 60 provides additional information regarding safety and flying regulations (NPS 2003). </w:delText>
        </w:r>
        <w:r w:rsidDel="00331028">
          <w:delText xml:space="preserve">If you will be flying on commercial airlines, you are not permitted to take any fuel for cook stoves or have it packed in your luggage. All fuel must be purchased at your destination. It is also prohibited to fly commercially with any fuel containers (even if they are empty) or stoves using fuel containers that have previously contained fuel. You can be fined and/or arrested for attempting to bring these items on commercial airlines. For a listing of what is not allowed on commercial airlines, visit the </w:delText>
        </w:r>
        <w:r w:rsidR="00265C64" w:rsidDel="00331028">
          <w:delText>Federal Aviation Administration (</w:delText>
        </w:r>
        <w:r w:rsidR="00265C64" w:rsidRPr="00EF756D" w:rsidDel="00331028">
          <w:rPr>
            <w:rStyle w:val="NormalWebChar"/>
          </w:rPr>
          <w:delText>FAA</w:delText>
        </w:r>
        <w:r w:rsidR="00265C64" w:rsidDel="00331028">
          <w:delText xml:space="preserve"> 2010</w:delText>
        </w:r>
        <w:r w:rsidR="00265C64" w:rsidDel="00331028">
          <w:rPr>
            <w:rStyle w:val="NormalWebChar"/>
          </w:rPr>
          <w:delText>)</w:delText>
        </w:r>
        <w:r w:rsidR="00265C64" w:rsidRPr="00BA7CB2" w:rsidDel="00331028">
          <w:rPr>
            <w:rStyle w:val="NormalWebChar"/>
          </w:rPr>
          <w:delText xml:space="preserve"> </w:delText>
        </w:r>
        <w:r w:rsidR="00265C64" w:rsidDel="00331028">
          <w:delText>or the Transportation Security Administration (TSA 2010) websites.</w:delText>
        </w:r>
      </w:del>
    </w:p>
    <w:p w:rsidR="00265C64" w:rsidDel="00331028" w:rsidRDefault="00265C64">
      <w:pPr>
        <w:numPr>
          <w:ilvl w:val="0"/>
          <w:numId w:val="26"/>
        </w:numPr>
        <w:spacing w:after="60"/>
        <w:rPr>
          <w:del w:id="1938" w:author="Ainsworth, Alison" w:date="2012-07-27T14:21:00Z"/>
        </w:rPr>
        <w:pPrChange w:id="1939" w:author="Ainsworth, Alison" w:date="2012-07-27T14:21:00Z">
          <w:pPr>
            <w:tabs>
              <w:tab w:val="left" w:pos="-720"/>
              <w:tab w:val="left" w:pos="0"/>
            </w:tabs>
            <w:suppressAutoHyphens/>
            <w:ind w:left="12"/>
          </w:pPr>
        </w:pPrChange>
      </w:pPr>
    </w:p>
    <w:p w:rsidR="00390B7F" w:rsidDel="00331028" w:rsidRDefault="00390B7F">
      <w:pPr>
        <w:numPr>
          <w:ilvl w:val="0"/>
          <w:numId w:val="26"/>
        </w:numPr>
        <w:spacing w:after="60"/>
        <w:rPr>
          <w:del w:id="1940" w:author="Ainsworth, Alison" w:date="2012-07-27T14:21:00Z"/>
        </w:rPr>
        <w:pPrChange w:id="1941" w:author="Ainsworth, Alison" w:date="2012-07-27T14:21:00Z">
          <w:pPr>
            <w:pStyle w:val="SOP2nd"/>
          </w:pPr>
        </w:pPrChange>
      </w:pPr>
      <w:del w:id="1942" w:author="Ainsworth, Alison" w:date="2012-07-27T14:21:00Z">
        <w:r w:rsidDel="00331028">
          <w:delText>Health Concerns</w:delText>
        </w:r>
        <w:bookmarkEnd w:id="1929"/>
      </w:del>
    </w:p>
    <w:p w:rsidR="00390B7F" w:rsidDel="00331028" w:rsidRDefault="00390B7F">
      <w:pPr>
        <w:numPr>
          <w:ilvl w:val="0"/>
          <w:numId w:val="26"/>
        </w:numPr>
        <w:spacing w:after="60"/>
        <w:rPr>
          <w:del w:id="1943" w:author="Ainsworth, Alison" w:date="2012-07-27T14:21:00Z"/>
        </w:rPr>
        <w:pPrChange w:id="1944" w:author="Ainsworth, Alison" w:date="2012-07-27T14:21:00Z">
          <w:pPr/>
        </w:pPrChange>
      </w:pPr>
      <w:del w:id="1945" w:author="Ainsworth, Alison" w:date="2012-07-27T14:21:00Z">
        <w:r w:rsidRPr="0033121C" w:rsidDel="00331028">
          <w:delText>An open cut may become infected</w:delText>
        </w:r>
        <w:r w:rsidDel="00331028">
          <w:delText xml:space="preserve"> easily under field conditions; </w:delText>
        </w:r>
        <w:r w:rsidRPr="0033121C" w:rsidDel="00331028">
          <w:delText>therefore all scratches and cuts should be given appropriate attention, such as disinfecting and bandaging, and a</w:delText>
        </w:r>
        <w:r w:rsidDel="00331028">
          <w:delText xml:space="preserve">ny injury should be monitored. </w:delText>
        </w:r>
        <w:r w:rsidRPr="0033121C" w:rsidDel="00331028">
          <w:delText xml:space="preserve">Antibacterial cream, such as Neosporin, may be applied to </w:delText>
        </w:r>
        <w:r w:rsidDel="00331028">
          <w:delText xml:space="preserve">reduce the chances of infection. </w:delText>
        </w:r>
        <w:r w:rsidRPr="0033121C" w:rsidDel="00331028">
          <w:delText>Persons with serious injuries should seek professional medical attention as soon as possible.</w:delText>
        </w:r>
      </w:del>
    </w:p>
    <w:p w:rsidR="00390B7F" w:rsidDel="00331028" w:rsidRDefault="00390B7F">
      <w:pPr>
        <w:numPr>
          <w:ilvl w:val="0"/>
          <w:numId w:val="26"/>
        </w:numPr>
        <w:spacing w:after="60"/>
        <w:rPr>
          <w:del w:id="1946" w:author="Ainsworth, Alison" w:date="2012-07-27T14:21:00Z"/>
        </w:rPr>
        <w:pPrChange w:id="1947" w:author="Ainsworth, Alison" w:date="2012-07-27T14:21:00Z">
          <w:pPr/>
        </w:pPrChange>
      </w:pPr>
    </w:p>
    <w:p w:rsidR="00390B7F" w:rsidRPr="004C2DCB" w:rsidDel="00331028" w:rsidRDefault="00390B7F">
      <w:pPr>
        <w:numPr>
          <w:ilvl w:val="0"/>
          <w:numId w:val="26"/>
        </w:numPr>
        <w:spacing w:after="60"/>
        <w:rPr>
          <w:del w:id="1948" w:author="Ainsworth, Alison" w:date="2012-07-27T14:21:00Z"/>
        </w:rPr>
        <w:pPrChange w:id="1949" w:author="Ainsworth, Alison" w:date="2012-07-27T14:21:00Z">
          <w:pPr>
            <w:pStyle w:val="SOP3rd"/>
          </w:pPr>
        </w:pPrChange>
      </w:pPr>
      <w:del w:id="1950" w:author="Ainsworth, Alison" w:date="2012-07-27T14:21:00Z">
        <w:r w:rsidRPr="004C2DCB" w:rsidDel="00331028">
          <w:delText>Leptospirosis</w:delText>
        </w:r>
      </w:del>
    </w:p>
    <w:p w:rsidR="00390B7F" w:rsidRPr="0033121C" w:rsidDel="00331028" w:rsidRDefault="00390B7F">
      <w:pPr>
        <w:numPr>
          <w:ilvl w:val="0"/>
          <w:numId w:val="26"/>
        </w:numPr>
        <w:spacing w:after="60"/>
        <w:rPr>
          <w:del w:id="1951" w:author="Ainsworth, Alison" w:date="2012-07-27T14:21:00Z"/>
        </w:rPr>
        <w:pPrChange w:id="1952" w:author="Ainsworth, Alison" w:date="2012-07-27T14:21:00Z">
          <w:pPr/>
        </w:pPrChange>
      </w:pPr>
      <w:del w:id="1953" w:author="Ainsworth, Alison" w:date="2012-07-27T14:21:00Z">
        <w:r w:rsidRPr="0033121C" w:rsidDel="00331028">
          <w:delText xml:space="preserve">There is a known risk of </w:delText>
        </w:r>
        <w:r w:rsidDel="00331028">
          <w:delText xml:space="preserve">contracting </w:delText>
        </w:r>
        <w:r w:rsidRPr="0033121C" w:rsidDel="00331028">
          <w:delText>leptospirosis in Hawai</w:delText>
        </w:r>
        <w:r w:rsidDel="00331028">
          <w:delText>'</w:delText>
        </w:r>
        <w:r w:rsidRPr="0033121C" w:rsidDel="00331028">
          <w:delText>i and American Samoa</w:delText>
        </w:r>
        <w:r w:rsidDel="00331028">
          <w:delText>.</w:delText>
        </w:r>
        <w:r w:rsidRPr="0033121C" w:rsidDel="00331028">
          <w:delText xml:space="preserve"> This is a d</w:delText>
        </w:r>
        <w:r w:rsidDel="00331028">
          <w:delText>isease caused by bacteria (</w:delText>
        </w:r>
        <w:r w:rsidRPr="0038285A" w:rsidDel="00331028">
          <w:rPr>
            <w:i/>
          </w:rPr>
          <w:delText>Leptospira interrogans</w:delText>
        </w:r>
        <w:r w:rsidDel="00331028">
          <w:delText>) that are transmitted from animals to humans.</w:delText>
        </w:r>
        <w:r w:rsidRPr="0033121C" w:rsidDel="00331028">
          <w:delText xml:space="preserve"> The bacteria can survive long periods of time in fresh water and mud and can enter the body through the eyes</w:delText>
        </w:r>
        <w:r w:rsidDel="00331028">
          <w:delText xml:space="preserve">, nose, mouth and broken skin. </w:delText>
        </w:r>
        <w:r w:rsidRPr="0033121C" w:rsidDel="00331028">
          <w:delText>It is inadvisable to drink or swim in potentially contaminated wa</w:delText>
        </w:r>
        <w:r w:rsidDel="00331028">
          <w:delText xml:space="preserve">ter (i.e., streams and ponds). </w:delText>
        </w:r>
        <w:r w:rsidRPr="0033121C" w:rsidDel="00331028">
          <w:delText xml:space="preserve">The last outbreak in American Samoa was reported in 2004, which appeared to be related to contamination of streams from pig farms </w:delText>
        </w:r>
        <w:r w:rsidR="00265C64" w:rsidRPr="0033121C" w:rsidDel="00331028">
          <w:delText>(</w:delText>
        </w:r>
        <w:r w:rsidR="00265C64" w:rsidDel="00331028">
          <w:delText>Goldberg 2010</w:delText>
        </w:r>
        <w:r w:rsidR="00265C64" w:rsidRPr="0033121C" w:rsidDel="00331028">
          <w:delText>)</w:delText>
        </w:r>
        <w:r w:rsidR="00265C64" w:rsidDel="00331028">
          <w:delText xml:space="preserve">. </w:delText>
        </w:r>
        <w:r w:rsidRPr="0033121C" w:rsidDel="00331028">
          <w:delText xml:space="preserve">Avoid entering freshwater if you have breaks in the skin. </w:delText>
        </w:r>
      </w:del>
    </w:p>
    <w:p w:rsidR="00390B7F" w:rsidDel="00331028" w:rsidRDefault="00390B7F">
      <w:pPr>
        <w:numPr>
          <w:ilvl w:val="0"/>
          <w:numId w:val="26"/>
        </w:numPr>
        <w:spacing w:after="60"/>
        <w:rPr>
          <w:del w:id="1954" w:author="Ainsworth, Alison" w:date="2012-07-27T14:21:00Z"/>
        </w:rPr>
        <w:pPrChange w:id="1955" w:author="Ainsworth, Alison" w:date="2012-07-27T14:21:00Z">
          <w:pPr/>
        </w:pPrChange>
      </w:pPr>
      <w:del w:id="1956" w:author="Ainsworth, Alison" w:date="2012-07-27T14:21:00Z">
        <w:r w:rsidRPr="0033121C" w:rsidDel="00331028">
          <w:delText xml:space="preserve"> </w:delText>
        </w:r>
      </w:del>
    </w:p>
    <w:p w:rsidR="00390B7F" w:rsidDel="00331028" w:rsidRDefault="00390B7F">
      <w:pPr>
        <w:numPr>
          <w:ilvl w:val="0"/>
          <w:numId w:val="26"/>
        </w:numPr>
        <w:spacing w:after="60"/>
        <w:rPr>
          <w:del w:id="1957" w:author="Ainsworth, Alison" w:date="2012-07-27T14:21:00Z"/>
        </w:rPr>
        <w:pPrChange w:id="1958" w:author="Ainsworth, Alison" w:date="2012-07-27T14:21:00Z">
          <w:pPr/>
        </w:pPrChange>
      </w:pPr>
      <w:del w:id="1959" w:author="Ainsworth, Alison" w:date="2012-07-27T14:21:00Z">
        <w:r w:rsidRPr="0033121C" w:rsidDel="00331028">
          <w:delText xml:space="preserve">If </w:delText>
        </w:r>
        <w:r w:rsidDel="00331028">
          <w:delText xml:space="preserve">2 to 20 days after working in or around a stream, </w:delText>
        </w:r>
        <w:r w:rsidRPr="0033121C" w:rsidDel="00331028">
          <w:delText xml:space="preserve">you </w:delText>
        </w:r>
        <w:r w:rsidDel="00331028">
          <w:delText>experience</w:delText>
        </w:r>
        <w:r w:rsidRPr="0033121C" w:rsidDel="00331028">
          <w:delText xml:space="preserve"> flu-like symptoms </w:delText>
        </w:r>
        <w:r w:rsidDel="00331028">
          <w:delText>that persist for more than two days,</w:delText>
        </w:r>
        <w:r w:rsidRPr="0033121C" w:rsidDel="00331028">
          <w:delText xml:space="preserve"> </w:delText>
        </w:r>
        <w:r w:rsidDel="00331028">
          <w:delText>consult</w:delText>
        </w:r>
        <w:r w:rsidRPr="0033121C" w:rsidDel="00331028">
          <w:delText xml:space="preserve"> a </w:delText>
        </w:r>
        <w:r w:rsidDel="00331028">
          <w:delText>physician</w:delText>
        </w:r>
        <w:r w:rsidRPr="0033121C" w:rsidDel="00331028">
          <w:delText xml:space="preserve"> and </w:delText>
        </w:r>
        <w:r w:rsidDel="00331028">
          <w:delText>inform</w:delText>
        </w:r>
        <w:r w:rsidRPr="0033121C" w:rsidDel="00331028">
          <w:delText xml:space="preserve"> </w:delText>
        </w:r>
        <w:r w:rsidDel="00331028">
          <w:delText xml:space="preserve">him/her </w:delText>
        </w:r>
        <w:r w:rsidRPr="0033121C" w:rsidDel="00331028">
          <w:delText>that you may have</w:delText>
        </w:r>
        <w:r w:rsidDel="00331028">
          <w:delText xml:space="preserve"> been exposed to </w:delText>
        </w:r>
        <w:r w:rsidRPr="00971B6B" w:rsidDel="00331028">
          <w:rPr>
            <w:i/>
          </w:rPr>
          <w:delText xml:space="preserve">L. </w:delText>
        </w:r>
        <w:r w:rsidDel="00331028">
          <w:rPr>
            <w:i/>
          </w:rPr>
          <w:delText>i</w:delText>
        </w:r>
        <w:r w:rsidRPr="00971B6B" w:rsidDel="00331028">
          <w:rPr>
            <w:i/>
          </w:rPr>
          <w:delText>nterrogans</w:delText>
        </w:r>
        <w:r w:rsidDel="00331028">
          <w:delText xml:space="preserve"> bacteria.</w:delText>
        </w:r>
        <w:r w:rsidRPr="0033121C" w:rsidDel="00331028">
          <w:delText xml:space="preserve"> If you come down with any severe fever or disease, ask your doctor to consider whether there are any unusual diagnoses that </w:delText>
        </w:r>
        <w:r w:rsidDel="00331028">
          <w:delText>should be considered because of your</w:delText>
        </w:r>
        <w:r w:rsidRPr="0033121C" w:rsidDel="00331028">
          <w:delText xml:space="preserve"> fieldwork</w:delText>
        </w:r>
        <w:r w:rsidDel="00331028">
          <w:delText>.</w:delText>
        </w:r>
      </w:del>
    </w:p>
    <w:p w:rsidR="00390B7F" w:rsidRPr="009103A2" w:rsidDel="00331028" w:rsidRDefault="00390B7F">
      <w:pPr>
        <w:numPr>
          <w:ilvl w:val="0"/>
          <w:numId w:val="26"/>
        </w:numPr>
        <w:spacing w:after="60"/>
        <w:rPr>
          <w:del w:id="1960" w:author="Ainsworth, Alison" w:date="2012-07-27T14:21:00Z"/>
        </w:rPr>
        <w:pPrChange w:id="1961" w:author="Ainsworth, Alison" w:date="2012-07-27T14:21:00Z">
          <w:pPr/>
        </w:pPrChange>
      </w:pPr>
    </w:p>
    <w:p w:rsidR="00390B7F" w:rsidDel="00331028" w:rsidRDefault="00390B7F">
      <w:pPr>
        <w:numPr>
          <w:ilvl w:val="0"/>
          <w:numId w:val="26"/>
        </w:numPr>
        <w:spacing w:after="60"/>
        <w:rPr>
          <w:del w:id="1962" w:author="Ainsworth, Alison" w:date="2012-07-27T14:21:00Z"/>
        </w:rPr>
        <w:pPrChange w:id="1963" w:author="Ainsworth, Alison" w:date="2012-07-27T14:21:00Z">
          <w:pPr>
            <w:pStyle w:val="SOP2nd"/>
          </w:pPr>
        </w:pPrChange>
      </w:pPr>
      <w:del w:id="1964" w:author="Ainsworth, Alison" w:date="2012-07-27T14:21:00Z">
        <w:r w:rsidDel="00331028">
          <w:delText>Literature Cited</w:delText>
        </w:r>
      </w:del>
    </w:p>
    <w:p w:rsidR="00265C64" w:rsidDel="00331028" w:rsidRDefault="00265C64">
      <w:pPr>
        <w:numPr>
          <w:ilvl w:val="0"/>
          <w:numId w:val="26"/>
        </w:numPr>
        <w:spacing w:after="60"/>
        <w:rPr>
          <w:del w:id="1965" w:author="Ainsworth, Alison" w:date="2012-07-27T14:21:00Z"/>
        </w:rPr>
        <w:pPrChange w:id="1966" w:author="Ainsworth, Alison" w:date="2012-07-27T14:21:00Z">
          <w:pPr>
            <w:ind w:left="720" w:hanging="720"/>
          </w:pPr>
        </w:pPrChange>
      </w:pPr>
      <w:del w:id="1967" w:author="Ainsworth, Alison" w:date="2012-07-27T14:21:00Z">
        <w:r w:rsidDel="00331028">
          <w:delText xml:space="preserve">Federal Aviation Administration (FAA). 2010. Hazardous Materials Information for Passengers. Available at </w:delText>
        </w:r>
        <w:r w:rsidR="00FD1C46" w:rsidDel="00331028">
          <w:fldChar w:fldCharType="begin"/>
        </w:r>
        <w:r w:rsidR="00FD1C46" w:rsidDel="00331028">
          <w:delInstrText xml:space="preserve"> HYPERLINK "http://www.faa.gov/about/office_org/headquarters_offices/ash/ash_programs/hazmat/passenger_info/" </w:delInstrText>
        </w:r>
        <w:r w:rsidR="00FD1C46" w:rsidDel="00331028">
          <w:fldChar w:fldCharType="separate"/>
        </w:r>
        <w:r w:rsidRPr="00265C64" w:rsidDel="00331028">
          <w:delText>http://www.faa.gov/about/office_org/headquarters_offices/ash/ash_programs/hazmat/passenger_info/</w:delText>
        </w:r>
        <w:r w:rsidR="00FD1C46" w:rsidDel="00331028">
          <w:fldChar w:fldCharType="end"/>
        </w:r>
        <w:r w:rsidRPr="00265C64" w:rsidDel="00331028">
          <w:delText xml:space="preserve"> </w:delText>
        </w:r>
        <w:r w:rsidDel="00331028">
          <w:delText>(accessed 27 Apr 2010).</w:delText>
        </w:r>
      </w:del>
    </w:p>
    <w:p w:rsidR="00265C64" w:rsidRPr="009103A2" w:rsidDel="00331028" w:rsidRDefault="00265C64">
      <w:pPr>
        <w:numPr>
          <w:ilvl w:val="0"/>
          <w:numId w:val="26"/>
        </w:numPr>
        <w:spacing w:after="60"/>
        <w:rPr>
          <w:del w:id="1968" w:author="Ainsworth, Alison" w:date="2012-07-27T14:21:00Z"/>
        </w:rPr>
        <w:pPrChange w:id="1969" w:author="Ainsworth, Alison" w:date="2012-07-27T14:21:00Z">
          <w:pPr/>
        </w:pPrChange>
      </w:pPr>
    </w:p>
    <w:p w:rsidR="00265C64" w:rsidDel="00331028" w:rsidRDefault="00265C64">
      <w:pPr>
        <w:numPr>
          <w:ilvl w:val="0"/>
          <w:numId w:val="26"/>
        </w:numPr>
        <w:spacing w:after="60"/>
        <w:rPr>
          <w:del w:id="1970" w:author="Ainsworth, Alison" w:date="2012-07-27T14:21:00Z"/>
          <w:szCs w:val="24"/>
        </w:rPr>
        <w:pPrChange w:id="1971" w:author="Ainsworth, Alison" w:date="2012-07-27T14:21:00Z">
          <w:pPr>
            <w:ind w:left="720" w:hanging="720"/>
          </w:pPr>
        </w:pPrChange>
      </w:pPr>
      <w:del w:id="1972" w:author="Ainsworth, Alison" w:date="2012-07-27T14:21:00Z">
        <w:r w:rsidDel="00331028">
          <w:rPr>
            <w:szCs w:val="24"/>
          </w:rPr>
          <w:delText xml:space="preserve">Goldberg, D. 2010. MD Travel Health: American Samoa. MDTravelHealth.com. Available at </w:delText>
        </w:r>
        <w:r w:rsidR="00FD1C46" w:rsidDel="00331028">
          <w:fldChar w:fldCharType="begin"/>
        </w:r>
        <w:r w:rsidR="00FD1C46" w:rsidDel="00331028">
          <w:delInstrText xml:space="preserve"> HYPERLINK "http://www.mdtravelhealth.com/destinations/oceania/american_samoa.html" </w:delInstrText>
        </w:r>
        <w:r w:rsidR="00FD1C46" w:rsidDel="00331028">
          <w:fldChar w:fldCharType="separate"/>
        </w:r>
        <w:r w:rsidRPr="00265C64" w:rsidDel="00331028">
          <w:delText>http://www.mdtravelhealth.com/destinations/oceania/american_samoa.html</w:delText>
        </w:r>
        <w:r w:rsidR="00FD1C46" w:rsidDel="00331028">
          <w:fldChar w:fldCharType="end"/>
        </w:r>
        <w:r w:rsidRPr="00265C64" w:rsidDel="00331028">
          <w:delText xml:space="preserve"> </w:delText>
        </w:r>
        <w:r w:rsidDel="00331028">
          <w:rPr>
            <w:szCs w:val="24"/>
          </w:rPr>
          <w:delText>(accessed 27 Apr 2010)</w:delText>
        </w:r>
      </w:del>
    </w:p>
    <w:p w:rsidR="00265C64" w:rsidDel="00331028" w:rsidRDefault="00265C64">
      <w:pPr>
        <w:numPr>
          <w:ilvl w:val="0"/>
          <w:numId w:val="26"/>
        </w:numPr>
        <w:spacing w:after="60"/>
        <w:rPr>
          <w:del w:id="1973" w:author="Ainsworth, Alison" w:date="2012-07-27T14:21:00Z"/>
          <w:szCs w:val="24"/>
        </w:rPr>
        <w:pPrChange w:id="1974" w:author="Ainsworth, Alison" w:date="2012-07-27T14:21:00Z">
          <w:pPr>
            <w:ind w:left="720" w:hanging="720"/>
          </w:pPr>
        </w:pPrChange>
      </w:pPr>
    </w:p>
    <w:p w:rsidR="00086FA0" w:rsidDel="00331028" w:rsidRDefault="00086FA0">
      <w:pPr>
        <w:numPr>
          <w:ilvl w:val="0"/>
          <w:numId w:val="26"/>
        </w:numPr>
        <w:spacing w:after="60"/>
        <w:rPr>
          <w:del w:id="1975" w:author="Ainsworth, Alison" w:date="2012-07-27T14:21:00Z"/>
        </w:rPr>
        <w:pPrChange w:id="1976" w:author="Ainsworth, Alison" w:date="2012-07-27T14:21:00Z">
          <w:pPr>
            <w:spacing w:after="240"/>
            <w:ind w:left="720" w:hanging="720"/>
          </w:pPr>
        </w:pPrChange>
      </w:pPr>
      <w:del w:id="1977" w:author="Ainsworth, Alison" w:date="2012-07-27T14:21:00Z">
        <w:r w:rsidDel="00331028">
          <w:delText xml:space="preserve">National Park Service (NPS). 2003. Director’s Order #60: Aviation Management. Available at </w:delText>
        </w:r>
        <w:r w:rsidRPr="00086FA0" w:rsidDel="00331028">
          <w:delText>http://www.nps.gov/policy/DOrders/DO60final.pdf</w:delText>
        </w:r>
        <w:r w:rsidDel="00331028">
          <w:delText xml:space="preserve"> (accessed on 16 March 2011).</w:delText>
        </w:r>
      </w:del>
    </w:p>
    <w:p w:rsidR="00265C64" w:rsidRPr="00265C64" w:rsidDel="00331028" w:rsidRDefault="00265C64">
      <w:pPr>
        <w:numPr>
          <w:ilvl w:val="0"/>
          <w:numId w:val="26"/>
        </w:numPr>
        <w:spacing w:after="60"/>
        <w:rPr>
          <w:del w:id="1978" w:author="Ainsworth, Alison" w:date="2012-07-27T14:21:00Z"/>
        </w:rPr>
        <w:pPrChange w:id="1979" w:author="Ainsworth, Alison" w:date="2012-07-27T14:21:00Z">
          <w:pPr>
            <w:ind w:left="720" w:hanging="720"/>
          </w:pPr>
        </w:pPrChange>
      </w:pPr>
      <w:del w:id="1980" w:author="Ainsworth, Alison" w:date="2012-07-27T14:21:00Z">
        <w:r w:rsidRPr="00263A91" w:rsidDel="00331028">
          <w:rPr>
            <w:szCs w:val="24"/>
          </w:rPr>
          <w:delText xml:space="preserve">Pacific Cooperative Studies Unit (PCSU). </w:delText>
        </w:r>
        <w:r w:rsidDel="00331028">
          <w:rPr>
            <w:szCs w:val="24"/>
          </w:rPr>
          <w:delText>2010</w:delText>
        </w:r>
        <w:r w:rsidRPr="00263A91" w:rsidDel="00331028">
          <w:rPr>
            <w:szCs w:val="24"/>
          </w:rPr>
          <w:delText xml:space="preserve">. </w:delText>
        </w:r>
        <w:r w:rsidRPr="00263A91" w:rsidDel="00331028">
          <w:rPr>
            <w:bCs/>
            <w:szCs w:val="24"/>
          </w:rPr>
          <w:delText>Standard Operating Procedures (SOP</w:delText>
        </w:r>
        <w:r w:rsidDel="00331028">
          <w:rPr>
            <w:bCs/>
            <w:szCs w:val="24"/>
          </w:rPr>
          <w:delText>s</w:delText>
        </w:r>
        <w:r w:rsidRPr="00263A91" w:rsidDel="00331028">
          <w:rPr>
            <w:bCs/>
            <w:szCs w:val="24"/>
          </w:rPr>
          <w:delText>) for PCSU Employees</w:delText>
        </w:r>
        <w:r w:rsidDel="00331028">
          <w:rPr>
            <w:szCs w:val="24"/>
          </w:rPr>
          <w:delText xml:space="preserve">. Pacific Cooperative Studies Unit, University of </w:delText>
        </w:r>
        <w:r w:rsidR="00712E27" w:rsidDel="00331028">
          <w:rPr>
            <w:szCs w:val="24"/>
          </w:rPr>
          <w:delText xml:space="preserve">Hawai‘i </w:delText>
        </w:r>
        <w:r w:rsidDel="00331028">
          <w:rPr>
            <w:szCs w:val="24"/>
          </w:rPr>
          <w:delText xml:space="preserve"> at Manoa, Honolulu, HI. Available </w:delText>
        </w:r>
        <w:r w:rsidRPr="00265C64" w:rsidDel="00331028">
          <w:delText xml:space="preserve">at </w:delText>
        </w:r>
        <w:r w:rsidR="00FD1C46" w:rsidDel="00331028">
          <w:fldChar w:fldCharType="begin"/>
        </w:r>
        <w:r w:rsidR="00FD1C46" w:rsidDel="00331028">
          <w:delInstrText xml:space="preserve"> HYPERLINK "http://www.botany.hawaii.edu/faculty/duffy/safety.htm" </w:delInstrText>
        </w:r>
        <w:r w:rsidR="00FD1C46" w:rsidDel="00331028">
          <w:fldChar w:fldCharType="separate"/>
        </w:r>
        <w:r w:rsidRPr="00265C64" w:rsidDel="00331028">
          <w:delText>http://www.botany.hawaii.edu/faculty/duffy/safety.htm</w:delText>
        </w:r>
        <w:r w:rsidR="00FD1C46" w:rsidDel="00331028">
          <w:fldChar w:fldCharType="end"/>
        </w:r>
        <w:r w:rsidRPr="00265C64" w:rsidDel="00331028">
          <w:delText xml:space="preserve"> (accessed 27 Apr 2010)</w:delText>
        </w:r>
      </w:del>
    </w:p>
    <w:p w:rsidR="00265C64" w:rsidDel="00331028" w:rsidRDefault="00265C64">
      <w:pPr>
        <w:numPr>
          <w:ilvl w:val="0"/>
          <w:numId w:val="26"/>
        </w:numPr>
        <w:spacing w:after="60"/>
        <w:rPr>
          <w:del w:id="1981" w:author="Ainsworth, Alison" w:date="2012-07-27T14:21:00Z"/>
        </w:rPr>
        <w:pPrChange w:id="1982" w:author="Ainsworth, Alison" w:date="2012-07-27T14:21:00Z">
          <w:pPr/>
        </w:pPrChange>
      </w:pPr>
    </w:p>
    <w:p w:rsidR="00265C64" w:rsidDel="00331028" w:rsidRDefault="00265C64">
      <w:pPr>
        <w:numPr>
          <w:ilvl w:val="0"/>
          <w:numId w:val="26"/>
        </w:numPr>
        <w:spacing w:after="60"/>
        <w:rPr>
          <w:del w:id="1983" w:author="Ainsworth, Alison" w:date="2012-07-27T14:21:00Z"/>
        </w:rPr>
        <w:pPrChange w:id="1984" w:author="Ainsworth, Alison" w:date="2012-07-27T14:21:00Z">
          <w:pPr>
            <w:ind w:left="720" w:hanging="720"/>
          </w:pPr>
        </w:pPrChange>
      </w:pPr>
      <w:del w:id="1985" w:author="Ainsworth, Alison" w:date="2012-07-27T14:21:00Z">
        <w:r w:rsidDel="00331028">
          <w:delText xml:space="preserve">Transportation Security Administration (TSA). 2010. For Travelers. Available at </w:delText>
        </w:r>
        <w:r w:rsidR="00FD1C46" w:rsidDel="00331028">
          <w:fldChar w:fldCharType="begin"/>
        </w:r>
        <w:r w:rsidR="00FD1C46" w:rsidDel="00331028">
          <w:delInstrText xml:space="preserve"> HYPERLINK "http://www.tsa.gov/travelers/index.shtm" </w:delInstrText>
        </w:r>
        <w:r w:rsidR="00FD1C46" w:rsidDel="00331028">
          <w:fldChar w:fldCharType="separate"/>
        </w:r>
        <w:r w:rsidRPr="00265C64" w:rsidDel="00331028">
          <w:delText>http://www.tsa.gov/travelers/index.shtm</w:delText>
        </w:r>
        <w:r w:rsidR="00FD1C46" w:rsidDel="00331028">
          <w:fldChar w:fldCharType="end"/>
        </w:r>
        <w:r w:rsidRPr="00265C64" w:rsidDel="00331028">
          <w:delText xml:space="preserve"> </w:delText>
        </w:r>
        <w:r w:rsidDel="00331028">
          <w:delText>(accessed 27 Apr 2010)</w:delText>
        </w:r>
      </w:del>
    </w:p>
    <w:p w:rsidR="000A18A8" w:rsidDel="00331028" w:rsidRDefault="000A18A8">
      <w:pPr>
        <w:numPr>
          <w:ilvl w:val="0"/>
          <w:numId w:val="26"/>
        </w:numPr>
        <w:spacing w:after="60"/>
        <w:rPr>
          <w:del w:id="1986" w:author="Ainsworth, Alison" w:date="2012-07-27T14:21:00Z"/>
        </w:rPr>
        <w:pPrChange w:id="1987" w:author="Ainsworth, Alison" w:date="2012-07-27T14:21:00Z">
          <w:pPr>
            <w:ind w:left="720" w:hanging="720"/>
          </w:pPr>
        </w:pPrChange>
      </w:pPr>
    </w:p>
    <w:p w:rsidR="000A18A8" w:rsidDel="00331028" w:rsidRDefault="000A18A8">
      <w:pPr>
        <w:numPr>
          <w:ilvl w:val="0"/>
          <w:numId w:val="26"/>
        </w:numPr>
        <w:spacing w:after="60"/>
        <w:rPr>
          <w:del w:id="1988" w:author="Ainsworth, Alison" w:date="2012-07-27T14:21:00Z"/>
        </w:rPr>
        <w:pPrChange w:id="1989" w:author="Ainsworth, Alison" w:date="2012-07-27T14:21:00Z">
          <w:pPr>
            <w:ind w:left="720" w:hanging="720"/>
          </w:pPr>
        </w:pPrChange>
      </w:pPr>
    </w:p>
    <w:p w:rsidR="000A18A8" w:rsidRDefault="000A18A8" w:rsidP="00265C64">
      <w:pPr>
        <w:ind w:left="720" w:hanging="720"/>
        <w:sectPr w:rsidR="000A18A8" w:rsidSect="00331028">
          <w:headerReference w:type="default" r:id="rId242"/>
          <w:footerReference w:type="default" r:id="rId243"/>
          <w:pgSz w:w="15840" w:h="12240" w:orient="landscape" w:code="1"/>
          <w:pgMar w:top="1440" w:right="1440" w:bottom="1440" w:left="1440" w:header="720" w:footer="720" w:gutter="0"/>
          <w:pgNumType w:start="1"/>
          <w:cols w:space="720"/>
          <w:docGrid w:linePitch="360"/>
          <w:sectPrChange w:id="1992" w:author="Ainsworth, Alison" w:date="2012-07-27T14:24:00Z">
            <w:sectPr w:rsidR="000A18A8" w:rsidSect="00331028">
              <w:pgSz w:w="12240" w:h="15840" w:orient="portrait"/>
              <w:pgMar w:top="1440" w:right="1440" w:bottom="1440" w:left="1440" w:header="720" w:footer="720" w:gutter="0"/>
            </w:sectPr>
          </w:sectPrChange>
        </w:sectPr>
      </w:pPr>
    </w:p>
    <w:p w:rsidR="008B6B48" w:rsidRDefault="008B6B48" w:rsidP="00265C64">
      <w:pPr>
        <w:ind w:left="720" w:hanging="720"/>
        <w:sectPr w:rsidR="008B6B48" w:rsidSect="00331028">
          <w:headerReference w:type="default" r:id="rId244"/>
          <w:footerReference w:type="default" r:id="rId245"/>
          <w:pgSz w:w="15840" w:h="12240" w:orient="landscape" w:code="1"/>
          <w:pgMar w:top="1440" w:right="1440" w:bottom="1440" w:left="1440" w:header="720" w:footer="720" w:gutter="0"/>
          <w:pgNumType w:start="1"/>
          <w:cols w:space="720"/>
          <w:docGrid w:linePitch="360"/>
          <w:sectPrChange w:id="1993" w:author="Ainsworth, Alison" w:date="2012-07-27T14:25:00Z">
            <w:sectPr w:rsidR="008B6B48" w:rsidSect="00331028">
              <w:pgSz w:w="12240" w:h="15840" w:orient="portrait"/>
              <w:pgMar w:top="1440" w:right="1440" w:bottom="1440" w:left="1440" w:header="720" w:footer="720" w:gutter="0"/>
            </w:sectPr>
          </w:sectPrChange>
        </w:sectPr>
      </w:pPr>
    </w:p>
    <w:p w:rsidR="001F42C3" w:rsidRDefault="00390B7F" w:rsidP="001F42C3">
      <w:pPr>
        <w:pStyle w:val="SOPTitle"/>
      </w:pPr>
      <w:bookmarkStart w:id="1994" w:name="_Toc242255175"/>
      <w:bookmarkStart w:id="1995" w:name="SOP4"/>
      <w:r w:rsidRPr="00A2017B">
        <w:lastRenderedPageBreak/>
        <w:t xml:space="preserve">Standard Operating Procedure </w:t>
      </w:r>
      <w:r>
        <w:t>(SOP) #</w:t>
      </w:r>
      <w:commentRangeStart w:id="1996"/>
      <w:r w:rsidRPr="00A2017B">
        <w:t>4</w:t>
      </w:r>
      <w:commentRangeEnd w:id="1996"/>
      <w:r w:rsidR="000556A3">
        <w:rPr>
          <w:rStyle w:val="CommentReference"/>
          <w:rFonts w:ascii="Times New Roman" w:eastAsia="Calibri" w:hAnsi="Times New Roman"/>
          <w:b w:val="0"/>
          <w:bCs w:val="0"/>
        </w:rPr>
        <w:commentReference w:id="1996"/>
      </w:r>
    </w:p>
    <w:p w:rsidR="00390B7F" w:rsidRPr="00A2017B" w:rsidRDefault="00390B7F" w:rsidP="001F42C3">
      <w:pPr>
        <w:pStyle w:val="SOPSubtitle"/>
      </w:pPr>
      <w:bookmarkStart w:id="1997" w:name="_Toc266424458"/>
      <w:bookmarkStart w:id="1998" w:name="_Toc266424723"/>
      <w:bookmarkStart w:id="1999" w:name="_Toc266709712"/>
      <w:r w:rsidRPr="00A2017B">
        <w:t>Sanitation Protocol</w:t>
      </w:r>
      <w:bookmarkEnd w:id="1994"/>
      <w:bookmarkEnd w:id="1997"/>
      <w:bookmarkEnd w:id="1998"/>
      <w:bookmarkEnd w:id="1999"/>
    </w:p>
    <w:bookmarkEnd w:id="1995"/>
    <w:p w:rsidR="00390B7F" w:rsidRDefault="00390B7F" w:rsidP="00390B7F">
      <w:r>
        <w:t>Version 1.0 (</w:t>
      </w:r>
      <w:r w:rsidR="007F30B4">
        <w:t xml:space="preserve">January </w:t>
      </w:r>
      <w:r w:rsidR="00C21A6C">
        <w:t>2</w:t>
      </w:r>
      <w:r w:rsidR="007F30B4">
        <w:t>8, 201</w:t>
      </w:r>
      <w:r w:rsidR="00C21A6C">
        <w:t>1</w:t>
      </w:r>
      <w:r>
        <w:t>)</w:t>
      </w:r>
    </w:p>
    <w:p w:rsidR="00390B7F" w:rsidRDefault="00390B7F" w:rsidP="00390B7F"/>
    <w:p w:rsidR="001F42C3" w:rsidRDefault="001F42C3" w:rsidP="009103A2">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9103A2" w:rsidRDefault="00390B7F" w:rsidP="009103A2"/>
    <w:p w:rsidR="00390B7F" w:rsidRDefault="00390B7F" w:rsidP="004D394E">
      <w:pPr>
        <w:pStyle w:val="SOP2nd"/>
      </w:pPr>
      <w:r w:rsidRPr="001D4C6C">
        <w:t>Purpose</w:t>
      </w:r>
    </w:p>
    <w:p w:rsidR="00390B7F" w:rsidRDefault="00390B7F" w:rsidP="00390B7F">
      <w:r>
        <w:t>This SOP explains the sanitation procedures that all field crews</w:t>
      </w:r>
      <w:r w:rsidR="00C83166">
        <w:t xml:space="preserve"> performing Pacific Island Network (PACN) </w:t>
      </w:r>
      <w:r w:rsidR="00135676">
        <w:t xml:space="preserve">focal terrestrial plant communities </w:t>
      </w:r>
      <w:r w:rsidR="00C83166">
        <w:t>monitoring</w:t>
      </w:r>
      <w:r>
        <w:t xml:space="preserve"> should implement to ensure that invasive plant and animal species are not spread by field crews working near, in, and around invasive species populations or in areas that are native-dominated. Sanitation, in this context, is best defined as </w:t>
      </w:r>
      <w:r w:rsidRPr="00CA1808">
        <w:t xml:space="preserve">the removal and </w:t>
      </w:r>
      <w:r>
        <w:t xml:space="preserve">destruction </w:t>
      </w:r>
      <w:r w:rsidRPr="00CA1808">
        <w:t xml:space="preserve">of </w:t>
      </w:r>
      <w:r>
        <w:t xml:space="preserve">invasive species, plant parts or propagules through the </w:t>
      </w:r>
      <w:r w:rsidRPr="00CA1808">
        <w:t>decontamination</w:t>
      </w:r>
      <w:r>
        <w:t xml:space="preserve"> of vehicles, tools, equipment, supplies, clothes, and hands to prevent the spread of invasive plants, animals, or pathogens. The required sanitation procedures should be implemented by all agencies and organizations that work in natural areas of high ecological value, as one of the major dispersal mechanisms of invasive species into these areas is through human actions (i.e., on field staff, vehicles, helicopters, pack animals, equipment and supplies). Before working in any park, review all sanitation guidelines for that park, and then implement whichever sanitation protocol (this protocol or the park’s protocol) is more stringent. </w:t>
      </w:r>
      <w:r w:rsidRPr="00A175BF">
        <w:t>In all cases, field c</w:t>
      </w:r>
      <w:r>
        <w:t>rews are responsible for understanding</w:t>
      </w:r>
      <w:r w:rsidRPr="00A175BF">
        <w:t xml:space="preserve"> and implementi</w:t>
      </w:r>
      <w:r>
        <w:t>ng sanitation guidelines before, during, and after monitoring events</w:t>
      </w:r>
      <w:r w:rsidRPr="00A175BF">
        <w:t>.</w:t>
      </w:r>
    </w:p>
    <w:p w:rsidR="00390B7F" w:rsidRPr="006F7EF0" w:rsidRDefault="00390B7F" w:rsidP="006F7EF0">
      <w:bookmarkStart w:id="2000" w:name="_Toc160002912"/>
    </w:p>
    <w:p w:rsidR="00390B7F" w:rsidRPr="001D4C6C" w:rsidRDefault="00390B7F" w:rsidP="004D394E">
      <w:pPr>
        <w:pStyle w:val="SOP2nd"/>
      </w:pPr>
      <w:r w:rsidRPr="001D4C6C">
        <w:t>Pre-survey Procedures</w:t>
      </w:r>
      <w:bookmarkEnd w:id="2000"/>
    </w:p>
    <w:p w:rsidR="00390B7F" w:rsidRPr="009103A2" w:rsidRDefault="00390B7F" w:rsidP="009103A2"/>
    <w:p w:rsidR="00390B7F" w:rsidRPr="004C2DCB" w:rsidRDefault="00390B7F" w:rsidP="009103A2">
      <w:pPr>
        <w:pStyle w:val="SOP3rd"/>
      </w:pPr>
      <w:r w:rsidRPr="004C2DCB">
        <w:t>Field Clothes and Gear</w:t>
      </w:r>
    </w:p>
    <w:p w:rsidR="00390B7F" w:rsidRDefault="00390B7F" w:rsidP="00C83166">
      <w:pPr>
        <w:numPr>
          <w:ilvl w:val="0"/>
          <w:numId w:val="37"/>
        </w:numPr>
        <w:tabs>
          <w:tab w:val="clear" w:pos="720"/>
          <w:tab w:val="num" w:pos="1080"/>
        </w:tabs>
        <w:spacing w:after="60"/>
        <w:ind w:left="360"/>
      </w:pPr>
      <w:r w:rsidRPr="008B15D4">
        <w:t>Use only clean gear and clothes for field work.</w:t>
      </w:r>
      <w:r>
        <w:t xml:space="preserve"> L</w:t>
      </w:r>
      <w:r w:rsidRPr="008B15D4">
        <w:t xml:space="preserve">aunder clothes </w:t>
      </w:r>
      <w:r>
        <w:t>prior to field work and p</w:t>
      </w:r>
      <w:r w:rsidRPr="008B15D4">
        <w:t>referably dr</w:t>
      </w:r>
      <w:r>
        <w:t xml:space="preserve">y clothes </w:t>
      </w:r>
      <w:r w:rsidRPr="008B15D4">
        <w:t>in high heat</w:t>
      </w:r>
      <w:r>
        <w:t xml:space="preserve">. </w:t>
      </w:r>
    </w:p>
    <w:p w:rsidR="00390B7F" w:rsidRPr="002D1E19" w:rsidRDefault="00390B7F" w:rsidP="00C83166">
      <w:pPr>
        <w:numPr>
          <w:ilvl w:val="0"/>
          <w:numId w:val="37"/>
        </w:numPr>
        <w:tabs>
          <w:tab w:val="clear" w:pos="720"/>
          <w:tab w:val="num" w:pos="1080"/>
        </w:tabs>
        <w:spacing w:after="60"/>
        <w:ind w:left="360"/>
      </w:pPr>
      <w:r>
        <w:lastRenderedPageBreak/>
        <w:t>S</w:t>
      </w:r>
      <w:r w:rsidRPr="008B15D4">
        <w:t>crub</w:t>
      </w:r>
      <w:r>
        <w:t xml:space="preserve"> shoes, packs, and pack contents</w:t>
      </w:r>
      <w:r w:rsidRPr="008B15D4">
        <w:t xml:space="preserve"> and inspect</w:t>
      </w:r>
      <w:r>
        <w:t xml:space="preserve"> them for any hitchhiking seeds, organisms, and soil. Take special care to check boot tongues and tread, pack, seams, pockets, radio harnesses, etc. </w:t>
      </w:r>
      <w:r w:rsidRPr="002D1E19">
        <w:t xml:space="preserve">A small brush </w:t>
      </w:r>
      <w:r>
        <w:t>should be used to clean</w:t>
      </w:r>
      <w:r w:rsidRPr="002D1E19">
        <w:t xml:space="preserve"> boots, equipment and gear.</w:t>
      </w:r>
    </w:p>
    <w:p w:rsidR="00390B7F" w:rsidRDefault="00390B7F" w:rsidP="00C83166">
      <w:pPr>
        <w:numPr>
          <w:ilvl w:val="0"/>
          <w:numId w:val="37"/>
        </w:numPr>
        <w:tabs>
          <w:tab w:val="clear" w:pos="720"/>
          <w:tab w:val="num" w:pos="1080"/>
        </w:tabs>
        <w:spacing w:after="60"/>
        <w:ind w:left="360"/>
      </w:pPr>
      <w:r>
        <w:t>Use designated, specially marked clothing, shoes, and gear when working in areas with highly dispersible invasive species. Use this set of clothes and gear exclusively for work with specific invasive plants. Keep this set of clothes separate from personal, non-work clothes or field clothes used for native natural areas.</w:t>
      </w:r>
    </w:p>
    <w:p w:rsidR="00390B7F" w:rsidRDefault="00390B7F" w:rsidP="00C83166">
      <w:pPr>
        <w:numPr>
          <w:ilvl w:val="0"/>
          <w:numId w:val="37"/>
        </w:numPr>
        <w:tabs>
          <w:tab w:val="clear" w:pos="720"/>
        </w:tabs>
        <w:spacing w:after="60"/>
        <w:ind w:left="360"/>
      </w:pPr>
      <w:r>
        <w:t xml:space="preserve">Suggestion: </w:t>
      </w:r>
      <w:r w:rsidRPr="00A175BF">
        <w:t>Pack extra clothes to change into to prevent transport of invasive species.</w:t>
      </w:r>
    </w:p>
    <w:p w:rsidR="00390B7F" w:rsidRPr="006F7EF0" w:rsidRDefault="00390B7F" w:rsidP="00C83166">
      <w:pPr>
        <w:ind w:left="360"/>
      </w:pPr>
    </w:p>
    <w:p w:rsidR="00390B7F" w:rsidRPr="004C2DCB" w:rsidRDefault="00390B7F" w:rsidP="009103A2">
      <w:pPr>
        <w:pStyle w:val="SOP3rd"/>
      </w:pPr>
      <w:r w:rsidRPr="004C2DCB">
        <w:t>Equipment and Supplies</w:t>
      </w:r>
    </w:p>
    <w:p w:rsidR="00390B7F" w:rsidRDefault="00390B7F" w:rsidP="00C83166">
      <w:pPr>
        <w:numPr>
          <w:ilvl w:val="0"/>
          <w:numId w:val="37"/>
        </w:numPr>
        <w:tabs>
          <w:tab w:val="clear" w:pos="720"/>
          <w:tab w:val="num" w:pos="1080"/>
        </w:tabs>
        <w:spacing w:after="60"/>
        <w:ind w:left="360"/>
      </w:pPr>
      <w:r>
        <w:t>Wash all equipment and supplies prior to field work to ensure all soil, plant parts, and organisms are removed.</w:t>
      </w:r>
    </w:p>
    <w:p w:rsidR="00390B7F" w:rsidRDefault="00390B7F" w:rsidP="00C83166">
      <w:pPr>
        <w:numPr>
          <w:ilvl w:val="0"/>
          <w:numId w:val="37"/>
        </w:numPr>
        <w:tabs>
          <w:tab w:val="clear" w:pos="720"/>
          <w:tab w:val="num" w:pos="1080"/>
        </w:tabs>
        <w:spacing w:after="60"/>
        <w:ind w:left="360"/>
      </w:pPr>
      <w:r>
        <w:t>Treat monitoring supplies (e.g., PVC poles, stakes) and transport equipment (e.g., helicopter sling nets) that have been stored outside or in unmonitored storage areas with a mild bleach or appropriate cleaning solution to kill hitchhiking organisms such as spiders, slugs, ants, cockroaches, and other species.</w:t>
      </w:r>
    </w:p>
    <w:p w:rsidR="00390B7F" w:rsidRPr="00A175BF" w:rsidRDefault="00390B7F" w:rsidP="00C83166">
      <w:pPr>
        <w:numPr>
          <w:ilvl w:val="0"/>
          <w:numId w:val="37"/>
        </w:numPr>
        <w:tabs>
          <w:tab w:val="clear" w:pos="720"/>
          <w:tab w:val="num" w:pos="1080"/>
        </w:tabs>
        <w:spacing w:after="60"/>
        <w:ind w:left="360"/>
      </w:pPr>
      <w:r>
        <w:t>If work is planned in a pristine natural area, inspect all gear and supplies before packing them. Store the gear and supplies in a pest free environment before taking them into the field (e.g., indoors or in plastic trash bags). It may be necessary to freeze gear overnight (or at least 12 hrs) at or below 26°F and p</w:t>
      </w:r>
      <w:r w:rsidRPr="007A1FB2">
        <w:t xml:space="preserve">ack camp food in covered plastic buckets </w:t>
      </w:r>
      <w:r>
        <w:t xml:space="preserve">or action-packers </w:t>
      </w:r>
      <w:r w:rsidRPr="00CC2CE5">
        <w:t>to</w:t>
      </w:r>
      <w:r>
        <w:rPr>
          <w:b/>
        </w:rPr>
        <w:t xml:space="preserve"> </w:t>
      </w:r>
      <w:r>
        <w:t>prevent accidental introductions of unwanted pests and to make freezing and</w:t>
      </w:r>
      <w:r w:rsidRPr="00A175BF">
        <w:t xml:space="preserve"> cleaning easier.</w:t>
      </w:r>
      <w:r>
        <w:t xml:space="preserve"> Refer to the park guidelines for more details on these procedures.</w:t>
      </w:r>
    </w:p>
    <w:p w:rsidR="00390B7F" w:rsidRPr="006F7EF0" w:rsidRDefault="00390B7F" w:rsidP="006F7EF0"/>
    <w:p w:rsidR="00390B7F" w:rsidRPr="004C2DCB" w:rsidRDefault="00390B7F" w:rsidP="009103A2">
      <w:pPr>
        <w:pStyle w:val="SOP3rd"/>
      </w:pPr>
      <w:r w:rsidRPr="004C2DCB">
        <w:t>Vehicles</w:t>
      </w:r>
    </w:p>
    <w:p w:rsidR="00390B7F" w:rsidRDefault="00390B7F" w:rsidP="00C83166">
      <w:pPr>
        <w:numPr>
          <w:ilvl w:val="0"/>
          <w:numId w:val="37"/>
        </w:numPr>
        <w:tabs>
          <w:tab w:val="clear" w:pos="720"/>
        </w:tabs>
        <w:spacing w:after="60"/>
        <w:ind w:left="360"/>
      </w:pPr>
      <w:r w:rsidRPr="002D1E19">
        <w:t>C</w:t>
      </w:r>
      <w:r>
        <w:t>lean vehicle exteriors</w:t>
      </w:r>
      <w:r w:rsidRPr="002D1E19">
        <w:t xml:space="preserve"> (especially wheel wells, bumpers, grill, fenders, and </w:t>
      </w:r>
      <w:r>
        <w:t>underneath)</w:t>
      </w:r>
      <w:r w:rsidRPr="002D1E19">
        <w:t xml:space="preserve"> by washing with soap and strong spray, preferably using a high pressure hose.</w:t>
      </w:r>
    </w:p>
    <w:p w:rsidR="00390B7F" w:rsidRPr="002D1E19" w:rsidRDefault="00390B7F" w:rsidP="00C83166">
      <w:pPr>
        <w:numPr>
          <w:ilvl w:val="0"/>
          <w:numId w:val="37"/>
        </w:numPr>
        <w:tabs>
          <w:tab w:val="clear" w:pos="720"/>
        </w:tabs>
        <w:spacing w:after="60"/>
        <w:ind w:left="360"/>
      </w:pPr>
      <w:r w:rsidRPr="002D1E19">
        <w:t xml:space="preserve">Clean vehicle interiors to remove soil, invasive plants and plant parts. A vacuum is suggested. Use an air compressor to blow the insides clean, if needed. </w:t>
      </w:r>
    </w:p>
    <w:p w:rsidR="00390B7F" w:rsidRDefault="00390B7F" w:rsidP="00C83166">
      <w:pPr>
        <w:numPr>
          <w:ilvl w:val="0"/>
          <w:numId w:val="37"/>
        </w:numPr>
        <w:tabs>
          <w:tab w:val="clear" w:pos="720"/>
        </w:tabs>
        <w:spacing w:after="60"/>
        <w:ind w:left="360"/>
      </w:pPr>
      <w:r>
        <w:t>Do not allow vehicles to move from one area to another without first being cleaned and inspected.</w:t>
      </w:r>
    </w:p>
    <w:p w:rsidR="003B0B0C" w:rsidRDefault="00CC1CC3">
      <w:pPr>
        <w:numPr>
          <w:ilvl w:val="0"/>
          <w:numId w:val="37"/>
        </w:numPr>
        <w:tabs>
          <w:tab w:val="clear" w:pos="720"/>
          <w:tab w:val="num" w:pos="360"/>
        </w:tabs>
        <w:ind w:left="360"/>
        <w:rPr>
          <w:szCs w:val="24"/>
        </w:rPr>
      </w:pPr>
      <w:r w:rsidRPr="00D413B2">
        <w:rPr>
          <w:szCs w:val="24"/>
        </w:rPr>
        <w:t>Utilize the vehicle air conditioning to prevent seeds from entering the vehicle interior.</w:t>
      </w:r>
    </w:p>
    <w:p w:rsidR="00390B7F" w:rsidRDefault="00390B7F" w:rsidP="00390B7F">
      <w:pPr>
        <w:ind w:left="360"/>
      </w:pPr>
    </w:p>
    <w:p w:rsidR="00390B7F" w:rsidRDefault="00390B7F" w:rsidP="004D394E">
      <w:pPr>
        <w:pStyle w:val="SOP2nd"/>
      </w:pPr>
      <w:bookmarkStart w:id="2001" w:name="_Toc160002913"/>
      <w:r>
        <w:t>Survey Procedures</w:t>
      </w:r>
      <w:bookmarkEnd w:id="2001"/>
    </w:p>
    <w:p w:rsidR="00390B7F" w:rsidRPr="00A175BF" w:rsidRDefault="00390B7F" w:rsidP="00C83166">
      <w:pPr>
        <w:numPr>
          <w:ilvl w:val="0"/>
          <w:numId w:val="37"/>
        </w:numPr>
        <w:tabs>
          <w:tab w:val="clear" w:pos="720"/>
        </w:tabs>
        <w:spacing w:after="60"/>
        <w:ind w:left="360"/>
      </w:pPr>
      <w:r w:rsidRPr="00A175BF">
        <w:t xml:space="preserve">If possible, strategically plan field work to move from </w:t>
      </w:r>
      <w:r>
        <w:t>weed</w:t>
      </w:r>
      <w:r w:rsidRPr="00A175BF">
        <w:t xml:space="preserve">-free areas to weedy areas. </w:t>
      </w:r>
      <w:r>
        <w:t xml:space="preserve">If working over long distances, this often means walking from higher elevation sites that tend to be more pristine to lower elevation sites that tend to be weedier. </w:t>
      </w:r>
      <w:r w:rsidRPr="00A175BF">
        <w:t xml:space="preserve">If possible, limit field work to times when </w:t>
      </w:r>
      <w:r>
        <w:t xml:space="preserve">invasive </w:t>
      </w:r>
      <w:r w:rsidRPr="00A175BF">
        <w:t xml:space="preserve">plants </w:t>
      </w:r>
      <w:r>
        <w:t xml:space="preserve">of concern </w:t>
      </w:r>
      <w:r w:rsidRPr="00A175BF">
        <w:t>are not seeding.</w:t>
      </w:r>
    </w:p>
    <w:p w:rsidR="00390B7F" w:rsidRPr="00A175BF" w:rsidRDefault="00390B7F" w:rsidP="00C83166">
      <w:pPr>
        <w:numPr>
          <w:ilvl w:val="0"/>
          <w:numId w:val="37"/>
        </w:numPr>
        <w:tabs>
          <w:tab w:val="clear" w:pos="720"/>
        </w:tabs>
        <w:spacing w:after="60"/>
        <w:ind w:left="360"/>
      </w:pPr>
      <w:r>
        <w:t>Pack out everything</w:t>
      </w:r>
      <w:r w:rsidRPr="00A175BF">
        <w:t>. Food scraps including orange peels and ap</w:t>
      </w:r>
      <w:r>
        <w:t>ple cores potentially introduce</w:t>
      </w:r>
      <w:r w:rsidRPr="00A175BF">
        <w:t xml:space="preserve"> new o</w:t>
      </w:r>
      <w:r>
        <w:t>rganisms, and are</w:t>
      </w:r>
      <w:r w:rsidRPr="00A175BF">
        <w:t xml:space="preserve"> food for rats and other animals. </w:t>
      </w:r>
      <w:r>
        <w:t xml:space="preserve">Seeds of fruit may germinate in the field as well. </w:t>
      </w:r>
      <w:r w:rsidRPr="00A175BF">
        <w:t xml:space="preserve">All field crews should adopt </w:t>
      </w:r>
      <w:r>
        <w:t>a</w:t>
      </w:r>
      <w:r w:rsidRPr="00A175BF">
        <w:t xml:space="preserve"> “leave no trace” policy.</w:t>
      </w:r>
    </w:p>
    <w:p w:rsidR="00390B7F" w:rsidRPr="00A175BF" w:rsidRDefault="00390B7F" w:rsidP="00C83166">
      <w:pPr>
        <w:numPr>
          <w:ilvl w:val="0"/>
          <w:numId w:val="37"/>
        </w:numPr>
        <w:tabs>
          <w:tab w:val="clear" w:pos="720"/>
        </w:tabs>
        <w:spacing w:after="60"/>
        <w:ind w:left="360"/>
      </w:pPr>
      <w:r>
        <w:t>If it is possible, c</w:t>
      </w:r>
      <w:r w:rsidRPr="00A175BF">
        <w:t xml:space="preserve">amp or arrange breaks </w:t>
      </w:r>
      <w:r>
        <w:t>in plant or animal pest</w:t>
      </w:r>
      <w:r w:rsidRPr="00A175BF">
        <w:t>-free sites to prevent transporting</w:t>
      </w:r>
      <w:r>
        <w:t xml:space="preserve"> invasive species</w:t>
      </w:r>
      <w:r w:rsidRPr="00A175BF">
        <w:t xml:space="preserve">. </w:t>
      </w:r>
    </w:p>
    <w:p w:rsidR="00390B7F" w:rsidRPr="00A175BF" w:rsidRDefault="00390B7F" w:rsidP="00C83166">
      <w:pPr>
        <w:numPr>
          <w:ilvl w:val="0"/>
          <w:numId w:val="37"/>
        </w:numPr>
        <w:tabs>
          <w:tab w:val="clear" w:pos="720"/>
        </w:tabs>
        <w:spacing w:after="60"/>
        <w:ind w:left="360"/>
      </w:pPr>
      <w:r>
        <w:lastRenderedPageBreak/>
        <w:t>When surveying along transects or clearing trails, l</w:t>
      </w:r>
      <w:r w:rsidRPr="00A175BF">
        <w:t xml:space="preserve">imit the amount of ground disturbance </w:t>
      </w:r>
      <w:r>
        <w:t>and</w:t>
      </w:r>
      <w:r w:rsidRPr="00A175BF">
        <w:t xml:space="preserve"> </w:t>
      </w:r>
      <w:r>
        <w:t xml:space="preserve">foliage </w:t>
      </w:r>
      <w:r w:rsidRPr="00A175BF">
        <w:t xml:space="preserve">removal, which may create suitable substrate </w:t>
      </w:r>
      <w:r>
        <w:t>and</w:t>
      </w:r>
      <w:r w:rsidRPr="00A175BF">
        <w:t xml:space="preserve"> light conditions for weeds to become established. </w:t>
      </w:r>
    </w:p>
    <w:p w:rsidR="00390B7F" w:rsidRDefault="00390B7F" w:rsidP="00C83166">
      <w:pPr>
        <w:numPr>
          <w:ilvl w:val="0"/>
          <w:numId w:val="37"/>
        </w:numPr>
        <w:tabs>
          <w:tab w:val="clear" w:pos="720"/>
        </w:tabs>
        <w:spacing w:after="60"/>
        <w:ind w:left="360"/>
      </w:pPr>
      <w:r w:rsidRPr="00A175BF">
        <w:t xml:space="preserve">Report sightings of invasive species populations observed in the course of field work. </w:t>
      </w:r>
      <w:r>
        <w:t xml:space="preserve">Use the example form provided below. </w:t>
      </w:r>
      <w:r w:rsidRPr="00A175BF">
        <w:t>Reporting incipient populations allows managers</w:t>
      </w:r>
      <w:r>
        <w:t xml:space="preserve"> to eradicate populations before they become widespread. </w:t>
      </w:r>
    </w:p>
    <w:p w:rsidR="00390B7F" w:rsidRDefault="00390B7F" w:rsidP="00C83166">
      <w:pPr>
        <w:numPr>
          <w:ilvl w:val="0"/>
          <w:numId w:val="37"/>
        </w:numPr>
        <w:tabs>
          <w:tab w:val="clear" w:pos="720"/>
        </w:tabs>
        <w:spacing w:after="60"/>
        <w:ind w:left="360"/>
      </w:pPr>
      <w:r>
        <w:t xml:space="preserve">Inspect </w:t>
      </w:r>
      <w:r w:rsidRPr="00A175BF">
        <w:t>clothes and gear and take a few moments to clean them be</w:t>
      </w:r>
      <w:r>
        <w:t>fore heading to a new work area or leaving the field.</w:t>
      </w:r>
    </w:p>
    <w:p w:rsidR="00390B7F" w:rsidRDefault="00390B7F" w:rsidP="00C83166">
      <w:pPr>
        <w:numPr>
          <w:ilvl w:val="0"/>
          <w:numId w:val="37"/>
        </w:numPr>
        <w:tabs>
          <w:tab w:val="clear" w:pos="720"/>
        </w:tabs>
        <w:spacing w:after="60"/>
        <w:ind w:left="360"/>
      </w:pPr>
      <w:r w:rsidRPr="00A175BF">
        <w:t>Refrain from eating certain fruit to avoid becoming a dispersal agent. Eating the fruit of invasive species while in the field (e.g., blackberry) or eating fruit while at home (e.g., tomatoes) has resulted in their introduction to remote sites. If these items are eaten, bury waste at least 12 inches.</w:t>
      </w:r>
    </w:p>
    <w:p w:rsidR="00390B7F" w:rsidRPr="00A175BF" w:rsidRDefault="00390B7F" w:rsidP="00390B7F">
      <w:pPr>
        <w:ind w:left="360"/>
      </w:pPr>
    </w:p>
    <w:p w:rsidR="00390B7F" w:rsidRDefault="00390B7F" w:rsidP="004D394E">
      <w:pPr>
        <w:pStyle w:val="SOP2nd"/>
      </w:pPr>
      <w:bookmarkStart w:id="2002" w:name="_Toc160002914"/>
      <w:r>
        <w:t>Post-survey Procedures</w:t>
      </w:r>
      <w:bookmarkEnd w:id="2002"/>
    </w:p>
    <w:p w:rsidR="00390B7F" w:rsidRPr="00A175BF" w:rsidRDefault="00390B7F" w:rsidP="00C83166">
      <w:pPr>
        <w:numPr>
          <w:ilvl w:val="0"/>
          <w:numId w:val="38"/>
        </w:numPr>
        <w:tabs>
          <w:tab w:val="clear" w:pos="720"/>
        </w:tabs>
        <w:spacing w:after="60"/>
        <w:ind w:left="360"/>
      </w:pPr>
      <w:r w:rsidRPr="00A175BF">
        <w:t>Clean gear and vehicles promptly with the understanding that transported frogs, insects, and plant seeds do not remain in one place for very long.</w:t>
      </w:r>
    </w:p>
    <w:p w:rsidR="00390B7F" w:rsidRPr="00A175BF" w:rsidRDefault="00390B7F" w:rsidP="00C83166">
      <w:pPr>
        <w:numPr>
          <w:ilvl w:val="0"/>
          <w:numId w:val="38"/>
        </w:numPr>
        <w:tabs>
          <w:tab w:val="clear" w:pos="720"/>
        </w:tabs>
        <w:spacing w:after="60"/>
        <w:ind w:left="360"/>
      </w:pPr>
      <w:r w:rsidRPr="00A175BF">
        <w:t xml:space="preserve">Dispose </w:t>
      </w:r>
      <w:r>
        <w:t xml:space="preserve">of </w:t>
      </w:r>
      <w:r w:rsidRPr="00A175BF">
        <w:t xml:space="preserve">invasive plant seeds and plant parts </w:t>
      </w:r>
      <w:r>
        <w:t xml:space="preserve">that are </w:t>
      </w:r>
      <w:r w:rsidRPr="00A175BF">
        <w:t>removed from clothing</w:t>
      </w:r>
      <w:r>
        <w:t xml:space="preserve">. Appropriate disposal </w:t>
      </w:r>
      <w:r w:rsidRPr="00A175BF">
        <w:t>techniques include microwaving the seeds, gr</w:t>
      </w:r>
      <w:r>
        <w:t xml:space="preserve">inding them in a food processor, using a </w:t>
      </w:r>
      <w:r w:rsidRPr="00A175BF">
        <w:t>pestle</w:t>
      </w:r>
      <w:r>
        <w:t xml:space="preserve"> and mortar</w:t>
      </w:r>
      <w:r w:rsidRPr="00A175BF">
        <w:t>, or incinerating them. Often, it is not appropriate to throw them in the trash, which could result in their establishment at the refuse dump.</w:t>
      </w:r>
    </w:p>
    <w:p w:rsidR="00390B7F" w:rsidRDefault="00390B7F" w:rsidP="00C83166">
      <w:pPr>
        <w:numPr>
          <w:ilvl w:val="0"/>
          <w:numId w:val="38"/>
        </w:numPr>
        <w:tabs>
          <w:tab w:val="clear" w:pos="720"/>
        </w:tabs>
        <w:spacing w:after="60"/>
        <w:ind w:left="360"/>
      </w:pPr>
      <w:r w:rsidRPr="00A175BF">
        <w:t>Clean gear in a designated site at home or office so that the</w:t>
      </w:r>
      <w:r>
        <w:t xml:space="preserve"> area can be continually monitored for invasive species. </w:t>
      </w:r>
    </w:p>
    <w:p w:rsidR="00390B7F" w:rsidRDefault="00390B7F" w:rsidP="00390B7F"/>
    <w:p w:rsidR="00390B7F" w:rsidRDefault="00390B7F" w:rsidP="004D394E">
      <w:pPr>
        <w:pStyle w:val="SOP2nd"/>
      </w:pPr>
      <w:bookmarkStart w:id="2003" w:name="_Toc160002915"/>
      <w:r>
        <w:t>Sample Invasive Plant Reporting Form</w:t>
      </w:r>
      <w:bookmarkEnd w:id="2003"/>
    </w:p>
    <w:p w:rsidR="00390B7F" w:rsidRDefault="00390B7F" w:rsidP="00390B7F">
      <w:r>
        <w:t>Below is a generalized version of the invasive species report form used by Resource Management at HALE. A similar form may be adapted for other agencies and organizations utilizing this protocol. Ensure the codes for each field (see fig. 1) are provided with the form, preferably copied to the back of each form.</w:t>
      </w:r>
    </w:p>
    <w:p w:rsidR="00390B7F" w:rsidRDefault="00390B7F" w:rsidP="00390B7F"/>
    <w:p w:rsidR="00330C90" w:rsidRPr="009103A2" w:rsidRDefault="00330C90" w:rsidP="00ED0293">
      <w:pPr>
        <w:pStyle w:val="SOP2nd"/>
      </w:pPr>
      <w:r w:rsidRPr="009103A2">
        <w:rPr>
          <w:rStyle w:val="NRRSOP2ndarial12Char"/>
          <w:b/>
        </w:rPr>
        <w:t>Park-Specific Sanitation Protocols</w:t>
      </w:r>
    </w:p>
    <w:p w:rsidR="00330C90" w:rsidRPr="00AA5202" w:rsidRDefault="00330C90" w:rsidP="00330C90">
      <w:pPr>
        <w:pStyle w:val="PACNReportHeader20"/>
        <w:tabs>
          <w:tab w:val="left" w:pos="2970"/>
        </w:tabs>
        <w:rPr>
          <w:rFonts w:ascii="Times New Roman" w:hAnsi="Times New Roman" w:cs="Times New Roman"/>
          <w:b w:val="0"/>
        </w:rPr>
      </w:pPr>
      <w:r w:rsidRPr="00AA5202">
        <w:rPr>
          <w:rFonts w:ascii="Times New Roman" w:hAnsi="Times New Roman" w:cs="Times New Roman"/>
          <w:b w:val="0"/>
        </w:rPr>
        <w:t>Most parks have their own protocols for biological sanitation. Field crews should always review these park-specific protocols before any monitoring occurs. For instance, in HAVO no pack animals may be used in upper elevation Kahuku (e.g. above the cattle pastures) until protocols for preventing movement of weeds by pack animals can be developed. HAVO</w:t>
      </w:r>
      <w:r>
        <w:rPr>
          <w:rFonts w:ascii="Times New Roman" w:hAnsi="Times New Roman" w:cs="Times New Roman"/>
          <w:b w:val="0"/>
        </w:rPr>
        <w:t xml:space="preserve"> also has coqui frog and ant sanitation protocols. A</w:t>
      </w:r>
      <w:r w:rsidRPr="00AA5202">
        <w:rPr>
          <w:rFonts w:ascii="Times New Roman" w:hAnsi="Times New Roman" w:cs="Times New Roman"/>
          <w:b w:val="0"/>
        </w:rPr>
        <w:t>ll vehicles going above the 5,000 foot elevation level in Kahuku must be sanitized for ants to prevent ants from getting established above the K</w:t>
      </w:r>
      <w:r>
        <w:rPr>
          <w:rFonts w:ascii="Times New Roman" w:hAnsi="Times New Roman" w:cs="Times New Roman"/>
          <w:b w:val="0"/>
        </w:rPr>
        <w:t>ā‘</w:t>
      </w:r>
      <w:r w:rsidRPr="00AA5202">
        <w:rPr>
          <w:rFonts w:ascii="Times New Roman" w:hAnsi="Times New Roman" w:cs="Times New Roman"/>
          <w:b w:val="0"/>
        </w:rPr>
        <w:t>u Forest Reserve. After reviewing park-specific sanitation guidelines, field crews should implement whatever protocol is most rigorous for that area</w:t>
      </w:r>
      <w:r>
        <w:rPr>
          <w:rFonts w:ascii="Times New Roman" w:hAnsi="Times New Roman" w:cs="Times New Roman"/>
          <w:b w:val="0"/>
        </w:rPr>
        <w:t xml:space="preserve">. </w:t>
      </w:r>
    </w:p>
    <w:p w:rsidR="00390B7F" w:rsidRDefault="00390B7F" w:rsidP="00C47A6E">
      <w:pPr>
        <w:pStyle w:val="PACNReportNormalText0"/>
        <w:spacing w:after="60"/>
      </w:pPr>
      <w:r>
        <w:br w:type="page"/>
      </w:r>
      <w:r w:rsidRPr="00505C35">
        <w:rPr>
          <w:sz w:val="20"/>
          <w:szCs w:val="20"/>
        </w:rPr>
        <w:lastRenderedPageBreak/>
        <w:t xml:space="preserve"> </w:t>
      </w:r>
      <w:r w:rsidR="003A3696">
        <w:rPr>
          <w:noProof/>
        </w:rPr>
        <w:drawing>
          <wp:inline distT="0" distB="0" distL="0" distR="0" wp14:anchorId="15FDE32C" wp14:editId="4800BBA4">
            <wp:extent cx="5029200" cy="3429000"/>
            <wp:effectExtent l="19050" t="0" r="0" b="0"/>
            <wp:docPr id="110" name="Picture 110" descr="SOP4_InvSpp_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OP4_InvSpp_Form"/>
                    <pic:cNvPicPr>
                      <a:picLocks noChangeAspect="1" noChangeArrowheads="1"/>
                    </pic:cNvPicPr>
                  </pic:nvPicPr>
                  <pic:blipFill>
                    <a:blip r:embed="rId246" cstate="print"/>
                    <a:srcRect/>
                    <a:stretch>
                      <a:fillRect/>
                    </a:stretch>
                  </pic:blipFill>
                  <pic:spPr bwMode="auto">
                    <a:xfrm>
                      <a:off x="0" y="0"/>
                      <a:ext cx="5029200" cy="3429000"/>
                    </a:xfrm>
                    <a:prstGeom prst="rect">
                      <a:avLst/>
                    </a:prstGeom>
                    <a:noFill/>
                    <a:ln w="9525">
                      <a:noFill/>
                      <a:miter lim="800000"/>
                      <a:headEnd/>
                      <a:tailEnd/>
                    </a:ln>
                  </pic:spPr>
                </pic:pic>
              </a:graphicData>
            </a:graphic>
          </wp:inline>
        </w:drawing>
      </w:r>
    </w:p>
    <w:p w:rsidR="00390B7F" w:rsidRDefault="00390B7F" w:rsidP="00390B7F">
      <w:pPr>
        <w:pStyle w:val="PACNReportHeader20"/>
      </w:pPr>
    </w:p>
    <w:p w:rsidR="00390B7F" w:rsidRPr="00BB7CA6" w:rsidRDefault="00CE0595" w:rsidP="00390B7F">
      <w:pPr>
        <w:pStyle w:val="PACNReportHeader20"/>
      </w:pPr>
      <w:r>
        <w:rPr>
          <w:noProof/>
        </w:rPr>
        <mc:AlternateContent>
          <mc:Choice Requires="wps">
            <w:drawing>
              <wp:anchor distT="0" distB="0" distL="114300" distR="114300" simplePos="0" relativeHeight="251654656" behindDoc="0" locked="0" layoutInCell="1" allowOverlap="1" wp14:anchorId="5F2B664E" wp14:editId="1F00B579">
                <wp:simplePos x="0" y="0"/>
                <wp:positionH relativeFrom="column">
                  <wp:posOffset>0</wp:posOffset>
                </wp:positionH>
                <wp:positionV relativeFrom="paragraph">
                  <wp:posOffset>129540</wp:posOffset>
                </wp:positionV>
                <wp:extent cx="5486400" cy="3489960"/>
                <wp:effectExtent l="9525" t="15240" r="9525" b="9525"/>
                <wp:wrapNone/>
                <wp:docPr id="58"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3489960"/>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26" style="position:absolute;margin-left:0;margin-top:10.2pt;width:6in;height:27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" filled="f" strokeweight="1.5pt"/>
            </w:pict>
          </mc:Fallback>
        </mc:AlternateContent>
      </w:r>
    </w:p>
    <w:p w:rsidR="00390B7F" w:rsidRDefault="003A3696" w:rsidP="00390B7F">
      <w:pPr>
        <w:pStyle w:val="PACNReportHeader20"/>
        <w:rPr>
          <w:b w:val="0"/>
        </w:rPr>
      </w:pPr>
      <w:r>
        <w:rPr>
          <w:b w:val="0"/>
          <w:noProof/>
        </w:rPr>
        <w:drawing>
          <wp:inline distT="0" distB="0" distL="0" distR="0" wp14:anchorId="793EB573" wp14:editId="75C3FC74">
            <wp:extent cx="5181600" cy="336105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7" cstate="print"/>
                    <a:srcRect/>
                    <a:stretch>
                      <a:fillRect/>
                    </a:stretch>
                  </pic:blipFill>
                  <pic:spPr bwMode="auto">
                    <a:xfrm>
                      <a:off x="0" y="0"/>
                      <a:ext cx="5181600" cy="3361055"/>
                    </a:xfrm>
                    <a:prstGeom prst="rect">
                      <a:avLst/>
                    </a:prstGeom>
                    <a:noFill/>
                    <a:ln w="9525">
                      <a:noFill/>
                      <a:miter lim="800000"/>
                      <a:headEnd/>
                      <a:tailEnd/>
                    </a:ln>
                  </pic:spPr>
                </pic:pic>
              </a:graphicData>
            </a:graphic>
          </wp:inline>
        </w:drawing>
      </w:r>
    </w:p>
    <w:p w:rsidR="00390B7F" w:rsidRDefault="00390B7F" w:rsidP="00390B7F">
      <w:pPr>
        <w:pStyle w:val="PACNReportHeader20"/>
        <w:rPr>
          <w:b w:val="0"/>
        </w:rPr>
      </w:pPr>
    </w:p>
    <w:p w:rsidR="006F7EF0" w:rsidRDefault="00390B7F" w:rsidP="006F7EF0">
      <w:pPr>
        <w:pStyle w:val="PACNReportNormalText0"/>
        <w:spacing w:after="60"/>
        <w:rPr>
          <w:b/>
          <w:sz w:val="20"/>
          <w:szCs w:val="20"/>
        </w:rPr>
        <w:sectPr w:rsidR="006F7EF0" w:rsidSect="00ED0293">
          <w:headerReference w:type="default" r:id="rId248"/>
          <w:footerReference w:type="default" r:id="rId249"/>
          <w:pgSz w:w="12240" w:h="15840" w:code="1"/>
          <w:pgMar w:top="1440" w:right="1440" w:bottom="1440" w:left="1440" w:header="720" w:footer="720" w:gutter="0"/>
          <w:pgNumType w:start="1"/>
          <w:cols w:space="720"/>
          <w:docGrid w:linePitch="360"/>
        </w:sectPr>
      </w:pPr>
      <w:r w:rsidRPr="00E022D3">
        <w:rPr>
          <w:b/>
          <w:sz w:val="20"/>
          <w:szCs w:val="20"/>
        </w:rPr>
        <w:t>Figure 1.</w:t>
      </w:r>
      <w:r w:rsidRPr="00E022D3">
        <w:rPr>
          <w:sz w:val="20"/>
          <w:szCs w:val="20"/>
        </w:rPr>
        <w:t xml:space="preserve"> Generalized form for recording invasive species observations in PACN parks, adapted from the HALE Resource Management form.</w:t>
      </w:r>
      <w:r w:rsidRPr="00505C35">
        <w:rPr>
          <w:b/>
          <w:sz w:val="20"/>
          <w:szCs w:val="20"/>
        </w:rPr>
        <w:t xml:space="preserve"> </w:t>
      </w:r>
      <w:bookmarkStart w:id="2004" w:name="_Toc242255176"/>
      <w:bookmarkStart w:id="2005" w:name="SOP5"/>
    </w:p>
    <w:p w:rsidR="001F42C3" w:rsidRPr="00CF0FDD" w:rsidRDefault="00390B7F" w:rsidP="00CF0FDD">
      <w:pPr>
        <w:pStyle w:val="SOPTitle"/>
        <w:rPr>
          <w:rStyle w:val="NRRHeading1AppendixChar"/>
          <w:b/>
        </w:rPr>
      </w:pPr>
      <w:r w:rsidRPr="00CF0FDD">
        <w:rPr>
          <w:rStyle w:val="NRRHeading1AppendixChar"/>
          <w:b/>
        </w:rPr>
        <w:lastRenderedPageBreak/>
        <w:t>Standar</w:t>
      </w:r>
      <w:r w:rsidR="001F42C3" w:rsidRPr="00CF0FDD">
        <w:rPr>
          <w:rStyle w:val="NRRHeading1AppendixChar"/>
          <w:b/>
        </w:rPr>
        <w:t xml:space="preserve">d </w:t>
      </w:r>
      <w:r w:rsidR="001F42C3" w:rsidRPr="00CF0FDD">
        <w:t>Operating</w:t>
      </w:r>
      <w:r w:rsidR="001F42C3" w:rsidRPr="00CF0FDD">
        <w:rPr>
          <w:rStyle w:val="NRRHeading1AppendixChar"/>
          <w:b/>
        </w:rPr>
        <w:t xml:space="preserve"> Procedure (SOP) #5</w:t>
      </w:r>
    </w:p>
    <w:p w:rsidR="00390B7F" w:rsidRPr="00CF0FDD" w:rsidRDefault="00757B92" w:rsidP="00CF0FDD">
      <w:pPr>
        <w:pStyle w:val="SOPSubtitle"/>
        <w:rPr>
          <w:rStyle w:val="NRRHeading1AppendixChar"/>
          <w:b w:val="0"/>
        </w:rPr>
      </w:pPr>
      <w:bookmarkStart w:id="2006" w:name="_Toc266709713"/>
      <w:bookmarkStart w:id="2007" w:name="_Toc266424459"/>
      <w:bookmarkStart w:id="2008" w:name="_Toc266424724"/>
      <w:commentRangeStart w:id="2009"/>
      <w:r>
        <w:rPr>
          <w:rStyle w:val="NRRHeading1AppendixChar"/>
          <w:b w:val="0"/>
        </w:rPr>
        <w:t>Generating Sampling Point</w:t>
      </w:r>
      <w:r w:rsidR="008262D5" w:rsidRPr="00CF0FDD" w:rsidDel="00C620AB">
        <w:rPr>
          <w:rStyle w:val="NRRHeading1AppendixChar"/>
          <w:b w:val="0"/>
        </w:rPr>
        <w:t xml:space="preserve"> </w:t>
      </w:r>
      <w:r>
        <w:rPr>
          <w:rStyle w:val="NRRHeading1AppendixChar"/>
          <w:b w:val="0"/>
        </w:rPr>
        <w:t>Locations with GIS</w:t>
      </w:r>
      <w:bookmarkEnd w:id="2006"/>
      <w:r w:rsidR="00C620AB" w:rsidRPr="00CF0FDD">
        <w:rPr>
          <w:rStyle w:val="NRRHeading1AppendixChar"/>
          <w:b w:val="0"/>
        </w:rPr>
        <w:t xml:space="preserve"> </w:t>
      </w:r>
      <w:bookmarkEnd w:id="2004"/>
      <w:bookmarkEnd w:id="2007"/>
      <w:bookmarkEnd w:id="2008"/>
      <w:commentRangeEnd w:id="2009"/>
      <w:r w:rsidR="00303F25">
        <w:rPr>
          <w:rStyle w:val="CommentReference"/>
          <w:rFonts w:ascii="Times New Roman" w:eastAsia="Calibri" w:hAnsi="Times New Roman"/>
          <w:bCs w:val="0"/>
          <w:i w:val="0"/>
        </w:rPr>
        <w:commentReference w:id="2009"/>
      </w:r>
    </w:p>
    <w:bookmarkEnd w:id="2005"/>
    <w:p w:rsidR="00390B7F" w:rsidRDefault="00390B7F" w:rsidP="00390B7F">
      <w:r>
        <w:t>Version 1.0 (</w:t>
      </w:r>
      <w:r w:rsidR="007F30B4">
        <w:t xml:space="preserve">January </w:t>
      </w:r>
      <w:r w:rsidR="00C21A6C">
        <w:t>2</w:t>
      </w:r>
      <w:r w:rsidR="007F30B4">
        <w:t>8, 201</w:t>
      </w:r>
      <w:r w:rsidR="00C21A6C">
        <w:t>1</w:t>
      </w:r>
      <w:r>
        <w:t>)</w:t>
      </w:r>
    </w:p>
    <w:p w:rsidR="00390B7F" w:rsidRDefault="00390B7F" w:rsidP="00390B7F"/>
    <w:p w:rsidR="001F42C3" w:rsidRDefault="001F42C3" w:rsidP="00ED0293">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6F7EF0" w:rsidRDefault="00390B7F" w:rsidP="006F7EF0"/>
    <w:p w:rsidR="00A01132" w:rsidRDefault="00390B7F" w:rsidP="00A01132">
      <w:r>
        <w:rPr>
          <w:rStyle w:val="Emphasis"/>
          <w:i w:val="0"/>
        </w:rPr>
        <w:t>Partially based on</w:t>
      </w:r>
      <w:r w:rsidRPr="00F43274">
        <w:rPr>
          <w:rStyle w:val="Emphasis"/>
          <w:i w:val="0"/>
        </w:rPr>
        <w:t>:</w:t>
      </w:r>
      <w:r w:rsidR="000F4E18">
        <w:rPr>
          <w:rStyle w:val="Emphasis"/>
          <w:i w:val="0"/>
        </w:rPr>
        <w:t xml:space="preserve"> </w:t>
      </w:r>
      <w:r w:rsidRPr="001272D3">
        <w:t>Camp, R.</w:t>
      </w:r>
      <w:r w:rsidR="000A18A8">
        <w:t xml:space="preserve"> </w:t>
      </w:r>
      <w:r w:rsidRPr="001272D3">
        <w:t>J</w:t>
      </w:r>
      <w:r>
        <w:t xml:space="preserve">. </w:t>
      </w:r>
      <w:r w:rsidRPr="001272D3">
        <w:t>2006</w:t>
      </w:r>
      <w:r>
        <w:t xml:space="preserve">. </w:t>
      </w:r>
      <w:r w:rsidRPr="001272D3">
        <w:t xml:space="preserve">Standard Operating Procedure (SOP) </w:t>
      </w:r>
      <w:r>
        <w:t>#3</w:t>
      </w:r>
      <w:r w:rsidRPr="001272D3">
        <w:t xml:space="preserve"> </w:t>
      </w:r>
      <w:r>
        <w:t>“Preparing Maps, Images, and Sampling Point Location Tables From GIS,”</w:t>
      </w:r>
      <w:r w:rsidRPr="001272D3">
        <w:t xml:space="preserve"> Version 1.00</w:t>
      </w:r>
      <w:r>
        <w:t xml:space="preserve">. </w:t>
      </w:r>
      <w:r w:rsidR="000F4E18">
        <w:rPr>
          <w:i/>
        </w:rPr>
        <w:t>i</w:t>
      </w:r>
      <w:r w:rsidRPr="001272D3">
        <w:rPr>
          <w:i/>
        </w:rPr>
        <w:t>n</w:t>
      </w:r>
      <w:r w:rsidRPr="001272D3">
        <w:t xml:space="preserve"> </w:t>
      </w:r>
      <w:r w:rsidR="00A01132" w:rsidRPr="008101F3">
        <w:t>Camp, R. J., T. K. Pratt, C. Bailey, and D. Hu. 2011. Landbirds vital sign monitoring protocol – Pacific Island Network. Natural Resources Report NPS/PACN/NRR—2011/402. National Park Service, Fort Collins, Colorado.</w:t>
      </w:r>
    </w:p>
    <w:p w:rsidR="00B45948" w:rsidRPr="001272D3" w:rsidRDefault="00B45948" w:rsidP="00B45948"/>
    <w:p w:rsidR="00390B7F" w:rsidRDefault="00390B7F" w:rsidP="004D394E">
      <w:pPr>
        <w:pStyle w:val="SOP2nd"/>
      </w:pPr>
      <w:r>
        <w:t>Purpose</w:t>
      </w:r>
    </w:p>
    <w:p w:rsidR="00390B7F" w:rsidRDefault="00390B7F" w:rsidP="00390B7F">
      <w:r w:rsidRPr="001272D3">
        <w:t xml:space="preserve">This SOP explains </w:t>
      </w:r>
      <w:r>
        <w:t>how to use ArcGIS™</w:t>
      </w:r>
      <w:r w:rsidRPr="001272D3">
        <w:t xml:space="preserve"> </w:t>
      </w:r>
      <w:r>
        <w:t>and the Hawth’s Tools extension to</w:t>
      </w:r>
      <w:r w:rsidRPr="001272D3">
        <w:t xml:space="preserve"> </w:t>
      </w:r>
      <w:r>
        <w:t xml:space="preserve">generate random sampling points </w:t>
      </w:r>
      <w:r w:rsidRPr="001272D3">
        <w:t>for</w:t>
      </w:r>
      <w:r w:rsidR="00C83166">
        <w:t xml:space="preserve"> Pacific Island Network (PACN)</w:t>
      </w:r>
      <w:r w:rsidRPr="001272D3">
        <w:t xml:space="preserve"> </w:t>
      </w:r>
      <w:r>
        <w:t xml:space="preserve">terrestrial plant community monitoring. This SOP describes two methods for generating sampling points: (1) random point generation within sampling frame boundaries, applicable to all communities except the wet forest, and (2) random point generation along transects in the wet forest plant community. Once sampling points have been generated, SOP #7 describes how to install rectangular plots around each sampling point. </w:t>
      </w:r>
    </w:p>
    <w:p w:rsidR="00390B7F" w:rsidRDefault="00390B7F" w:rsidP="00390B7F"/>
    <w:p w:rsidR="00390B7F" w:rsidRDefault="00390B7F" w:rsidP="004D394E">
      <w:pPr>
        <w:pStyle w:val="SOP2nd"/>
      </w:pPr>
      <w:r w:rsidRPr="00E2373A">
        <w:t>Procedures</w:t>
      </w:r>
    </w:p>
    <w:p w:rsidR="00390B7F" w:rsidRPr="001272D3" w:rsidRDefault="00390B7F" w:rsidP="00390B7F">
      <w:r>
        <w:t>Sampling points are</w:t>
      </w:r>
      <w:r w:rsidRPr="001272D3">
        <w:t xml:space="preserve"> </w:t>
      </w:r>
      <w:r>
        <w:t>generated in ArcMap® 9.3 using the “Random Point Generation” tool within Hawth’s Tools. Alternate points are generated simultaneously</w:t>
      </w:r>
      <w:r w:rsidRPr="001272D3">
        <w:t xml:space="preserve"> in case </w:t>
      </w:r>
      <w:r>
        <w:t xml:space="preserve">any of </w:t>
      </w:r>
      <w:r w:rsidRPr="001272D3">
        <w:t>the initial location</w:t>
      </w:r>
      <w:r>
        <w:t>s</w:t>
      </w:r>
      <w:r w:rsidRPr="001272D3">
        <w:t xml:space="preserve"> </w:t>
      </w:r>
      <w:r>
        <w:t>are</w:t>
      </w:r>
      <w:r w:rsidRPr="001272D3">
        <w:t xml:space="preserve"> </w:t>
      </w:r>
      <w:r>
        <w:t xml:space="preserve">unsafe, unrepresentative or infeasible to sample. For the first year of sampling in each frame, all fixed and rotational plots (including alternates) have been generated. On an ongoing basis, additional rotational plots need to be generated starting with the second round of sampling for each frame (except for the mangrove forest frame which has only fixed plots). For the remainder of this SOP, it is implied that alternate plots will be generated whenever rotational plots are generated. The I&amp;M GIS staff has the necessary ArcMap® documents and base layers </w:t>
      </w:r>
      <w:r>
        <w:lastRenderedPageBreak/>
        <w:t xml:space="preserve">(park boundaries, streams, roads, etc.) to generate the required rotational plots for subsequent sampling cycles, as described below. </w:t>
      </w:r>
    </w:p>
    <w:p w:rsidR="00E022D3" w:rsidRPr="006F7EF0" w:rsidRDefault="00E022D3" w:rsidP="006F7EF0"/>
    <w:p w:rsidR="00390B7F" w:rsidRPr="0044007D" w:rsidRDefault="00390B7F" w:rsidP="00ED0293">
      <w:pPr>
        <w:pStyle w:val="SOP3rd"/>
      </w:pPr>
      <w:r w:rsidRPr="0044007D">
        <w:t>Simple Rando</w:t>
      </w:r>
      <w:r w:rsidR="00ED0293">
        <w:t>m Point Generation in ArcGIS™</w:t>
      </w:r>
    </w:p>
    <w:p w:rsidR="00390B7F" w:rsidRDefault="00390B7F" w:rsidP="00390B7F">
      <w:r>
        <w:t>This method for generating random plots within a sampling frame applies to four plant communities: subalpine shrubland, coastal communities, limestone forest and mangrove forest. Note that no additional plots need to be generated for the mangrove forest, as only the initial fixed plots need be sampled in this frame. Within these plant communities</w:t>
      </w:r>
      <w:r w:rsidR="00CF61D4">
        <w:t>,</w:t>
      </w:r>
      <w:r>
        <w:t xml:space="preserve"> sampling plots are generated randomly using a simple random sam</w:t>
      </w:r>
      <w:r w:rsidR="00CF61D4">
        <w:t>pling strategy outlined below.</w:t>
      </w:r>
    </w:p>
    <w:p w:rsidR="00390B7F" w:rsidRDefault="00390B7F" w:rsidP="00CF61D4">
      <w:pPr>
        <w:pStyle w:val="ListNumber"/>
        <w:numPr>
          <w:ilvl w:val="0"/>
          <w:numId w:val="39"/>
        </w:numPr>
        <w:tabs>
          <w:tab w:val="clear" w:pos="720"/>
        </w:tabs>
        <w:ind w:left="360"/>
      </w:pPr>
      <w:r>
        <w:t>Open Arc</w:t>
      </w:r>
      <w:r w:rsidRPr="001272D3">
        <w:t>Map</w:t>
      </w:r>
      <w:r>
        <w:t>®,</w:t>
      </w:r>
      <w:r w:rsidRPr="001272D3">
        <w:t xml:space="preserve"> </w:t>
      </w:r>
      <w:r>
        <w:t xml:space="preserve">and load the </w:t>
      </w:r>
      <w:r w:rsidRPr="001272D3">
        <w:t xml:space="preserve">park specific </w:t>
      </w:r>
      <w:r>
        <w:t>map document</w:t>
      </w:r>
      <w:r w:rsidRPr="001272D3">
        <w:t xml:space="preserve"> and associated layers including </w:t>
      </w:r>
      <w:r>
        <w:t>park boundaries</w:t>
      </w:r>
      <w:r w:rsidRPr="001272D3">
        <w:t xml:space="preserve">, </w:t>
      </w:r>
      <w:r>
        <w:t xml:space="preserve">coastlines, roads, trails, elevation grids and slope grids. </w:t>
      </w:r>
    </w:p>
    <w:p w:rsidR="00390B7F" w:rsidRDefault="00390B7F" w:rsidP="00CF61D4">
      <w:pPr>
        <w:pStyle w:val="ListNumber"/>
        <w:numPr>
          <w:ilvl w:val="0"/>
          <w:numId w:val="39"/>
        </w:numPr>
        <w:tabs>
          <w:tab w:val="clear" w:pos="720"/>
        </w:tabs>
        <w:ind w:left="360"/>
      </w:pPr>
      <w:r>
        <w:t>The c</w:t>
      </w:r>
      <w:r w:rsidRPr="001272D3">
        <w:t xml:space="preserve">riteria for generating </w:t>
      </w:r>
      <w:r>
        <w:t xml:space="preserve">random </w:t>
      </w:r>
      <w:r w:rsidRPr="001272D3">
        <w:t>points</w:t>
      </w:r>
      <w:r>
        <w:t xml:space="preserve"> </w:t>
      </w:r>
      <w:r w:rsidRPr="001272D3">
        <w:t xml:space="preserve">are </w:t>
      </w:r>
      <w:r>
        <w:t>listed below. For all 20 x 50 m plots each centroid must be:</w:t>
      </w:r>
    </w:p>
    <w:p w:rsidR="00390B7F" w:rsidRDefault="00390B7F" w:rsidP="00CF61D4">
      <w:pPr>
        <w:pStyle w:val="ListNumber"/>
        <w:numPr>
          <w:ilvl w:val="0"/>
          <w:numId w:val="40"/>
        </w:numPr>
        <w:tabs>
          <w:tab w:val="clear" w:pos="1080"/>
        </w:tabs>
        <w:ind w:left="720"/>
      </w:pPr>
      <w:r>
        <w:t>w</w:t>
      </w:r>
      <w:r w:rsidRPr="001272D3">
        <w:t>ithin the sampling frame</w:t>
      </w:r>
      <w:r>
        <w:t xml:space="preserve">. </w:t>
      </w:r>
    </w:p>
    <w:p w:rsidR="00390B7F" w:rsidRDefault="00390B7F" w:rsidP="00CF61D4">
      <w:pPr>
        <w:pStyle w:val="ListNumber"/>
        <w:numPr>
          <w:ilvl w:val="0"/>
          <w:numId w:val="40"/>
        </w:numPr>
        <w:tabs>
          <w:tab w:val="clear" w:pos="1080"/>
        </w:tabs>
        <w:ind w:left="720"/>
      </w:pPr>
      <w:r>
        <w:t>greater than 47 m from sampling frame boundaries, roads, trails, streams, coastlines, cultural features or other unrepresentative features</w:t>
      </w:r>
      <w:r w:rsidR="00CF61D4">
        <w:t xml:space="preserve">, ensuring that </w:t>
      </w:r>
      <w:r>
        <w:t xml:space="preserve">plot edges </w:t>
      </w:r>
      <w:r w:rsidR="00CF61D4">
        <w:t>are</w:t>
      </w:r>
      <w:r>
        <w:t xml:space="preserve"> </w:t>
      </w:r>
      <w:r w:rsidR="000D7B29">
        <w:t>≥</w:t>
      </w:r>
      <w:r w:rsidR="00CF61D4">
        <w:t>20 m from these features (</w:t>
      </w:r>
      <w:r>
        <w:t>Figure 1).</w:t>
      </w:r>
    </w:p>
    <w:p w:rsidR="00390B7F" w:rsidRDefault="00390B7F" w:rsidP="00CF61D4">
      <w:pPr>
        <w:numPr>
          <w:ilvl w:val="0"/>
          <w:numId w:val="40"/>
        </w:numPr>
        <w:tabs>
          <w:tab w:val="clear" w:pos="1080"/>
        </w:tabs>
        <w:spacing w:after="60"/>
        <w:ind w:left="720"/>
      </w:pPr>
      <w:r>
        <w:t>greater than 104 m from fixed plot centroids and other sampling points</w:t>
      </w:r>
      <w:r w:rsidR="00CF61D4">
        <w:t xml:space="preserve">, ensuring </w:t>
      </w:r>
      <w:r>
        <w:t>a 50 m bu</w:t>
      </w:r>
      <w:r w:rsidR="00CF61D4">
        <w:t>ffer between the adjacent plots.</w:t>
      </w:r>
    </w:p>
    <w:p w:rsidR="00390B7F" w:rsidRDefault="00390B7F" w:rsidP="00CF61D4">
      <w:pPr>
        <w:pStyle w:val="ListNumber"/>
        <w:numPr>
          <w:ilvl w:val="0"/>
          <w:numId w:val="40"/>
        </w:numPr>
        <w:tabs>
          <w:tab w:val="clear" w:pos="1080"/>
        </w:tabs>
        <w:ind w:left="720"/>
      </w:pPr>
      <w:r>
        <w:t xml:space="preserve">in a location with a slope less than </w:t>
      </w:r>
      <w:del w:id="2010" w:author="Ainsworth, Alison" w:date="2012-08-10T10:07:00Z">
        <w:r w:rsidDel="00565197">
          <w:delText>100</w:delText>
        </w:r>
      </w:del>
      <w:ins w:id="2011" w:author="Ainsworth, Alison" w:date="2012-08-10T10:07:00Z">
        <w:r w:rsidR="00565197">
          <w:t>70</w:t>
        </w:r>
      </w:ins>
      <w:r>
        <w:t>% (45°).</w:t>
      </w:r>
    </w:p>
    <w:p w:rsidR="000A18A8" w:rsidRDefault="000A18A8" w:rsidP="00CF61D4"/>
    <w:p w:rsidR="000568F8" w:rsidRDefault="000A18A8">
      <w:pPr>
        <w:keepNext/>
      </w:pPr>
      <w:r>
        <w:rPr>
          <w:noProof/>
        </w:rPr>
        <w:lastRenderedPageBreak/>
        <w:drawing>
          <wp:inline distT="0" distB="0" distL="0" distR="0" wp14:anchorId="375F568C" wp14:editId="5F881B04">
            <wp:extent cx="5959052" cy="3553883"/>
            <wp:effectExtent l="19050" t="19050" r="22648" b="27517"/>
            <wp:docPr id="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0" cstate="print"/>
                    <a:srcRect t="10169" b="10169"/>
                    <a:stretch>
                      <a:fillRect/>
                    </a:stretch>
                  </pic:blipFill>
                  <pic:spPr bwMode="auto">
                    <a:xfrm>
                      <a:off x="0" y="0"/>
                      <a:ext cx="5959052" cy="3553883"/>
                    </a:xfrm>
                    <a:prstGeom prst="rect">
                      <a:avLst/>
                    </a:prstGeom>
                    <a:noFill/>
                    <a:ln w="6350" cmpd="sng">
                      <a:solidFill>
                        <a:srgbClr val="000000"/>
                      </a:solidFill>
                      <a:miter lim="800000"/>
                      <a:headEnd/>
                      <a:tailEnd/>
                    </a:ln>
                    <a:effectLst/>
                  </pic:spPr>
                </pic:pic>
              </a:graphicData>
            </a:graphic>
          </wp:inline>
        </w:drawing>
      </w:r>
    </w:p>
    <w:p w:rsidR="000568F8" w:rsidRDefault="000A18A8">
      <w:pPr>
        <w:pStyle w:val="SOPFigure"/>
        <w:keepNext w:val="0"/>
        <w:rPr>
          <w:b/>
        </w:rPr>
      </w:pPr>
      <w:r w:rsidRPr="0005538D">
        <w:rPr>
          <w:b/>
        </w:rPr>
        <w:t xml:space="preserve">Figure 1. </w:t>
      </w:r>
      <w:r w:rsidRPr="00272185">
        <w:t>The minimum distance between plot center points and either frame boundaries or unrepresentative features (47 m), as well as adjacent plot center points (104 m) for 20 x 5</w:t>
      </w:r>
      <w:r w:rsidR="00A027E2">
        <w:t>0 m</w:t>
      </w:r>
      <w:r w:rsidRPr="00272185">
        <w:t xml:space="preserve"> plots.</w:t>
      </w:r>
      <w:r w:rsidRPr="0005538D">
        <w:t xml:space="preserve"> Note that these distances ensure plot edges greater than 20</w:t>
      </w:r>
      <w:r>
        <w:t xml:space="preserve"> </w:t>
      </w:r>
      <w:r w:rsidRPr="0005538D">
        <w:t>m from frame boundaries or unrepresentative features and greater than 50</w:t>
      </w:r>
      <w:r>
        <w:t xml:space="preserve"> </w:t>
      </w:r>
      <w:r w:rsidRPr="0005538D">
        <w:t>m from other plots. These values apply to all 20 x 50</w:t>
      </w:r>
      <w:r>
        <w:t xml:space="preserve"> </w:t>
      </w:r>
      <w:r w:rsidRPr="0005538D">
        <w:t>m plots.</w:t>
      </w:r>
    </w:p>
    <w:p w:rsidR="00390B7F" w:rsidRDefault="00390B7F" w:rsidP="000A18A8">
      <w:pPr>
        <w:spacing w:after="60"/>
      </w:pPr>
    </w:p>
    <w:p w:rsidR="000A18A8" w:rsidRDefault="00CF61D4" w:rsidP="00CF61D4">
      <w:pPr>
        <w:spacing w:after="60"/>
      </w:pPr>
      <w:r>
        <w:rPr>
          <w:b/>
          <w:noProof/>
        </w:rPr>
        <w:lastRenderedPageBreak/>
        <w:drawing>
          <wp:inline distT="0" distB="0" distL="0" distR="0" wp14:anchorId="03814059" wp14:editId="108E4C49">
            <wp:extent cx="5943600" cy="3550489"/>
            <wp:effectExtent l="19050" t="19050" r="19050" b="11861"/>
            <wp:docPr id="1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1" cstate="print"/>
                    <a:srcRect t="10742" b="9372"/>
                    <a:stretch>
                      <a:fillRect/>
                    </a:stretch>
                  </pic:blipFill>
                  <pic:spPr bwMode="auto">
                    <a:xfrm>
                      <a:off x="0" y="0"/>
                      <a:ext cx="5943600" cy="3550489"/>
                    </a:xfrm>
                    <a:prstGeom prst="rect">
                      <a:avLst/>
                    </a:prstGeom>
                    <a:noFill/>
                    <a:ln w="6350" cmpd="sng">
                      <a:solidFill>
                        <a:srgbClr val="000000"/>
                      </a:solidFill>
                      <a:miter lim="800000"/>
                      <a:headEnd/>
                      <a:tailEnd/>
                    </a:ln>
                    <a:effectLst/>
                  </pic:spPr>
                </pic:pic>
              </a:graphicData>
            </a:graphic>
          </wp:inline>
        </w:drawing>
      </w:r>
    </w:p>
    <w:p w:rsidR="00CF61D4" w:rsidRPr="008D45B5" w:rsidRDefault="00CF61D4" w:rsidP="00CF61D4">
      <w:pPr>
        <w:pStyle w:val="SOPFigure"/>
      </w:pPr>
      <w:r w:rsidRPr="008D45B5">
        <w:rPr>
          <w:b/>
        </w:rPr>
        <w:t>Figure 2.</w:t>
      </w:r>
      <w:r w:rsidRPr="008D45B5">
        <w:t xml:space="preserve"> </w:t>
      </w:r>
      <w:r w:rsidRPr="00272185">
        <w:t>The minimum distance between plot center points and either frame boundaries or unrepresentative features (16 m), as well as between adjacent plot center points (42 m) for 10 x 20 m plots.</w:t>
      </w:r>
      <w:r w:rsidRPr="008D45B5">
        <w:t xml:space="preserve"> Note that these distances ensure plot edges greater than 5</w:t>
      </w:r>
      <w:r>
        <w:t xml:space="preserve"> </w:t>
      </w:r>
      <w:r w:rsidRPr="008D45B5">
        <w:t>m from frame boundaries or unrepresentative features, and greater than 20</w:t>
      </w:r>
      <w:r>
        <w:t xml:space="preserve"> </w:t>
      </w:r>
      <w:r w:rsidRPr="008D45B5">
        <w:t>m from other plots.</w:t>
      </w:r>
      <w:r>
        <w:t xml:space="preserve"> </w:t>
      </w:r>
      <w:r w:rsidRPr="008D45B5">
        <w:t>For the 10 x 20</w:t>
      </w:r>
      <w:r>
        <w:t xml:space="preserve"> </w:t>
      </w:r>
      <w:r w:rsidRPr="008D45B5">
        <w:t xml:space="preserve">m plots at KAHO, these buffer requirements are slightly more lenient (see text). </w:t>
      </w:r>
    </w:p>
    <w:p w:rsidR="00CF61D4" w:rsidRDefault="00CF61D4" w:rsidP="00CF61D4"/>
    <w:p w:rsidR="00CF61D4" w:rsidRPr="006F7EF0" w:rsidRDefault="00CF61D4" w:rsidP="00CF61D4"/>
    <w:p w:rsidR="00390B7F" w:rsidRDefault="00390B7F" w:rsidP="00CF61D4">
      <w:pPr>
        <w:pStyle w:val="ListNumber"/>
        <w:ind w:firstLine="0"/>
      </w:pPr>
      <w:r>
        <w:t xml:space="preserve">For the 10 x 20 m coastal plots at KALA, each sampling point must be: </w:t>
      </w:r>
    </w:p>
    <w:p w:rsidR="00390B7F" w:rsidRDefault="00390B7F" w:rsidP="00CF61D4">
      <w:pPr>
        <w:numPr>
          <w:ilvl w:val="0"/>
          <w:numId w:val="40"/>
        </w:numPr>
        <w:spacing w:after="60"/>
        <w:ind w:left="720"/>
      </w:pPr>
      <w:r>
        <w:t>within the sampling frame.</w:t>
      </w:r>
    </w:p>
    <w:p w:rsidR="00390B7F" w:rsidRDefault="00390B7F" w:rsidP="00CF61D4">
      <w:pPr>
        <w:pStyle w:val="ListNumber"/>
        <w:numPr>
          <w:ilvl w:val="0"/>
          <w:numId w:val="40"/>
        </w:numPr>
        <w:ind w:left="720"/>
      </w:pPr>
      <w:r>
        <w:t>greater than 16 m from sampling frame boundaries, roads, trails, streams, coastlines, cultural features or other unrepresentative features</w:t>
      </w:r>
      <w:r w:rsidR="00CF61D4">
        <w:t>, ensuring that</w:t>
      </w:r>
      <w:r>
        <w:t xml:space="preserve"> plot edges</w:t>
      </w:r>
      <w:r w:rsidR="00CF61D4">
        <w:t xml:space="preserve"> are</w:t>
      </w:r>
      <w:r>
        <w:t xml:space="preserve"> </w:t>
      </w:r>
      <w:r w:rsidR="000D7B29">
        <w:t>≥</w:t>
      </w:r>
      <w:r>
        <w:t>5 m from these features</w:t>
      </w:r>
      <w:r w:rsidR="00CF61D4">
        <w:t xml:space="preserve"> (</w:t>
      </w:r>
      <w:r>
        <w:t>Figure 2).</w:t>
      </w:r>
    </w:p>
    <w:p w:rsidR="00390B7F" w:rsidRDefault="00390B7F" w:rsidP="00CF61D4">
      <w:pPr>
        <w:numPr>
          <w:ilvl w:val="0"/>
          <w:numId w:val="40"/>
        </w:numPr>
        <w:spacing w:after="60"/>
        <w:ind w:left="720"/>
      </w:pPr>
      <w:r>
        <w:t>greater than 42 m from fixed plot centroids and other sampling points</w:t>
      </w:r>
      <w:r w:rsidR="00CF61D4">
        <w:t xml:space="preserve">, ensuring </w:t>
      </w:r>
      <w:r>
        <w:t>a 20 m buffer between adjacent plots</w:t>
      </w:r>
      <w:r w:rsidR="00CF61D4">
        <w:t>.</w:t>
      </w:r>
    </w:p>
    <w:p w:rsidR="00390B7F" w:rsidRDefault="00390B7F" w:rsidP="00CF61D4">
      <w:pPr>
        <w:pStyle w:val="ListNumber"/>
        <w:numPr>
          <w:ilvl w:val="0"/>
          <w:numId w:val="40"/>
        </w:numPr>
        <w:ind w:left="720"/>
      </w:pPr>
      <w:r>
        <w:t xml:space="preserve">in a location with a slope less than </w:t>
      </w:r>
      <w:del w:id="2012" w:author="Ainsworth, Alison" w:date="2012-08-10T10:07:00Z">
        <w:r w:rsidDel="00565197">
          <w:delText>100</w:delText>
        </w:r>
      </w:del>
      <w:ins w:id="2013" w:author="Ainsworth, Alison" w:date="2012-08-10T10:07:00Z">
        <w:r w:rsidR="00565197">
          <w:t>70</w:t>
        </w:r>
      </w:ins>
      <w:r>
        <w:t>% (</w:t>
      </w:r>
      <w:del w:id="2014" w:author="Ainsworth, Alison" w:date="2012-08-10T10:08:00Z">
        <w:r w:rsidDel="00565197">
          <w:delText>45</w:delText>
        </w:r>
      </w:del>
      <w:ins w:id="2015" w:author="Ainsworth, Alison" w:date="2012-08-10T10:08:00Z">
        <w:r w:rsidR="00565197">
          <w:t>35</w:t>
        </w:r>
      </w:ins>
      <w:r>
        <w:t>°).</w:t>
      </w:r>
    </w:p>
    <w:p w:rsidR="00CF61D4" w:rsidRDefault="00CF61D4" w:rsidP="00CF61D4"/>
    <w:p w:rsidR="00390B7F" w:rsidRDefault="00390B7F" w:rsidP="00CF61D4">
      <w:pPr>
        <w:pStyle w:val="ListNumber"/>
        <w:ind w:firstLine="0"/>
      </w:pPr>
      <w:r>
        <w:t xml:space="preserve">Finally for the small coastal strand community at KAHO the 10 x 20 m plots require more lenient buffer requirements than KALA. At KAHO, each sampling point must be: </w:t>
      </w:r>
    </w:p>
    <w:p w:rsidR="00390B7F" w:rsidRDefault="00390B7F" w:rsidP="00CF61D4">
      <w:pPr>
        <w:numPr>
          <w:ilvl w:val="0"/>
          <w:numId w:val="40"/>
        </w:numPr>
        <w:spacing w:after="60"/>
        <w:ind w:left="720"/>
      </w:pPr>
      <w:r>
        <w:t>within the sampling frame.</w:t>
      </w:r>
    </w:p>
    <w:p w:rsidR="00390B7F" w:rsidRDefault="00390B7F" w:rsidP="00CF61D4">
      <w:pPr>
        <w:pStyle w:val="ListNumber"/>
        <w:numPr>
          <w:ilvl w:val="0"/>
          <w:numId w:val="40"/>
        </w:numPr>
        <w:ind w:left="720"/>
      </w:pPr>
      <w:r>
        <w:t>greater than 11 m from sampling frame boundaries, roads, trails, streams, coastlines, cultural features or other unrepresentative features</w:t>
      </w:r>
      <w:r w:rsidR="00CF61D4">
        <w:t>, ensuring</w:t>
      </w:r>
      <w:r>
        <w:t xml:space="preserve"> that plot edges do not touch any of these features.</w:t>
      </w:r>
    </w:p>
    <w:p w:rsidR="00390B7F" w:rsidRDefault="00390B7F" w:rsidP="00CF61D4">
      <w:pPr>
        <w:numPr>
          <w:ilvl w:val="0"/>
          <w:numId w:val="40"/>
        </w:numPr>
        <w:spacing w:after="60"/>
        <w:ind w:left="720"/>
      </w:pPr>
      <w:r>
        <w:lastRenderedPageBreak/>
        <w:t>greater than 32 m from fixed plot centroids and other sampling points</w:t>
      </w:r>
      <w:r w:rsidR="00CF61D4">
        <w:t>, ensuring</w:t>
      </w:r>
      <w:r>
        <w:t xml:space="preserve"> a 10 </w:t>
      </w:r>
      <w:r w:rsidR="00CF61D4">
        <w:t>m buffer between adjacent plots.</w:t>
      </w:r>
    </w:p>
    <w:p w:rsidR="00390B7F" w:rsidRDefault="00390B7F" w:rsidP="00CF61D4">
      <w:pPr>
        <w:pStyle w:val="ListNumber"/>
        <w:numPr>
          <w:ilvl w:val="0"/>
          <w:numId w:val="40"/>
        </w:numPr>
        <w:tabs>
          <w:tab w:val="clear" w:pos="1080"/>
        </w:tabs>
        <w:ind w:left="720"/>
      </w:pPr>
      <w:r>
        <w:t xml:space="preserve">in a location with a slope less than </w:t>
      </w:r>
      <w:del w:id="2016" w:author="Ainsworth, Alison" w:date="2012-08-10T10:08:00Z">
        <w:r w:rsidDel="00565197">
          <w:delText>100</w:delText>
        </w:r>
      </w:del>
      <w:ins w:id="2017" w:author="Ainsworth, Alison" w:date="2012-08-10T10:08:00Z">
        <w:r w:rsidR="00565197">
          <w:t>70</w:t>
        </w:r>
      </w:ins>
      <w:r>
        <w:t>% (</w:t>
      </w:r>
      <w:del w:id="2018" w:author="Ainsworth, Alison" w:date="2012-08-10T10:08:00Z">
        <w:r w:rsidDel="00565197">
          <w:delText>45</w:delText>
        </w:r>
      </w:del>
      <w:ins w:id="2019" w:author="Ainsworth, Alison" w:date="2012-08-10T10:08:00Z">
        <w:r w:rsidR="00565197">
          <w:t>35</w:t>
        </w:r>
      </w:ins>
      <w:r>
        <w:t>°).</w:t>
      </w:r>
    </w:p>
    <w:p w:rsidR="00390B7F" w:rsidRDefault="00390B7F" w:rsidP="00CF61D4">
      <w:pPr>
        <w:pStyle w:val="ListNumber"/>
        <w:numPr>
          <w:ilvl w:val="0"/>
          <w:numId w:val="39"/>
        </w:numPr>
        <w:tabs>
          <w:tab w:val="clear" w:pos="720"/>
        </w:tabs>
        <w:ind w:left="360"/>
      </w:pPr>
      <w:r>
        <w:t xml:space="preserve">Generate buffers around all unrepresentative features such as roads, boundaries, trails, etc. These buffer zones represent areas that cannot contain plot center points; otherwise portions of the plot may lie too close to unrepresentative features or beyond sampling frame boundaries. </w:t>
      </w:r>
      <w:r w:rsidR="00290D3F">
        <w:t>P</w:t>
      </w:r>
      <w:r>
        <w:t>rocedurally it may be easier to combine all unrepresentative features into one l</w:t>
      </w:r>
      <w:r w:rsidR="00290D3F">
        <w:t>ayer before generating buffers</w:t>
      </w:r>
      <w:r>
        <w:t>.</w:t>
      </w:r>
    </w:p>
    <w:p w:rsidR="00390B7F" w:rsidRPr="005F6283" w:rsidRDefault="00390B7F" w:rsidP="00CF61D4">
      <w:pPr>
        <w:pStyle w:val="ListNumber"/>
        <w:numPr>
          <w:ilvl w:val="0"/>
          <w:numId w:val="39"/>
        </w:numPr>
        <w:tabs>
          <w:tab w:val="clear" w:pos="720"/>
        </w:tabs>
        <w:ind w:left="360"/>
      </w:pPr>
      <w:r>
        <w:t xml:space="preserve">Use </w:t>
      </w:r>
      <w:r w:rsidR="002F2472" w:rsidRPr="00FF7E00">
        <w:t xml:space="preserve">Hawth’s </w:t>
      </w:r>
      <w:r w:rsidR="002F2472">
        <w:t xml:space="preserve">Analysis </w:t>
      </w:r>
      <w:r w:rsidR="002F2472" w:rsidRPr="00FF7E00">
        <w:t xml:space="preserve">Tools </w:t>
      </w:r>
      <w:r w:rsidR="002F2472">
        <w:t>for ArcGIS</w:t>
      </w:r>
      <w:r w:rsidR="002F2472" w:rsidRPr="000857F4">
        <w:rPr>
          <w:vertAlign w:val="superscript"/>
        </w:rPr>
        <w:t>TM</w:t>
      </w:r>
      <w:r>
        <w:rPr>
          <w:color w:val="000000"/>
        </w:rPr>
        <w:t xml:space="preserve"> to generate a list of potential sampling locations and coordinates. Table A.1 lists the number of fixed and rotational plots generated for the first cycle of sampling in each frame. On an ongoing basis, I&amp;M staff need to generate only rotational plots. Since some points may be discarded in the next step, generate approximately 50% more points than required to ensure that enough rotational plots are created:</w:t>
      </w:r>
    </w:p>
    <w:p w:rsidR="00390B7F" w:rsidRPr="001C3AC1" w:rsidRDefault="00390B7F" w:rsidP="00CF61D4">
      <w:pPr>
        <w:pStyle w:val="ListNumber"/>
        <w:numPr>
          <w:ilvl w:val="0"/>
          <w:numId w:val="41"/>
        </w:numPr>
        <w:tabs>
          <w:tab w:val="clear" w:pos="1080"/>
        </w:tabs>
        <w:ind w:left="720"/>
      </w:pPr>
      <w:r>
        <w:rPr>
          <w:color w:val="000000"/>
        </w:rPr>
        <w:t>from the Hawth’s Tools pull-down menu under the “Sampling Tools” option, open the “Generate Random Points” tool.</w:t>
      </w:r>
    </w:p>
    <w:p w:rsidR="00390B7F" w:rsidRDefault="00390B7F" w:rsidP="00CF61D4">
      <w:pPr>
        <w:pStyle w:val="ListNumber"/>
        <w:numPr>
          <w:ilvl w:val="0"/>
          <w:numId w:val="41"/>
        </w:numPr>
        <w:tabs>
          <w:tab w:val="clear" w:pos="1080"/>
        </w:tabs>
        <w:ind w:left="720"/>
      </w:pPr>
      <w:r>
        <w:t>within the dialog box (Figure 3), enter the name of the sampling frame polygon, the excluded buffer area, the minimum distance between points and the number of points.</w:t>
      </w:r>
    </w:p>
    <w:p w:rsidR="00390B7F" w:rsidRDefault="00390B7F" w:rsidP="00CF61D4">
      <w:pPr>
        <w:pStyle w:val="ListNumber"/>
        <w:numPr>
          <w:ilvl w:val="0"/>
          <w:numId w:val="41"/>
        </w:numPr>
        <w:tabs>
          <w:tab w:val="clear" w:pos="1080"/>
        </w:tabs>
        <w:ind w:left="720"/>
      </w:pPr>
      <w:r>
        <w:t>after all</w:t>
      </w:r>
      <w:r w:rsidRPr="001272D3">
        <w:t xml:space="preserve"> </w:t>
      </w:r>
      <w:r>
        <w:t xml:space="preserve">the </w:t>
      </w:r>
      <w:r w:rsidRPr="001272D3">
        <w:t xml:space="preserve">points have been </w:t>
      </w:r>
      <w:r>
        <w:t>generated,</w:t>
      </w:r>
      <w:r w:rsidRPr="001272D3">
        <w:t xml:space="preserve"> </w:t>
      </w:r>
      <w:r>
        <w:t xml:space="preserve">use the </w:t>
      </w:r>
      <w:r w:rsidRPr="001272D3">
        <w:t>“</w:t>
      </w:r>
      <w:r>
        <w:t>Table Tools – Add XY to Table (P</w:t>
      </w:r>
      <w:r w:rsidRPr="001272D3">
        <w:t>oints)”</w:t>
      </w:r>
      <w:r>
        <w:t xml:space="preserve"> option from within Hawth’s Tools </w:t>
      </w:r>
      <w:r w:rsidRPr="001272D3">
        <w:t xml:space="preserve">to create X and Y values for each </w:t>
      </w:r>
      <w:r>
        <w:t>point.</w:t>
      </w:r>
    </w:p>
    <w:p w:rsidR="00390B7F" w:rsidRDefault="00390B7F" w:rsidP="00CF61D4">
      <w:pPr>
        <w:numPr>
          <w:ilvl w:val="0"/>
          <w:numId w:val="39"/>
        </w:numPr>
        <w:tabs>
          <w:tab w:val="clear" w:pos="720"/>
        </w:tabs>
        <w:spacing w:after="60"/>
        <w:ind w:left="360"/>
      </w:pPr>
      <w:r>
        <w:t xml:space="preserve">Discard any point with a slope of greater than </w:t>
      </w:r>
      <w:del w:id="2020" w:author="Ainsworth, Alison" w:date="2012-08-10T10:08:00Z">
        <w:r w:rsidDel="00565197">
          <w:delText>100</w:delText>
        </w:r>
      </w:del>
      <w:ins w:id="2021" w:author="Ainsworth, Alison" w:date="2012-08-10T10:08:00Z">
        <w:r w:rsidR="00565197">
          <w:t>70</w:t>
        </w:r>
      </w:ins>
      <w:r>
        <w:t>% (</w:t>
      </w:r>
      <w:del w:id="2022" w:author="Ainsworth, Alison" w:date="2012-08-10T10:08:00Z">
        <w:r w:rsidDel="00565197">
          <w:delText>45</w:delText>
        </w:r>
        <w:r w:rsidDel="00565197">
          <w:rPr>
            <w:rFonts w:ascii="Arial" w:hAnsi="Arial" w:cs="Arial"/>
          </w:rPr>
          <w:delText>º</w:delText>
        </w:r>
      </w:del>
      <w:ins w:id="2023" w:author="Ainsworth, Alison" w:date="2012-08-10T10:08:00Z">
        <w:r w:rsidR="00565197">
          <w:t>35</w:t>
        </w:r>
        <w:r w:rsidR="00565197">
          <w:rPr>
            <w:rFonts w:ascii="Arial" w:hAnsi="Arial" w:cs="Arial"/>
          </w:rPr>
          <w:t>º</w:t>
        </w:r>
      </w:ins>
      <w:r>
        <w:t xml:space="preserve">). </w:t>
      </w:r>
    </w:p>
    <w:p w:rsidR="00390B7F" w:rsidRDefault="00390B7F" w:rsidP="00CF61D4">
      <w:pPr>
        <w:numPr>
          <w:ilvl w:val="0"/>
          <w:numId w:val="42"/>
        </w:numPr>
        <w:tabs>
          <w:tab w:val="clear" w:pos="1080"/>
        </w:tabs>
        <w:spacing w:after="60"/>
        <w:ind w:left="720"/>
      </w:pPr>
      <w:r>
        <w:t>based on the highest resolution digital elevation model (DEM) available, create a slope raster using the “Surface Tools” in Spatial Analyst. If a DEM already exists in the I&amp;M GIS database, this step may be skipped.</w:t>
      </w:r>
    </w:p>
    <w:p w:rsidR="00390B7F" w:rsidRDefault="00390B7F" w:rsidP="00CF61D4">
      <w:pPr>
        <w:numPr>
          <w:ilvl w:val="0"/>
          <w:numId w:val="42"/>
        </w:numPr>
        <w:tabs>
          <w:tab w:val="clear" w:pos="1080"/>
        </w:tabs>
        <w:spacing w:after="60"/>
        <w:ind w:left="720"/>
      </w:pPr>
      <w:r>
        <w:t>Run the “Extract Values to Points” tool located within the “Extraction” subfolder of the Spatial Analyst Toolset. This tool uses the slope raster to compute slope for each random sampling point.</w:t>
      </w:r>
    </w:p>
    <w:p w:rsidR="00390B7F" w:rsidRPr="001272D3" w:rsidRDefault="00390B7F" w:rsidP="00CF61D4">
      <w:pPr>
        <w:numPr>
          <w:ilvl w:val="0"/>
          <w:numId w:val="42"/>
        </w:numPr>
        <w:tabs>
          <w:tab w:val="clear" w:pos="1080"/>
        </w:tabs>
        <w:spacing w:after="60"/>
        <w:ind w:left="720"/>
      </w:pPr>
      <w:r>
        <w:t>Based on the interpolated slope values, discard all points that do not meet the slope criteria. Furthermore, if a plot location lies next to dangerous slopes that could fall within or on the edge of plot boundaries, eliminate this point as well. In general, only the wet forests of KALA, NPSA and HALE have large areas with slopes greater than 100%. In the other sampling frames, extreme slopes are distributed more sparsely (if at all) across the frame.</w:t>
      </w:r>
    </w:p>
    <w:p w:rsidR="00390B7F" w:rsidRDefault="00390B7F" w:rsidP="00CF61D4">
      <w:pPr>
        <w:numPr>
          <w:ilvl w:val="0"/>
          <w:numId w:val="39"/>
        </w:numPr>
        <w:tabs>
          <w:tab w:val="clear" w:pos="720"/>
        </w:tabs>
        <w:spacing w:after="60"/>
        <w:ind w:left="360"/>
      </w:pPr>
      <w:r>
        <w:t>From the remaining feasible points, use the “Create Random Selection” tool from Hawth’s Tools to select the appropriate number of rotational plots (see table A.1 for the require</w:t>
      </w:r>
      <w:r w:rsidR="00CF61D4">
        <w:t xml:space="preserve">d number of rotational plots). </w:t>
      </w:r>
      <w:r>
        <w:t>After generating the required number of plots, any extra points can be discarded.</w:t>
      </w:r>
    </w:p>
    <w:p w:rsidR="00390B7F" w:rsidRDefault="00390B7F" w:rsidP="00290D3F"/>
    <w:p w:rsidR="00390B7F" w:rsidRDefault="00390B7F" w:rsidP="00CF61D4">
      <w:r>
        <w:t>After permanent plots have been established and surveyed in the first year, buffer areas</w:t>
      </w:r>
      <w:r w:rsidR="00C620AB">
        <w:t xml:space="preserve"> should be created around them </w:t>
      </w:r>
      <w:r>
        <w:t xml:space="preserve">and merged with the other buffer areas to prevent future rotational plots from being located too close to fixed plots. An alternative strategy to buffering unrepresentative features and creating exclusion zones around them is to generate random points throughout the sampling frame and then manually exclude any infeasible points at the end. This approach works </w:t>
      </w:r>
    </w:p>
    <w:p w:rsidR="00390B7F" w:rsidRDefault="00390B7F" w:rsidP="00290D3F"/>
    <w:p w:rsidR="00390B7F" w:rsidRDefault="003A3696" w:rsidP="00390B7F">
      <w:r>
        <w:rPr>
          <w:noProof/>
        </w:rPr>
        <w:lastRenderedPageBreak/>
        <w:drawing>
          <wp:inline distT="0" distB="0" distL="0" distR="0" wp14:anchorId="3E11379B" wp14:editId="358EF9CB">
            <wp:extent cx="6324600" cy="4885055"/>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2" cstate="print"/>
                    <a:srcRect/>
                    <a:stretch>
                      <a:fillRect/>
                    </a:stretch>
                  </pic:blipFill>
                  <pic:spPr bwMode="auto">
                    <a:xfrm>
                      <a:off x="0" y="0"/>
                      <a:ext cx="6324600" cy="4885055"/>
                    </a:xfrm>
                    <a:prstGeom prst="rect">
                      <a:avLst/>
                    </a:prstGeom>
                    <a:noFill/>
                    <a:ln w="9525">
                      <a:noFill/>
                      <a:miter lim="800000"/>
                      <a:headEnd/>
                      <a:tailEnd/>
                    </a:ln>
                  </pic:spPr>
                </pic:pic>
              </a:graphicData>
            </a:graphic>
          </wp:inline>
        </w:drawing>
      </w:r>
    </w:p>
    <w:p w:rsidR="00390B7F" w:rsidRPr="00E022D3" w:rsidRDefault="00390B7F" w:rsidP="00ED0293">
      <w:pPr>
        <w:pStyle w:val="SOPFigure"/>
      </w:pPr>
      <w:r w:rsidRPr="00E022D3">
        <w:rPr>
          <w:b/>
        </w:rPr>
        <w:t>Figure 3.</w:t>
      </w:r>
      <w:r w:rsidRPr="00E022D3">
        <w:t xml:space="preserve"> Dialog box for the “Random Point Generation” tool in Hawth’s Tools. Note relevant options (a) to prevent points from occurring in selected polygons and (b) to enforce minimum distances between points.</w:t>
      </w:r>
    </w:p>
    <w:p w:rsidR="0091363F" w:rsidRDefault="0091363F" w:rsidP="0091363F"/>
    <w:p w:rsidR="00ED0293" w:rsidRDefault="00ED0293" w:rsidP="0091363F"/>
    <w:p w:rsidR="00372491" w:rsidRDefault="00372491" w:rsidP="00372491">
      <w:r>
        <w:t>reasonably well in the larger sampling frames with few unrepresentative areas/features but will be more time-consuming in smaller, more restricted sampling frames.</w:t>
      </w:r>
    </w:p>
    <w:p w:rsidR="00372491" w:rsidRPr="0091363F" w:rsidRDefault="00372491" w:rsidP="0091363F"/>
    <w:p w:rsidR="00390B7F" w:rsidRPr="008D45B5" w:rsidRDefault="00390B7F" w:rsidP="00ED0293">
      <w:pPr>
        <w:pStyle w:val="SOP3rd"/>
      </w:pPr>
      <w:r w:rsidRPr="008D45B5">
        <w:t>Point Generation Along Transects in ArcGIS</w:t>
      </w:r>
      <w:r>
        <w:t>™</w:t>
      </w:r>
    </w:p>
    <w:p w:rsidR="00390B7F" w:rsidRDefault="00390B7F" w:rsidP="00390B7F">
      <w:r>
        <w:t>This method applies only to the wet forest sampling frame where logistics and risks dictate that sampling must occur along transects. Fixed plot locations are randomly located along fixed transects and rotational plots are randomly located along rotational transects. The fixed plots have been generated (see Appendix A “Target Populations and Sampling Frames”) and should not need to be modified again. The rotational plots have also been generated for the first cycle of sampling (Appendix A), but additional plots need to be generated prior to each subsequent sampling cycle. This process involves generating new rotational transects and selecting a random set of points along these rotational transects. To the greatest extent possible this protocol will share rotationa</w:t>
      </w:r>
      <w:r w:rsidR="007B27AD">
        <w:t>l transects with the Landbirds P</w:t>
      </w:r>
      <w:r>
        <w:t>rotocol</w:t>
      </w:r>
      <w:r w:rsidR="007B27AD">
        <w:t xml:space="preserve"> </w:t>
      </w:r>
      <w:r w:rsidR="00246D6B">
        <w:fldChar w:fldCharType="begin"/>
      </w:r>
      <w:r w:rsidR="007B27AD">
        <w:instrText xml:space="preserve"> ADDIN EN.CITE &lt;EndNote&gt;&lt;Cite&gt;&lt;Author&gt;Camp&lt;/Author&gt;&lt;Year&gt;2009&lt;/Year&gt;&lt;RecNum&gt;481&lt;/RecNum&gt;&lt;DisplayText&gt;(Camp et al. 2009)&lt;/DisplayText&gt;&lt;record&gt;&lt;rec-number&gt;481&lt;/rec-number&gt;&lt;foreign-keys&gt;&lt;key app="EN" db-id="29wd9fdxkttawpevre3ptatrsdx2se0wz5da"&gt;481&lt;/key&gt;&lt;/foreign-keys&gt;&lt;ref-type name="Unpublished Work"&gt;34&lt;/ref-type&gt;&lt;contributors&gt;&lt;authors&gt;&lt;author&gt;Camp, Richard J. &lt;/author&gt;&lt;author&gt;Pratt, Thane K. &lt;/author&gt;&lt;author&gt;Bailey, Cathleen&lt;/author&gt;&lt;author&gt;Hu, Darcy &lt;/author&gt;&lt;/authors&gt;&lt;/contributors&gt;&lt;titles&gt;&lt;title&gt;Draft focal terrestrial vertebrate species: Landbirds inventory and monitoring protocol&lt;/title&gt;&lt;/titles&gt;&lt;dates&gt;&lt;year&gt;2009&lt;/year&gt;&lt;/dates&gt;&lt;pub-location&gt;Hawaii National Park, HI. Unpublished Report&lt;/pub-location&gt;&lt;publisher&gt;Department of the Interior, National Park Service, Pacific Island Network, Hawaii National Park, HI. Unpublished Report&lt;/publisher&gt;&lt;urls&gt;&lt;/urls&gt;&lt;/record&gt;&lt;/Cite&gt;&lt;/EndNote&gt;</w:instrText>
      </w:r>
      <w:r w:rsidR="00246D6B">
        <w:fldChar w:fldCharType="separate"/>
      </w:r>
      <w:r w:rsidR="007B27AD">
        <w:rPr>
          <w:noProof/>
        </w:rPr>
        <w:t xml:space="preserve">(Camp et al. </w:t>
      </w:r>
      <w:r w:rsidR="00A01132">
        <w:rPr>
          <w:noProof/>
        </w:rPr>
        <w:t>2011</w:t>
      </w:r>
      <w:r w:rsidR="007B27AD">
        <w:rPr>
          <w:noProof/>
        </w:rPr>
        <w:t>)</w:t>
      </w:r>
      <w:r w:rsidR="00246D6B">
        <w:fldChar w:fldCharType="end"/>
      </w:r>
      <w:r>
        <w:t xml:space="preserve">. Table A.1 lists the </w:t>
      </w:r>
      <w:r>
        <w:lastRenderedPageBreak/>
        <w:t>required number of rotational plots for each frame. The following steps describe in detail the procedure to generate rotational transects and rotational plots</w:t>
      </w:r>
      <w:r w:rsidR="00290D3F">
        <w:t>.</w:t>
      </w:r>
    </w:p>
    <w:p w:rsidR="00390B7F" w:rsidRDefault="00390B7F" w:rsidP="00390B7F"/>
    <w:p w:rsidR="00390B7F" w:rsidRDefault="00390B7F" w:rsidP="00290D3F">
      <w:pPr>
        <w:numPr>
          <w:ilvl w:val="0"/>
          <w:numId w:val="44"/>
        </w:numPr>
        <w:tabs>
          <w:tab w:val="clear" w:pos="720"/>
        </w:tabs>
        <w:spacing w:after="60"/>
        <w:ind w:left="360"/>
      </w:pPr>
      <w:r>
        <w:t>Generate a series of random transects. The criteria for transect establishment</w:t>
      </w:r>
      <w:r w:rsidR="000A5D38">
        <w:t xml:space="preserve"> is identical to the Landbirds P</w:t>
      </w:r>
      <w:r>
        <w:t>rotocol enabling the I&amp;M GIS staff to create one set of transects for both protocols where applicable. The procedure to create rotational transects is as follows:</w:t>
      </w:r>
      <w:r w:rsidRPr="00032CEE">
        <w:t xml:space="preserve"> </w:t>
      </w:r>
    </w:p>
    <w:p w:rsidR="00390B7F" w:rsidRDefault="00390B7F" w:rsidP="00290D3F">
      <w:pPr>
        <w:pStyle w:val="ListNumber"/>
        <w:numPr>
          <w:ilvl w:val="0"/>
          <w:numId w:val="46"/>
        </w:numPr>
        <w:tabs>
          <w:tab w:val="clear" w:pos="1080"/>
        </w:tabs>
        <w:ind w:left="720"/>
      </w:pPr>
      <w:r>
        <w:t>u</w:t>
      </w:r>
      <w:r w:rsidRPr="00FF7E00">
        <w:t xml:space="preserve">sing Hawth’s Tools select </w:t>
      </w:r>
      <w:r>
        <w:t>20</w:t>
      </w:r>
      <w:r w:rsidRPr="00FF7E00">
        <w:t xml:space="preserve"> random points from within the sampling frame for use as potential transect starting points</w:t>
      </w:r>
      <w:r>
        <w:t xml:space="preserve">. </w:t>
      </w:r>
    </w:p>
    <w:p w:rsidR="00390B7F" w:rsidRPr="00FF7E00" w:rsidRDefault="00390B7F" w:rsidP="00290D3F">
      <w:pPr>
        <w:pStyle w:val="ListNumber"/>
        <w:numPr>
          <w:ilvl w:val="0"/>
          <w:numId w:val="46"/>
        </w:numPr>
        <w:tabs>
          <w:tab w:val="clear" w:pos="1080"/>
        </w:tabs>
        <w:ind w:left="720"/>
      </w:pPr>
      <w:r>
        <w:t>beginning with the first random point, assign a random azimuth (either by computer or using the random number table in SOP #7). Draw a 1500 m transect (or shorter if the transect reaches a park boundary, coastline, or impassable section) in the direction of that azimuth. If the transect is less than 600 m long</w:t>
      </w:r>
      <w:r w:rsidR="007B27AD">
        <w:t xml:space="preserve"> (i.e., the equivalent of five l</w:t>
      </w:r>
      <w:r>
        <w:t xml:space="preserve">andbirds monitoring stations spaced 150 m apart), then discard the transect since it is not practical to access and sample isolated plots. Rotational transects and legacy transects may cross one another. </w:t>
      </w:r>
    </w:p>
    <w:p w:rsidR="00390B7F" w:rsidRDefault="00390B7F" w:rsidP="00290D3F">
      <w:pPr>
        <w:numPr>
          <w:ilvl w:val="0"/>
          <w:numId w:val="45"/>
        </w:numPr>
        <w:tabs>
          <w:tab w:val="clear" w:pos="720"/>
        </w:tabs>
        <w:spacing w:after="60"/>
      </w:pPr>
      <w:r>
        <w:t xml:space="preserve">continue generating transects from each random starting point until the combined length of new transects equals the total length of rotational transects from year 1. The I&amp;M GIS staff has this transect information in their geodatabases. In general, this length corresponds to 7500 </w:t>
      </w:r>
      <w:r w:rsidR="007B27AD">
        <w:t>m (7.5 km) or approximately 50 l</w:t>
      </w:r>
      <w:r>
        <w:t>andbirds monitoring stations (located on five to eight transects). However, the total length of transects varies between frames; so the safest approach is to match the length of new rotational transects to the length of rotational transects generated in year 1. To ensure co</w:t>
      </w:r>
      <w:r w:rsidR="000A5D38">
        <w:t>mpatibility with the Landbirds P</w:t>
      </w:r>
      <w:r>
        <w:t xml:space="preserve">rotocol, consult with the Landbirds </w:t>
      </w:r>
      <w:r w:rsidR="008D6A51">
        <w:t>project lead</w:t>
      </w:r>
      <w:r>
        <w:t xml:space="preserve"> to verify that the new transects meet their protocol requirements. </w:t>
      </w:r>
    </w:p>
    <w:p w:rsidR="00390B7F" w:rsidRDefault="00390B7F" w:rsidP="00290D3F">
      <w:pPr>
        <w:numPr>
          <w:ilvl w:val="0"/>
          <w:numId w:val="44"/>
        </w:numPr>
        <w:tabs>
          <w:tab w:val="clear" w:pos="720"/>
        </w:tabs>
        <w:spacing w:after="60"/>
        <w:ind w:left="360"/>
      </w:pPr>
      <w:r>
        <w:t>Using the “Divide” tool in the ArcGIS® editor, create sampling stations at 150 meter intervals along each of the newly created rotational transe</w:t>
      </w:r>
      <w:r w:rsidR="007B27AD">
        <w:t>cts. In addition to serving as l</w:t>
      </w:r>
      <w:r>
        <w:t xml:space="preserve">andbirds sampling stations, these stations act as a pool from which we will select our sampling points. </w:t>
      </w:r>
    </w:p>
    <w:p w:rsidR="00390B7F" w:rsidRDefault="00390B7F" w:rsidP="00290D3F">
      <w:pPr>
        <w:numPr>
          <w:ilvl w:val="0"/>
          <w:numId w:val="44"/>
        </w:numPr>
        <w:tabs>
          <w:tab w:val="clear" w:pos="720"/>
        </w:tabs>
        <w:spacing w:after="60"/>
        <w:ind w:left="360"/>
      </w:pPr>
      <w:r>
        <w:t xml:space="preserve">Before selecting specific points, discard any points that </w:t>
      </w:r>
      <w:r w:rsidR="00887610">
        <w:t>are potentially unsafe</w:t>
      </w:r>
      <w:r w:rsidR="00887610" w:rsidDel="00887610">
        <w:t xml:space="preserve"> </w:t>
      </w:r>
      <w:r w:rsidR="00887610">
        <w:t xml:space="preserve">or that may contain features such as human structures or disturbance corridors making the plot </w:t>
      </w:r>
      <w:r>
        <w:t>unrepresentative</w:t>
      </w:r>
      <w:r w:rsidR="00887610">
        <w:t xml:space="preserve"> of the main surrounding</w:t>
      </w:r>
      <w:r>
        <w:t>. Since this protocol requires the placement of 20 x 50 m plots around each sampling point, we may have to discard some points that a</w:t>
      </w:r>
      <w:r w:rsidR="000A5D38">
        <w:t>re acceptable to the Landbirds P</w:t>
      </w:r>
      <w:r>
        <w:t xml:space="preserve">rotocol. </w:t>
      </w:r>
    </w:p>
    <w:p w:rsidR="00390B7F" w:rsidRDefault="00390B7F" w:rsidP="00290D3F">
      <w:pPr>
        <w:numPr>
          <w:ilvl w:val="0"/>
          <w:numId w:val="44"/>
        </w:numPr>
        <w:tabs>
          <w:tab w:val="clear" w:pos="720"/>
        </w:tabs>
        <w:spacing w:after="60"/>
        <w:ind w:left="360"/>
      </w:pPr>
      <w:r>
        <w:t xml:space="preserve">Table A.1 lists the required number of rotational (15) and alternate plots (number </w:t>
      </w:r>
      <w:r w:rsidR="00290D3F">
        <w:t>varies). T</w:t>
      </w:r>
      <w:r>
        <w:t>he required number of plots will match the number of plots generated in year 1 of sampling. Using the “Create Random Selection” tool from Hawth’s Tools, select and partition the appropriate number of rotational and alternate plots from the pool of acceptable plots.</w:t>
      </w:r>
    </w:p>
    <w:p w:rsidR="00390B7F" w:rsidRDefault="00390B7F" w:rsidP="00290D3F">
      <w:pPr>
        <w:numPr>
          <w:ilvl w:val="0"/>
          <w:numId w:val="44"/>
        </w:numPr>
        <w:tabs>
          <w:tab w:val="clear" w:pos="720"/>
        </w:tabs>
        <w:spacing w:after="60"/>
        <w:ind w:left="360"/>
      </w:pPr>
      <w:r>
        <w:t>After all</w:t>
      </w:r>
      <w:r w:rsidRPr="001272D3">
        <w:t xml:space="preserve"> </w:t>
      </w:r>
      <w:r>
        <w:t xml:space="preserve">the sampling </w:t>
      </w:r>
      <w:r w:rsidRPr="001272D3">
        <w:t xml:space="preserve">points have been </w:t>
      </w:r>
      <w:r>
        <w:t>generated,</w:t>
      </w:r>
      <w:r w:rsidRPr="001272D3">
        <w:t xml:space="preserve"> </w:t>
      </w:r>
      <w:r>
        <w:t xml:space="preserve">assign plot numbers to each plot. Since fixed plots are numbered 1–15 in each wet forest frame, rotational plots will be numbered 16–30 in year 1 of sampling, 31–45 in year 2, 46–60 in year 3, and so on. Alternate plot numbering begins with “A1” and continues until each alternate plot has a number (e.g., A1–A15). </w:t>
      </w:r>
    </w:p>
    <w:p w:rsidR="00390B7F" w:rsidRDefault="00390B7F" w:rsidP="00290D3F">
      <w:pPr>
        <w:numPr>
          <w:ilvl w:val="0"/>
          <w:numId w:val="44"/>
        </w:numPr>
        <w:tabs>
          <w:tab w:val="clear" w:pos="720"/>
        </w:tabs>
        <w:spacing w:after="60"/>
        <w:ind w:left="360"/>
      </w:pPr>
      <w:r>
        <w:t xml:space="preserve">Use the </w:t>
      </w:r>
      <w:r w:rsidRPr="001272D3">
        <w:t>“</w:t>
      </w:r>
      <w:r>
        <w:t>Table Tools – Add XY to Table (P</w:t>
      </w:r>
      <w:r w:rsidRPr="001272D3">
        <w:t>oints)”</w:t>
      </w:r>
      <w:r>
        <w:t xml:space="preserve"> option within Hawth’s Tools </w:t>
      </w:r>
      <w:r w:rsidRPr="001272D3">
        <w:t xml:space="preserve">to create X and Y values for each </w:t>
      </w:r>
      <w:r>
        <w:t xml:space="preserve">plot. </w:t>
      </w:r>
    </w:p>
    <w:p w:rsidR="00390B7F" w:rsidRDefault="00390B7F" w:rsidP="00290D3F">
      <w:pPr>
        <w:numPr>
          <w:ilvl w:val="0"/>
          <w:numId w:val="44"/>
        </w:numPr>
        <w:tabs>
          <w:tab w:val="clear" w:pos="720"/>
        </w:tabs>
        <w:spacing w:after="60"/>
        <w:ind w:left="360"/>
      </w:pPr>
      <w:r>
        <w:lastRenderedPageBreak/>
        <w:t xml:space="preserve">Since we do not anticipate any “transect” effects on rotational transects, rotational plots do not need to be shifted off transect by 50 m. </w:t>
      </w:r>
    </w:p>
    <w:p w:rsidR="00E022D3" w:rsidRDefault="00E022D3" w:rsidP="006F7EF0"/>
    <w:p w:rsidR="00C620AB" w:rsidRPr="006F7EF0" w:rsidRDefault="00C620AB" w:rsidP="006F7EF0"/>
    <w:p w:rsidR="00390B7F" w:rsidRPr="0091363F" w:rsidRDefault="00390B7F" w:rsidP="00ED0293">
      <w:pPr>
        <w:pStyle w:val="SOP3rd"/>
      </w:pPr>
      <w:r w:rsidRPr="0091363F">
        <w:t>Printing Coordinates and Maps</w:t>
      </w:r>
    </w:p>
    <w:p w:rsidR="00390B7F" w:rsidRDefault="00390B7F" w:rsidP="00290D3F">
      <w:pPr>
        <w:numPr>
          <w:ilvl w:val="0"/>
          <w:numId w:val="43"/>
        </w:numPr>
        <w:tabs>
          <w:tab w:val="clear" w:pos="720"/>
        </w:tabs>
        <w:spacing w:after="60"/>
        <w:ind w:left="360"/>
      </w:pPr>
      <w:r w:rsidRPr="001272D3">
        <w:t xml:space="preserve">Print out </w:t>
      </w:r>
      <w:r>
        <w:t xml:space="preserve">the </w:t>
      </w:r>
      <w:r w:rsidRPr="001272D3">
        <w:t xml:space="preserve">X and Y coordinates for </w:t>
      </w:r>
      <w:r>
        <w:t>all plots.</w:t>
      </w:r>
    </w:p>
    <w:p w:rsidR="00390B7F" w:rsidRDefault="00390B7F" w:rsidP="00290D3F">
      <w:pPr>
        <w:numPr>
          <w:ilvl w:val="0"/>
          <w:numId w:val="43"/>
        </w:numPr>
        <w:tabs>
          <w:tab w:val="clear" w:pos="720"/>
        </w:tabs>
        <w:spacing w:after="60"/>
        <w:ind w:left="360"/>
      </w:pPr>
      <w:r w:rsidRPr="001272D3">
        <w:t xml:space="preserve">To maximize efficiency in the field, the list should </w:t>
      </w:r>
      <w:r>
        <w:t>include</w:t>
      </w:r>
      <w:r w:rsidRPr="001272D3">
        <w:t xml:space="preserve"> </w:t>
      </w:r>
      <w:r>
        <w:t xml:space="preserve">information on the </w:t>
      </w:r>
      <w:r w:rsidRPr="001272D3">
        <w:t xml:space="preserve">proximity of </w:t>
      </w:r>
      <w:r>
        <w:t>plots to each other, as well as the recommended order of sampling.</w:t>
      </w:r>
    </w:p>
    <w:p w:rsidR="00390B7F" w:rsidRDefault="00390B7F" w:rsidP="00290D3F">
      <w:pPr>
        <w:numPr>
          <w:ilvl w:val="0"/>
          <w:numId w:val="43"/>
        </w:numPr>
        <w:tabs>
          <w:tab w:val="clear" w:pos="720"/>
        </w:tabs>
        <w:spacing w:after="60"/>
        <w:ind w:left="360"/>
      </w:pPr>
      <w:r w:rsidRPr="001272D3">
        <w:t>Print</w:t>
      </w:r>
      <w:r>
        <w:t xml:space="preserve"> out the GIS maps</w:t>
      </w:r>
      <w:r w:rsidRPr="001272D3">
        <w:t xml:space="preserve"> showing </w:t>
      </w:r>
      <w:r>
        <w:t>each</w:t>
      </w:r>
      <w:r w:rsidRPr="001272D3">
        <w:t xml:space="preserve"> transect </w:t>
      </w:r>
      <w:r>
        <w:t>and plot location</w:t>
      </w:r>
      <w:r w:rsidRPr="001272D3">
        <w:t xml:space="preserve"> </w:t>
      </w:r>
      <w:r>
        <w:t>relative to each other.</w:t>
      </w:r>
    </w:p>
    <w:p w:rsidR="00390B7F" w:rsidRDefault="00390B7F" w:rsidP="00290D3F">
      <w:pPr>
        <w:numPr>
          <w:ilvl w:val="0"/>
          <w:numId w:val="43"/>
        </w:numPr>
        <w:tabs>
          <w:tab w:val="clear" w:pos="720"/>
        </w:tabs>
        <w:spacing w:after="60"/>
        <w:ind w:left="360"/>
      </w:pPr>
      <w:r w:rsidRPr="001272D3">
        <w:t xml:space="preserve">Laminate </w:t>
      </w:r>
      <w:r>
        <w:t xml:space="preserve">the tables and map </w:t>
      </w:r>
      <w:r w:rsidRPr="001272D3">
        <w:t>(two-sided: map on one side, list on the other) for field use.</w:t>
      </w:r>
    </w:p>
    <w:p w:rsidR="00390B7F" w:rsidRDefault="00390B7F" w:rsidP="00290D3F">
      <w:pPr>
        <w:numPr>
          <w:ilvl w:val="0"/>
          <w:numId w:val="43"/>
        </w:numPr>
        <w:tabs>
          <w:tab w:val="clear" w:pos="720"/>
        </w:tabs>
        <w:spacing w:after="60"/>
        <w:ind w:left="360"/>
      </w:pPr>
      <w:r w:rsidRPr="001272D3">
        <w:t>Coordinates should be in Universal Transverse Mercator (UTM) format.</w:t>
      </w:r>
    </w:p>
    <w:p w:rsidR="00390B7F" w:rsidRDefault="00390B7F" w:rsidP="00290D3F">
      <w:pPr>
        <w:numPr>
          <w:ilvl w:val="0"/>
          <w:numId w:val="43"/>
        </w:numPr>
        <w:tabs>
          <w:tab w:val="clear" w:pos="720"/>
        </w:tabs>
        <w:spacing w:after="60"/>
        <w:ind w:left="360"/>
      </w:pPr>
      <w:r>
        <w:t>Enter the X and Y coordinates and unique plot</w:t>
      </w:r>
      <w:r w:rsidRPr="001272D3">
        <w:t xml:space="preserve"> number</w:t>
      </w:r>
      <w:r>
        <w:t>s</w:t>
      </w:r>
      <w:r w:rsidRPr="001272D3">
        <w:t xml:space="preserve"> into GPS </w:t>
      </w:r>
      <w:r>
        <w:t xml:space="preserve">units </w:t>
      </w:r>
      <w:r w:rsidRPr="001272D3">
        <w:t>(</w:t>
      </w:r>
      <w:r>
        <w:t>s</w:t>
      </w:r>
      <w:r w:rsidRPr="001272D3">
        <w:t>ee SOP #</w:t>
      </w:r>
      <w:r>
        <w:t xml:space="preserve">6) before entering the field. </w:t>
      </w:r>
    </w:p>
    <w:p w:rsidR="00390B7F" w:rsidRDefault="00390B7F" w:rsidP="00390B7F">
      <w:pPr>
        <w:ind w:left="360"/>
      </w:pPr>
    </w:p>
    <w:p w:rsidR="00390B7F" w:rsidRPr="00EC01A9" w:rsidRDefault="00390B7F" w:rsidP="00ED0293">
      <w:pPr>
        <w:pStyle w:val="SOP3rd"/>
      </w:pPr>
      <w:r w:rsidRPr="00EC01A9">
        <w:t xml:space="preserve">Defining Plots from Random Sampling Points  </w:t>
      </w:r>
    </w:p>
    <w:p w:rsidR="00390B7F" w:rsidRPr="00C17D05" w:rsidRDefault="00390B7F" w:rsidP="00390B7F">
      <w:pPr>
        <w:rPr>
          <w:rFonts w:ascii="Arial" w:hAnsi="Arial"/>
          <w:szCs w:val="20"/>
        </w:rPr>
      </w:pPr>
      <w:r>
        <w:t>Using the random sampling points generated above, follow SOP #6 to locate these points in the field, and SOP #7 to establish and mark rectangular plots around these points.</w:t>
      </w:r>
    </w:p>
    <w:p w:rsidR="007B27AD" w:rsidRDefault="007B27AD" w:rsidP="00290D3F"/>
    <w:p w:rsidR="00372491" w:rsidRDefault="00372491" w:rsidP="00290D3F"/>
    <w:p w:rsidR="000568F8" w:rsidRDefault="00372491">
      <w:pPr>
        <w:pStyle w:val="SOP2nd"/>
      </w:pPr>
      <w:r>
        <w:t>Literature Cited</w:t>
      </w:r>
    </w:p>
    <w:p w:rsidR="000568F8" w:rsidRDefault="00246D6B">
      <w:pPr>
        <w:ind w:left="720" w:hanging="720"/>
        <w:rPr>
          <w:noProof/>
        </w:rPr>
      </w:pPr>
      <w:r>
        <w:fldChar w:fldCharType="begin"/>
      </w:r>
      <w:r w:rsidR="007B27AD">
        <w:instrText xml:space="preserve"> ADDIN EN.SECTION.REFLIST </w:instrText>
      </w:r>
      <w:r>
        <w:fldChar w:fldCharType="separate"/>
      </w:r>
      <w:r w:rsidR="00A01132" w:rsidRPr="00A01132">
        <w:t xml:space="preserve"> </w:t>
      </w:r>
      <w:r w:rsidR="00A01132" w:rsidRPr="008101F3">
        <w:t>Camp, R. J., T. K. Pratt, C. Bailey, and D. Hu. 2011. Landbirds vital sign monitoring protocol – Pacific Island Network. Natural Resources Report NPS/PACN/NRR—2011/402. National Park Service, Fort Collins, Colorado.</w:t>
      </w:r>
    </w:p>
    <w:p w:rsidR="00C620AB" w:rsidRDefault="00246D6B" w:rsidP="00290D3F">
      <w:r>
        <w:fldChar w:fldCharType="end"/>
      </w:r>
    </w:p>
    <w:p w:rsidR="00C620AB" w:rsidRDefault="00C620AB" w:rsidP="00290D3F">
      <w:pPr>
        <w:sectPr w:rsidR="00C620AB" w:rsidSect="00390B7F">
          <w:headerReference w:type="default" r:id="rId253"/>
          <w:footerReference w:type="default" r:id="rId254"/>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024" w:name="_Toc242255177"/>
      <w:bookmarkStart w:id="2025" w:name="SOP6"/>
      <w:r w:rsidRPr="00F433AE">
        <w:lastRenderedPageBreak/>
        <w:t>Standard Operating Procedure (SOP) #6</w:t>
      </w:r>
    </w:p>
    <w:p w:rsidR="00390B7F" w:rsidRPr="00F433AE" w:rsidRDefault="00390B7F" w:rsidP="001F42C3">
      <w:pPr>
        <w:pStyle w:val="SOPSubtitle"/>
      </w:pPr>
      <w:bookmarkStart w:id="2026" w:name="_Toc266424460"/>
      <w:bookmarkStart w:id="2027" w:name="_Toc266424725"/>
      <w:bookmarkStart w:id="2028" w:name="_Toc266709714"/>
      <w:r w:rsidRPr="00F433AE">
        <w:t xml:space="preserve">Using GPS to Navigate </w:t>
      </w:r>
      <w:r w:rsidR="001F42C3">
        <w:t xml:space="preserve">to </w:t>
      </w:r>
      <w:r w:rsidRPr="00F433AE">
        <w:t>and Mark Waypoints</w:t>
      </w:r>
      <w:bookmarkEnd w:id="2024"/>
      <w:bookmarkEnd w:id="2025"/>
      <w:bookmarkEnd w:id="2026"/>
      <w:bookmarkEnd w:id="2027"/>
      <w:bookmarkEnd w:id="2028"/>
    </w:p>
    <w:p w:rsidR="00390B7F" w:rsidRDefault="00390B7F" w:rsidP="007F30B4">
      <w:pPr>
        <w:jc w:val="both"/>
      </w:pPr>
      <w:r>
        <w:t>Version 1.0 (</w:t>
      </w:r>
      <w:r w:rsidR="007F30B4">
        <w:t xml:space="preserve">January </w:t>
      </w:r>
      <w:r w:rsidR="00C21A6C">
        <w:t>2</w:t>
      </w:r>
      <w:r w:rsidR="007F30B4">
        <w:t>8, 201</w:t>
      </w:r>
      <w:r w:rsidR="00C21A6C">
        <w:t>1</w:t>
      </w:r>
      <w:r>
        <w:t>)</w:t>
      </w:r>
    </w:p>
    <w:p w:rsidR="00390B7F" w:rsidRDefault="00390B7F" w:rsidP="00390B7F"/>
    <w:p w:rsidR="001F42C3" w:rsidRDefault="001F42C3" w:rsidP="00D74E2A">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Default="00390B7F" w:rsidP="00390B7F">
      <w:pPr>
        <w:rPr>
          <w:b/>
        </w:rPr>
      </w:pPr>
    </w:p>
    <w:p w:rsidR="00A01132" w:rsidRDefault="00390B7F" w:rsidP="00A01132">
      <w:r w:rsidRPr="00D616B5">
        <w:t>Based on:</w:t>
      </w:r>
      <w:r w:rsidR="002F2472">
        <w:t xml:space="preserve"> </w:t>
      </w:r>
      <w:r>
        <w:t>Camp, R.J. 2006. Standard Operating Procedure (SOP) #4 “</w:t>
      </w:r>
      <w:r>
        <w:rPr>
          <w:rFonts w:cs="Arial"/>
        </w:rPr>
        <w:t>Using GPS to Navigate and Mark Waypoints</w:t>
      </w:r>
      <w:r>
        <w:t xml:space="preserve">,” Version 1.00. </w:t>
      </w:r>
      <w:r w:rsidR="002F2472">
        <w:rPr>
          <w:i/>
        </w:rPr>
        <w:t>i</w:t>
      </w:r>
      <w:r>
        <w:rPr>
          <w:i/>
        </w:rPr>
        <w:t>n</w:t>
      </w:r>
      <w:r>
        <w:t xml:space="preserve"> </w:t>
      </w:r>
      <w:r w:rsidR="00A01132" w:rsidRPr="008101F3">
        <w:t>Camp, R. J., T. K. Pratt, C. Bailey, and D. Hu. 2011. Landbirds vital sign monitoring protocol – Pacific Island Network. Natural Resources Report NPS/PACN/NRR—2011/402. National Park Service, Fort Collins, Colorado.</w:t>
      </w:r>
    </w:p>
    <w:p w:rsidR="00390B7F" w:rsidRPr="00E40D6E" w:rsidRDefault="00390B7F" w:rsidP="00390B7F">
      <w:pPr>
        <w:rPr>
          <w:rFonts w:cs="Arial"/>
        </w:rPr>
      </w:pPr>
    </w:p>
    <w:p w:rsidR="00390B7F" w:rsidRDefault="00390B7F" w:rsidP="004D394E">
      <w:pPr>
        <w:pStyle w:val="SOP2nd"/>
      </w:pPr>
      <w:r>
        <w:t>Purpose</w:t>
      </w:r>
    </w:p>
    <w:p w:rsidR="00390B7F" w:rsidRDefault="00390B7F" w:rsidP="00390B7F">
      <w:r>
        <w:t xml:space="preserve">This </w:t>
      </w:r>
      <w:r w:rsidR="003C73DC">
        <w:t>SOP</w:t>
      </w:r>
      <w:r>
        <w:t xml:space="preserve"> explains how to use an autonomous, non-differential Garmin GPS receiver and GPS transfer software</w:t>
      </w:r>
      <w:r w:rsidR="003C73DC">
        <w:t xml:space="preserve"> for Pacific Island Network (PACN) </w:t>
      </w:r>
      <w:r w:rsidR="00135676">
        <w:t xml:space="preserve">focal terrestrial plant communities </w:t>
      </w:r>
      <w:r w:rsidR="003C73DC">
        <w:t>monitoring</w:t>
      </w:r>
      <w:r>
        <w:t>. This protocol may be used for any Garmin GPS that can average a waypoint and store tracklogs. The GPS transfer process uses DNRGarmin Version 5.1.1. and GIS software. DNRGarmin software can be updated for free via the State of Minnesota Department of Natural Resources website</w:t>
      </w:r>
      <w:r w:rsidR="002F2472">
        <w:t xml:space="preserve"> </w:t>
      </w:r>
      <w:r w:rsidR="00246D6B">
        <w:fldChar w:fldCharType="begin"/>
      </w:r>
      <w:r w:rsidR="00752B42">
        <w:instrText xml:space="preserve"> ADDIN EN.CITE &lt;EndNote&gt;&lt;Cite ExcludeAuth="1"&gt;&lt;Author&gt;Minnesota Department of Natural Resources (MN-DNR)&lt;/Author&gt;&lt;Year&gt; 2010&lt;/Year&gt;&lt;RecNum&gt;478&lt;/RecNum&gt;&lt;Prefix&gt;MN-DNR &lt;/Prefix&gt;&lt;DisplayText&gt;(MN-DNR  2010)&lt;/DisplayText&gt;&lt;record&gt;&lt;rec-number&gt;478&lt;/rec-number&gt;&lt;foreign-keys&gt;&lt;key app="EN" db-id="29wd9fdxkttawpevre3ptatrsdx2se0wz5da"&gt;478&lt;/key&gt;&lt;/foreign-keys&gt;&lt;ref-type name="Web Page"&gt;12&lt;/ref-type&gt;&lt;contributors&gt;&lt;authors&gt;&lt;author&gt;Minnesota Department of Natural Resources (MN-DNR),&lt;/author&gt;&lt;/authors&gt;&lt;/contributors&gt;&lt;titles&gt;&lt;title&gt;DNR Garmin Application&lt;/title&gt;&lt;/titles&gt;&lt;dates&gt;&lt;year&gt; 2010&lt;/year&gt;&lt;/dates&gt;&lt;publisher&gt;Available at http://www.dnr.state.mn.us/mis/gis/tools/arcview/extensions/DNRGarmin/DNR Garmin.html  (accessed 14 Jun 2010)&lt;/publisher&gt;&lt;urls&gt;&lt;/urls&gt;&lt;/record&gt;&lt;/Cite&gt;&lt;/EndNote&gt;</w:instrText>
      </w:r>
      <w:r w:rsidR="00246D6B">
        <w:fldChar w:fldCharType="separate"/>
      </w:r>
      <w:r w:rsidR="002F2472">
        <w:rPr>
          <w:noProof/>
        </w:rPr>
        <w:t>(MN-DNR  2010)</w:t>
      </w:r>
      <w:r w:rsidR="00246D6B">
        <w:fldChar w:fldCharType="end"/>
      </w:r>
      <w:r>
        <w:t>.</w:t>
      </w:r>
    </w:p>
    <w:p w:rsidR="00390B7F" w:rsidRPr="00D74E2A" w:rsidRDefault="00390B7F" w:rsidP="00D74E2A">
      <w:bookmarkStart w:id="2029" w:name="_Toc134519507"/>
    </w:p>
    <w:p w:rsidR="00390B7F" w:rsidRDefault="00390B7F" w:rsidP="004D394E">
      <w:pPr>
        <w:pStyle w:val="SOP2nd"/>
      </w:pPr>
      <w:r>
        <w:t>Pre-Field Preparation</w:t>
      </w:r>
    </w:p>
    <w:p w:rsidR="00390B7F" w:rsidRPr="00D74E2A" w:rsidRDefault="00390B7F" w:rsidP="00D74E2A"/>
    <w:p w:rsidR="00390B7F" w:rsidRPr="0091363F" w:rsidRDefault="00390B7F" w:rsidP="00D74E2A">
      <w:pPr>
        <w:pStyle w:val="SOP3rd"/>
      </w:pPr>
      <w:r w:rsidRPr="0091363F">
        <w:t>Garmin GPS Preparation</w:t>
      </w:r>
      <w:bookmarkEnd w:id="2029"/>
    </w:p>
    <w:p w:rsidR="00390B7F" w:rsidRDefault="00390B7F" w:rsidP="00C620AB">
      <w:pPr>
        <w:numPr>
          <w:ilvl w:val="0"/>
          <w:numId w:val="48"/>
        </w:numPr>
        <w:tabs>
          <w:tab w:val="clear" w:pos="720"/>
        </w:tabs>
        <w:spacing w:after="60"/>
        <w:ind w:left="360"/>
      </w:pPr>
      <w:r>
        <w:t>Load fresh batteries and have extra, charged sets available. Extra batteries should be placed in a water tight “dry bag” or a re-sealable plastic bag.</w:t>
      </w:r>
    </w:p>
    <w:p w:rsidR="00390B7F" w:rsidRDefault="00390B7F" w:rsidP="00C620AB">
      <w:pPr>
        <w:numPr>
          <w:ilvl w:val="0"/>
          <w:numId w:val="48"/>
        </w:numPr>
        <w:tabs>
          <w:tab w:val="clear" w:pos="720"/>
        </w:tabs>
        <w:spacing w:after="60"/>
        <w:ind w:left="360"/>
      </w:pPr>
      <w:r>
        <w:t>Initialize and download a fresh almanac into a Garmin™ if more than one week has passed since last collection or if the GPS unit has moved more than a straight-line distance of 150 miles. Downloading the almanac takes roughly 20 minutes in open areas - away from buildings, canopy, and obstructions.</w:t>
      </w:r>
    </w:p>
    <w:p w:rsidR="00390B7F" w:rsidRDefault="00390B7F" w:rsidP="00C620AB">
      <w:pPr>
        <w:numPr>
          <w:ilvl w:val="0"/>
          <w:numId w:val="48"/>
        </w:numPr>
        <w:tabs>
          <w:tab w:val="clear" w:pos="720"/>
        </w:tabs>
        <w:spacing w:after="60"/>
        <w:ind w:left="360"/>
      </w:pPr>
      <w:r>
        <w:lastRenderedPageBreak/>
        <w:t>Delete old waypoints and tracks from memory (download and save data elsewhere if appropriate).</w:t>
      </w:r>
    </w:p>
    <w:p w:rsidR="00390B7F" w:rsidRDefault="00390B7F" w:rsidP="00C620AB">
      <w:pPr>
        <w:numPr>
          <w:ilvl w:val="0"/>
          <w:numId w:val="48"/>
        </w:numPr>
        <w:tabs>
          <w:tab w:val="clear" w:pos="720"/>
        </w:tabs>
        <w:spacing w:after="60"/>
        <w:ind w:left="360"/>
      </w:pPr>
      <w:r>
        <w:t>Turn off active tracklog. Set “Tracklog” to the preferred collection method (“Time” is recommended) and an appropriate logging rate for the data collection (“five seconds” is recommended for most walking collection, but keep in mind the total storage capacity of the GPS).</w:t>
      </w:r>
    </w:p>
    <w:p w:rsidR="00390B7F" w:rsidRDefault="00390B7F" w:rsidP="00C620AB">
      <w:pPr>
        <w:numPr>
          <w:ilvl w:val="0"/>
          <w:numId w:val="48"/>
        </w:numPr>
        <w:tabs>
          <w:tab w:val="clear" w:pos="720"/>
        </w:tabs>
        <w:spacing w:after="60"/>
        <w:ind w:left="360"/>
      </w:pPr>
      <w:r>
        <w:t>Ensure Simulator Mode is not ON when collecting data.</w:t>
      </w:r>
    </w:p>
    <w:p w:rsidR="00390B7F" w:rsidRDefault="00390B7F" w:rsidP="00C620AB">
      <w:pPr>
        <w:numPr>
          <w:ilvl w:val="0"/>
          <w:numId w:val="48"/>
        </w:numPr>
        <w:tabs>
          <w:tab w:val="clear" w:pos="720"/>
        </w:tabs>
        <w:spacing w:after="60"/>
        <w:ind w:left="360"/>
      </w:pPr>
      <w:r>
        <w:t>If necessary, transfer data (e.g. background maps) to the GPS unit using DNR Garmin software. See below for DNR Garmin instructions.</w:t>
      </w:r>
    </w:p>
    <w:p w:rsidR="00390B7F" w:rsidRDefault="00390B7F" w:rsidP="00C620AB">
      <w:pPr>
        <w:numPr>
          <w:ilvl w:val="0"/>
          <w:numId w:val="48"/>
        </w:numPr>
        <w:tabs>
          <w:tab w:val="clear" w:pos="720"/>
        </w:tabs>
        <w:spacing w:after="60"/>
        <w:ind w:left="360"/>
      </w:pPr>
      <w:r>
        <w:t>Set Time and Date on the GPS Unit (note that no PACN parks use daylight savings time, rather the entire PACN is always in ‘standard’ time).</w:t>
      </w:r>
    </w:p>
    <w:p w:rsidR="00390B7F" w:rsidRDefault="00390B7F" w:rsidP="00C620AB">
      <w:pPr>
        <w:numPr>
          <w:ilvl w:val="0"/>
          <w:numId w:val="48"/>
        </w:numPr>
        <w:tabs>
          <w:tab w:val="clear" w:pos="720"/>
        </w:tabs>
        <w:spacing w:after="60"/>
        <w:ind w:left="360"/>
      </w:pPr>
      <w:r>
        <w:t>Make sure that “Interface Protocol” is set to Garmin.</w:t>
      </w:r>
    </w:p>
    <w:p w:rsidR="00390B7F" w:rsidRDefault="00390B7F" w:rsidP="00C620AB">
      <w:pPr>
        <w:numPr>
          <w:ilvl w:val="0"/>
          <w:numId w:val="48"/>
        </w:numPr>
        <w:tabs>
          <w:tab w:val="clear" w:pos="720"/>
        </w:tabs>
        <w:spacing w:after="60"/>
        <w:ind w:left="360"/>
      </w:pPr>
      <w:commentRangeStart w:id="2030"/>
      <w:r>
        <w:t xml:space="preserve">Make sure that WAAS is enabled. </w:t>
      </w:r>
      <w:commentRangeEnd w:id="2030"/>
      <w:r w:rsidR="00FC1D25">
        <w:rPr>
          <w:rStyle w:val="CommentReference"/>
        </w:rPr>
        <w:commentReference w:id="2030"/>
      </w:r>
    </w:p>
    <w:p w:rsidR="00390B7F" w:rsidRDefault="00390B7F" w:rsidP="00C620AB">
      <w:pPr>
        <w:numPr>
          <w:ilvl w:val="0"/>
          <w:numId w:val="48"/>
        </w:numPr>
        <w:tabs>
          <w:tab w:val="clear" w:pos="720"/>
        </w:tabs>
        <w:spacing w:after="60"/>
        <w:ind w:left="360"/>
      </w:pPr>
      <w:r>
        <w:t>Set the Coordinate System (UTM or LAT/LONG) and Datum to ensure compatibility with any written coordinates needed for navigation or mapping. Recommended settings are:</w:t>
      </w:r>
    </w:p>
    <w:p w:rsidR="00390B7F" w:rsidRPr="001E66BC" w:rsidRDefault="00390B7F" w:rsidP="00C620AB">
      <w:pPr>
        <w:pStyle w:val="ListBullet2"/>
        <w:numPr>
          <w:ilvl w:val="0"/>
          <w:numId w:val="2"/>
        </w:numPr>
        <w:tabs>
          <w:tab w:val="clear" w:pos="720"/>
          <w:tab w:val="num" w:pos="900"/>
        </w:tabs>
      </w:pPr>
      <w:r>
        <w:t xml:space="preserve">State of </w:t>
      </w:r>
      <w:smartTag w:uri="urn:schemas-microsoft-com:office:smarttags" w:element="place">
        <w:smartTag w:uri="urn:schemas-microsoft-com:office:smarttags" w:element="State">
          <w:r>
            <w:t>Hawai</w:t>
          </w:r>
        </w:smartTag>
      </w:smartTag>
      <w:r>
        <w:t>‘i</w:t>
      </w:r>
      <w:commentRangeStart w:id="2031"/>
      <w:r>
        <w:t>: NAD83 UTM</w:t>
      </w:r>
      <w:commentRangeEnd w:id="2031"/>
      <w:r w:rsidR="00FC1D25">
        <w:rPr>
          <w:rStyle w:val="CommentReference"/>
        </w:rPr>
        <w:commentReference w:id="2031"/>
      </w:r>
    </w:p>
    <w:p w:rsidR="00390B7F" w:rsidRPr="001E66BC" w:rsidRDefault="00390B7F" w:rsidP="00C620AB">
      <w:pPr>
        <w:pStyle w:val="ListBullet2"/>
        <w:numPr>
          <w:ilvl w:val="0"/>
          <w:numId w:val="2"/>
        </w:numPr>
        <w:tabs>
          <w:tab w:val="clear" w:pos="720"/>
          <w:tab w:val="num" w:pos="900"/>
        </w:tabs>
      </w:pPr>
      <w:r>
        <w:t xml:space="preserve">Guam, Saipan, and </w:t>
      </w:r>
      <w:smartTag w:uri="urn:schemas-microsoft-com:office:smarttags" w:element="place">
        <w:smartTag w:uri="urn:schemas-microsoft-com:office:smarttags" w:element="State">
          <w:r>
            <w:t>American Samoa</w:t>
          </w:r>
        </w:smartTag>
      </w:smartTag>
      <w:r>
        <w:t xml:space="preserve">: WGS84 UTM </w:t>
      </w:r>
    </w:p>
    <w:p w:rsidR="00390B7F" w:rsidRDefault="00390B7F" w:rsidP="00C620AB">
      <w:pPr>
        <w:numPr>
          <w:ilvl w:val="0"/>
          <w:numId w:val="48"/>
        </w:numPr>
        <w:tabs>
          <w:tab w:val="clear" w:pos="720"/>
        </w:tabs>
        <w:spacing w:after="60"/>
        <w:ind w:left="360"/>
      </w:pPr>
      <w:r>
        <w:t xml:space="preserve">Set Heading to Magnetic or True, and make sure your compass is set the same way. Setting your GPS and compass inconsistently will make accurate navigation unnecessarily challenging at best. </w:t>
      </w:r>
    </w:p>
    <w:p w:rsidR="00390B7F" w:rsidRDefault="00390B7F" w:rsidP="00C620AB">
      <w:pPr>
        <w:numPr>
          <w:ilvl w:val="0"/>
          <w:numId w:val="48"/>
        </w:numPr>
        <w:tabs>
          <w:tab w:val="clear" w:pos="720"/>
        </w:tabs>
        <w:spacing w:after="60"/>
        <w:ind w:left="360"/>
      </w:pPr>
      <w:r>
        <w:t xml:space="preserve">If needed, use </w:t>
      </w:r>
      <w:r w:rsidRPr="00CE21DE">
        <w:t>Trimble Planning Software</w:t>
      </w:r>
      <w:r w:rsidR="002F2472">
        <w:t xml:space="preserve"> </w:t>
      </w:r>
      <w:r w:rsidR="00246D6B">
        <w:fldChar w:fldCharType="begin"/>
      </w:r>
      <w:r w:rsidR="00752B42">
        <w:instrText xml:space="preserve"> ADDIN EN.CITE &lt;EndNote&gt;&lt;Cite&gt;&lt;Author&gt;Trimble Navigation Limited&lt;/Author&gt;&lt;Year&gt;2010&lt;/Year&gt;&lt;RecNum&gt;479&lt;/RecNum&gt;&lt;DisplayText&gt;(Trimble Navigation Limited 2010)&lt;/DisplayText&gt;&lt;record&gt;&lt;rec-number&gt;479&lt;/rec-number&gt;&lt;foreign-keys&gt;&lt;key app="EN" db-id="29wd9fdxkttawpevre3ptatrsdx2se0wz5da"&gt;479&lt;/key&gt;&lt;/foreign-keys&gt;&lt;ref-type name="Web Page"&gt;12&lt;/ref-type&gt;&lt;contributors&gt;&lt;authors&gt;&lt;author&gt;Trimble Navigation Limited,&lt;/author&gt;&lt;/authors&gt;&lt;/contributors&gt;&lt;titles&gt;&lt;title&gt;Trimble Planning Software Download&lt;/title&gt;&lt;/titles&gt;&lt;dates&gt;&lt;year&gt;2010&lt;/year&gt;&lt;/dates&gt;&lt;publisher&gt;Available at http://www.trimble.com/planningsoftware_ts.asp?Nav=Collection-8425 (accessed on 14 June 2010).&lt;/publisher&gt;&lt;urls&gt;&lt;/urls&gt;&lt;/record&gt;&lt;/Cite&gt;&lt;/EndNote&gt;</w:instrText>
      </w:r>
      <w:r w:rsidR="00246D6B">
        <w:fldChar w:fldCharType="separate"/>
      </w:r>
      <w:r w:rsidR="002F2472">
        <w:rPr>
          <w:noProof/>
        </w:rPr>
        <w:t>(Trimble Navigation Limited 2010)</w:t>
      </w:r>
      <w:r w:rsidR="00246D6B">
        <w:fldChar w:fldCharType="end"/>
      </w:r>
      <w:r>
        <w:t xml:space="preserve"> to ensure best time of day for GPS data collection.</w:t>
      </w:r>
    </w:p>
    <w:p w:rsidR="00390B7F" w:rsidRDefault="00390B7F" w:rsidP="00C620AB">
      <w:pPr>
        <w:numPr>
          <w:ilvl w:val="0"/>
          <w:numId w:val="48"/>
        </w:numPr>
        <w:tabs>
          <w:tab w:val="clear" w:pos="720"/>
        </w:tabs>
        <w:spacing w:after="60"/>
        <w:ind w:left="360"/>
      </w:pPr>
      <w:r>
        <w:t xml:space="preserve">Prior to fieldwork, ensure the GPS has been placed in a </w:t>
      </w:r>
      <w:commentRangeStart w:id="2032"/>
      <w:r>
        <w:t xml:space="preserve">“dry bag” </w:t>
      </w:r>
      <w:commentRangeEnd w:id="2032"/>
      <w:r w:rsidR="00FC1D25">
        <w:rPr>
          <w:rStyle w:val="CommentReference"/>
        </w:rPr>
        <w:commentReference w:id="2032"/>
      </w:r>
      <w:r>
        <w:t>with a desiccant pack.</w:t>
      </w:r>
    </w:p>
    <w:p w:rsidR="003D6026" w:rsidRDefault="003D6026" w:rsidP="003D6026">
      <w:bookmarkStart w:id="2033" w:name="_Toc118451488"/>
      <w:bookmarkStart w:id="2034" w:name="_Toc134519508"/>
    </w:p>
    <w:p w:rsidR="00390B7F" w:rsidRPr="0091363F" w:rsidRDefault="00390B7F" w:rsidP="003D6026">
      <w:pPr>
        <w:pStyle w:val="SOP3rd"/>
      </w:pPr>
      <w:commentRangeStart w:id="2035"/>
      <w:r w:rsidRPr="0091363F">
        <w:t>GPS Transfer Software for DNR Garmin</w:t>
      </w:r>
      <w:bookmarkEnd w:id="2033"/>
      <w:bookmarkEnd w:id="2034"/>
    </w:p>
    <w:p w:rsidR="00390B7F" w:rsidRDefault="00390B7F" w:rsidP="00C620AB">
      <w:pPr>
        <w:numPr>
          <w:ilvl w:val="0"/>
          <w:numId w:val="49"/>
        </w:numPr>
        <w:tabs>
          <w:tab w:val="clear" w:pos="720"/>
        </w:tabs>
        <w:spacing w:after="60"/>
        <w:ind w:left="360"/>
      </w:pPr>
      <w:r>
        <w:t>Uninstall any previous versions of DNR</w:t>
      </w:r>
      <w:commentRangeEnd w:id="2035"/>
      <w:r w:rsidR="00FC1D25">
        <w:rPr>
          <w:rStyle w:val="CommentReference"/>
        </w:rPr>
        <w:commentReference w:id="2035"/>
      </w:r>
      <w:r>
        <w:t xml:space="preserve"> Garmin</w:t>
      </w:r>
    </w:p>
    <w:p w:rsidR="00390B7F" w:rsidRPr="00867A67" w:rsidRDefault="00390B7F" w:rsidP="00C620AB">
      <w:pPr>
        <w:numPr>
          <w:ilvl w:val="0"/>
          <w:numId w:val="49"/>
        </w:numPr>
        <w:tabs>
          <w:tab w:val="clear" w:pos="720"/>
        </w:tabs>
        <w:spacing w:after="60"/>
        <w:ind w:left="360"/>
      </w:pPr>
      <w:r>
        <w:t>As of Spring 2006, download and install Version 5.1.1 to any computer that will receive GPS data from the Garmin. DNR Garmin can be downloaded from the State of Minnesota Department of Natural Resources (DNR) website</w:t>
      </w:r>
      <w:r w:rsidR="002F2472">
        <w:t xml:space="preserve"> </w:t>
      </w:r>
      <w:r w:rsidR="00246D6B">
        <w:fldChar w:fldCharType="begin"/>
      </w:r>
      <w:r w:rsidR="00752B42">
        <w:instrText xml:space="preserve"> ADDIN EN.CITE &lt;EndNote&gt;&lt;Cite ExcludeAuth="1"&gt;&lt;Author&gt;Minnesota Department of Natural Resources (MN-DNR)&lt;/Author&gt;&lt;Year&gt; 2010&lt;/Year&gt;&lt;RecNum&gt;478&lt;/RecNum&gt;&lt;Prefix&gt;MN-DNR &lt;/Prefix&gt;&lt;DisplayText&gt;(MN-DNR  2010)&lt;/DisplayText&gt;&lt;record&gt;&lt;rec-number&gt;478&lt;/rec-number&gt;&lt;foreign-keys&gt;&lt;key app="EN" db-id="29wd9fdxkttawpevre3ptatrsdx2se0wz5da"&gt;478&lt;/key&gt;&lt;/foreign-keys&gt;&lt;ref-type name="Web Page"&gt;12&lt;/ref-type&gt;&lt;contributors&gt;&lt;authors&gt;&lt;author&gt;Minnesota Department of Natural Resources (MN-DNR),&lt;/author&gt;&lt;/authors&gt;&lt;/contributors&gt;&lt;titles&gt;&lt;title&gt;DNR Garmin Application&lt;/title&gt;&lt;/titles&gt;&lt;dates&gt;&lt;year&gt; 2010&lt;/year&gt;&lt;/dates&gt;&lt;publisher&gt;Available at http://www.dnr.state.mn.us/mis/gis/tools/arcview/extensions/DNRGarmin/DNR Garmin.html  (accessed 14 Jun 2010)&lt;/publisher&gt;&lt;urls&gt;&lt;/urls&gt;&lt;/record&gt;&lt;/Cite&gt;&lt;/EndNote&gt;</w:instrText>
      </w:r>
      <w:r w:rsidR="00246D6B">
        <w:fldChar w:fldCharType="separate"/>
      </w:r>
      <w:r w:rsidR="002F2472">
        <w:rPr>
          <w:noProof/>
        </w:rPr>
        <w:t>(MN-DNR  2010)</w:t>
      </w:r>
      <w:r w:rsidR="00246D6B">
        <w:fldChar w:fldCharType="end"/>
      </w:r>
      <w:r w:rsidR="002F2472">
        <w:t>.</w:t>
      </w:r>
    </w:p>
    <w:p w:rsidR="00390B7F" w:rsidRDefault="00390B7F" w:rsidP="00C620AB">
      <w:pPr>
        <w:numPr>
          <w:ilvl w:val="0"/>
          <w:numId w:val="49"/>
        </w:numPr>
        <w:tabs>
          <w:tab w:val="clear" w:pos="720"/>
        </w:tabs>
        <w:spacing w:after="60"/>
        <w:ind w:left="360"/>
      </w:pPr>
      <w:r>
        <w:t>In DNR Garmin, set projection to ensure compatibility with data stored in GIS.</w:t>
      </w:r>
    </w:p>
    <w:p w:rsidR="00390B7F" w:rsidRDefault="00390B7F" w:rsidP="00DC3873">
      <w:pPr>
        <w:numPr>
          <w:ilvl w:val="0"/>
          <w:numId w:val="87"/>
        </w:numPr>
        <w:tabs>
          <w:tab w:val="clear" w:pos="720"/>
        </w:tabs>
        <w:spacing w:after="60"/>
        <w:ind w:left="360" w:firstLine="0"/>
      </w:pPr>
      <w:r>
        <w:t xml:space="preserve">Hawai‘i </w:t>
      </w:r>
      <w:smartTag w:uri="urn:schemas-microsoft-com:office:smarttags" w:element="place">
        <w:r>
          <w:t>Island</w:t>
        </w:r>
      </w:smartTag>
      <w:r>
        <w:t>: ESRI (or EPSG) POSC code of 26905 (NAD83 UTM zone_5N).</w:t>
      </w:r>
    </w:p>
    <w:p w:rsidR="00390B7F" w:rsidRDefault="00390B7F" w:rsidP="00DC3873">
      <w:pPr>
        <w:numPr>
          <w:ilvl w:val="0"/>
          <w:numId w:val="87"/>
        </w:numPr>
        <w:tabs>
          <w:tab w:val="clear" w:pos="720"/>
        </w:tabs>
        <w:spacing w:after="60"/>
        <w:ind w:left="360" w:firstLine="0"/>
      </w:pPr>
      <w:smartTag w:uri="urn:schemas-microsoft-com:office:smarttags" w:element="place">
        <w:smartTag w:uri="urn:schemas-microsoft-com:office:smarttags" w:element="PlaceName">
          <w:r>
            <w:t>Maui</w:t>
          </w:r>
        </w:smartTag>
        <w:r>
          <w:t xml:space="preserve"> </w:t>
        </w:r>
        <w:smartTag w:uri="urn:schemas-microsoft-com:office:smarttags" w:element="PlaceType">
          <w:r>
            <w:t>Island</w:t>
          </w:r>
        </w:smartTag>
      </w:smartTag>
      <w:r>
        <w:t>: ESRI (or EPSG) POSC code of 26904 (NAD83 UTM zone_4N).</w:t>
      </w:r>
    </w:p>
    <w:p w:rsidR="00390B7F" w:rsidRDefault="00390B7F" w:rsidP="00DC3873">
      <w:pPr>
        <w:numPr>
          <w:ilvl w:val="0"/>
          <w:numId w:val="87"/>
        </w:numPr>
        <w:tabs>
          <w:tab w:val="clear" w:pos="720"/>
        </w:tabs>
        <w:spacing w:after="60"/>
        <w:ind w:left="360" w:firstLine="0"/>
      </w:pPr>
      <w:smartTag w:uri="urn:schemas-microsoft-com:office:smarttags" w:element="place">
        <w:smartTag w:uri="urn:schemas-microsoft-com:office:smarttags" w:element="PlaceName">
          <w:r>
            <w:t>Molokai</w:t>
          </w:r>
        </w:smartTag>
        <w:r>
          <w:t xml:space="preserve"> </w:t>
        </w:r>
        <w:smartTag w:uri="urn:schemas-microsoft-com:office:smarttags" w:element="PlaceType">
          <w:r>
            <w:t>Island</w:t>
          </w:r>
        </w:smartTag>
      </w:smartTag>
      <w:r>
        <w:t>: ESRI (or EPSG) POSC code of 26904 (NAD83 UTM zone_4N).</w:t>
      </w:r>
    </w:p>
    <w:p w:rsidR="00390B7F" w:rsidRDefault="00390B7F" w:rsidP="00DC3873">
      <w:pPr>
        <w:numPr>
          <w:ilvl w:val="0"/>
          <w:numId w:val="87"/>
        </w:numPr>
        <w:tabs>
          <w:tab w:val="clear" w:pos="720"/>
        </w:tabs>
        <w:spacing w:after="60"/>
        <w:ind w:left="360" w:firstLine="0"/>
      </w:pPr>
      <w:smartTag w:uri="urn:schemas-microsoft-com:office:smarttags" w:element="place">
        <w:smartTag w:uri="urn:schemas-microsoft-com:office:smarttags" w:element="PlaceName">
          <w:r>
            <w:t>Oahu</w:t>
          </w:r>
        </w:smartTag>
        <w:r>
          <w:t xml:space="preserve"> </w:t>
        </w:r>
        <w:smartTag w:uri="urn:schemas-microsoft-com:office:smarttags" w:element="PlaceType">
          <w:r>
            <w:t>Island</w:t>
          </w:r>
        </w:smartTag>
      </w:smartTag>
      <w:r>
        <w:t>: ESRI (or EPSG) POSC code of 26904 (NAD83 UTM zone_4N).</w:t>
      </w:r>
    </w:p>
    <w:p w:rsidR="00390B7F" w:rsidRDefault="00390B7F" w:rsidP="00DC3873">
      <w:pPr>
        <w:numPr>
          <w:ilvl w:val="0"/>
          <w:numId w:val="87"/>
        </w:numPr>
        <w:tabs>
          <w:tab w:val="clear" w:pos="720"/>
        </w:tabs>
        <w:spacing w:after="60"/>
        <w:ind w:left="360" w:firstLine="0"/>
      </w:pPr>
      <w:smartTag w:uri="urn:schemas-microsoft-com:office:smarttags" w:element="place">
        <w:r>
          <w:t>Guam</w:t>
        </w:r>
      </w:smartTag>
      <w:r>
        <w:t>: ESRI (or EPSG) POSC code of 32602 (WGS 84 UTM zone_55N).</w:t>
      </w:r>
    </w:p>
    <w:p w:rsidR="00390B7F" w:rsidRDefault="00390B7F" w:rsidP="00DC3873">
      <w:pPr>
        <w:numPr>
          <w:ilvl w:val="0"/>
          <w:numId w:val="87"/>
        </w:numPr>
        <w:tabs>
          <w:tab w:val="clear" w:pos="720"/>
        </w:tabs>
        <w:spacing w:after="60"/>
        <w:ind w:left="360" w:firstLine="0"/>
      </w:pPr>
      <w:smartTag w:uri="urn:schemas-microsoft-com:office:smarttags" w:element="place">
        <w:r>
          <w:t>Saipan</w:t>
        </w:r>
      </w:smartTag>
      <w:r>
        <w:t>: ESRI (or EPSG) POSC code of 32602 (WGS 84 UTM zone_55N).</w:t>
      </w:r>
    </w:p>
    <w:p w:rsidR="00390B7F" w:rsidRDefault="00390B7F" w:rsidP="00DC3873">
      <w:pPr>
        <w:numPr>
          <w:ilvl w:val="0"/>
          <w:numId w:val="87"/>
        </w:numPr>
        <w:tabs>
          <w:tab w:val="clear" w:pos="720"/>
        </w:tabs>
        <w:spacing w:after="60"/>
        <w:ind w:left="360" w:firstLine="0"/>
      </w:pPr>
      <w:smartTag w:uri="urn:schemas-microsoft-com:office:smarttags" w:element="place">
        <w:smartTag w:uri="urn:schemas-microsoft-com:office:smarttags" w:element="State">
          <w:r>
            <w:t>American Samoa</w:t>
          </w:r>
        </w:smartTag>
      </w:smartTag>
      <w:r>
        <w:t>: ESRI (or EPSG) POSC code of 32775 (WGS 84 UTM zone_2S).</w:t>
      </w:r>
    </w:p>
    <w:p w:rsidR="00390B7F" w:rsidRDefault="00390B7F" w:rsidP="00C620AB">
      <w:pPr>
        <w:numPr>
          <w:ilvl w:val="0"/>
          <w:numId w:val="49"/>
        </w:numPr>
        <w:tabs>
          <w:tab w:val="clear" w:pos="720"/>
        </w:tabs>
        <w:spacing w:after="60"/>
        <w:ind w:left="360"/>
      </w:pPr>
      <w:r>
        <w:t>In ESRI ArcMap</w:t>
      </w:r>
      <w:r>
        <w:rPr>
          <w:rFonts w:ascii="Arial" w:hAnsi="Arial" w:cs="Arial"/>
        </w:rPr>
        <w:t>®</w:t>
      </w:r>
      <w:r>
        <w:t>, ensure that Data Frames are set to the appropriate projection.</w:t>
      </w:r>
    </w:p>
    <w:p w:rsidR="00390B7F" w:rsidRDefault="00390B7F" w:rsidP="00DC3873">
      <w:pPr>
        <w:pStyle w:val="ListNumber"/>
        <w:numPr>
          <w:ilvl w:val="0"/>
          <w:numId w:val="87"/>
        </w:numPr>
        <w:tabs>
          <w:tab w:val="clear" w:pos="720"/>
        </w:tabs>
        <w:ind w:left="360" w:firstLine="0"/>
      </w:pPr>
      <w:r w:rsidRPr="00E839F0">
        <w:t xml:space="preserve">State of </w:t>
      </w:r>
      <w:smartTag w:uri="urn:schemas-microsoft-com:office:smarttags" w:element="place">
        <w:smartTag w:uri="urn:schemas-microsoft-com:office:smarttags" w:element="State">
          <w:r>
            <w:t>Hawai</w:t>
          </w:r>
        </w:smartTag>
      </w:smartTag>
      <w:r>
        <w:t xml:space="preserve">‘i: </w:t>
      </w:r>
      <w:r w:rsidRPr="00E839F0">
        <w:t>UTM, NAD83</w:t>
      </w:r>
    </w:p>
    <w:p w:rsidR="00390B7F" w:rsidRDefault="00390B7F" w:rsidP="00DC3873">
      <w:pPr>
        <w:pStyle w:val="ListNumber"/>
        <w:numPr>
          <w:ilvl w:val="0"/>
          <w:numId w:val="87"/>
        </w:numPr>
        <w:tabs>
          <w:tab w:val="clear" w:pos="720"/>
        </w:tabs>
        <w:ind w:left="360" w:firstLine="0"/>
      </w:pPr>
      <w:smartTag w:uri="urn:schemas-microsoft-com:office:smarttags" w:element="place">
        <w:r>
          <w:t>Guam</w:t>
        </w:r>
      </w:smartTag>
      <w:r>
        <w:t>: UTM, WGS84</w:t>
      </w:r>
    </w:p>
    <w:p w:rsidR="00390B7F" w:rsidRDefault="00390B7F" w:rsidP="00DC3873">
      <w:pPr>
        <w:pStyle w:val="ListNumber"/>
        <w:numPr>
          <w:ilvl w:val="0"/>
          <w:numId w:val="87"/>
        </w:numPr>
        <w:tabs>
          <w:tab w:val="clear" w:pos="720"/>
        </w:tabs>
        <w:ind w:left="360" w:firstLine="0"/>
      </w:pPr>
      <w:smartTag w:uri="urn:schemas-microsoft-com:office:smarttags" w:element="place">
        <w:r>
          <w:lastRenderedPageBreak/>
          <w:t>Saipan</w:t>
        </w:r>
      </w:smartTag>
      <w:r>
        <w:t>: UTM, WGS84</w:t>
      </w:r>
    </w:p>
    <w:p w:rsidR="00390B7F" w:rsidRDefault="00390B7F" w:rsidP="00DC3873">
      <w:pPr>
        <w:pStyle w:val="ListNumber"/>
        <w:numPr>
          <w:ilvl w:val="0"/>
          <w:numId w:val="87"/>
        </w:numPr>
        <w:tabs>
          <w:tab w:val="clear" w:pos="720"/>
        </w:tabs>
        <w:ind w:left="360" w:firstLine="0"/>
      </w:pPr>
      <w:smartTag w:uri="urn:schemas-microsoft-com:office:smarttags" w:element="place">
        <w:smartTag w:uri="urn:schemas-microsoft-com:office:smarttags" w:element="State">
          <w:r>
            <w:t>American Samoa</w:t>
          </w:r>
        </w:smartTag>
      </w:smartTag>
      <w:r>
        <w:t>: UTM, WGS84</w:t>
      </w:r>
    </w:p>
    <w:p w:rsidR="003C73DC" w:rsidRDefault="003C73DC" w:rsidP="003C73DC">
      <w:bookmarkStart w:id="2036" w:name="_Toc134519509"/>
      <w:bookmarkStart w:id="2037" w:name="_Toc118451490"/>
    </w:p>
    <w:p w:rsidR="00390B7F" w:rsidRDefault="00390B7F" w:rsidP="004D394E">
      <w:pPr>
        <w:pStyle w:val="SOP2nd"/>
      </w:pPr>
      <w:r w:rsidRPr="005B271B">
        <w:t>GPS Field Procedures</w:t>
      </w:r>
      <w:bookmarkEnd w:id="2036"/>
    </w:p>
    <w:p w:rsidR="00390B7F" w:rsidRPr="005B271B" w:rsidRDefault="00390B7F" w:rsidP="00C620AB"/>
    <w:p w:rsidR="00390B7F" w:rsidRPr="004C2DCB" w:rsidRDefault="00390B7F" w:rsidP="00D74E2A">
      <w:pPr>
        <w:pStyle w:val="SOP3rd"/>
      </w:pPr>
      <w:bookmarkStart w:id="2038" w:name="_Toc134519510"/>
      <w:r w:rsidRPr="004C2DCB">
        <w:t>Data Collection</w:t>
      </w:r>
      <w:bookmarkEnd w:id="2037"/>
      <w:bookmarkEnd w:id="2038"/>
    </w:p>
    <w:p w:rsidR="00390B7F" w:rsidRDefault="00390B7F" w:rsidP="00390B7F">
      <w:r>
        <w:t>Data collection is not anticipated to be a frequent task. Initially, actual data collection locations will need to be documented, relative to sample design specifications. Other data collection needs are not anticipated.</w:t>
      </w:r>
    </w:p>
    <w:p w:rsidR="00390B7F" w:rsidRDefault="00390B7F" w:rsidP="00C620AB"/>
    <w:p w:rsidR="00390B7F" w:rsidRDefault="00390B7F" w:rsidP="00C620AB">
      <w:pPr>
        <w:pStyle w:val="ListNumber"/>
        <w:numPr>
          <w:ilvl w:val="0"/>
          <w:numId w:val="50"/>
        </w:numPr>
        <w:tabs>
          <w:tab w:val="clear" w:pos="720"/>
        </w:tabs>
        <w:ind w:left="360"/>
        <w:rPr>
          <w:rFonts w:cs="Arial"/>
        </w:rPr>
      </w:pPr>
      <w:r w:rsidRPr="001064C0">
        <w:rPr>
          <w:rFonts w:cs="Arial"/>
        </w:rPr>
        <w:t>Hold GPS unit or antenna at or above your head.</w:t>
      </w:r>
      <w:r>
        <w:rPr>
          <w:rFonts w:cs="Arial"/>
        </w:rPr>
        <w:t xml:space="preserve"> </w:t>
      </w:r>
      <w:r w:rsidRPr="001064C0">
        <w:rPr>
          <w:rFonts w:cs="Arial"/>
        </w:rPr>
        <w:t>Use an external antenna to free hands.</w:t>
      </w:r>
    </w:p>
    <w:p w:rsidR="00390B7F" w:rsidRDefault="00390B7F" w:rsidP="00C620AB">
      <w:pPr>
        <w:pStyle w:val="ListNumber"/>
        <w:numPr>
          <w:ilvl w:val="0"/>
          <w:numId w:val="50"/>
        </w:numPr>
        <w:tabs>
          <w:tab w:val="clear" w:pos="720"/>
        </w:tabs>
        <w:ind w:left="360"/>
        <w:rPr>
          <w:rFonts w:cs="Arial"/>
        </w:rPr>
      </w:pPr>
      <w:r w:rsidRPr="001064C0">
        <w:rPr>
          <w:rFonts w:cs="Arial"/>
        </w:rPr>
        <w:t>Electronically store all data (waypoints and tracks).</w:t>
      </w:r>
      <w:r>
        <w:rPr>
          <w:rFonts w:cs="Arial"/>
        </w:rPr>
        <w:t xml:space="preserve"> </w:t>
      </w:r>
      <w:r w:rsidRPr="001064C0">
        <w:rPr>
          <w:rFonts w:cs="Arial"/>
        </w:rPr>
        <w:t>Write down positions for backup.</w:t>
      </w:r>
    </w:p>
    <w:p w:rsidR="00390B7F" w:rsidRDefault="00390B7F" w:rsidP="00C620AB">
      <w:pPr>
        <w:pStyle w:val="ListNumber"/>
        <w:numPr>
          <w:ilvl w:val="0"/>
          <w:numId w:val="50"/>
        </w:numPr>
        <w:tabs>
          <w:tab w:val="clear" w:pos="720"/>
        </w:tabs>
        <w:ind w:left="360"/>
        <w:rPr>
          <w:rFonts w:cs="Arial"/>
        </w:rPr>
      </w:pPr>
      <w:r w:rsidRPr="001064C0">
        <w:rPr>
          <w:rFonts w:cs="Arial"/>
        </w:rPr>
        <w:t>Note that a Garmin</w:t>
      </w:r>
      <w:r>
        <w:t>™</w:t>
      </w:r>
      <w:r w:rsidRPr="001064C0">
        <w:rPr>
          <w:rFonts w:cs="Arial"/>
        </w:rPr>
        <w:t xml:space="preserve"> will collect data no matter what the GPS positioning quality is, so </w:t>
      </w:r>
      <w:r>
        <w:rPr>
          <w:rFonts w:cs="Arial"/>
        </w:rPr>
        <w:t>it will be necessary</w:t>
      </w:r>
      <w:r w:rsidRPr="001064C0">
        <w:rPr>
          <w:rFonts w:cs="Arial"/>
        </w:rPr>
        <w:t xml:space="preserve"> to monitor the GPS Satellite Page continuously for anomalies and accuracy. Collect only when “3D GPS” or “3D Differential” is shown.</w:t>
      </w:r>
      <w:r>
        <w:rPr>
          <w:rFonts w:cs="Arial"/>
        </w:rPr>
        <w:t xml:space="preserve"> </w:t>
      </w:r>
      <w:r w:rsidRPr="001064C0">
        <w:rPr>
          <w:rFonts w:cs="Arial"/>
        </w:rPr>
        <w:t>Do not collect data in 2D unless absolutely necessary.</w:t>
      </w:r>
      <w:r>
        <w:rPr>
          <w:rFonts w:cs="Arial"/>
        </w:rPr>
        <w:t xml:space="preserve"> </w:t>
      </w:r>
      <w:r w:rsidRPr="001064C0">
        <w:rPr>
          <w:rFonts w:cs="Arial"/>
        </w:rPr>
        <w:t>2D Differential should not be used either.</w:t>
      </w:r>
    </w:p>
    <w:p w:rsidR="00390B7F" w:rsidRPr="001064C0" w:rsidRDefault="00390B7F" w:rsidP="00C620AB">
      <w:pPr>
        <w:pStyle w:val="ListNumber"/>
        <w:numPr>
          <w:ilvl w:val="0"/>
          <w:numId w:val="50"/>
        </w:numPr>
        <w:tabs>
          <w:tab w:val="clear" w:pos="720"/>
        </w:tabs>
        <w:ind w:left="360"/>
        <w:rPr>
          <w:rFonts w:cs="Arial"/>
        </w:rPr>
      </w:pPr>
      <w:r w:rsidRPr="001064C0">
        <w:rPr>
          <w:rFonts w:cs="Arial"/>
        </w:rPr>
        <w:t>Waypoints:</w:t>
      </w:r>
    </w:p>
    <w:p w:rsidR="00390B7F" w:rsidRDefault="00390B7F" w:rsidP="00C620AB">
      <w:pPr>
        <w:pStyle w:val="ListBullet2"/>
        <w:numPr>
          <w:ilvl w:val="0"/>
          <w:numId w:val="2"/>
        </w:numPr>
        <w:tabs>
          <w:tab w:val="clear" w:pos="720"/>
          <w:tab w:val="num" w:pos="900"/>
        </w:tabs>
      </w:pPr>
      <w:r w:rsidRPr="001064C0">
        <w:t>Collect all waypoints in “Averaged Position” mode if you are standing still.</w:t>
      </w:r>
      <w:r>
        <w:t xml:space="preserve"> </w:t>
      </w:r>
      <w:r w:rsidRPr="001064C0">
        <w:t xml:space="preserve">Obtain a minimum of </w:t>
      </w:r>
      <w:del w:id="2039" w:author="Meagan J. Selvig" w:date="2014-09-12T14:09:00Z">
        <w:r w:rsidRPr="001064C0" w:rsidDel="002D7986">
          <w:delText xml:space="preserve">10 </w:delText>
        </w:r>
      </w:del>
      <w:ins w:id="2040" w:author="Meagan J. Selvig" w:date="2014-09-12T14:09:00Z">
        <w:r w:rsidR="002D7986">
          <w:t>30</w:t>
        </w:r>
        <w:r w:rsidR="002D7986" w:rsidRPr="001064C0">
          <w:t xml:space="preserve"> </w:t>
        </w:r>
      </w:ins>
      <w:r w:rsidRPr="001064C0">
        <w:t>position points per site, or record for a maximum of 20 minutes at that site.</w:t>
      </w:r>
      <w:r>
        <w:t xml:space="preserve"> </w:t>
      </w:r>
      <w:r w:rsidRPr="001064C0">
        <w:t>Somewhere in between is enough to generate a quality position in most cases.</w:t>
      </w:r>
    </w:p>
    <w:p w:rsidR="00871E0E" w:rsidRPr="001064C0" w:rsidRDefault="00871E0E" w:rsidP="00871E0E">
      <w:pPr>
        <w:pStyle w:val="ListBullet2"/>
        <w:numPr>
          <w:ilvl w:val="0"/>
          <w:numId w:val="2"/>
        </w:numPr>
        <w:tabs>
          <w:tab w:val="clear" w:pos="720"/>
          <w:tab w:val="num" w:pos="900"/>
        </w:tabs>
      </w:pPr>
      <w:commentRangeStart w:id="2041"/>
      <w:r>
        <w:t xml:space="preserve">Name points for each monitoring plot </w:t>
      </w:r>
      <w:commentRangeEnd w:id="2041"/>
      <w:r w:rsidR="00AD4F24">
        <w:rPr>
          <w:rStyle w:val="CommentReference"/>
        </w:rPr>
        <w:commentReference w:id="2041"/>
      </w:r>
      <w:r>
        <w:t xml:space="preserve">following a consistent naming convention including site abbreviation (e.g., O = </w:t>
      </w:r>
      <w:ins w:id="2042" w:author="Meagan J. Selvig" w:date="2014-09-12T14:10:00Z">
        <w:r w:rsidR="002D7986">
          <w:t>ʻŌlaʻa</w:t>
        </w:r>
      </w:ins>
      <w:del w:id="2043" w:author="Meagan J. Selvig" w:date="2014-09-12T14:10:00Z">
        <w:r w:rsidDel="002D7986">
          <w:delText>Olaa</w:delText>
        </w:r>
      </w:del>
      <w:r>
        <w:t xml:space="preserve">, ER = East Rift), plot number, and location within plot (e.g., S = start, E = end, C = center).  For example the origin or start of plot 12 in </w:t>
      </w:r>
      <w:ins w:id="2044" w:author="Meagan J. Selvig" w:date="2014-09-12T14:10:00Z">
        <w:r w:rsidR="002D7986">
          <w:t>ʻŌ</w:t>
        </w:r>
      </w:ins>
      <w:del w:id="2045" w:author="Meagan J. Selvig" w:date="2014-09-12T14:10:00Z">
        <w:r w:rsidDel="002D7986">
          <w:delText>O</w:delText>
        </w:r>
      </w:del>
      <w:r>
        <w:t>la</w:t>
      </w:r>
      <w:ins w:id="2046" w:author="Meagan J. Selvig" w:date="2014-09-12T14:10:00Z">
        <w:r w:rsidR="002D7986">
          <w:t>ʻ</w:t>
        </w:r>
      </w:ins>
      <w:r>
        <w:t>a wet forest is labeled in the field as “</w:t>
      </w:r>
      <w:commentRangeStart w:id="2047"/>
      <w:r>
        <w:t>O12S</w:t>
      </w:r>
      <w:commentRangeEnd w:id="2047"/>
      <w:r w:rsidR="00C27593">
        <w:rPr>
          <w:rStyle w:val="CommentReference"/>
        </w:rPr>
        <w:commentReference w:id="2047"/>
      </w:r>
      <w:r>
        <w:t>.”</w:t>
      </w:r>
    </w:p>
    <w:p w:rsidR="00390B7F" w:rsidRPr="003B634B" w:rsidRDefault="00390B7F" w:rsidP="00C620AB">
      <w:pPr>
        <w:pStyle w:val="ListBullet2"/>
        <w:numPr>
          <w:ilvl w:val="0"/>
          <w:numId w:val="2"/>
        </w:numPr>
        <w:tabs>
          <w:tab w:val="clear" w:pos="720"/>
          <w:tab w:val="num" w:pos="900"/>
        </w:tabs>
        <w:rPr>
          <w:rFonts w:cs="Arial"/>
        </w:rPr>
      </w:pPr>
      <w:r w:rsidRPr="001064C0">
        <w:t>Collect instantaneous waypoints only when moving.</w:t>
      </w:r>
    </w:p>
    <w:p w:rsidR="00390B7F" w:rsidRDefault="00390B7F" w:rsidP="00C620AB">
      <w:pPr>
        <w:pStyle w:val="ListBullet2"/>
        <w:numPr>
          <w:ilvl w:val="0"/>
          <w:numId w:val="50"/>
        </w:numPr>
        <w:tabs>
          <w:tab w:val="clear" w:pos="720"/>
          <w:tab w:val="num" w:pos="900"/>
        </w:tabs>
        <w:ind w:left="360"/>
        <w:rPr>
          <w:rFonts w:cs="Arial"/>
        </w:rPr>
      </w:pPr>
      <w:r>
        <w:t xml:space="preserve"> </w:t>
      </w:r>
      <w:r w:rsidRPr="001064C0">
        <w:t>TrackLogs:</w:t>
      </w:r>
    </w:p>
    <w:p w:rsidR="00390B7F" w:rsidRDefault="00390B7F" w:rsidP="00DC3873">
      <w:pPr>
        <w:pStyle w:val="ListBullet2"/>
        <w:numPr>
          <w:ilvl w:val="0"/>
          <w:numId w:val="87"/>
        </w:numPr>
        <w:tabs>
          <w:tab w:val="clear" w:pos="720"/>
          <w:tab w:val="num" w:pos="900"/>
        </w:tabs>
      </w:pPr>
      <w:r w:rsidRPr="001064C0">
        <w:t>Use “Stop when Full” or “Fill” Record Mode to prevent overwriting TrackLog points when Active TrackLog becomes full.</w:t>
      </w:r>
    </w:p>
    <w:p w:rsidR="00390B7F" w:rsidRDefault="00390B7F" w:rsidP="00DC3873">
      <w:pPr>
        <w:pStyle w:val="ListBullet2"/>
        <w:numPr>
          <w:ilvl w:val="0"/>
          <w:numId w:val="87"/>
        </w:numPr>
        <w:tabs>
          <w:tab w:val="clear" w:pos="720"/>
          <w:tab w:val="num" w:pos="900"/>
        </w:tabs>
      </w:pPr>
      <w:r w:rsidRPr="001064C0">
        <w:t xml:space="preserve">Begin collecting Active TrackLog </w:t>
      </w:r>
      <w:r>
        <w:t>once the desired destination is known</w:t>
      </w:r>
      <w:r w:rsidRPr="001064C0">
        <w:t xml:space="preserve"> and immediately begin moving when TrackLog begins collecting.</w:t>
      </w:r>
    </w:p>
    <w:p w:rsidR="00390B7F" w:rsidRDefault="00390B7F" w:rsidP="00DC3873">
      <w:pPr>
        <w:pStyle w:val="ListBullet2"/>
        <w:numPr>
          <w:ilvl w:val="0"/>
          <w:numId w:val="87"/>
        </w:numPr>
        <w:tabs>
          <w:tab w:val="clear" w:pos="720"/>
          <w:tab w:val="num" w:pos="900"/>
        </w:tabs>
      </w:pPr>
      <w:r w:rsidRPr="001064C0">
        <w:t>Stop Active TrackLog when stopped.</w:t>
      </w:r>
    </w:p>
    <w:p w:rsidR="00390B7F" w:rsidRDefault="00390B7F" w:rsidP="00DC3873">
      <w:pPr>
        <w:pStyle w:val="ListBullet2"/>
        <w:numPr>
          <w:ilvl w:val="0"/>
          <w:numId w:val="87"/>
        </w:numPr>
        <w:tabs>
          <w:tab w:val="clear" w:pos="720"/>
          <w:tab w:val="num" w:pos="900"/>
        </w:tabs>
      </w:pPr>
      <w:r w:rsidRPr="001064C0">
        <w:t>Always stop Active TrackLog when nearing the beginning point of a polygon area you want closed.</w:t>
      </w:r>
      <w:r>
        <w:t xml:space="preserve"> </w:t>
      </w:r>
      <w:r w:rsidRPr="001064C0">
        <w:t xml:space="preserve">A line between </w:t>
      </w:r>
      <w:r>
        <w:t>the</w:t>
      </w:r>
      <w:r w:rsidRPr="001064C0">
        <w:t xml:space="preserve"> last track point and the initial point will automatically be generated in order to close the polygon. </w:t>
      </w:r>
    </w:p>
    <w:p w:rsidR="00390B7F" w:rsidRDefault="00390B7F" w:rsidP="00DC3873">
      <w:pPr>
        <w:pStyle w:val="ListBullet2"/>
        <w:numPr>
          <w:ilvl w:val="0"/>
          <w:numId w:val="87"/>
        </w:numPr>
        <w:tabs>
          <w:tab w:val="clear" w:pos="720"/>
          <w:tab w:val="num" w:pos="900"/>
        </w:tabs>
      </w:pPr>
      <w:r w:rsidRPr="001064C0">
        <w:t>Always turn Active TrackLog to OFF when finished collecting.</w:t>
      </w:r>
      <w:r>
        <w:t xml:space="preserve"> </w:t>
      </w:r>
      <w:r w:rsidRPr="001064C0">
        <w:t>If TrackLogs are turned ON when you are in the office, ugly data will result.</w:t>
      </w:r>
      <w:r>
        <w:t xml:space="preserve"> </w:t>
      </w:r>
    </w:p>
    <w:p w:rsidR="00390B7F" w:rsidRDefault="00390B7F" w:rsidP="00DC3873">
      <w:pPr>
        <w:pStyle w:val="ListBullet2"/>
        <w:numPr>
          <w:ilvl w:val="0"/>
          <w:numId w:val="87"/>
        </w:numPr>
        <w:tabs>
          <w:tab w:val="clear" w:pos="720"/>
          <w:tab w:val="num" w:pos="900"/>
        </w:tabs>
        <w:rPr>
          <w:b/>
        </w:rPr>
      </w:pPr>
      <w:r>
        <w:t xml:space="preserve">NEVER ‘store’ or </w:t>
      </w:r>
      <w:r w:rsidRPr="001064C0">
        <w:t>‘save’ an active Tracklog unless you need to save space, rather choose to ‘stop’ an active TrackLog.</w:t>
      </w:r>
      <w:r>
        <w:t xml:space="preserve"> </w:t>
      </w:r>
      <w:r w:rsidRPr="001064C0">
        <w:t>Garmin III+ receivers remove the Active TrackLog, while modern Garmins merely make a copy of the Active TrackLog.</w:t>
      </w:r>
      <w:r>
        <w:t xml:space="preserve"> </w:t>
      </w:r>
      <w:r w:rsidRPr="001064C0">
        <w:t>In any case, saved tracklogs degrade original data, whereas a ‘stopped’ TrackLog retains data quality.</w:t>
      </w:r>
    </w:p>
    <w:p w:rsidR="00390B7F" w:rsidRPr="00B81BDA" w:rsidRDefault="00390B7F" w:rsidP="003D6026"/>
    <w:p w:rsidR="00390B7F" w:rsidRDefault="00390B7F" w:rsidP="00D74E2A">
      <w:pPr>
        <w:pStyle w:val="SOP3rd"/>
      </w:pPr>
      <w:bookmarkStart w:id="2048" w:name="_Toc134519511"/>
      <w:bookmarkStart w:id="2049" w:name="_Toc118451492"/>
      <w:r w:rsidRPr="00D616B5">
        <w:lastRenderedPageBreak/>
        <w:t>Back in the Office</w:t>
      </w:r>
      <w:bookmarkEnd w:id="2048"/>
      <w:bookmarkEnd w:id="2049"/>
    </w:p>
    <w:p w:rsidR="00390B7F" w:rsidRDefault="00390B7F" w:rsidP="003D6026">
      <w:pPr>
        <w:pStyle w:val="ListNumber"/>
        <w:numPr>
          <w:ilvl w:val="0"/>
          <w:numId w:val="47"/>
        </w:numPr>
        <w:tabs>
          <w:tab w:val="clear" w:pos="360"/>
        </w:tabs>
      </w:pPr>
      <w:r w:rsidRPr="001064C0">
        <w:t>Connect GPS to PC with cable and place GPS in Simulator Mode.</w:t>
      </w:r>
    </w:p>
    <w:p w:rsidR="00390B7F" w:rsidRDefault="00390B7F" w:rsidP="003D6026">
      <w:pPr>
        <w:pStyle w:val="ListNumber"/>
        <w:numPr>
          <w:ilvl w:val="0"/>
          <w:numId w:val="47"/>
        </w:numPr>
        <w:tabs>
          <w:tab w:val="clear" w:pos="360"/>
        </w:tabs>
        <w:rPr>
          <w:rFonts w:cs="Arial"/>
        </w:rPr>
      </w:pPr>
      <w:r w:rsidRPr="001064C0">
        <w:rPr>
          <w:rFonts w:cs="Arial"/>
        </w:rPr>
        <w:t>Check that TrackLog is OFF!</w:t>
      </w:r>
      <w:r>
        <w:rPr>
          <w:rFonts w:cs="Arial"/>
        </w:rPr>
        <w:t xml:space="preserve"> </w:t>
      </w:r>
      <w:r w:rsidRPr="001064C0">
        <w:rPr>
          <w:rFonts w:cs="Arial"/>
        </w:rPr>
        <w:t>Again, do not save Track!</w:t>
      </w:r>
    </w:p>
    <w:p w:rsidR="00390B7F" w:rsidRDefault="00390B7F" w:rsidP="003D6026">
      <w:pPr>
        <w:pStyle w:val="ListNumber"/>
        <w:numPr>
          <w:ilvl w:val="0"/>
          <w:numId w:val="47"/>
        </w:numPr>
        <w:tabs>
          <w:tab w:val="clear" w:pos="360"/>
        </w:tabs>
        <w:rPr>
          <w:rFonts w:cs="Arial"/>
        </w:rPr>
      </w:pPr>
      <w:r w:rsidRPr="001064C0">
        <w:rPr>
          <w:rFonts w:cs="Arial"/>
        </w:rPr>
        <w:t xml:space="preserve">Open DNR Garmin from the desktop (for </w:t>
      </w:r>
      <w:r>
        <w:rPr>
          <w:rFonts w:cs="Arial"/>
        </w:rPr>
        <w:t>ArcGIS™</w:t>
      </w:r>
      <w:r w:rsidRPr="001064C0">
        <w:rPr>
          <w:rFonts w:cs="Arial"/>
        </w:rPr>
        <w:t xml:space="preserve"> users) or from within ArcView</w:t>
      </w:r>
      <w:r>
        <w:t>®</w:t>
      </w:r>
      <w:r w:rsidRPr="001064C0">
        <w:rPr>
          <w:rFonts w:cs="Arial"/>
        </w:rPr>
        <w:t xml:space="preserve"> by loading the extension.</w:t>
      </w:r>
    </w:p>
    <w:p w:rsidR="00390B7F" w:rsidRDefault="00390B7F" w:rsidP="003D6026">
      <w:pPr>
        <w:pStyle w:val="ListNumber"/>
        <w:numPr>
          <w:ilvl w:val="0"/>
          <w:numId w:val="47"/>
        </w:numPr>
        <w:tabs>
          <w:tab w:val="clear" w:pos="360"/>
        </w:tabs>
        <w:rPr>
          <w:rFonts w:cs="Arial"/>
        </w:rPr>
      </w:pPr>
      <w:r w:rsidRPr="001064C0">
        <w:rPr>
          <w:rFonts w:cs="Arial"/>
        </w:rPr>
        <w:t>Check Projection in DNR Garmin one more time.</w:t>
      </w:r>
      <w:r>
        <w:rPr>
          <w:rFonts w:cs="Arial"/>
        </w:rPr>
        <w:t xml:space="preserve"> </w:t>
      </w:r>
      <w:r w:rsidRPr="001064C0">
        <w:rPr>
          <w:rFonts w:cs="Arial"/>
        </w:rPr>
        <w:t>This will define the projection the GPS file will be stored in.</w:t>
      </w:r>
    </w:p>
    <w:p w:rsidR="00390B7F" w:rsidRDefault="00390B7F" w:rsidP="003D6026">
      <w:pPr>
        <w:pStyle w:val="ListNumber"/>
        <w:numPr>
          <w:ilvl w:val="0"/>
          <w:numId w:val="47"/>
        </w:numPr>
        <w:tabs>
          <w:tab w:val="clear" w:pos="360"/>
        </w:tabs>
        <w:rPr>
          <w:rFonts w:cs="Arial"/>
        </w:rPr>
      </w:pPr>
      <w:r w:rsidRPr="001064C0">
        <w:rPr>
          <w:rFonts w:cs="Arial"/>
        </w:rPr>
        <w:t>Download Waypoints and Tracks and save to Shapefile (if in ArcGIS</w:t>
      </w:r>
      <w:r>
        <w:rPr>
          <w:rFonts w:cs="Arial"/>
        </w:rPr>
        <w:t>™</w:t>
      </w:r>
      <w:r w:rsidRPr="001064C0">
        <w:rPr>
          <w:rFonts w:cs="Arial"/>
        </w:rPr>
        <w:t>) or if saving a shapefile from the desktop DNR Garmin, save to projected shapefile. Use naming conventions as below.</w:t>
      </w:r>
    </w:p>
    <w:p w:rsidR="00390B7F" w:rsidRDefault="00390B7F" w:rsidP="00DC3873">
      <w:pPr>
        <w:pStyle w:val="ListNumber"/>
        <w:numPr>
          <w:ilvl w:val="0"/>
          <w:numId w:val="87"/>
        </w:numPr>
        <w:tabs>
          <w:tab w:val="clear" w:pos="720"/>
        </w:tabs>
        <w:rPr>
          <w:rFonts w:cs="Arial"/>
        </w:rPr>
      </w:pPr>
      <w:r w:rsidRPr="001064C0">
        <w:rPr>
          <w:rFonts w:cs="Arial"/>
        </w:rPr>
        <w:t>The file-naming convention is to indicate the GPSModel, type of data (Waypoint or Tracks), projection and datum, and date (YYYYMMDD) separated by an underscore (_).</w:t>
      </w:r>
      <w:r>
        <w:rPr>
          <w:rFonts w:cs="Arial"/>
        </w:rPr>
        <w:t xml:space="preserve"> </w:t>
      </w:r>
      <w:r w:rsidRPr="001064C0">
        <w:rPr>
          <w:rFonts w:cs="Arial"/>
        </w:rPr>
        <w:t>For example, a set of waypoints collected with a Garmin</w:t>
      </w:r>
      <w:r>
        <w:t>™</w:t>
      </w:r>
      <w:r w:rsidRPr="001064C0">
        <w:rPr>
          <w:rFonts w:cs="Arial"/>
        </w:rPr>
        <w:t xml:space="preserve"> GPS76c, using UTM and WGS84 as the projection and datum, on Christmas Day 2005, would be named “GPS76c_waypt_UTMWGS84_20051225</w:t>
      </w:r>
      <w:r>
        <w:rPr>
          <w:rFonts w:cs="Arial"/>
        </w:rPr>
        <w:t>.”</w:t>
      </w:r>
    </w:p>
    <w:p w:rsidR="00390B7F" w:rsidRDefault="00390B7F" w:rsidP="00DC3873">
      <w:pPr>
        <w:pStyle w:val="ListNumber"/>
        <w:numPr>
          <w:ilvl w:val="0"/>
          <w:numId w:val="87"/>
        </w:numPr>
        <w:tabs>
          <w:tab w:val="clear" w:pos="720"/>
        </w:tabs>
        <w:rPr>
          <w:rFonts w:cs="Arial"/>
        </w:rPr>
      </w:pPr>
      <w:r w:rsidRPr="001064C0">
        <w:rPr>
          <w:rFonts w:cs="Arial"/>
        </w:rPr>
        <w:t xml:space="preserve">If additional notes about GPS collection exist, such as data collected in ‘2D’ mode; create a simple </w:t>
      </w:r>
      <w:r w:rsidRPr="001064C0">
        <w:rPr>
          <w:rFonts w:cs="Arial"/>
          <w:i/>
        </w:rPr>
        <w:t>text</w:t>
      </w:r>
      <w:r w:rsidRPr="001064C0">
        <w:rPr>
          <w:rFonts w:cs="Arial"/>
        </w:rPr>
        <w:t xml:space="preserve"> file with an identical filename in the same location which contains this information, with a .text filename extension.</w:t>
      </w:r>
    </w:p>
    <w:p w:rsidR="00390B7F" w:rsidRDefault="00390B7F" w:rsidP="003D6026">
      <w:pPr>
        <w:pStyle w:val="ListNumber"/>
        <w:numPr>
          <w:ilvl w:val="0"/>
          <w:numId w:val="47"/>
        </w:numPr>
        <w:tabs>
          <w:tab w:val="clear" w:pos="360"/>
        </w:tabs>
        <w:rPr>
          <w:rFonts w:cs="Arial"/>
        </w:rPr>
      </w:pPr>
      <w:r w:rsidRPr="001064C0">
        <w:rPr>
          <w:rFonts w:cs="Arial"/>
        </w:rPr>
        <w:t>Delete all Waypoints and Tracks for the next mapping mission.</w:t>
      </w:r>
    </w:p>
    <w:p w:rsidR="00390B7F" w:rsidRDefault="00390B7F" w:rsidP="003D6026">
      <w:pPr>
        <w:pStyle w:val="ListNumber"/>
        <w:numPr>
          <w:ilvl w:val="0"/>
          <w:numId w:val="47"/>
        </w:numPr>
        <w:tabs>
          <w:tab w:val="clear" w:pos="360"/>
        </w:tabs>
        <w:rPr>
          <w:rFonts w:cs="Arial"/>
        </w:rPr>
      </w:pPr>
      <w:r w:rsidRPr="001064C0">
        <w:rPr>
          <w:rFonts w:cs="Arial"/>
        </w:rPr>
        <w:t>Turn off the GPS and disconnect cables, returning equipment to its proper storage location.</w:t>
      </w:r>
    </w:p>
    <w:p w:rsidR="00390B7F" w:rsidRDefault="00390B7F" w:rsidP="003D6026">
      <w:pPr>
        <w:pStyle w:val="ListNumber"/>
        <w:numPr>
          <w:ilvl w:val="0"/>
          <w:numId w:val="47"/>
        </w:numPr>
        <w:tabs>
          <w:tab w:val="clear" w:pos="360"/>
        </w:tabs>
        <w:rPr>
          <w:rFonts w:cs="Arial"/>
        </w:rPr>
      </w:pPr>
      <w:r w:rsidRPr="001064C0">
        <w:rPr>
          <w:rFonts w:cs="Arial"/>
        </w:rPr>
        <w:t>Recharge batteries if appropriate.</w:t>
      </w:r>
    </w:p>
    <w:p w:rsidR="00390B7F" w:rsidRPr="001064C0" w:rsidRDefault="00390B7F" w:rsidP="00390B7F">
      <w:pPr>
        <w:pStyle w:val="ListNumber"/>
        <w:tabs>
          <w:tab w:val="left" w:pos="720"/>
        </w:tabs>
        <w:rPr>
          <w:rFonts w:cs="Arial"/>
        </w:rPr>
      </w:pPr>
    </w:p>
    <w:p w:rsidR="00390B7F" w:rsidRPr="001064C0" w:rsidRDefault="00390B7F" w:rsidP="004D394E">
      <w:pPr>
        <w:pStyle w:val="SOP2nd"/>
      </w:pPr>
      <w:commentRangeStart w:id="2050"/>
      <w:r w:rsidRPr="001064C0">
        <w:t>Options to Consider</w:t>
      </w:r>
      <w:commentRangeEnd w:id="2050"/>
      <w:r w:rsidR="00AD4F24">
        <w:rPr>
          <w:rStyle w:val="CommentReference"/>
          <w:rFonts w:ascii="Times New Roman" w:hAnsi="Times New Roman"/>
          <w:b w:val="0"/>
        </w:rPr>
        <w:commentReference w:id="2050"/>
      </w:r>
    </w:p>
    <w:p w:rsidR="00390B7F" w:rsidRPr="001064C0" w:rsidRDefault="00390B7F" w:rsidP="00DC3873">
      <w:pPr>
        <w:pStyle w:val="ListNumber"/>
        <w:numPr>
          <w:ilvl w:val="0"/>
          <w:numId w:val="88"/>
        </w:numPr>
        <w:tabs>
          <w:tab w:val="clear" w:pos="720"/>
        </w:tabs>
        <w:ind w:left="360"/>
        <w:rPr>
          <w:rFonts w:cs="Arial"/>
        </w:rPr>
      </w:pPr>
      <w:r w:rsidRPr="001064C0">
        <w:rPr>
          <w:rFonts w:cs="Arial"/>
        </w:rPr>
        <w:t>External antennae, with long cable and pole in order to extend the antennae above a thick vegetated canopy.</w:t>
      </w:r>
    </w:p>
    <w:p w:rsidR="00390B7F" w:rsidRPr="001064C0" w:rsidRDefault="00390B7F" w:rsidP="00DC3873">
      <w:pPr>
        <w:pStyle w:val="ListNumber"/>
        <w:numPr>
          <w:ilvl w:val="0"/>
          <w:numId w:val="88"/>
        </w:numPr>
        <w:tabs>
          <w:tab w:val="clear" w:pos="720"/>
        </w:tabs>
        <w:ind w:left="360"/>
        <w:rPr>
          <w:rFonts w:cs="Arial"/>
        </w:rPr>
      </w:pPr>
      <w:r w:rsidRPr="001064C0">
        <w:rPr>
          <w:rFonts w:cs="Arial"/>
        </w:rPr>
        <w:t>An external beacon, such as the Thales Mobile Mapper Beacon</w:t>
      </w:r>
      <w:r>
        <w:rPr>
          <w:rFonts w:ascii="Arial" w:hAnsi="Arial" w:cs="Arial"/>
        </w:rPr>
        <w:t>®</w:t>
      </w:r>
      <w:r w:rsidRPr="001064C0">
        <w:rPr>
          <w:rFonts w:cs="Arial"/>
        </w:rPr>
        <w:t>, for DGPS (Differential GPS).</w:t>
      </w:r>
      <w:r>
        <w:rPr>
          <w:rFonts w:cs="Arial"/>
        </w:rPr>
        <w:t xml:space="preserve"> </w:t>
      </w:r>
      <w:r w:rsidRPr="001064C0">
        <w:rPr>
          <w:rFonts w:cs="Arial"/>
        </w:rPr>
        <w:t>This will improve the accuracy of your GPS location.</w:t>
      </w:r>
    </w:p>
    <w:p w:rsidR="00390B7F" w:rsidRPr="001064C0" w:rsidRDefault="00390B7F" w:rsidP="00DC3873">
      <w:pPr>
        <w:pStyle w:val="ListNumber"/>
        <w:numPr>
          <w:ilvl w:val="0"/>
          <w:numId w:val="88"/>
        </w:numPr>
        <w:tabs>
          <w:tab w:val="clear" w:pos="720"/>
        </w:tabs>
        <w:ind w:left="360"/>
        <w:rPr>
          <w:rFonts w:cs="Arial"/>
        </w:rPr>
      </w:pPr>
      <w:r w:rsidRPr="001064C0">
        <w:rPr>
          <w:rFonts w:cs="Arial"/>
        </w:rPr>
        <w:t>Averaging will improve your GPS locations, if and only if, the satellite geometry improves during point collection.</w:t>
      </w:r>
      <w:r>
        <w:rPr>
          <w:rFonts w:cs="Arial"/>
        </w:rPr>
        <w:t xml:space="preserve"> </w:t>
      </w:r>
      <w:r w:rsidRPr="001064C0">
        <w:rPr>
          <w:rFonts w:cs="Arial"/>
        </w:rPr>
        <w:t>Otherwise, averaging can sometimes result in a less accurate position.</w:t>
      </w:r>
    </w:p>
    <w:p w:rsidR="002F2472" w:rsidRDefault="002F2472" w:rsidP="00390B7F">
      <w:pPr>
        <w:tabs>
          <w:tab w:val="num" w:pos="720"/>
        </w:tabs>
        <w:ind w:left="720" w:hanging="360"/>
      </w:pPr>
    </w:p>
    <w:p w:rsidR="002F2472" w:rsidRDefault="00D74E2A" w:rsidP="00D74E2A">
      <w:pPr>
        <w:pStyle w:val="SOP2nd"/>
      </w:pPr>
      <w:r>
        <w:t>Literature Cited</w:t>
      </w:r>
    </w:p>
    <w:p w:rsidR="000568F8" w:rsidRDefault="00246D6B">
      <w:pPr>
        <w:spacing w:after="240"/>
        <w:ind w:left="720" w:hanging="720"/>
        <w:rPr>
          <w:noProof/>
        </w:rPr>
      </w:pPr>
      <w:r>
        <w:fldChar w:fldCharType="begin"/>
      </w:r>
      <w:r w:rsidR="002F2472">
        <w:instrText xml:space="preserve"> ADDIN EN.SECTION.REFLIST </w:instrText>
      </w:r>
      <w:r>
        <w:fldChar w:fldCharType="separate"/>
      </w:r>
      <w:r w:rsidR="002F6B96">
        <w:rPr>
          <w:noProof/>
        </w:rPr>
        <w:t xml:space="preserve">Minnesota Department of Natural Resources (MN-DNR). 2010. DNR Garmin Application. Available at </w:t>
      </w:r>
      <w:hyperlink r:id="rId255" w:history="1">
        <w:r w:rsidR="002F6B96" w:rsidRPr="002F6B96">
          <w:rPr>
            <w:rStyle w:val="Hyperlink"/>
            <w:noProof/>
            <w:sz w:val="24"/>
            <w:szCs w:val="22"/>
          </w:rPr>
          <w:t>http://www.dnr.state.mn.us/mis/gis/tools/arcview/extensions/DNRGarmin/DNR</w:t>
        </w:r>
      </w:hyperlink>
      <w:r w:rsidR="002F6B96">
        <w:rPr>
          <w:noProof/>
        </w:rPr>
        <w:t xml:space="preserve"> Garmin.html  (accessed 14 Jun 2010).</w:t>
      </w:r>
    </w:p>
    <w:p w:rsidR="002F6B96" w:rsidRDefault="002F6B96" w:rsidP="002F6B96">
      <w:pPr>
        <w:ind w:left="720" w:hanging="720"/>
        <w:rPr>
          <w:noProof/>
        </w:rPr>
      </w:pPr>
      <w:r>
        <w:rPr>
          <w:noProof/>
        </w:rPr>
        <w:t xml:space="preserve">Trimble Navigation Limited. 2010. Trimble Planning Software Download. Available at </w:t>
      </w:r>
      <w:hyperlink r:id="rId256" w:history="1">
        <w:r w:rsidRPr="002F6B96">
          <w:rPr>
            <w:rStyle w:val="Hyperlink"/>
            <w:noProof/>
            <w:sz w:val="24"/>
            <w:szCs w:val="22"/>
          </w:rPr>
          <w:t>http://www.trimble.com/planningsoftware_ts.asp?Nav=Collection-8425</w:t>
        </w:r>
      </w:hyperlink>
      <w:r>
        <w:rPr>
          <w:noProof/>
        </w:rPr>
        <w:t xml:space="preserve"> (accessed on 14 June 2010).</w:t>
      </w:r>
    </w:p>
    <w:p w:rsidR="000568F8" w:rsidRDefault="000568F8">
      <w:pPr>
        <w:ind w:left="720" w:hanging="720"/>
        <w:rPr>
          <w:noProof/>
        </w:rPr>
      </w:pPr>
    </w:p>
    <w:p w:rsidR="00390B7F" w:rsidRPr="001064C0" w:rsidRDefault="00246D6B" w:rsidP="00390B7F">
      <w:pPr>
        <w:tabs>
          <w:tab w:val="num" w:pos="720"/>
        </w:tabs>
        <w:ind w:left="720" w:hanging="360"/>
      </w:pPr>
      <w:r>
        <w:fldChar w:fldCharType="end"/>
      </w:r>
    </w:p>
    <w:p w:rsidR="0077621D" w:rsidRDefault="0077621D" w:rsidP="00390B7F">
      <w:pPr>
        <w:pStyle w:val="Heading1"/>
        <w:sectPr w:rsidR="0077621D" w:rsidSect="00390B7F">
          <w:headerReference w:type="default" r:id="rId257"/>
          <w:footerReference w:type="default" r:id="rId258"/>
          <w:pgSz w:w="12240" w:h="15840" w:code="1"/>
          <w:pgMar w:top="1440" w:right="1440" w:bottom="1440" w:left="1440" w:header="720" w:footer="720" w:gutter="0"/>
          <w:pgNumType w:start="1" w:chapStyle="1"/>
          <w:cols w:space="720"/>
          <w:docGrid w:linePitch="360"/>
        </w:sectPr>
      </w:pPr>
      <w:bookmarkStart w:id="2051" w:name="_Toc242255178"/>
    </w:p>
    <w:p w:rsidR="001F42C3" w:rsidRDefault="00390B7F" w:rsidP="001F42C3">
      <w:pPr>
        <w:pStyle w:val="SOPTitle"/>
      </w:pPr>
      <w:bookmarkStart w:id="2052" w:name="SOP7"/>
      <w:r w:rsidRPr="00F433AE">
        <w:lastRenderedPageBreak/>
        <w:t>Standa</w:t>
      </w:r>
      <w:r w:rsidR="001F42C3">
        <w:t>rd Operating Procedure (SOP) #7</w:t>
      </w:r>
      <w:bookmarkEnd w:id="2052"/>
    </w:p>
    <w:p w:rsidR="00390B7F" w:rsidRPr="00F433AE" w:rsidRDefault="00390B7F" w:rsidP="001F42C3">
      <w:pPr>
        <w:pStyle w:val="SOPSubtitle"/>
      </w:pPr>
      <w:bookmarkStart w:id="2053" w:name="_Toc266424461"/>
      <w:bookmarkStart w:id="2054" w:name="_Toc266424726"/>
      <w:bookmarkStart w:id="2055" w:name="_Toc266709715"/>
      <w:r w:rsidRPr="00F433AE">
        <w:t>Establishing and Marking Permanent Vegetation Monitoring Plots</w:t>
      </w:r>
      <w:bookmarkEnd w:id="2053"/>
      <w:bookmarkEnd w:id="2054"/>
      <w:bookmarkEnd w:id="2055"/>
      <w:r w:rsidRPr="00F433AE">
        <w:t xml:space="preserve"> </w:t>
      </w:r>
    </w:p>
    <w:p w:rsidR="00390B7F" w:rsidRDefault="00390B7F" w:rsidP="00390B7F">
      <w:r>
        <w:t>Version 1.0 (</w:t>
      </w:r>
      <w:r w:rsidR="007F30B4">
        <w:t xml:space="preserve">January </w:t>
      </w:r>
      <w:r w:rsidR="00C21A6C">
        <w:t>2</w:t>
      </w:r>
      <w:r w:rsidR="007F30B4">
        <w:t>8, 201</w:t>
      </w:r>
      <w:r w:rsidR="00C21A6C">
        <w:t>1</w:t>
      </w:r>
      <w:r>
        <w:t>)</w:t>
      </w:r>
    </w:p>
    <w:p w:rsidR="00390B7F" w:rsidRDefault="00390B7F" w:rsidP="00390B7F"/>
    <w:p w:rsidR="001F42C3" w:rsidRDefault="001F42C3" w:rsidP="00D74E2A">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91363F" w:rsidRDefault="0091363F" w:rsidP="00390B7F"/>
    <w:p w:rsidR="00390B7F" w:rsidRPr="00C17D05" w:rsidRDefault="00390B7F" w:rsidP="004D394E">
      <w:pPr>
        <w:pStyle w:val="SOP2nd"/>
      </w:pPr>
      <w:r>
        <w:t>Purpose</w:t>
      </w:r>
    </w:p>
    <w:p w:rsidR="00390B7F" w:rsidRDefault="00390B7F" w:rsidP="00390B7F">
      <w:r w:rsidRPr="009926FF">
        <w:t xml:space="preserve">This SOP describes how to </w:t>
      </w:r>
      <w:r>
        <w:t>establish and</w:t>
      </w:r>
      <w:r w:rsidRPr="009926FF">
        <w:t xml:space="preserve"> mark </w:t>
      </w:r>
      <w:r>
        <w:t>plots</w:t>
      </w:r>
      <w:r w:rsidR="003C73DC">
        <w:t xml:space="preserve"> for Pacific Island Network (PACN) </w:t>
      </w:r>
      <w:r w:rsidR="00135676">
        <w:t xml:space="preserve">focal terrestrial plant communities </w:t>
      </w:r>
      <w:r w:rsidR="003C73DC">
        <w:t>monitoring</w:t>
      </w:r>
      <w:r>
        <w:t xml:space="preserve"> in the wet forest, subalpine shrubland, limestone forest, mangrove forest, and coastal community types. For the forest and shrubland communities vegetation is sampled in large 20 x 50 m plots and nested subplots (10 x 25 m and 2 x 50 m). In coastal communities, vegetation is sampled in smaller plots (10 x 20 m) and nested subplots (2 x 20 m)</w:t>
      </w:r>
      <w:r>
        <w:rPr>
          <w:color w:val="000000"/>
        </w:rPr>
        <w:t xml:space="preserve"> because </w:t>
      </w:r>
      <w:r w:rsidRPr="00603266">
        <w:rPr>
          <w:color w:val="000000"/>
        </w:rPr>
        <w:t>the</w:t>
      </w:r>
      <w:r>
        <w:rPr>
          <w:color w:val="000000"/>
        </w:rPr>
        <w:t xml:space="preserve">se communities are smaller in size and linearly constrained. </w:t>
      </w:r>
      <w:r>
        <w:t xml:space="preserve">All sample plots are established using the same methodology with measuring tapes, but only the fixed plots are marked for future sampling. </w:t>
      </w:r>
    </w:p>
    <w:p w:rsidR="00390B7F" w:rsidRDefault="00390B7F" w:rsidP="00390B7F"/>
    <w:p w:rsidR="00390B7F" w:rsidRDefault="00390B7F" w:rsidP="00390B7F">
      <w:r w:rsidRPr="0076641B">
        <w:t xml:space="preserve">A master equipment list for the entire </w:t>
      </w:r>
      <w:r>
        <w:t xml:space="preserve">Focal Terrestrial </w:t>
      </w:r>
      <w:r w:rsidRPr="0076641B">
        <w:t xml:space="preserve">Community </w:t>
      </w:r>
      <w:r>
        <w:t>Monitoring Protocol is</w:t>
      </w:r>
      <w:r w:rsidRPr="0076641B">
        <w:t xml:space="preserve"> in </w:t>
      </w:r>
      <w:r>
        <w:t>SOP #1 “Before the Field Season.”</w:t>
      </w:r>
      <w:r w:rsidRPr="0076641B">
        <w:t xml:space="preserve"> The master equipment list should be updated </w:t>
      </w:r>
      <w:r>
        <w:t>as needed if this SOP</w:t>
      </w:r>
      <w:r w:rsidRPr="0076641B">
        <w:t xml:space="preserve"> is revised.</w:t>
      </w:r>
      <w:r>
        <w:t xml:space="preserve"> </w:t>
      </w:r>
    </w:p>
    <w:p w:rsidR="0091363F" w:rsidRDefault="0091363F" w:rsidP="00390B7F"/>
    <w:p w:rsidR="00390B7F" w:rsidRDefault="00390B7F" w:rsidP="004D394E">
      <w:pPr>
        <w:pStyle w:val="SOP2nd"/>
      </w:pPr>
      <w:r w:rsidRPr="00951CC5">
        <w:t>Establishing Monitoring Plots</w:t>
      </w:r>
    </w:p>
    <w:p w:rsidR="00390B7F" w:rsidRDefault="00390B7F" w:rsidP="00390B7F">
      <w:r>
        <w:t xml:space="preserve">Methods for establishing fixed panel and rotational panel plots are the same for all communities with two exceptions: (1) rejection criteria and (2) new plot selection criteria in cases where initial plots are rejected. A plot location should be rejected by the </w:t>
      </w:r>
      <w:r w:rsidR="00561520">
        <w:t>field leader</w:t>
      </w:r>
      <w:r>
        <w:t xml:space="preserve"> if the site does not meet </w:t>
      </w:r>
      <w:r w:rsidRPr="00CD22EE">
        <w:rPr>
          <w:i/>
        </w:rPr>
        <w:t>a priori</w:t>
      </w:r>
      <w:r>
        <w:t xml:space="preserve"> community specific criteria</w:t>
      </w:r>
      <w:r w:rsidR="00A027E2">
        <w:t xml:space="preserve">. </w:t>
      </w:r>
      <w:r>
        <w:t xml:space="preserve">Details on rejection criteria for each community are provided below. If a plot location is rejected, the </w:t>
      </w:r>
      <w:r w:rsidR="00561520">
        <w:t>field leader</w:t>
      </w:r>
      <w:r>
        <w:t xml:space="preserve"> attempts to establish the plot using a new random azimuth or in a new location. Procedures differ among community types, and within the wet forest community between fixed and rotational plots. For most communities (subalpine </w:t>
      </w:r>
      <w:r>
        <w:lastRenderedPageBreak/>
        <w:t>shrubland, limestone forest, mangrove forest, and coastal) plot locations are randomly generated for each sampling frame using a simple random sampling technique (see SOP #5 “</w:t>
      </w:r>
      <w:r w:rsidR="00757B92" w:rsidRPr="00757B92">
        <w:t>Gener</w:t>
      </w:r>
      <w:r w:rsidR="00757B92">
        <w:t>ating Sampling Point Locations with</w:t>
      </w:r>
      <w:r w:rsidR="00757B92" w:rsidRPr="00757B92">
        <w:t xml:space="preserve"> GIS</w:t>
      </w:r>
      <w:r>
        <w:t xml:space="preserve">”). </w:t>
      </w:r>
      <w:commentRangeStart w:id="2056"/>
      <w:r>
        <w:t xml:space="preserve">In </w:t>
      </w:r>
      <w:ins w:id="2057" w:author="Ainsworth, Alison" w:date="2014-11-18T15:37:00Z">
        <w:r w:rsidR="00C27593">
          <w:t>some</w:t>
        </w:r>
      </w:ins>
      <w:del w:id="2058" w:author="Ainsworth, Alison" w:date="2014-11-18T15:37:00Z">
        <w:r w:rsidDel="00C27593">
          <w:delText>the</w:delText>
        </w:r>
      </w:del>
      <w:r>
        <w:t xml:space="preserve"> wet forest communities, where access, logistics, and concerns over non</w:t>
      </w:r>
      <w:ins w:id="2059" w:author="Ainsworth, Alison" w:date="2015-01-22T11:39:00Z">
        <w:r w:rsidR="007A080E">
          <w:t>-</w:t>
        </w:r>
      </w:ins>
      <w:r>
        <w:t xml:space="preserve">native species introductions constitute dominant issues, random points are generated along rotational and fixed transects only. </w:t>
      </w:r>
    </w:p>
    <w:commentRangeEnd w:id="2056"/>
    <w:p w:rsidR="00390B7F" w:rsidRDefault="00FC1D25" w:rsidP="00390B7F">
      <w:r>
        <w:rPr>
          <w:rStyle w:val="CommentReference"/>
        </w:rPr>
        <w:commentReference w:id="2056"/>
      </w:r>
    </w:p>
    <w:p w:rsidR="009D1D91" w:rsidRDefault="00390B7F" w:rsidP="00390B7F">
      <w:r>
        <w:t xml:space="preserve">Plot locations are navigated to in the field using procedures described in SOP #6 “Using GPS to Navigate and Mark Waypoints.” </w:t>
      </w:r>
      <w:r w:rsidRPr="00C27593">
        <w:rPr>
          <w:highlight w:val="yellow"/>
          <w:rPrChange w:id="2060" w:author="Ainsworth, Alison" w:date="2014-11-18T15:38:00Z">
            <w:rPr/>
          </w:rPrChange>
        </w:rPr>
        <w:t>For the first cycle of sampling, Appendix A lists center points and random azimuths for all fixed and rotational plots</w:t>
      </w:r>
      <w:r>
        <w:t>.</w:t>
      </w:r>
      <w:r w:rsidRPr="000E2887">
        <w:t xml:space="preserve"> </w:t>
      </w:r>
      <w:r>
        <w:t xml:space="preserve">During subsequent sampling events, if random azimuths are not determined prior to sampling, a random azimuth (from 1 to 360 degrees) is chosen from Table 1. To use this random number table, start at an arbitrary point and read from left to right. The plot origin (Fig. 1) is then navigated to from the center point by measuring half the length of the plot (forest and shrub: 25 m; coastal: 10 m) in the opposite direction of the plot azimuth (i.e., the back azimuth). If the plot is accepted by the </w:t>
      </w:r>
      <w:r w:rsidR="00561520">
        <w:t>field leader</w:t>
      </w:r>
      <w:r>
        <w:t xml:space="preserve">, then the measuring tape is extended to complete the plot centerline (i.e., the line from the origin to the midpoint of the opposite side, also known as transect 2). </w:t>
      </w:r>
    </w:p>
    <w:p w:rsidR="00390B7F" w:rsidRDefault="00390B7F" w:rsidP="00390B7F"/>
    <w:p w:rsidR="006B21B6" w:rsidRDefault="003A3696" w:rsidP="006B21B6">
      <w:pPr>
        <w:rPr>
          <w:b/>
        </w:rPr>
      </w:pPr>
      <w:r>
        <w:rPr>
          <w:noProof/>
        </w:rPr>
        <w:drawing>
          <wp:inline distT="0" distB="0" distL="0" distR="0" wp14:anchorId="11A3F362" wp14:editId="59BCC20E">
            <wp:extent cx="4524400" cy="3657600"/>
            <wp:effectExtent l="19050" t="0" r="9500" b="0"/>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cstate="print"/>
                    <a:srcRect t="3943" b="2509"/>
                    <a:stretch>
                      <a:fillRect/>
                    </a:stretch>
                  </pic:blipFill>
                  <pic:spPr bwMode="auto">
                    <a:xfrm>
                      <a:off x="0" y="0"/>
                      <a:ext cx="4524400" cy="3657600"/>
                    </a:xfrm>
                    <a:prstGeom prst="rect">
                      <a:avLst/>
                    </a:prstGeom>
                    <a:noFill/>
                    <a:ln w="9525">
                      <a:noFill/>
                      <a:miter lim="800000"/>
                      <a:headEnd/>
                      <a:tailEnd/>
                    </a:ln>
                  </pic:spPr>
                </pic:pic>
              </a:graphicData>
            </a:graphic>
          </wp:inline>
        </w:drawing>
      </w:r>
    </w:p>
    <w:p w:rsidR="00390B7F" w:rsidRPr="004056B3" w:rsidRDefault="00390B7F" w:rsidP="006B21B6">
      <w:pPr>
        <w:spacing w:before="120"/>
      </w:pPr>
      <w:r w:rsidRPr="005B657F">
        <w:rPr>
          <w:b/>
        </w:rPr>
        <w:t>Figure 1</w:t>
      </w:r>
      <w:r>
        <w:rPr>
          <w:b/>
        </w:rPr>
        <w:t xml:space="preserve">. </w:t>
      </w:r>
      <w:r w:rsidR="009D1D91">
        <w:t>E</w:t>
      </w:r>
      <w:r w:rsidRPr="00400CB9">
        <w:t>xample of the spatial relationship between the pre-selected GIS point, plot origin, plot azimuth and back azimuth in the context of the wet forest community.</w:t>
      </w:r>
      <w:r w:rsidRPr="005B657F">
        <w:t xml:space="preserve"> Note that the GIS point is 50 m from the transect in a direction perpendicular to the transect line. In this case, the field crew obtains a random </w:t>
      </w:r>
      <w:r>
        <w:t xml:space="preserve">plot </w:t>
      </w:r>
      <w:r w:rsidRPr="005B657F">
        <w:t xml:space="preserve">azimuth of </w:t>
      </w:r>
      <w:r>
        <w:t>320</w:t>
      </w:r>
      <w:r w:rsidRPr="005B657F">
        <w:t>º (from true north) from the random number table. To reach the proposed plot origin</w:t>
      </w:r>
      <w:r>
        <w:t xml:space="preserve"> from the plot centroid</w:t>
      </w:r>
      <w:r w:rsidRPr="005B657F">
        <w:t xml:space="preserve">, they travel along a bearing of </w:t>
      </w:r>
      <w:r>
        <w:t>140</w:t>
      </w:r>
      <w:r w:rsidRPr="005B657F">
        <w:t xml:space="preserve">º </w:t>
      </w:r>
      <w:r>
        <w:t>(back azimuth of 320</w:t>
      </w:r>
      <w:r w:rsidRPr="005B657F">
        <w:t>º</w:t>
      </w:r>
      <w:r>
        <w:t xml:space="preserve">) </w:t>
      </w:r>
      <w:r w:rsidRPr="005B657F">
        <w:t xml:space="preserve">for 25 m. If the plot origin is acceptable, then the field team will establish the plot from this origin using the azimuth </w:t>
      </w:r>
      <w:r>
        <w:t>of 320</w:t>
      </w:r>
      <w:r w:rsidRPr="005B657F">
        <w:t xml:space="preserve">º </w:t>
      </w:r>
      <w:r>
        <w:t>as</w:t>
      </w:r>
      <w:r w:rsidRPr="005B657F">
        <w:t xml:space="preserve"> the plot azimuth.</w:t>
      </w:r>
      <w:r w:rsidRPr="00B7140D">
        <w:t xml:space="preserve"> The resulting </w:t>
      </w:r>
      <w:r w:rsidRPr="00B7140D">
        <w:lastRenderedPageBreak/>
        <w:t xml:space="preserve">plot centerline will connect the plot origin, the GIS point (or </w:t>
      </w:r>
      <w:r>
        <w:t>centroid</w:t>
      </w:r>
      <w:r w:rsidRPr="00B7140D">
        <w:t>), and the</w:t>
      </w:r>
      <w:r w:rsidR="00D74E2A">
        <w:t xml:space="preserve"> center of the opposite edge.</w:t>
      </w:r>
    </w:p>
    <w:p w:rsidR="003D6026" w:rsidRPr="00D74E2A" w:rsidRDefault="003D6026" w:rsidP="006B21B6">
      <w:pPr>
        <w:pStyle w:val="SOPFigure"/>
      </w:pPr>
      <w:r w:rsidRPr="003D6026">
        <w:rPr>
          <w:b/>
        </w:rPr>
        <w:t>Table 1.</w:t>
      </w:r>
      <w:r w:rsidRPr="001570E3">
        <w:t xml:space="preserve"> </w:t>
      </w:r>
      <w:r w:rsidRPr="00D74E2A">
        <w:t>Random number table for selecting a random azimuth from 1 to 360 degrees.</w:t>
      </w:r>
    </w:p>
    <w:p w:rsidR="003D6026" w:rsidRDefault="003D6026" w:rsidP="003D6026">
      <w:r>
        <w:object w:dxaOrig="8491" w:dyaOrig="11310">
          <v:shape id="_x0000_i1072" type="#_x0000_t75" style="width:422.45pt;height:567.2pt" o:ole="">
            <v:imagedata r:id="rId260" o:title=""/>
          </v:shape>
          <o:OLEObject Type="Embed" ProgID="Excel.Sheet.8" ShapeID="_x0000_i1072" DrawAspect="Content" ObjectID="_1484464612" r:id="rId261"/>
        </w:object>
      </w:r>
    </w:p>
    <w:p w:rsidR="003D6026" w:rsidRDefault="003D6026" w:rsidP="00390B7F"/>
    <w:p w:rsidR="003D6026" w:rsidRDefault="003D6026" w:rsidP="00390B7F"/>
    <w:p w:rsidR="00390B7F" w:rsidRPr="00C277BE" w:rsidRDefault="00390B7F" w:rsidP="00390B7F">
      <w:pPr>
        <w:rPr>
          <w:color w:val="003300"/>
        </w:rPr>
      </w:pPr>
      <w:r>
        <w:t xml:space="preserve">Four field crew members are recommended to install forest and shrubland plots and two field crew members are recommended to install plots in coastal communities. To establish each monitoring plot at least two field staff will have declinated compasses. It is important to walk to the side of each transect while establishing the plot to minimize trampling since vegetation cover data </w:t>
      </w:r>
      <w:r w:rsidR="00974ABC">
        <w:t>are</w:t>
      </w:r>
      <w:r>
        <w:t xml:space="preserve"> collected along the centerline and each long edge of the rectangular plot. The centerline is laid from the origin along the plot azimuth. </w:t>
      </w:r>
      <w:r w:rsidR="00974ABC">
        <w:t>T</w:t>
      </w:r>
      <w:r w:rsidR="005105A9">
        <w:t xml:space="preserve">hree </w:t>
      </w:r>
      <w:r>
        <w:t>tapes are installed perpendicular to the centerline at the plot origin</w:t>
      </w:r>
      <w:r w:rsidR="005105A9">
        <w:t>, center,</w:t>
      </w:r>
      <w:r>
        <w:t xml:space="preserve"> and end point (forest and shrub: </w:t>
      </w:r>
      <w:r w:rsidR="008B039E">
        <w:t>20</w:t>
      </w:r>
      <w:r>
        <w:t xml:space="preserve"> m; coastal: </w:t>
      </w:r>
      <w:r w:rsidR="008B039E">
        <w:t>1</w:t>
      </w:r>
      <w:r>
        <w:t>0 m)</w:t>
      </w:r>
      <w:r w:rsidR="005105A9">
        <w:t>. These three short tapes are oriented in the same direction from left to right when standing at the plot origin facing the plot</w:t>
      </w:r>
      <w:r w:rsidRPr="00C277BE">
        <w:rPr>
          <w:color w:val="000000"/>
        </w:rPr>
        <w:t>.</w:t>
      </w:r>
      <w:r>
        <w:rPr>
          <w:color w:val="000000"/>
        </w:rPr>
        <w:t xml:space="preserve"> </w:t>
      </w:r>
      <w:r w:rsidRPr="00C277BE">
        <w:rPr>
          <w:color w:val="000000"/>
        </w:rPr>
        <w:t xml:space="preserve">The rectangle is completed by installing two edge tapes parallel to the centerline </w:t>
      </w:r>
      <w:r>
        <w:rPr>
          <w:color w:val="000000"/>
        </w:rPr>
        <w:t xml:space="preserve">and </w:t>
      </w:r>
      <w:r w:rsidRPr="00C277BE">
        <w:rPr>
          <w:color w:val="000000"/>
        </w:rPr>
        <w:t xml:space="preserve">oriented </w:t>
      </w:r>
      <w:r>
        <w:rPr>
          <w:color w:val="000000"/>
        </w:rPr>
        <w:t xml:space="preserve">in </w:t>
      </w:r>
      <w:r w:rsidRPr="00C277BE">
        <w:rPr>
          <w:color w:val="000000"/>
        </w:rPr>
        <w:t xml:space="preserve">the same direction (i.e. the zero ends of each tape are near the zero end of the </w:t>
      </w:r>
      <w:r>
        <w:rPr>
          <w:color w:val="000000"/>
        </w:rPr>
        <w:t>centerline</w:t>
      </w:r>
      <w:r w:rsidRPr="00C277BE">
        <w:rPr>
          <w:color w:val="000000"/>
        </w:rPr>
        <w:t xml:space="preserve"> tape).</w:t>
      </w:r>
      <w:r>
        <w:rPr>
          <w:color w:val="000000"/>
        </w:rPr>
        <w:t xml:space="preserve"> </w:t>
      </w:r>
      <w:r w:rsidRPr="00C277BE">
        <w:rPr>
          <w:color w:val="000000"/>
        </w:rPr>
        <w:t>It is</w:t>
      </w:r>
      <w:r>
        <w:t xml:space="preserve"> necessary to stake the end of each measuring tape in order to prevent slack and subsequent inaccuracies in data collection. Stakes and markers are placed 0.</w:t>
      </w:r>
      <w:r w:rsidR="00016335">
        <w:t xml:space="preserve">1 </w:t>
      </w:r>
      <w:r>
        <w:t>m beyond  the endpoint of the centerline and two parallel edge lines (e.g., at 50.</w:t>
      </w:r>
      <w:r w:rsidR="00016335">
        <w:t xml:space="preserve">1 </w:t>
      </w:r>
      <w:r>
        <w:t>m instead of 50.0 m for a forest or shrubland plot) because understory cover data are collected at these end points. Stake offset distance is recorded on the plot data form, as this distance may vary if rocks are encountered at the preferred marker site (50.</w:t>
      </w:r>
      <w:r w:rsidR="00016335">
        <w:t xml:space="preserve">1 </w:t>
      </w:r>
      <w:r>
        <w:t xml:space="preserve">m). </w:t>
      </w:r>
      <w:r w:rsidRPr="00C277BE">
        <w:rPr>
          <w:color w:val="000000"/>
        </w:rPr>
        <w:t>T</w:t>
      </w:r>
      <w:r>
        <w:rPr>
          <w:color w:val="000000"/>
        </w:rPr>
        <w:t>he t</w:t>
      </w:r>
      <w:r w:rsidRPr="00C277BE">
        <w:rPr>
          <w:color w:val="000000"/>
        </w:rPr>
        <w:t>apes measure slope distance rather than horizontal distance when the plot encompasses variable slopes (e.g., ravine) because this represents the ground area of the site more accurately</w:t>
      </w:r>
      <w:r>
        <w:rPr>
          <w:color w:val="000000"/>
        </w:rPr>
        <w:t xml:space="preserve"> </w:t>
      </w:r>
      <w:r w:rsidR="00246D6B">
        <w:rPr>
          <w:color w:val="000000"/>
        </w:rPr>
        <w:fldChar w:fldCharType="begin"/>
      </w:r>
      <w:r w:rsidR="000F00EC">
        <w:rPr>
          <w:color w:val="000000"/>
        </w:rPr>
        <w:instrText xml:space="preserve"> ADDIN EN.CITE &lt;EndNote&gt;&lt;Cite ExcludeAuth="1"&gt;&lt;Author&gt;National Park Service (NPS)&lt;/Author&gt;&lt;Year&gt;2003&lt;/Year&gt;&lt;RecNum&gt;308&lt;/RecNum&gt;&lt;Prefix&gt;NPS &lt;/Prefix&gt;&lt;DisplayText&gt;(NPS 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rPr>
          <w:color w:val="000000"/>
        </w:rPr>
        <w:fldChar w:fldCharType="separate"/>
      </w:r>
      <w:r w:rsidR="002F2472">
        <w:rPr>
          <w:noProof/>
          <w:color w:val="000000"/>
        </w:rPr>
        <w:t>(NPS 2003)</w:t>
      </w:r>
      <w:r w:rsidR="00246D6B">
        <w:rPr>
          <w:color w:val="000000"/>
        </w:rPr>
        <w:fldChar w:fldCharType="end"/>
      </w:r>
      <w:r w:rsidRPr="00C277BE">
        <w:rPr>
          <w:color w:val="000000"/>
        </w:rPr>
        <w:t>.</w:t>
      </w:r>
      <w:r>
        <w:rPr>
          <w:color w:val="000000"/>
        </w:rPr>
        <w:t xml:space="preserve"> </w:t>
      </w:r>
      <w:r>
        <w:t xml:space="preserve">All tapes should be laid as close to the ground as practical (i.e., below vegetation). </w:t>
      </w:r>
    </w:p>
    <w:p w:rsidR="00390B7F" w:rsidRDefault="00390B7F" w:rsidP="00390B7F"/>
    <w:p w:rsidR="00390B7F" w:rsidRPr="00964988" w:rsidRDefault="00390B7F" w:rsidP="00D74E2A">
      <w:pPr>
        <w:pStyle w:val="SOP3rd"/>
      </w:pPr>
      <w:r>
        <w:t xml:space="preserve">Rejection </w:t>
      </w:r>
      <w:commentRangeStart w:id="2061"/>
      <w:r>
        <w:t>Criteria</w:t>
      </w:r>
      <w:commentRangeEnd w:id="2061"/>
      <w:r w:rsidR="00C27593">
        <w:rPr>
          <w:rStyle w:val="CommentReference"/>
          <w:rFonts w:ascii="Times New Roman" w:hAnsi="Times New Roman"/>
          <w:b w:val="0"/>
          <w:i w:val="0"/>
        </w:rPr>
        <w:commentReference w:id="2061"/>
      </w:r>
    </w:p>
    <w:p w:rsidR="00390B7F" w:rsidRDefault="00390B7F" w:rsidP="00390B7F">
      <w:r w:rsidRPr="005375EE">
        <w:t xml:space="preserve">For the wet forest, subalpine shrubland, </w:t>
      </w:r>
      <w:r>
        <w:t>limestone forest</w:t>
      </w:r>
      <w:r w:rsidR="00BC28BB">
        <w:t>,</w:t>
      </w:r>
      <w:r>
        <w:t xml:space="preserve"> and </w:t>
      </w:r>
      <w:r w:rsidRPr="005375EE">
        <w:t>mangrove</w:t>
      </w:r>
      <w:r>
        <w:t xml:space="preserve"> forest</w:t>
      </w:r>
      <w:r w:rsidRPr="005375EE">
        <w:t xml:space="preserve"> communities</w:t>
      </w:r>
      <w:r>
        <w:t>, plots are rejected if</w:t>
      </w:r>
      <w:r w:rsidRPr="005375EE">
        <w:t xml:space="preserve"> slopes </w:t>
      </w:r>
      <w:r>
        <w:t xml:space="preserve">are </w:t>
      </w:r>
      <w:r w:rsidRPr="005375EE">
        <w:t>greater than</w:t>
      </w:r>
      <w:r>
        <w:t xml:space="preserve"> </w:t>
      </w:r>
      <w:del w:id="2062" w:author="Ainsworth, Alison" w:date="2012-08-10T10:08:00Z">
        <w:r w:rsidDel="00565197">
          <w:delText>100</w:delText>
        </w:r>
      </w:del>
      <w:ins w:id="2063" w:author="Ainsworth, Alison" w:date="2012-08-10T10:08:00Z">
        <w:r w:rsidR="00565197">
          <w:t>70</w:t>
        </w:r>
      </w:ins>
      <w:r>
        <w:t>% (</w:t>
      </w:r>
      <w:del w:id="2064" w:author="Ainsworth, Alison" w:date="2012-08-10T10:08:00Z">
        <w:r w:rsidDel="00565197">
          <w:delText>45</w:delText>
        </w:r>
        <w:r w:rsidDel="00565197">
          <w:rPr>
            <w:rFonts w:ascii="Arial" w:hAnsi="Arial" w:cs="Arial"/>
          </w:rPr>
          <w:delText>º</w:delText>
        </w:r>
      </w:del>
      <w:ins w:id="2065" w:author="Ainsworth, Alison" w:date="2012-08-10T10:08:00Z">
        <w:r w:rsidR="00565197">
          <w:t>35</w:t>
        </w:r>
        <w:r w:rsidR="00565197">
          <w:rPr>
            <w:rFonts w:ascii="Arial" w:hAnsi="Arial" w:cs="Arial"/>
          </w:rPr>
          <w:t>º</w:t>
        </w:r>
      </w:ins>
      <w:r>
        <w:rPr>
          <w:rFonts w:ascii="Arial" w:hAnsi="Arial" w:cs="Arial"/>
        </w:rPr>
        <w:t>)</w:t>
      </w:r>
      <w:r>
        <w:t xml:space="preserve"> or plots are within 20 m of streams (wider than 1 m), roads, trails, </w:t>
      </w:r>
      <w:r w:rsidR="00016335">
        <w:t xml:space="preserve">fencelines, </w:t>
      </w:r>
      <w:r>
        <w:t>coastlines</w:t>
      </w:r>
      <w:r w:rsidR="00BC28BB">
        <w:t>,</w:t>
      </w:r>
      <w:r>
        <w:t xml:space="preserve"> or park boundaries. </w:t>
      </w:r>
      <w:r w:rsidR="00164633">
        <w:t xml:space="preserve">Additionally, plots may be rejected if surface lava flows have covered the area recently. </w:t>
      </w:r>
      <w:r>
        <w:t xml:space="preserve">As described in SOP #5 many of these rejected areas will be filtered out using GIS, but because maps do not always reflect ground conditions, the </w:t>
      </w:r>
      <w:r w:rsidR="00561520">
        <w:t>field leader</w:t>
      </w:r>
      <w:r>
        <w:t xml:space="preserve"> may need to reject plots that are unsafe (e.g. cliff face). </w:t>
      </w:r>
    </w:p>
    <w:p w:rsidR="00390B7F" w:rsidRDefault="00390B7F" w:rsidP="00390B7F"/>
    <w:p w:rsidR="00390B7F" w:rsidRDefault="00390B7F" w:rsidP="00390B7F">
      <w:r>
        <w:t xml:space="preserve">For the coastal community, the </w:t>
      </w:r>
      <w:r w:rsidR="00561520">
        <w:t>field leader</w:t>
      </w:r>
      <w:r>
        <w:t xml:space="preserve"> should reject plot establishment if the plot boundaries occur within 5 m of any of the following features: airport runways, coastal roads, high tide line, major fences, cliff faces, large archeological features such as house sites, or any other feature that may cause the plot to be unrepresentative</w:t>
      </w:r>
      <w:r w:rsidR="00887610">
        <w:t xml:space="preserve"> (eg.</w:t>
      </w:r>
      <w:r w:rsidR="00164633">
        <w:t xml:space="preserve"> recent surface lava flows or </w:t>
      </w:r>
      <w:r w:rsidR="00887610">
        <w:t>inclusion of human disturbance or structures)</w:t>
      </w:r>
      <w:r>
        <w:t>, unsafe, or potentially damaging to cultural resources. For the coastal community at KAHO</w:t>
      </w:r>
      <w:r w:rsidR="00A42521">
        <w:t>,</w:t>
      </w:r>
      <w:r>
        <w:t xml:space="preserve"> the narrow and convoluted sampling frame requires relaxed buffer requirements between adjacent plots and the sampling frame boundaries (see SOP #5 “</w:t>
      </w:r>
      <w:r w:rsidR="00757B92" w:rsidRPr="00757B92">
        <w:t>Gener</w:t>
      </w:r>
      <w:r w:rsidR="00757B92">
        <w:t>ating Sampling Point Locations with</w:t>
      </w:r>
      <w:r w:rsidR="00757B92" w:rsidRPr="00757B92">
        <w:t xml:space="preserve"> GIS</w:t>
      </w:r>
      <w:r>
        <w:t>").</w:t>
      </w:r>
    </w:p>
    <w:p w:rsidR="00390B7F" w:rsidRDefault="00390B7F" w:rsidP="00390B7F"/>
    <w:p w:rsidR="00390B7F" w:rsidRPr="00964988" w:rsidRDefault="00390B7F" w:rsidP="00D74E2A">
      <w:pPr>
        <w:pStyle w:val="SOP3rd"/>
      </w:pPr>
      <w:r>
        <w:t>Replacement Plot Procedures When a Plot is Rejected</w:t>
      </w:r>
    </w:p>
    <w:p w:rsidR="00390B7F" w:rsidRDefault="00390B7F" w:rsidP="00390B7F">
      <w:pPr>
        <w:pStyle w:val="PACNReportCoverPagetitles"/>
        <w:spacing w:before="0" w:after="0"/>
        <w:rPr>
          <w:rFonts w:ascii="Times New Roman" w:hAnsi="Times New Roman"/>
          <w:b w:val="0"/>
        </w:rPr>
      </w:pPr>
      <w:r>
        <w:rPr>
          <w:rFonts w:ascii="Times New Roman" w:hAnsi="Times New Roman"/>
          <w:b w:val="0"/>
        </w:rPr>
        <w:t xml:space="preserve">For all community types, if a pre-selected plot location is rejected the field crew attempts to establish a new plot in a series of other possible locations as described below. The procedures for establishing new plot locations differ among communities and within the wet forest community between fixed and rotational plots. Differences in replacement plot procedures are due to differences in random sampling techniques among communities, and within the wet forest community due to differences in “use” between fixed and random transects. </w:t>
      </w:r>
    </w:p>
    <w:p w:rsidR="00390B7F" w:rsidRDefault="00390B7F" w:rsidP="00390B7F">
      <w:pPr>
        <w:pStyle w:val="PACNReportCoverPagetitles"/>
        <w:spacing w:before="0" w:after="0"/>
        <w:rPr>
          <w:rFonts w:ascii="Times New Roman" w:hAnsi="Times New Roman"/>
          <w:b w:val="0"/>
        </w:rPr>
      </w:pPr>
    </w:p>
    <w:p w:rsidR="00390B7F" w:rsidRDefault="00390B7F" w:rsidP="00390B7F">
      <w:pPr>
        <w:pStyle w:val="PACNReportCoverPagetitles"/>
        <w:spacing w:before="0" w:after="0"/>
        <w:rPr>
          <w:rFonts w:ascii="Times New Roman" w:hAnsi="Times New Roman"/>
          <w:b w:val="0"/>
        </w:rPr>
      </w:pPr>
      <w:r>
        <w:rPr>
          <w:rFonts w:ascii="Times New Roman" w:hAnsi="Times New Roman"/>
          <w:b w:val="0"/>
        </w:rPr>
        <w:lastRenderedPageBreak/>
        <w:t xml:space="preserve">The following steps provide details for selecting a plot within each community. If all six potential plot locations are rejected the </w:t>
      </w:r>
      <w:r w:rsidR="00561520">
        <w:rPr>
          <w:rFonts w:ascii="Times New Roman" w:hAnsi="Times New Roman"/>
          <w:b w:val="0"/>
        </w:rPr>
        <w:t>field leader</w:t>
      </w:r>
      <w:r>
        <w:rPr>
          <w:rFonts w:ascii="Times New Roman" w:hAnsi="Times New Roman"/>
          <w:b w:val="0"/>
        </w:rPr>
        <w:t xml:space="preserve"> selects and navigates to the next alternate plot location.</w:t>
      </w:r>
    </w:p>
    <w:p w:rsidR="00390B7F" w:rsidRPr="0091363F" w:rsidRDefault="00390B7F" w:rsidP="0091363F">
      <w:pPr>
        <w:pStyle w:val="Heading4"/>
      </w:pPr>
      <w:r w:rsidRPr="0091363F">
        <w:t>Wet forest:</w:t>
      </w:r>
    </w:p>
    <w:p w:rsidR="00390B7F" w:rsidRPr="006572A6" w:rsidRDefault="00390B7F" w:rsidP="00831511">
      <w:pPr>
        <w:pStyle w:val="Heading5"/>
      </w:pPr>
      <w:r w:rsidRPr="006572A6">
        <w:t xml:space="preserve">Fixed </w:t>
      </w:r>
      <w:commentRangeStart w:id="2066"/>
      <w:r w:rsidRPr="006572A6">
        <w:t>plots</w:t>
      </w:r>
      <w:commentRangeEnd w:id="2066"/>
      <w:r w:rsidR="00B969FE">
        <w:rPr>
          <w:rStyle w:val="CommentReference"/>
          <w:bCs w:val="0"/>
          <w:i w:val="0"/>
          <w:iCs w:val="0"/>
        </w:rPr>
        <w:commentReference w:id="2066"/>
      </w:r>
      <w:r w:rsidRPr="006572A6">
        <w:t>:</w:t>
      </w:r>
    </w:p>
    <w:p w:rsidR="00390B7F" w:rsidRDefault="00390B7F" w:rsidP="00DC3873">
      <w:pPr>
        <w:numPr>
          <w:ilvl w:val="1"/>
          <w:numId w:val="87"/>
        </w:numPr>
        <w:tabs>
          <w:tab w:val="clear" w:pos="1440"/>
          <w:tab w:val="num" w:pos="720"/>
        </w:tabs>
        <w:spacing w:after="60"/>
        <w:ind w:left="720"/>
      </w:pPr>
      <w:r>
        <w:t xml:space="preserve">Pre-selected plot </w:t>
      </w:r>
      <w:commentRangeStart w:id="2067"/>
      <w:r>
        <w:t xml:space="preserve">location (offset 50 m from transect) </w:t>
      </w:r>
      <w:commentRangeEnd w:id="2067"/>
      <w:r w:rsidR="00922FFA">
        <w:rPr>
          <w:rStyle w:val="CommentReference"/>
        </w:rPr>
        <w:commentReference w:id="2067"/>
      </w:r>
      <w:r>
        <w:t>with original random azimuth.</w:t>
      </w:r>
    </w:p>
    <w:p w:rsidR="00390B7F" w:rsidRDefault="00390B7F" w:rsidP="00DC3873">
      <w:pPr>
        <w:numPr>
          <w:ilvl w:val="1"/>
          <w:numId w:val="87"/>
        </w:numPr>
        <w:tabs>
          <w:tab w:val="clear" w:pos="1440"/>
          <w:tab w:val="num" w:pos="720"/>
        </w:tabs>
        <w:spacing w:after="60"/>
        <w:ind w:left="720"/>
      </w:pPr>
      <w:r>
        <w:t>Pre-selected plot location (offset 50 m</w:t>
      </w:r>
      <w:r w:rsidR="00BC28BB">
        <w:t xml:space="preserve"> from transect</w:t>
      </w:r>
      <w:r>
        <w:t>) with alternate random azimuth and same plot centroid.</w:t>
      </w:r>
    </w:p>
    <w:p w:rsidR="00390B7F" w:rsidRDefault="00390B7F" w:rsidP="00DC3873">
      <w:pPr>
        <w:numPr>
          <w:ilvl w:val="1"/>
          <w:numId w:val="87"/>
        </w:numPr>
        <w:tabs>
          <w:tab w:val="clear" w:pos="1440"/>
          <w:tab w:val="num" w:pos="720"/>
        </w:tabs>
        <w:spacing w:after="60"/>
        <w:ind w:left="720"/>
      </w:pPr>
      <w:commentRangeStart w:id="2068"/>
      <w:r>
        <w:t>Opposite side of transect (offset 50 m from transect and 100 m from original pre-selected plot location) with original azimuth.</w:t>
      </w:r>
    </w:p>
    <w:p w:rsidR="00390B7F" w:rsidRDefault="00390B7F" w:rsidP="00DC3873">
      <w:pPr>
        <w:numPr>
          <w:ilvl w:val="1"/>
          <w:numId w:val="87"/>
        </w:numPr>
        <w:tabs>
          <w:tab w:val="clear" w:pos="1440"/>
          <w:tab w:val="num" w:pos="720"/>
        </w:tabs>
        <w:spacing w:after="60"/>
        <w:ind w:left="720"/>
      </w:pPr>
      <w:r>
        <w:t>Opposite side of transect (offset 50 m from transect and 100 m from original pre-selected plot location) with alternate azimuth.</w:t>
      </w:r>
    </w:p>
    <w:p w:rsidR="00390B7F" w:rsidRDefault="00390B7F" w:rsidP="00DC3873">
      <w:pPr>
        <w:numPr>
          <w:ilvl w:val="1"/>
          <w:numId w:val="87"/>
        </w:numPr>
        <w:tabs>
          <w:tab w:val="clear" w:pos="1440"/>
          <w:tab w:val="num" w:pos="720"/>
        </w:tabs>
        <w:spacing w:after="60"/>
        <w:ind w:left="720"/>
      </w:pPr>
      <w:r>
        <w:t>Opposite side of transect (offset 100 m from transect and 150 m from original pre-selected plot location) with original azimuth.</w:t>
      </w:r>
    </w:p>
    <w:p w:rsidR="00390B7F" w:rsidRDefault="00390B7F" w:rsidP="00DC3873">
      <w:pPr>
        <w:numPr>
          <w:ilvl w:val="1"/>
          <w:numId w:val="87"/>
        </w:numPr>
        <w:tabs>
          <w:tab w:val="clear" w:pos="1440"/>
          <w:tab w:val="num" w:pos="720"/>
        </w:tabs>
        <w:spacing w:after="60"/>
        <w:ind w:left="720"/>
      </w:pPr>
      <w:r>
        <w:t>Opposite side of transect (offset 100 m from transect and 150 m from original pre-selected plot location) with alternate azimuth.</w:t>
      </w:r>
      <w:commentRangeEnd w:id="2068"/>
      <w:r w:rsidR="00922FFA">
        <w:rPr>
          <w:rStyle w:val="CommentReference"/>
        </w:rPr>
        <w:commentReference w:id="2068"/>
      </w:r>
    </w:p>
    <w:p w:rsidR="00390B7F" w:rsidRDefault="00390B7F" w:rsidP="00390B7F"/>
    <w:p w:rsidR="00390B7F" w:rsidRPr="0091363F" w:rsidRDefault="00390B7F" w:rsidP="002F5330">
      <w:pPr>
        <w:pStyle w:val="Heading5"/>
      </w:pPr>
      <w:r w:rsidRPr="0091363F">
        <w:t>Rotational plots:</w:t>
      </w:r>
    </w:p>
    <w:p w:rsidR="00390B7F" w:rsidRDefault="00390B7F" w:rsidP="00DC3873">
      <w:pPr>
        <w:numPr>
          <w:ilvl w:val="0"/>
          <w:numId w:val="97"/>
        </w:numPr>
        <w:tabs>
          <w:tab w:val="clear" w:pos="1440"/>
          <w:tab w:val="num" w:pos="720"/>
        </w:tabs>
        <w:spacing w:after="60"/>
        <w:ind w:left="720"/>
      </w:pPr>
      <w:r>
        <w:t>Pre-selected plot location (no offset) with original random azimuth.</w:t>
      </w:r>
    </w:p>
    <w:p w:rsidR="00390B7F" w:rsidRDefault="00390B7F" w:rsidP="00DC3873">
      <w:pPr>
        <w:numPr>
          <w:ilvl w:val="0"/>
          <w:numId w:val="97"/>
        </w:numPr>
        <w:tabs>
          <w:tab w:val="clear" w:pos="1440"/>
          <w:tab w:val="num" w:pos="720"/>
        </w:tabs>
        <w:spacing w:after="60"/>
        <w:ind w:left="720"/>
      </w:pPr>
      <w:r>
        <w:t xml:space="preserve">Pre-selected plot location </w:t>
      </w:r>
      <w:r w:rsidR="00BC28BB">
        <w:t xml:space="preserve">(no offset) </w:t>
      </w:r>
      <w:r>
        <w:t>with alternate random azimuth and same plot centroid.</w:t>
      </w:r>
    </w:p>
    <w:p w:rsidR="00390B7F" w:rsidRDefault="00390B7F" w:rsidP="00DC3873">
      <w:pPr>
        <w:numPr>
          <w:ilvl w:val="0"/>
          <w:numId w:val="97"/>
        </w:numPr>
        <w:tabs>
          <w:tab w:val="clear" w:pos="1440"/>
          <w:tab w:val="num" w:pos="720"/>
        </w:tabs>
        <w:spacing w:after="60"/>
        <w:ind w:left="720"/>
      </w:pPr>
      <w:commentRangeStart w:id="2069"/>
      <w:commentRangeStart w:id="2070"/>
      <w:r>
        <w:t>Random</w:t>
      </w:r>
      <w:commentRangeEnd w:id="2069"/>
      <w:r w:rsidR="00B969FE">
        <w:rPr>
          <w:rStyle w:val="CommentReference"/>
        </w:rPr>
        <w:commentReference w:id="2069"/>
      </w:r>
      <w:r>
        <w:t xml:space="preserve"> side of transect (offset 50 m from transect) with original azimuth.</w:t>
      </w:r>
    </w:p>
    <w:p w:rsidR="00390B7F" w:rsidRDefault="00390B7F" w:rsidP="00DC3873">
      <w:pPr>
        <w:numPr>
          <w:ilvl w:val="0"/>
          <w:numId w:val="97"/>
        </w:numPr>
        <w:tabs>
          <w:tab w:val="clear" w:pos="1440"/>
          <w:tab w:val="num" w:pos="720"/>
        </w:tabs>
        <w:spacing w:after="60"/>
        <w:ind w:left="720"/>
      </w:pPr>
      <w:r>
        <w:t>Same random side of transect (offset 50 m from transect) with alternate azimuth.</w:t>
      </w:r>
    </w:p>
    <w:p w:rsidR="00390B7F" w:rsidRDefault="00390B7F" w:rsidP="00DC3873">
      <w:pPr>
        <w:numPr>
          <w:ilvl w:val="0"/>
          <w:numId w:val="97"/>
        </w:numPr>
        <w:tabs>
          <w:tab w:val="clear" w:pos="1440"/>
          <w:tab w:val="num" w:pos="720"/>
        </w:tabs>
        <w:spacing w:after="60"/>
        <w:ind w:left="720"/>
      </w:pPr>
      <w:r>
        <w:t>Opposite side of transect (offset 50 m from transect) with original azimuth.</w:t>
      </w:r>
    </w:p>
    <w:p w:rsidR="00390B7F" w:rsidRDefault="00390B7F" w:rsidP="00DC3873">
      <w:pPr>
        <w:numPr>
          <w:ilvl w:val="0"/>
          <w:numId w:val="97"/>
        </w:numPr>
        <w:tabs>
          <w:tab w:val="clear" w:pos="1440"/>
          <w:tab w:val="num" w:pos="720"/>
        </w:tabs>
        <w:spacing w:after="60"/>
        <w:ind w:left="720"/>
      </w:pPr>
      <w:r>
        <w:t>Same opposite side of transect (offset 50 m from transect) with alternate azimuth.</w:t>
      </w:r>
      <w:commentRangeEnd w:id="2070"/>
      <w:r w:rsidR="00D3434F">
        <w:rPr>
          <w:rStyle w:val="CommentReference"/>
        </w:rPr>
        <w:commentReference w:id="2070"/>
      </w:r>
    </w:p>
    <w:p w:rsidR="00390B7F" w:rsidRDefault="00390B7F" w:rsidP="00390B7F"/>
    <w:p w:rsidR="00390B7F" w:rsidRDefault="00390B7F" w:rsidP="0091363F">
      <w:pPr>
        <w:pStyle w:val="Heading4"/>
      </w:pPr>
      <w:commentRangeStart w:id="2071"/>
      <w:r>
        <w:t>Subalpine shrubland, limestone forest, mangrove forest and coastal communities</w:t>
      </w:r>
      <w:commentRangeEnd w:id="2071"/>
      <w:r w:rsidR="003A7789">
        <w:rPr>
          <w:rStyle w:val="CommentReference"/>
          <w:bCs w:val="0"/>
        </w:rPr>
        <w:commentReference w:id="2071"/>
      </w:r>
      <w:r>
        <w:t>:</w:t>
      </w:r>
    </w:p>
    <w:p w:rsidR="00390B7F" w:rsidRPr="006572A6" w:rsidRDefault="00390B7F" w:rsidP="002F5330">
      <w:pPr>
        <w:pStyle w:val="Heading5"/>
      </w:pPr>
      <w:r w:rsidRPr="006572A6">
        <w:t>Fixed and rotational plots:</w:t>
      </w:r>
    </w:p>
    <w:p w:rsidR="00390B7F" w:rsidRDefault="00390B7F" w:rsidP="00DC3873">
      <w:pPr>
        <w:numPr>
          <w:ilvl w:val="0"/>
          <w:numId w:val="98"/>
        </w:numPr>
        <w:tabs>
          <w:tab w:val="clear" w:pos="1440"/>
          <w:tab w:val="num" w:pos="720"/>
        </w:tabs>
        <w:spacing w:after="60"/>
        <w:ind w:left="720"/>
      </w:pPr>
      <w:r>
        <w:t xml:space="preserve">Pre-selected plot location </w:t>
      </w:r>
      <w:r w:rsidR="00BC28BB">
        <w:t xml:space="preserve">(no offset) </w:t>
      </w:r>
      <w:r>
        <w:t>with original random azimuth.</w:t>
      </w:r>
    </w:p>
    <w:p w:rsidR="00390B7F" w:rsidRDefault="00390B7F" w:rsidP="00DC3873">
      <w:pPr>
        <w:numPr>
          <w:ilvl w:val="0"/>
          <w:numId w:val="98"/>
        </w:numPr>
        <w:tabs>
          <w:tab w:val="clear" w:pos="1440"/>
          <w:tab w:val="num" w:pos="720"/>
        </w:tabs>
        <w:spacing w:after="60"/>
        <w:ind w:left="720"/>
      </w:pPr>
      <w:r>
        <w:t xml:space="preserve">Pre-selected plot location </w:t>
      </w:r>
      <w:r w:rsidR="00BC28BB">
        <w:t xml:space="preserve">(no offset) </w:t>
      </w:r>
      <w:r>
        <w:t>with alternate random azimuth and same plot centroid.</w:t>
      </w:r>
    </w:p>
    <w:p w:rsidR="00390B7F" w:rsidRDefault="00390B7F" w:rsidP="00DC3873">
      <w:pPr>
        <w:numPr>
          <w:ilvl w:val="0"/>
          <w:numId w:val="98"/>
        </w:numPr>
        <w:tabs>
          <w:tab w:val="clear" w:pos="1440"/>
          <w:tab w:val="num" w:pos="720"/>
        </w:tabs>
        <w:spacing w:after="60"/>
        <w:ind w:left="720"/>
      </w:pPr>
      <w:r>
        <w:t>50 m in a random direction with original azimuth.</w:t>
      </w:r>
    </w:p>
    <w:p w:rsidR="00390B7F" w:rsidRDefault="00390B7F" w:rsidP="00DC3873">
      <w:pPr>
        <w:numPr>
          <w:ilvl w:val="0"/>
          <w:numId w:val="98"/>
        </w:numPr>
        <w:tabs>
          <w:tab w:val="clear" w:pos="1440"/>
          <w:tab w:val="num" w:pos="720"/>
        </w:tabs>
        <w:spacing w:after="60"/>
        <w:ind w:left="720"/>
      </w:pPr>
      <w:r>
        <w:t>50 m in the same random direction with alternate azimuth.</w:t>
      </w:r>
    </w:p>
    <w:p w:rsidR="00390B7F" w:rsidRDefault="00390B7F" w:rsidP="00DC3873">
      <w:pPr>
        <w:numPr>
          <w:ilvl w:val="0"/>
          <w:numId w:val="98"/>
        </w:numPr>
        <w:tabs>
          <w:tab w:val="clear" w:pos="1440"/>
          <w:tab w:val="num" w:pos="720"/>
        </w:tabs>
        <w:spacing w:after="60"/>
        <w:ind w:left="720"/>
      </w:pPr>
      <w:r>
        <w:t xml:space="preserve">50 m in a new random direction from the original </w:t>
      </w:r>
      <w:r w:rsidR="00BC28BB">
        <w:t xml:space="preserve">pre-selected </w:t>
      </w:r>
      <w:r>
        <w:t>plot location with original azimuth.</w:t>
      </w:r>
    </w:p>
    <w:p w:rsidR="00390B7F" w:rsidRDefault="00390B7F" w:rsidP="00DC3873">
      <w:pPr>
        <w:numPr>
          <w:ilvl w:val="0"/>
          <w:numId w:val="98"/>
        </w:numPr>
        <w:tabs>
          <w:tab w:val="clear" w:pos="1440"/>
          <w:tab w:val="num" w:pos="720"/>
        </w:tabs>
        <w:spacing w:after="60"/>
        <w:ind w:left="720"/>
      </w:pPr>
      <w:r>
        <w:t xml:space="preserve">50 m in the same new random direction from the original </w:t>
      </w:r>
      <w:r w:rsidR="00BC28BB">
        <w:t xml:space="preserve">pre-selected </w:t>
      </w:r>
      <w:r>
        <w:t xml:space="preserve">plot location with alternate </w:t>
      </w:r>
      <w:commentRangeStart w:id="2072"/>
      <w:r>
        <w:t>azimuth</w:t>
      </w:r>
      <w:commentRangeEnd w:id="2072"/>
      <w:r w:rsidR="00B969FE">
        <w:rPr>
          <w:rStyle w:val="CommentReference"/>
        </w:rPr>
        <w:commentReference w:id="2072"/>
      </w:r>
      <w:r>
        <w:t>.</w:t>
      </w:r>
    </w:p>
    <w:p w:rsidR="00390B7F" w:rsidRPr="00370D8F" w:rsidRDefault="00390B7F" w:rsidP="00390B7F"/>
    <w:p w:rsidR="00390B7F" w:rsidRPr="00031E5F" w:rsidRDefault="00390B7F" w:rsidP="00D74E2A">
      <w:pPr>
        <w:pStyle w:val="SOP3rd"/>
      </w:pPr>
      <w:r w:rsidRPr="00031E5F">
        <w:t>Plot Layout</w:t>
      </w:r>
    </w:p>
    <w:p w:rsidR="00A42521" w:rsidRDefault="00390B7F" w:rsidP="00A42521">
      <w:r>
        <w:t>For the majority of focal plant communities (w</w:t>
      </w:r>
      <w:r w:rsidRPr="00E11C5B">
        <w:t xml:space="preserve">et forest, </w:t>
      </w:r>
      <w:r>
        <w:t>s</w:t>
      </w:r>
      <w:r w:rsidRPr="00E11C5B">
        <w:t xml:space="preserve">ubalpine </w:t>
      </w:r>
      <w:r>
        <w:t>s</w:t>
      </w:r>
      <w:r w:rsidRPr="00E11C5B">
        <w:t xml:space="preserve">hrubland, </w:t>
      </w:r>
      <w:r>
        <w:t>limestone forest, and m</w:t>
      </w:r>
      <w:r w:rsidRPr="00E11C5B">
        <w:t>angrove</w:t>
      </w:r>
      <w:r>
        <w:t xml:space="preserve"> forest) v</w:t>
      </w:r>
      <w:r w:rsidRPr="00740CB6">
        <w:t xml:space="preserve">egetation is measured </w:t>
      </w:r>
      <w:r>
        <w:t xml:space="preserve">within 20 x 50 m rectangular plots (fig. 2). </w:t>
      </w:r>
      <w:r w:rsidR="00DC5460">
        <w:t xml:space="preserve">Three 50 m tapes (centerline and perimeter) are laid </w:t>
      </w:r>
      <w:r w:rsidR="00BC28BB">
        <w:t xml:space="preserve">10 m apart </w:t>
      </w:r>
      <w:r w:rsidR="00DC5460">
        <w:t xml:space="preserve">in the same direction with their zero ends closest to the origin. </w:t>
      </w:r>
      <w:r w:rsidR="00BC28BB">
        <w:t xml:space="preserve">When standing at the origin, the </w:t>
      </w:r>
      <w:r w:rsidR="008B1A2C">
        <w:t xml:space="preserve">0 m </w:t>
      </w:r>
      <w:r w:rsidR="00BC28BB">
        <w:t>ends of three</w:t>
      </w:r>
      <w:r w:rsidR="00DC5460">
        <w:t xml:space="preserve"> 20 m tapes (center </w:t>
      </w:r>
    </w:p>
    <w:p w:rsidR="00390B7F" w:rsidRDefault="00CE0595" w:rsidP="00F9269C">
      <w:pPr>
        <w:pStyle w:val="Caption"/>
        <w:keepLines/>
      </w:pPr>
      <w:r>
        <w:rPr>
          <w:noProof/>
        </w:rPr>
        <w:lastRenderedPageBreak/>
        <mc:AlternateContent>
          <mc:Choice Requires="wps">
            <w:drawing>
              <wp:anchor distT="0" distB="0" distL="114300" distR="114300" simplePos="0" relativeHeight="251655680" behindDoc="0" locked="0" layoutInCell="1" allowOverlap="1" wp14:anchorId="396D698E" wp14:editId="35773797">
                <wp:simplePos x="0" y="0"/>
                <wp:positionH relativeFrom="column">
                  <wp:posOffset>-51435</wp:posOffset>
                </wp:positionH>
                <wp:positionV relativeFrom="paragraph">
                  <wp:posOffset>843915</wp:posOffset>
                </wp:positionV>
                <wp:extent cx="914400" cy="342900"/>
                <wp:effectExtent l="0" t="0" r="3810" b="3810"/>
                <wp:wrapNone/>
                <wp:docPr id="57"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390B7F">
                            <w:r>
                              <w:t>20 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14" type="#_x0000_t202" style="position:absolute;margin-left:-4.05pt;margin-top:66.45pt;width:1in;height:2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" filled="f" stroked="f">
                <v:textbox>
                  <w:txbxContent>
                    <w:p w:rsidR="00E01466" w:rsidRDefault="00E01466" w:rsidP="00390B7F">
                      <w:r>
                        <w:t>20 m</w:t>
                      </w:r>
                    </w:p>
                  </w:txbxContent>
                </v:textbox>
              </v:shape>
            </w:pict>
          </mc:Fallback>
        </mc:AlternateContent>
      </w:r>
      <w:r w:rsidR="00390B7F">
        <w:t xml:space="preserve">     </w:t>
      </w:r>
      <w:r>
        <w:rPr>
          <w:noProof/>
        </w:rPr>
        <mc:AlternateContent>
          <mc:Choice Requires="wpc">
            <w:drawing>
              <wp:inline distT="0" distB="0" distL="0" distR="0" wp14:anchorId="399C6EE0" wp14:editId="41566B1B">
                <wp:extent cx="4937760" cy="2369820"/>
                <wp:effectExtent l="0" t="9525" r="0" b="1905"/>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83" name="Rectangle 75"/>
                        <wps:cNvSpPr>
                          <a:spLocks noChangeArrowheads="1"/>
                        </wps:cNvSpPr>
                        <wps:spPr bwMode="auto">
                          <a:xfrm>
                            <a:off x="305435" y="65405"/>
                            <a:ext cx="4565650"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4" name="Line 76"/>
                        <wps:cNvCnPr/>
                        <wps:spPr bwMode="auto">
                          <a:xfrm>
                            <a:off x="305435" y="97853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5" name="Line 77"/>
                        <wps:cNvCnPr/>
                        <wps:spPr bwMode="auto">
                          <a:xfrm>
                            <a:off x="305435" y="189166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6" name="Line 78"/>
                        <wps:cNvCnPr/>
                        <wps:spPr bwMode="auto">
                          <a:xfrm>
                            <a:off x="305435" y="6540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87" name="Rectangle 79"/>
                        <wps:cNvSpPr>
                          <a:spLocks noChangeArrowheads="1"/>
                        </wps:cNvSpPr>
                        <wps:spPr bwMode="auto">
                          <a:xfrm>
                            <a:off x="305435" y="65405"/>
                            <a:ext cx="2282825"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81"/>
                        <wps:cNvSpPr>
                          <a:spLocks noChangeArrowheads="1"/>
                        </wps:cNvSpPr>
                        <wps:spPr bwMode="auto">
                          <a:xfrm>
                            <a:off x="2473325" y="2019300"/>
                            <a:ext cx="49847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r>
                                <w:rPr>
                                  <w:color w:val="000000"/>
                                </w:rPr>
                                <w:t>50 m</w:t>
                              </w:r>
                            </w:p>
                          </w:txbxContent>
                        </wps:txbx>
                        <wps:bodyPr rot="0" vert="horz" wrap="square" lIns="0" tIns="0" rIns="0" bIns="0" anchor="t" anchorCtr="0" upright="1">
                          <a:noAutofit/>
                        </wps:bodyPr>
                      </wps:wsp>
                      <wps:wsp>
                        <wps:cNvPr id="33" name="Freeform 82"/>
                        <wps:cNvSpPr>
                          <a:spLocks noEditPoints="1"/>
                        </wps:cNvSpPr>
                        <wps:spPr bwMode="auto">
                          <a:xfrm>
                            <a:off x="2886710" y="2082165"/>
                            <a:ext cx="1984375" cy="75565"/>
                          </a:xfrm>
                          <a:custGeom>
                            <a:avLst/>
                            <a:gdLst>
                              <a:gd name="T0" fmla="*/ 16 w 5216"/>
                              <a:gd name="T1" fmla="*/ 83 h 200"/>
                              <a:gd name="T2" fmla="*/ 5050 w 5216"/>
                              <a:gd name="T3" fmla="*/ 83 h 200"/>
                              <a:gd name="T4" fmla="*/ 5066 w 5216"/>
                              <a:gd name="T5" fmla="*/ 100 h 200"/>
                              <a:gd name="T6" fmla="*/ 5050 w 5216"/>
                              <a:gd name="T7" fmla="*/ 117 h 200"/>
                              <a:gd name="T8" fmla="*/ 16 w 5216"/>
                              <a:gd name="T9" fmla="*/ 117 h 200"/>
                              <a:gd name="T10" fmla="*/ 0 w 5216"/>
                              <a:gd name="T11" fmla="*/ 100 h 200"/>
                              <a:gd name="T12" fmla="*/ 16 w 5216"/>
                              <a:gd name="T13" fmla="*/ 83 h 200"/>
                              <a:gd name="T14" fmla="*/ 5016 w 5216"/>
                              <a:gd name="T15" fmla="*/ 0 h 200"/>
                              <a:gd name="T16" fmla="*/ 5216 w 5216"/>
                              <a:gd name="T17" fmla="*/ 100 h 200"/>
                              <a:gd name="T18" fmla="*/ 5016 w 5216"/>
                              <a:gd name="T19" fmla="*/ 200 h 200"/>
                              <a:gd name="T20" fmla="*/ 5016 w 5216"/>
                              <a:gd name="T21"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216" h="200">
                                <a:moveTo>
                                  <a:pt x="16" y="83"/>
                                </a:moveTo>
                                <a:lnTo>
                                  <a:pt x="5050" y="83"/>
                                </a:lnTo>
                                <a:cubicBezTo>
                                  <a:pt x="5059" y="83"/>
                                  <a:pt x="5066" y="91"/>
                                  <a:pt x="5066" y="100"/>
                                </a:cubicBezTo>
                                <a:cubicBezTo>
                                  <a:pt x="5066" y="109"/>
                                  <a:pt x="5059" y="117"/>
                                  <a:pt x="5050" y="117"/>
                                </a:cubicBezTo>
                                <a:lnTo>
                                  <a:pt x="16" y="117"/>
                                </a:lnTo>
                                <a:cubicBezTo>
                                  <a:pt x="7" y="117"/>
                                  <a:pt x="0" y="109"/>
                                  <a:pt x="0" y="100"/>
                                </a:cubicBezTo>
                                <a:cubicBezTo>
                                  <a:pt x="0" y="91"/>
                                  <a:pt x="7" y="83"/>
                                  <a:pt x="16" y="83"/>
                                </a:cubicBezTo>
                                <a:close/>
                                <a:moveTo>
                                  <a:pt x="5016" y="0"/>
                                </a:moveTo>
                                <a:lnTo>
                                  <a:pt x="5216" y="100"/>
                                </a:lnTo>
                                <a:lnTo>
                                  <a:pt x="5016" y="200"/>
                                </a:lnTo>
                                <a:lnTo>
                                  <a:pt x="5016" y="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34" name="Freeform 83"/>
                        <wps:cNvSpPr>
                          <a:spLocks noEditPoints="1"/>
                        </wps:cNvSpPr>
                        <wps:spPr bwMode="auto">
                          <a:xfrm>
                            <a:off x="305435" y="2081530"/>
                            <a:ext cx="1985010" cy="76200"/>
                          </a:xfrm>
                          <a:custGeom>
                            <a:avLst/>
                            <a:gdLst>
                              <a:gd name="T0" fmla="*/ 10400 w 10434"/>
                              <a:gd name="T1" fmla="*/ 234 h 400"/>
                              <a:gd name="T2" fmla="*/ 334 w 10434"/>
                              <a:gd name="T3" fmla="*/ 234 h 400"/>
                              <a:gd name="T4" fmla="*/ 300 w 10434"/>
                              <a:gd name="T5" fmla="*/ 200 h 400"/>
                              <a:gd name="T6" fmla="*/ 334 w 10434"/>
                              <a:gd name="T7" fmla="*/ 167 h 400"/>
                              <a:gd name="T8" fmla="*/ 10400 w 10434"/>
                              <a:gd name="T9" fmla="*/ 167 h 400"/>
                              <a:gd name="T10" fmla="*/ 10434 w 10434"/>
                              <a:gd name="T11" fmla="*/ 200 h 400"/>
                              <a:gd name="T12" fmla="*/ 10400 w 10434"/>
                              <a:gd name="T13" fmla="*/ 234 h 400"/>
                              <a:gd name="T14" fmla="*/ 400 w 10434"/>
                              <a:gd name="T15" fmla="*/ 400 h 400"/>
                              <a:gd name="T16" fmla="*/ 0 w 10434"/>
                              <a:gd name="T17" fmla="*/ 200 h 400"/>
                              <a:gd name="T18" fmla="*/ 400 w 10434"/>
                              <a:gd name="T19" fmla="*/ 0 h 400"/>
                              <a:gd name="T20" fmla="*/ 400 w 10434"/>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34" h="400">
                                <a:moveTo>
                                  <a:pt x="10400" y="234"/>
                                </a:moveTo>
                                <a:lnTo>
                                  <a:pt x="334" y="234"/>
                                </a:lnTo>
                                <a:cubicBezTo>
                                  <a:pt x="315" y="234"/>
                                  <a:pt x="300" y="219"/>
                                  <a:pt x="300" y="200"/>
                                </a:cubicBezTo>
                                <a:cubicBezTo>
                                  <a:pt x="300" y="182"/>
                                  <a:pt x="315" y="167"/>
                                  <a:pt x="334" y="167"/>
                                </a:cubicBezTo>
                                <a:lnTo>
                                  <a:pt x="10400" y="167"/>
                                </a:lnTo>
                                <a:cubicBezTo>
                                  <a:pt x="10419" y="167"/>
                                  <a:pt x="10434" y="182"/>
                                  <a:pt x="10434" y="200"/>
                                </a:cubicBezTo>
                                <a:cubicBezTo>
                                  <a:pt x="10434" y="219"/>
                                  <a:pt x="10419" y="234"/>
                                  <a:pt x="10400" y="234"/>
                                </a:cubicBezTo>
                                <a:close/>
                                <a:moveTo>
                                  <a:pt x="400" y="400"/>
                                </a:moveTo>
                                <a:lnTo>
                                  <a:pt x="0" y="200"/>
                                </a:lnTo>
                                <a:lnTo>
                                  <a:pt x="400" y="0"/>
                                </a:lnTo>
                                <a:lnTo>
                                  <a:pt x="40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35" name="Freeform 84"/>
                        <wps:cNvSpPr>
                          <a:spLocks noEditPoints="1"/>
                        </wps:cNvSpPr>
                        <wps:spPr bwMode="auto">
                          <a:xfrm>
                            <a:off x="76200" y="82550"/>
                            <a:ext cx="76200" cy="715010"/>
                          </a:xfrm>
                          <a:custGeom>
                            <a:avLst/>
                            <a:gdLst>
                              <a:gd name="T0" fmla="*/ 167 w 400"/>
                              <a:gd name="T1" fmla="*/ 3725 h 3759"/>
                              <a:gd name="T2" fmla="*/ 167 w 400"/>
                              <a:gd name="T3" fmla="*/ 334 h 3759"/>
                              <a:gd name="T4" fmla="*/ 200 w 400"/>
                              <a:gd name="T5" fmla="*/ 300 h 3759"/>
                              <a:gd name="T6" fmla="*/ 234 w 400"/>
                              <a:gd name="T7" fmla="*/ 334 h 3759"/>
                              <a:gd name="T8" fmla="*/ 234 w 400"/>
                              <a:gd name="T9" fmla="*/ 3725 h 3759"/>
                              <a:gd name="T10" fmla="*/ 200 w 400"/>
                              <a:gd name="T11" fmla="*/ 3759 h 3759"/>
                              <a:gd name="T12" fmla="*/ 167 w 400"/>
                              <a:gd name="T13" fmla="*/ 3725 h 3759"/>
                              <a:gd name="T14" fmla="*/ 0 w 400"/>
                              <a:gd name="T15" fmla="*/ 400 h 3759"/>
                              <a:gd name="T16" fmla="*/ 200 w 400"/>
                              <a:gd name="T17" fmla="*/ 0 h 3759"/>
                              <a:gd name="T18" fmla="*/ 400 w 400"/>
                              <a:gd name="T19" fmla="*/ 400 h 3759"/>
                              <a:gd name="T20" fmla="*/ 0 w 400"/>
                              <a:gd name="T21" fmla="*/ 400 h 3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759">
                                <a:moveTo>
                                  <a:pt x="167" y="3725"/>
                                </a:moveTo>
                                <a:lnTo>
                                  <a:pt x="167" y="334"/>
                                </a:lnTo>
                                <a:cubicBezTo>
                                  <a:pt x="167" y="315"/>
                                  <a:pt x="182" y="300"/>
                                  <a:pt x="200" y="300"/>
                                </a:cubicBezTo>
                                <a:cubicBezTo>
                                  <a:pt x="219" y="300"/>
                                  <a:pt x="234" y="315"/>
                                  <a:pt x="234" y="334"/>
                                </a:cubicBezTo>
                                <a:lnTo>
                                  <a:pt x="234" y="3725"/>
                                </a:lnTo>
                                <a:cubicBezTo>
                                  <a:pt x="234" y="3744"/>
                                  <a:pt x="219" y="3759"/>
                                  <a:pt x="200" y="3759"/>
                                </a:cubicBezTo>
                                <a:cubicBezTo>
                                  <a:pt x="182" y="3759"/>
                                  <a:pt x="167" y="3744"/>
                                  <a:pt x="167" y="3725"/>
                                </a:cubicBezTo>
                                <a:close/>
                                <a:moveTo>
                                  <a:pt x="0" y="400"/>
                                </a:moveTo>
                                <a:lnTo>
                                  <a:pt x="200" y="0"/>
                                </a:lnTo>
                                <a:lnTo>
                                  <a:pt x="400" y="400"/>
                                </a:lnTo>
                                <a:lnTo>
                                  <a:pt x="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36" name="Freeform 85"/>
                        <wps:cNvSpPr>
                          <a:spLocks noEditPoints="1"/>
                        </wps:cNvSpPr>
                        <wps:spPr bwMode="auto">
                          <a:xfrm>
                            <a:off x="76200" y="1225550"/>
                            <a:ext cx="76200" cy="743585"/>
                          </a:xfrm>
                          <a:custGeom>
                            <a:avLst/>
                            <a:gdLst>
                              <a:gd name="T0" fmla="*/ 234 w 400"/>
                              <a:gd name="T1" fmla="*/ 33 h 3908"/>
                              <a:gd name="T2" fmla="*/ 234 w 400"/>
                              <a:gd name="T3" fmla="*/ 3575 h 3908"/>
                              <a:gd name="T4" fmla="*/ 200 w 400"/>
                              <a:gd name="T5" fmla="*/ 3608 h 3908"/>
                              <a:gd name="T6" fmla="*/ 167 w 400"/>
                              <a:gd name="T7" fmla="*/ 3575 h 3908"/>
                              <a:gd name="T8" fmla="*/ 167 w 400"/>
                              <a:gd name="T9" fmla="*/ 33 h 3908"/>
                              <a:gd name="T10" fmla="*/ 200 w 400"/>
                              <a:gd name="T11" fmla="*/ 0 h 3908"/>
                              <a:gd name="T12" fmla="*/ 234 w 400"/>
                              <a:gd name="T13" fmla="*/ 33 h 3908"/>
                              <a:gd name="T14" fmla="*/ 400 w 400"/>
                              <a:gd name="T15" fmla="*/ 3508 h 3908"/>
                              <a:gd name="T16" fmla="*/ 200 w 400"/>
                              <a:gd name="T17" fmla="*/ 3908 h 3908"/>
                              <a:gd name="T18" fmla="*/ 0 w 400"/>
                              <a:gd name="T19" fmla="*/ 3508 h 3908"/>
                              <a:gd name="T20" fmla="*/ 400 w 400"/>
                              <a:gd name="T21" fmla="*/ 3508 h 3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908">
                                <a:moveTo>
                                  <a:pt x="234" y="33"/>
                                </a:moveTo>
                                <a:lnTo>
                                  <a:pt x="234" y="3575"/>
                                </a:lnTo>
                                <a:cubicBezTo>
                                  <a:pt x="234" y="3594"/>
                                  <a:pt x="219" y="3608"/>
                                  <a:pt x="200" y="3608"/>
                                </a:cubicBezTo>
                                <a:cubicBezTo>
                                  <a:pt x="182" y="3608"/>
                                  <a:pt x="167" y="3594"/>
                                  <a:pt x="167" y="3575"/>
                                </a:cubicBezTo>
                                <a:lnTo>
                                  <a:pt x="167" y="33"/>
                                </a:lnTo>
                                <a:cubicBezTo>
                                  <a:pt x="167" y="15"/>
                                  <a:pt x="182" y="0"/>
                                  <a:pt x="200" y="0"/>
                                </a:cubicBezTo>
                                <a:cubicBezTo>
                                  <a:pt x="219" y="0"/>
                                  <a:pt x="234" y="15"/>
                                  <a:pt x="234" y="33"/>
                                </a:cubicBezTo>
                                <a:close/>
                                <a:moveTo>
                                  <a:pt x="400" y="3508"/>
                                </a:moveTo>
                                <a:lnTo>
                                  <a:pt x="200" y="3908"/>
                                </a:lnTo>
                                <a:lnTo>
                                  <a:pt x="0" y="3508"/>
                                </a:lnTo>
                                <a:lnTo>
                                  <a:pt x="400" y="3508"/>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37" name="Oval 88"/>
                        <wps:cNvSpPr>
                          <a:spLocks noChangeArrowheads="1"/>
                        </wps:cNvSpPr>
                        <wps:spPr bwMode="auto">
                          <a:xfrm>
                            <a:off x="248285" y="317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Oval 89"/>
                        <wps:cNvSpPr>
                          <a:spLocks noChangeArrowheads="1"/>
                        </wps:cNvSpPr>
                        <wps:spPr bwMode="auto">
                          <a:xfrm>
                            <a:off x="245110" y="186753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Oval 90"/>
                        <wps:cNvSpPr>
                          <a:spLocks noChangeArrowheads="1"/>
                        </wps:cNvSpPr>
                        <wps:spPr bwMode="auto">
                          <a:xfrm>
                            <a:off x="4843145" y="186753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Oval 91"/>
                        <wps:cNvSpPr>
                          <a:spLocks noChangeArrowheads="1"/>
                        </wps:cNvSpPr>
                        <wps:spPr bwMode="auto">
                          <a:xfrm>
                            <a:off x="4843145" y="317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41" name="Group 92"/>
                        <wpg:cNvGrpSpPr>
                          <a:grpSpLocks/>
                        </wpg:cNvGrpSpPr>
                        <wpg:grpSpPr bwMode="auto">
                          <a:xfrm>
                            <a:off x="267335" y="938530"/>
                            <a:ext cx="76200" cy="76200"/>
                            <a:chOff x="421" y="1888"/>
                            <a:chExt cx="120" cy="120"/>
                          </a:xfrm>
                        </wpg:grpSpPr>
                        <wps:wsp>
                          <wps:cNvPr id="42" name="Oval 93"/>
                          <wps:cNvSpPr>
                            <a:spLocks noChangeArrowheads="1"/>
                          </wps:cNvSpPr>
                          <wps:spPr bwMode="auto">
                            <a:xfrm>
                              <a:off x="421" y="1888"/>
                              <a:ext cx="120" cy="12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44" name="Oval 94"/>
                          <wps:cNvSpPr>
                            <a:spLocks noChangeArrowheads="1"/>
                          </wps:cNvSpPr>
                          <wps:spPr bwMode="auto">
                            <a:xfrm>
                              <a:off x="421" y="1888"/>
                              <a:ext cx="120" cy="12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45" name="Group 95"/>
                        <wpg:cNvGrpSpPr>
                          <a:grpSpLocks/>
                        </wpg:cNvGrpSpPr>
                        <wpg:grpSpPr bwMode="auto">
                          <a:xfrm>
                            <a:off x="4843145" y="939165"/>
                            <a:ext cx="75565" cy="75565"/>
                            <a:chOff x="7627" y="1889"/>
                            <a:chExt cx="119" cy="119"/>
                          </a:xfrm>
                        </wpg:grpSpPr>
                        <wps:wsp>
                          <wps:cNvPr id="46" name="Oval 96"/>
                          <wps:cNvSpPr>
                            <a:spLocks noChangeArrowheads="1"/>
                          </wps:cNvSpPr>
                          <wps:spPr bwMode="auto">
                            <a:xfrm>
                              <a:off x="7627" y="1889"/>
                              <a:ext cx="119" cy="119"/>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47" name="Oval 97"/>
                          <wps:cNvSpPr>
                            <a:spLocks noChangeArrowheads="1"/>
                          </wps:cNvSpPr>
                          <wps:spPr bwMode="auto">
                            <a:xfrm>
                              <a:off x="7627" y="1889"/>
                              <a:ext cx="119" cy="119"/>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8" name="Oval 98"/>
                        <wps:cNvSpPr>
                          <a:spLocks noChangeArrowheads="1"/>
                        </wps:cNvSpPr>
                        <wps:spPr bwMode="auto">
                          <a:xfrm>
                            <a:off x="2550160" y="188658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Oval 99"/>
                        <wps:cNvSpPr>
                          <a:spLocks noChangeArrowheads="1"/>
                        </wps:cNvSpPr>
                        <wps:spPr bwMode="auto">
                          <a:xfrm>
                            <a:off x="2550160" y="925830"/>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Rectangle 100"/>
                        <wps:cNvSpPr>
                          <a:spLocks noChangeArrowheads="1"/>
                        </wps:cNvSpPr>
                        <wps:spPr bwMode="auto">
                          <a:xfrm>
                            <a:off x="321310" y="768350"/>
                            <a:ext cx="51371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proofErr w:type="gramStart"/>
                              <w:r>
                                <w:rPr>
                                  <w:color w:val="000000"/>
                                </w:rPr>
                                <w:t>origin</w:t>
                              </w:r>
                              <w:proofErr w:type="gramEnd"/>
                            </w:p>
                          </w:txbxContent>
                        </wps:txbx>
                        <wps:bodyPr rot="0" vert="horz" wrap="square" lIns="0" tIns="0" rIns="0" bIns="0" anchor="t" anchorCtr="0" upright="1">
                          <a:noAutofit/>
                        </wps:bodyPr>
                      </wps:wsp>
                      <wps:wsp>
                        <wps:cNvPr id="51" name="Rectangle 101"/>
                        <wps:cNvSpPr>
                          <a:spLocks noChangeArrowheads="1"/>
                        </wps:cNvSpPr>
                        <wps:spPr bwMode="auto">
                          <a:xfrm>
                            <a:off x="309880" y="1626870"/>
                            <a:ext cx="4563110" cy="24701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Oval 102"/>
                        <wps:cNvSpPr>
                          <a:spLocks noChangeArrowheads="1"/>
                        </wps:cNvSpPr>
                        <wps:spPr bwMode="auto">
                          <a:xfrm>
                            <a:off x="262890" y="1614170"/>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Text Box 103"/>
                        <wps:cNvSpPr txBox="1">
                          <a:spLocks noChangeArrowheads="1"/>
                        </wps:cNvSpPr>
                        <wps:spPr bwMode="auto">
                          <a:xfrm>
                            <a:off x="2133600" y="654050"/>
                            <a:ext cx="1524000" cy="324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r>
                                <w:t>25 m, center point</w:t>
                              </w:r>
                            </w:p>
                            <w:p w:rsidR="00E01466" w:rsidRDefault="00E01466" w:rsidP="00016335"/>
                          </w:txbxContent>
                        </wps:txbx>
                        <wps:bodyPr rot="0" vert="horz" wrap="square" lIns="91440" tIns="45720" rIns="91440" bIns="45720" anchor="t" anchorCtr="0" upright="1">
                          <a:noAutofit/>
                        </wps:bodyPr>
                      </wps:wsp>
                      <wps:wsp>
                        <wps:cNvPr id="54" name="Oval 104"/>
                        <wps:cNvSpPr>
                          <a:spLocks noChangeArrowheads="1"/>
                        </wps:cNvSpPr>
                        <wps:spPr bwMode="auto">
                          <a:xfrm>
                            <a:off x="4836795" y="1631950"/>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Rectangle 163"/>
                        <wps:cNvSpPr>
                          <a:spLocks noChangeArrowheads="1"/>
                        </wps:cNvSpPr>
                        <wps:spPr bwMode="auto">
                          <a:xfrm>
                            <a:off x="4619625" y="772160"/>
                            <a:ext cx="28321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proofErr w:type="gramStart"/>
                              <w:r>
                                <w:rPr>
                                  <w:color w:val="000000"/>
                                </w:rPr>
                                <w:t>end</w:t>
                              </w:r>
                              <w:proofErr w:type="gramEnd"/>
                            </w:p>
                          </w:txbxContent>
                        </wps:txbx>
                        <wps:bodyPr rot="0" vert="horz" wrap="square" lIns="0" tIns="0" rIns="0" bIns="0" anchor="t" anchorCtr="0" upright="1">
                          <a:noAutofit/>
                        </wps:bodyPr>
                      </wps:wsp>
                      <wps:wsp>
                        <wps:cNvPr id="56" name="Oval 166"/>
                        <wps:cNvSpPr>
                          <a:spLocks noChangeArrowheads="1"/>
                        </wps:cNvSpPr>
                        <wps:spPr bwMode="auto">
                          <a:xfrm>
                            <a:off x="2550160" y="0"/>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73" o:spid="_x0000_s1115" editas="canvas" style="width:388.8pt;height:186.6pt;mso-position-horizontal-relative:char;mso-position-vertical-relative:line" coordsize="49377,23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">
                <v:shape id="_x0000_s1116" type="#_x0000_t75" style="position:absolute;width:49377;height:23698;visibility:visible;mso-wrap-style:square">
                  <v:fill o:detectmouseclick="t"/>
                  <v:path o:connecttype="none"/>
                </v:shape>
                <v:rect id="Rectangle 75" o:spid="_x0000_s1117" style="position:absolute;left:3054;top:654;width:45656;height:18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XE8MA&#10;AADcAAAADwAAAGRycy9kb3ducmV2LnhtbESPwWrDMBBE74H+g9hCb4lcF1LjWDahEAill6S55LZY&#10;W8mNtTKW4rh/XwUKPQ4z84apmtn1YqIxdJ4VPK8yEMSt1x0bBafP3bIAESKyxt4zKfihAE39sKiw&#10;1P7GB5qO0YgE4VCiAhvjUEoZWksOw8oPxMn78qPDmORopB7xluCul3mWraXDjtOCxYHeLLWX49Up&#10;6HB/1ufesHn/nl6Lj/XsUVulnh7n7QZEpDn+h//ae60gL17gfiYdAV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yXE8MAAADcAAAADwAAAAAAAAAAAAAAAACYAgAAZHJzL2Rv&#10;d25yZXYueG1sUEsFBgAAAAAEAAQA9QAAAIgDAAAAAA==&#10;" filled="f">
                  <v:stroke endcap="round"/>
                </v:rect>
                <v:line id="Line 76" o:spid="_x0000_s1118" style="position:absolute;visibility:visible;mso-wrap-style:square" from="3054,9785" to="48710,97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2tUcQAAADcAAAADwAAAGRycy9kb3ducmV2LnhtbESPwWrDMBBE74X8g9hAb43cYEpwooQS&#10;CPjgHuyW5LpYG8vEWjmWYrt/XxUKPQ4z84bZHWbbiZEG3zpW8LpKQBDXTrfcKPj6PL1sQPiArLFz&#10;TAq+ycNhv3jaYabdxCWNVWhEhLDPUIEJoc+k9LUhi37leuLoXd1gMUQ5NFIPOEW47eQ6Sd6kxZbj&#10;gsGejobqW/WwCtKP3OjLXPiiTPIztff0eK+cUs/L+X0LItAc/sN/7VwrWG9S+D0Tj4D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7a1RxAAAANwAAAAPAAAAAAAAAAAA&#10;AAAAAKECAABkcnMvZG93bnJldi54bWxQSwUGAAAAAAQABAD5AAAAkgMAAAAA&#10;" strokeweight="2.25pt"/>
                <v:line id="Line 77" o:spid="_x0000_s1119" style="position:absolute;visibility:visible;mso-wrap-style:square" from="3054,18916" to="48710,189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EIysQAAADcAAAADwAAAGRycy9kb3ducmV2LnhtbESPQWvCQBSE7wX/w/KE3upGsUWiq4hQ&#10;yCEekpZ6fWSf2WD2bZLdmvTfu4VCj8PMfMPsDpNtxZ0G3zhWsFwkIIgrpxuuFXx+vL9sQPiArLF1&#10;TAp+yMNhP3vaYardyAXdy1CLCGGfogITQpdK6StDFv3CdcTRu7rBYohyqKUecIxw28pVkrxJiw3H&#10;BYMdnQxVt/LbKlifM6MvU+7zIsm+qOnXp750Sj3Pp+MWRKAp/If/2plWsNq8wu+ZeAT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oQjKxAAAANwAAAAPAAAAAAAAAAAA&#10;AAAAAKECAABkcnMvZG93bnJldi54bWxQSwUGAAAAAAQABAD5AAAAkgMAAAAA&#10;" strokeweight="2.25pt"/>
                <v:line id="Line 78" o:spid="_x0000_s1120" style="position:absolute;visibility:visible;mso-wrap-style:square" from="3054,654" to="48710,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OWvcIAAADcAAAADwAAAGRycy9kb3ducmV2LnhtbESPQYvCMBSE7wv+h/AEb2uqiEg1ighC&#10;D3qwyu710TybYvNSm6j13xtB8DjMzDfMYtXZWtyp9ZVjBaNhAoK4cLriUsHpuP2dgfABWWPtmBQ8&#10;ycNq2ftZYKrdgw90z0MpIoR9igpMCE0qpS8MWfRD1xBH7+xaiyHKtpS6xUeE21qOk2QqLVYcFww2&#10;tDFUXPKbVTDZZ0b/dzu/OyTZH1XXyeaaO6UG/W49BxGoC9/wp51pBePZFN5n4h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OWvcIAAADcAAAADwAAAAAAAAAAAAAA&#10;AAChAgAAZHJzL2Rvd25yZXYueG1sUEsFBgAAAAAEAAQA+QAAAJADAAAAAA==&#10;" strokeweight="2.25pt"/>
                <v:rect id="Rectangle 79" o:spid="_x0000_s1121" style="position:absolute;left:3054;top:654;width:22828;height:18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REMEA&#10;AADcAAAADwAAAGRycy9kb3ducmV2LnhtbESPT4vCMBTE7wt+h/AEb2uqBy1do4ggyOLFPxdvj+Zt&#10;Um1eSpOt9dsbQfA4zMxvmMWqd7XoqA2VZwWTcQaCuPS6YqPgfNp+5yBCRNZYeyYFDwqwWg6+Flho&#10;f+cDdcdoRIJwKFCBjbEppAylJYdh7Bvi5P351mFMsjVSt3hPcFfLaZbNpMOK04LFhjaWytvx3ymo&#10;cHfRl9qw+b1283w/6z1qq9Ro2K9/QETq4yf8bu+0gmk+h9eZd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nkRDBAAAA3AAAAA8AAAAAAAAAAAAAAAAAmAIAAGRycy9kb3du&#10;cmV2LnhtbFBLBQYAAAAABAAEAPUAAACGAwAAAAA=&#10;" filled="f">
                  <v:stroke endcap="round"/>
                </v:rect>
                <v:rect id="Rectangle 81" o:spid="_x0000_s1122" style="position:absolute;left:24733;top:20193;width:498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E01466" w:rsidRDefault="00E01466" w:rsidP="00016335">
                        <w:r>
                          <w:rPr>
                            <w:color w:val="000000"/>
                          </w:rPr>
                          <w:t>50 m</w:t>
                        </w:r>
                      </w:p>
                    </w:txbxContent>
                  </v:textbox>
                </v:rect>
                <v:shape id="Freeform 82" o:spid="_x0000_s1123" style="position:absolute;left:28867;top:20821;width:19843;height:756;visibility:visible;mso-wrap-style:square;v-text-anchor:top" coordsize="52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tMIA&#10;AADbAAAADwAAAGRycy9kb3ducmV2LnhtbESPQYvCMBSE78L+h/AW9iJrshZUqlGKKHgStO790Tzb&#10;rs1LaaJ2/70RBI/DzHzDLFa9bcSNOl871vAzUiCIC2dqLjWc8u33DIQPyAYbx6Thnzyslh+DBabG&#10;3flAt2MoRYSwT1FDFUKbSumLiiz6kWuJo3d2ncUQZVdK0+E9wm0jx0pNpMWa40KFLa0rKi7Hq9XQ&#10;Tv/WG5Vd979ZucmTyywxashaf3322RxEoD68w6/2zmhIEn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m0wgAAANsAAAAPAAAAAAAAAAAAAAAAAJgCAABkcnMvZG93&#10;bnJldi54bWxQSwUGAAAAAAQABAD1AAAAhwMAAAAA&#10;" path="m16,83r5034,c5059,83,5066,91,5066,100v,9,-7,17,-16,17l16,117c7,117,,109,,100,,91,7,83,16,83xm5016,r200,100l5016,200,5016,xe" fillcolor="black" strokeweight=".1pt">
                  <v:stroke joinstyle="bevel"/>
                  <v:path arrowok="t" o:connecttype="custom" o:connectlocs="6087,31359;1921222,31359;1927309,37783;1921222,44206;6087,44206;0,37783;6087,31359;1908287,0;1984375,37783;1908287,75565;1908287,0" o:connectangles="0,0,0,0,0,0,0,0,0,0,0"/>
                  <o:lock v:ext="edit" verticies="t"/>
                </v:shape>
                <v:shape id="Freeform 83" o:spid="_x0000_s1124" style="position:absolute;left:3054;top:20815;width:19850;height:762;visibility:visible;mso-wrap-style:square;v-text-anchor:top" coordsize="1043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Lr8UA&#10;AADbAAAADwAAAGRycy9kb3ducmV2LnhtbESPQWvCQBSE70L/w/IKXkQ3tVIkuopaRcVTYw4eH9ln&#10;kjb7NmTXmP77rlDwOMzMN8x82ZlKtNS40rKCt1EEgjizuuRcQXreDacgnEfWWFkmBb/kYLl46c0x&#10;1vbOX9QmPhcBwi5GBYX3dSylywoy6Ea2Jg7e1TYGfZBNLnWD9wA3lRxH0Yc0WHJYKLCmTUHZT3Iz&#10;Co7UXk6p2ewH6/Hh9LkbbMvvbapU/7VbzUB46vwz/N8+aAXvE3h8C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MuvxQAAANsAAAAPAAAAAAAAAAAAAAAAAJgCAABkcnMv&#10;ZG93bnJldi54bWxQSwUGAAAAAAQABAD1AAAAigMAAAAA&#10;" path="m10400,234l334,234v-19,,-34,-15,-34,-34c300,182,315,167,334,167r10066,c10419,167,10434,182,10434,200v,19,-15,34,-34,34xm400,400l,200,400,r,400xe" fillcolor="black" strokeweight=".1pt">
                  <v:stroke joinstyle="bevel"/>
                  <v:path arrowok="t" o:connecttype="custom" o:connectlocs="1978542,44577;63542,44577;57073,38100;63542,31814;1978542,31814;1985010,38100;1978542,44577;76098,76200;0,38100;76098,0;76098,76200" o:connectangles="0,0,0,0,0,0,0,0,0,0,0"/>
                  <o:lock v:ext="edit" verticies="t"/>
                </v:shape>
                <v:shape id="Freeform 84" o:spid="_x0000_s1125" style="position:absolute;left:762;top:825;width:762;height:7150;visibility:visible;mso-wrap-style:square;v-text-anchor:top" coordsize="40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LwaMIA&#10;AADbAAAADwAAAGRycy9kb3ducmV2LnhtbESPQYvCMBSE7wv+h/AWvK2piotUoyyC4E3tevD4aN62&#10;dZuX0qSx+uuNIHgcZuYbZrnuTS0Cta6yrGA8SkAQ51ZXXCg4/W6/5iCcR9ZYWyYFN3KwXg0+lphq&#10;e+UjhcwXIkLYpaig9L5JpXR5SQbdyDbE0fuzrUEfZVtI3eI1wk0tJ0nyLQ1WHBdKbGhTUv6fdUaB&#10;PuzPbpyFrrkfg52Hy73Ydxelhp/9zwKEp96/w6/2TiuYzuD5Jf4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vBowgAAANsAAAAPAAAAAAAAAAAAAAAAAJgCAABkcnMvZG93&#10;bnJldi54bWxQSwUGAAAAAAQABAD1AAAAhwMAAAAA&#10;" path="m167,3725r,-3391c167,315,182,300,200,300v19,,34,15,34,34l234,3725v,19,-15,34,-34,34c182,3759,167,3744,167,3725xm,400l200,,400,400,,400xe" fillcolor="black" strokeweight=".1pt">
                  <v:stroke joinstyle="bevel"/>
                  <v:path arrowok="t" o:connecttype="custom" o:connectlocs="31814,708543;31814,63531;38100,57064;44577,63531;44577,708543;38100,715010;31814,708543;0,76085;38100,0;76200,76085;0,76085" o:connectangles="0,0,0,0,0,0,0,0,0,0,0"/>
                  <o:lock v:ext="edit" verticies="t"/>
                </v:shape>
                <v:shape id="Freeform 85" o:spid="_x0000_s1126" style="position:absolute;left:762;top:12255;width:762;height:7436;visibility:visible;mso-wrap-style:square;v-text-anchor:top" coordsize="400,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9zwsQA&#10;AADbAAAADwAAAGRycy9kb3ducmV2LnhtbESPQWvCQBSE7wX/w/IEb3XTaoNEV7FKocc2inp8Zl+T&#10;aPZt2N3G+O+7hUKPw8x8wyxWvWlER87XlhU8jRMQxIXVNZcK9ru3xxkIH5A1NpZJwZ08rJaDhwVm&#10;2t74k7o8lCJC2GeooAqhzaT0RUUG/di2xNH7ss5giNKVUju8Rbhp5HOSpNJgzXGhwpY2FRXX/Nso&#10;OF925evHIZ1euvsxd4eXU9dsp0qNhv16DiJQH/7Df+13rWCSwu+X+AP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Pc8LEAAAA2wAAAA8AAAAAAAAAAAAAAAAAmAIAAGRycy9k&#10;b3ducmV2LnhtbFBLBQYAAAAABAAEAPUAAACJAwAAAAA=&#10;" path="m234,33r,3542c234,3594,219,3608,200,3608v-18,,-33,-14,-33,-33l167,33c167,15,182,,200,v19,,34,15,34,33xm400,3508l200,3908,,3508r400,xe" fillcolor="black" strokeweight=".1pt">
                  <v:stroke joinstyle="bevel"/>
                  <v:path arrowok="t" o:connecttype="custom" o:connectlocs="44577,6279;44577,680224;38100,686503;31814,680224;31814,6279;38100,0;44577,6279;76200,667476;38100,743585;0,667476;76200,667476" o:connectangles="0,0,0,0,0,0,0,0,0,0,0"/>
                  <o:lock v:ext="edit" verticies="t"/>
                </v:shape>
                <v:oval id="Oval 88" o:spid="_x0000_s1127" style="position:absolute;left:2482;top:31;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wKtcMA&#10;AADbAAAADwAAAGRycy9kb3ducmV2LnhtbESPQWsCMRSE7wX/Q3hCb5rVUpWtUUQQhHpxVejxdfO6&#10;Wdy8rEnU7b9vBKHHYWa+YebLzjbiRj7UjhWMhhkI4tLpmisFx8NmMAMRIrLGxjEp+KUAy0XvZY65&#10;dnfe062IlUgQDjkqMDG2uZShNGQxDF1LnLwf5y3GJH0ltcd7gttGjrNsIi3WnBYMtrQ2VJ6Lq1Ww&#10;Lury+9OPunc6GXMZf83MfrdT6rXfrT5AROrif/jZ3moFb1N4fE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wKtcMAAADbAAAADwAAAAAAAAAAAAAAAACYAgAAZHJzL2Rv&#10;d25yZXYueG1sUEsFBgAAAAAEAAQA9QAAAIgDAAAAAA==&#10;" filled="f">
                  <v:stroke endcap="round"/>
                </v:oval>
                <v:oval id="Oval 89" o:spid="_x0000_s1128" style="position:absolute;left:2451;top:1867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ex8EA&#10;AADbAAAADwAAAGRycy9kb3ducmV2LnhtbERPz2vCMBS+D/wfwhN2m6mODalGEUEYrJd2G3h8Ns+m&#10;2LzUJGu7/345DHb8+H5v95PtxEA+tI4VLBcZCOLa6ZYbBZ8fp6c1iBCRNXaOScEPBdjvZg9bzLUb&#10;uaShio1IIRxyVGBi7HMpQ23IYli4njhxV+ctxgR9I7XHMYXbTq6y7FVabDk1GOzpaKi+Vd9WwbFq&#10;68u7X04v9GXMfXVem7IolHqcT4cNiEhT/Bf/ud+0guc0Nn1JP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3DnsfBAAAA2wAAAA8AAAAAAAAAAAAAAAAAmAIAAGRycy9kb3du&#10;cmV2LnhtbFBLBQYAAAAABAAEAPUAAACGAwAAAAA=&#10;" filled="f">
                  <v:stroke endcap="round"/>
                </v:oval>
                <v:oval id="Oval 90" o:spid="_x0000_s1129" style="position:absolute;left:48431;top:18675;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7XMQA&#10;AADbAAAADwAAAGRycy9kb3ducmV2LnhtbESPQWsCMRSE74X+h/AKvWnWLRXdGqUsCIV6cVXw+Ny8&#10;bpZuXtYk1e2/bwShx2FmvmEWq8F24kI+tI4VTMYZCOLa6ZYbBfvdejQDESKyxs4xKfilAKvl48MC&#10;C+2uvKVLFRuRIBwKVGBi7AspQ23IYhi7njh5X85bjEn6RmqP1wS3ncyzbCottpwWDPZUGqq/qx+r&#10;oKza+vTpJ8MrHYw558eZ2W42Sj0/De9vICIN8T98b39oBS9zuH1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PO1zEAAAA2wAAAA8AAAAAAAAAAAAAAAAAmAIAAGRycy9k&#10;b3ducmV2LnhtbFBLBQYAAAAABAAEAPUAAACJAwAAAAA=&#10;" filled="f">
                  <v:stroke endcap="round"/>
                </v:oval>
                <v:oval id="Oval 91" o:spid="_x0000_s1130" style="position:absolute;left:48431;top:31;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hvMEA&#10;AADbAAAADwAAAGRycy9kb3ducmV2LnhtbERPz2vCMBS+D/wfwhN2m6myDalGEUEYrJd2G3h8Ns+m&#10;2LzUJGu7/345DHb8+H5v95PtxEA+tI4VLBcZCOLa6ZYbBZ8fp6c1iBCRNXaOScEPBdjvZg9bzLUb&#10;uaShio1IIRxyVGBi7HMpQ23IYli4njhxV+ctxgR9I7XHMYXbTq6y7FVabDk1GOzpaKi+Vd9WwbFq&#10;68u7X04v9GXMfXVem7IolHqcT4cNiEhT/Bf/ud+0gue0Pn1JP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z4bzBAAAA2wAAAA8AAAAAAAAAAAAAAAAAmAIAAGRycy9kb3du&#10;cmV2LnhtbFBLBQYAAAAABAAEAPUAAACGAwAAAAA=&#10;" filled="f">
                  <v:stroke endcap="round"/>
                </v:oval>
                <v:group id="Group 92" o:spid="_x0000_s1131" style="position:absolute;left:2673;top:9385;width:762;height:762" coordorigin="421,1888"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oval id="Oval 93" o:spid="_x0000_s1132"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CFN8IA&#10;AADbAAAADwAAAGRycy9kb3ducmV2LnhtbESPQWsCMRSE7wX/Q3iCt5pVRMrWKCIIS09WC70+kudm&#10;dfOyJum67a9vCgWPw8x8w6w2g2tFTyE2nhXMpgUIYu1Nw7WCj9P++QVETMgGW8+k4JsibNajpxWW&#10;xt/5nfpjqkWGcCxRgU2pK6WM2pLDOPUdcfbOPjhMWYZamoD3DHetnBfFUjpsOC9Y7GhnSV+PX07B&#10;m+sPuupsQL1dHj4v9lb9yJtSk/GwfQWRaEiP8H+7MgoWc/j7kn+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gIU3wgAAANsAAAAPAAAAAAAAAAAAAAAAAJgCAABkcnMvZG93&#10;bnJldi54bWxQSwUGAAAAAAQABAD1AAAAhwMAAAAA&#10;" fillcolor="black" strokeweight="0"/>
                  <v:oval id="Oval 94" o:spid="_x0000_s1133"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nv8MA&#10;AADbAAAADwAAAGRycy9kb3ducmV2LnhtbESPQWsCMRSE74X+h/AKvdWsorKsRhGhINSLaws9vm6e&#10;m8XNyzaJuv57Iwgeh5n5hpkve9uKM/nQOFYwHGQgiCunG64VfO8/P3IQISJrbB2TgisFWC5eX+ZY&#10;aHfhHZ3LWIsE4VCgAhNjV0gZKkMWw8B1xMk7OG8xJulrqT1eEty2cpRlU2mx4bRgsKO1oepYnqyC&#10;ddlUf19+2E/ox5j/0W9udtutUu9v/WoGIlIfn+FHe6MVjMdw/5J+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jnv8MAAADbAAAADwAAAAAAAAAAAAAAAACYAgAAZHJzL2Rv&#10;d25yZXYueG1sUEsFBgAAAAAEAAQA9QAAAIgDAAAAAA==&#10;" filled="f">
                    <v:stroke endcap="round"/>
                  </v:oval>
                </v:group>
                <v:group id="Group 95" o:spid="_x0000_s1134" style="position:absolute;left:48431;top:9391;width:756;height:756" coordorigin="7627,1889" coordsize="119,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oval id="Oval 96" o:spid="_x0000_s1135"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DNMIA&#10;AADbAAAADwAAAGRycy9kb3ducmV2LnhtbESPQWsCMRSE7wX/Q3iCt5ptkaWsRpFCYenJasHrI3lu&#10;Vjcva5Ku2/76plDwOMzMN8xqM7pODBRi61nB07wAQay9ablR8Hl4e3wBEROywc4zKfimCJv15GGF&#10;lfE3/qBhnxqRIRwrVGBT6ispo7bkMM59T5y9kw8OU5ahkSbgLcNdJ5+LopQOW84LFnt6taQv+y+n&#10;4N0NO133NqDelrvj2V7rH3lVajYdt0sQicZ0D/+3a6NgUcLfl/w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4M0wgAAANsAAAAPAAAAAAAAAAAAAAAAAJgCAABkcnMvZG93&#10;bnJldi54bWxQSwUGAAAAAAQABAD1AAAAhwMAAAAA&#10;" fillcolor="black" strokeweight="0"/>
                  <v:oval id="Oval 97" o:spid="_x0000_s1136"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5yMMA&#10;AADbAAAADwAAAGRycy9kb3ducmV2LnhtbESPQWsCMRSE7wX/Q3hCb5pVWpWtUUQQhHpxVejxdfO6&#10;Wdy8rEnU7b9vBKHHYWa+YebLzjbiRj7UjhWMhhkI4tLpmisFx8NmMAMRIrLGxjEp+KUAy0XvZY65&#10;dnfe062IlUgQDjkqMDG2uZShNGQxDF1LnLwf5y3GJH0ltcd7gttGjrNsIi3WnBYMtrQ2VJ6Lq1Ww&#10;Lury+9OPunc6GXMZf83MfrdT6rXfrT5AROrif/jZ3moFb1N4fE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p5yMMAAADbAAAADwAAAAAAAAAAAAAAAACYAgAAZHJzL2Rv&#10;d25yZXYueG1sUEsFBgAAAAAEAAQA9QAAAIgDAAAAAA==&#10;" filled="f">
                    <v:stroke endcap="round"/>
                  </v:oval>
                </v:group>
                <v:oval id="Oval 98" o:spid="_x0000_s1137" style="position:absolute;left:25501;top:1886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tusEA&#10;AADbAAAADwAAAGRycy9kb3ducmV2LnhtbERPz2vCMBS+D/wfwhN2m6myDalGEUEYrJd2G3h8Ns+m&#10;2LzUJGu7/345DHb8+H5v95PtxEA+tI4VLBcZCOLa6ZYbBZ8fp6c1iBCRNXaOScEPBdjvZg9bzLUb&#10;uaShio1IIRxyVGBi7HMpQ23IYli4njhxV+ctxgR9I7XHMYXbTq6y7FVabDk1GOzpaKi+Vd9WwbFq&#10;68u7X04v9GXMfXVem7IolHqcT4cNiEhT/Bf/ud+0guc0Nn1JP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F7brBAAAA2wAAAA8AAAAAAAAAAAAAAAAAmAIAAGRycy9kb3du&#10;cmV2LnhtbFBLBQYAAAAABAAEAPUAAACGAwAAAAA=&#10;" filled="f">
                  <v:stroke endcap="round"/>
                </v:oval>
                <v:oval id="Oval 99" o:spid="_x0000_s1138" style="position:absolute;left:25501;top:9258;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IIcQA&#10;AADbAAAADwAAAGRycy9kb3ducmV2LnhtbESPQWsCMRSE74X+h/AKvWnWpRXdGqUsCIV6cVXw+Ny8&#10;bpZuXtYk1e2/bwShx2FmvmEWq8F24kI+tI4VTMYZCOLa6ZYbBfvdejQDESKyxs4xKfilAKvl48MC&#10;C+2uvKVLFRuRIBwKVGBi7AspQ23IYhi7njh5X85bjEn6RmqP1wS3ncyzbCottpwWDPZUGqq/qx+r&#10;oKza+vTpJ8MrHYw558eZ2W42Sj0/De9vICIN8T98b39oBS9zuH1JP0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JSCHEAAAA2wAAAA8AAAAAAAAAAAAAAAAAmAIAAGRycy9k&#10;b3ducmV2LnhtbFBLBQYAAAAABAAEAPUAAACJAwAAAAA=&#10;" filled="f">
                  <v:stroke endcap="round"/>
                </v:oval>
                <v:rect id="Rectangle 100" o:spid="_x0000_s1139" style="position:absolute;left:3213;top:7683;width:5137;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LwMEA&#10;AADbAAAADwAAAGRycy9kb3ducmV2LnhtbERPy4rCMBTdD/gP4QqzG1MFB6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WS8DBAAAA2wAAAA8AAAAAAAAAAAAAAAAAmAIAAGRycy9kb3du&#10;cmV2LnhtbFBLBQYAAAAABAAEAPUAAACGAwAAAAA=&#10;" filled="f" stroked="f">
                  <v:textbox inset="0,0,0,0">
                    <w:txbxContent>
                      <w:p w:rsidR="00E01466" w:rsidRDefault="00E01466" w:rsidP="00016335">
                        <w:proofErr w:type="gramStart"/>
                        <w:r>
                          <w:rPr>
                            <w:color w:val="000000"/>
                          </w:rPr>
                          <w:t>origin</w:t>
                        </w:r>
                        <w:proofErr w:type="gramEnd"/>
                      </w:p>
                    </w:txbxContent>
                  </v:textbox>
                </v:rect>
                <v:rect id="Rectangle 101" o:spid="_x0000_s1140" style="position:absolute;left:3098;top:16268;width:4563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BKMcEA&#10;AADbAAAADwAAAGRycy9kb3ducmV2LnhtbESPzWoCMRSF9wXfIdxCN0UzFh1kNIqIgitBW3B7Sa4z&#10;Q5ObIcno+PZNodDl4fx8nNVmcFbcKcTWs4LppABBrL1puVbw9XkYL0DEhGzQeiYFT4qwWY9eVlgZ&#10;/+Az3S+pFnmEY4UKmpS6SsqoG3IYJ74jzt7NB4cpy1BLE/CRx52VH0VRSoctZ0KDHe0a0t+X3mWI&#10;3veFPdrTgZ/XMpUzHd55odTb67Bdgkg0pP/wX/toFMyn8Psl/w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ASjHBAAAA2wAAAA8AAAAAAAAAAAAAAAAAmAIAAGRycy9kb3du&#10;cmV2LnhtbFBLBQYAAAAABAAEAPUAAACGAwAAAAA=&#10;" filled="f">
                  <v:stroke dashstyle="dash"/>
                </v:rect>
                <v:oval id="Oval 102" o:spid="_x0000_s1141" style="position:absolute;left:2628;top:16141;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MjcIA&#10;AADbAAAADwAAAGRycy9kb3ducmV2LnhtbESPQWsCMRSE7wX/Q3iCt5p1wSKrUUQQBL24reDxuXlu&#10;FjcvaxJ1+++bQqHHYWa+YRar3rbiST40jhVMxhkI4srphmsFX5/b9xmIEJE1to5JwTcFWC0Hbwss&#10;tHvxkZ5lrEWCcChQgYmxK6QMlSGLYew64uRdnbcYk/S11B5fCW5bmWfZh7TYcFow2NHGUHUrH1bB&#10;pmyqy95P+imdjLnn55k5Hg5KjYb9eg4iUh//w3/tnVYwzeH3S/oB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EyNwgAAANsAAAAPAAAAAAAAAAAAAAAAAJgCAABkcnMvZG93&#10;bnJldi54bWxQSwUGAAAAAAQABAD1AAAAhwMAAAAA&#10;" filled="f">
                  <v:stroke endcap="round"/>
                </v:oval>
                <v:shape id="Text Box 103" o:spid="_x0000_s1142" type="#_x0000_t202" style="position:absolute;left:21336;top:6540;width:15240;height:3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E01466" w:rsidRDefault="00E01466" w:rsidP="00016335">
                        <w:r>
                          <w:t>25 m, center point</w:t>
                        </w:r>
                      </w:p>
                      <w:p w:rsidR="00E01466" w:rsidRDefault="00E01466" w:rsidP="00016335"/>
                    </w:txbxContent>
                  </v:textbox>
                </v:shape>
                <v:oval id="Oval 104" o:spid="_x0000_s1143" style="position:absolute;left:48367;top:16319;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xYsMA&#10;AADbAAAADwAAAGRycy9kb3ducmV2LnhtbESPQWsCMRSE74X+h/AK3mpWqUVWs4sIBaFe3Cr0+Lp5&#10;bhY3L9sk6vrvjVDocZiZb5hlOdhOXMiH1rGCyTgDQVw73XKjYP/18ToHESKyxs4xKbhRgLJ4flpi&#10;rt2Vd3SpYiMShEOOCkyMfS5lqA1ZDGPXEyfv6LzFmKRvpPZ4TXDbyWmWvUuLLacFgz2tDdWn6mwV&#10;rKu2/vn0k2FGB2N+p99zs9tulRq9DKsFiEhD/A//tTdawewNHl/S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FxYsMAAADbAAAADwAAAAAAAAAAAAAAAACYAgAAZHJzL2Rv&#10;d25yZXYueG1sUEsFBgAAAAAEAAQA9QAAAIgDAAAAAA==&#10;" filled="f">
                  <v:stroke endcap="round"/>
                </v:oval>
                <v:rect id="Rectangle 163" o:spid="_x0000_s1144" style="position:absolute;left:46196;top:7721;width:2832;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oWMUA&#10;AADbAAAADwAAAGRycy9kb3ducmV2LnhtbESPQWvCQBSE7wX/w/KE3pqNh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4ehYxQAAANsAAAAPAAAAAAAAAAAAAAAAAJgCAABkcnMv&#10;ZG93bnJldi54bWxQSwUGAAAAAAQABAD1AAAAigMAAAAA&#10;" filled="f" stroked="f">
                  <v:textbox inset="0,0,0,0">
                    <w:txbxContent>
                      <w:p w:rsidR="00E01466" w:rsidRDefault="00E01466" w:rsidP="00016335">
                        <w:proofErr w:type="gramStart"/>
                        <w:r>
                          <w:rPr>
                            <w:color w:val="000000"/>
                          </w:rPr>
                          <w:t>end</w:t>
                        </w:r>
                        <w:proofErr w:type="gramEnd"/>
                      </w:p>
                    </w:txbxContent>
                  </v:textbox>
                </v:rect>
                <v:oval id="Oval 166" o:spid="_x0000_s1145" style="position:absolute;left:25501;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9KjsQA&#10;AADbAAAADwAAAGRycy9kb3ducmV2LnhtbESPwWrDMBBE74H+g9hCb4mcQIxxo4QSKBSaS9wUetxa&#10;G8vEWrmSart/HwUKOQ4z84bZ7CbbiYF8aB0rWC4yEMS10y03Ck4fr/MCRIjIGjvHpOCPAuy2D7MN&#10;ltqNfKShio1IEA4lKjAx9qWUoTZkMSxcT5y8s/MWY5K+kdrjmOC2k6ssy6XFltOCwZ72hupL9WsV&#10;7Ku2/n73y2lNn8b8rL4KczwclHp6nF6eQUSa4j38337TCtY53L6k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PSo7EAAAA2wAAAA8AAAAAAAAAAAAAAAAAmAIAAGRycy9k&#10;b3ducmV2LnhtbFBLBQYAAAAABAAEAPUAAACJAwAAAAA=&#10;" filled="f">
                  <v:stroke endcap="round"/>
                </v:oval>
                <w10:anchorlock/>
              </v:group>
            </w:pict>
          </mc:Fallback>
        </mc:AlternateContent>
      </w:r>
    </w:p>
    <w:p w:rsidR="00390B7F" w:rsidRDefault="00390B7F" w:rsidP="00D74E2A">
      <w:pPr>
        <w:pStyle w:val="SOPFigure"/>
      </w:pPr>
      <w:r w:rsidRPr="00031E5F">
        <w:rPr>
          <w:b/>
        </w:rPr>
        <w:t xml:space="preserve">Figure </w:t>
      </w:r>
      <w:r>
        <w:rPr>
          <w:b/>
        </w:rPr>
        <w:t>2</w:t>
      </w:r>
      <w:r w:rsidRPr="00031E5F">
        <w:rPr>
          <w:b/>
        </w:rPr>
        <w:t>.</w:t>
      </w:r>
      <w:r w:rsidRPr="005B657F">
        <w:t xml:space="preserve"> </w:t>
      </w:r>
      <w:r w:rsidRPr="00400CB9">
        <w:t xml:space="preserve">Plot used to quantify vegetation composition and structure in wet forest, subalpine shrubland, limestone forest, and mangrove </w:t>
      </w:r>
      <w:r>
        <w:t xml:space="preserve">forest </w:t>
      </w:r>
      <w:r w:rsidRPr="00400CB9">
        <w:t>communities.</w:t>
      </w:r>
      <w:r w:rsidRPr="00031E5F">
        <w:t xml:space="preserve"> </w:t>
      </w:r>
      <w:r>
        <w:t>Plot i</w:t>
      </w:r>
      <w:r w:rsidRPr="00031E5F">
        <w:t>nstall</w:t>
      </w:r>
      <w:r>
        <w:t>ed</w:t>
      </w:r>
      <w:r w:rsidRPr="00031E5F">
        <w:t xml:space="preserve"> </w:t>
      </w:r>
      <w:r>
        <w:t xml:space="preserve">using </w:t>
      </w:r>
      <w:r w:rsidR="005105A9">
        <w:t>three 50 m tapes and three</w:t>
      </w:r>
      <w:r w:rsidRPr="00031E5F">
        <w:t xml:space="preserve"> 20 m tapes to define the plot boundaries</w:t>
      </w:r>
      <w:r w:rsidR="0060090A">
        <w:t xml:space="preserve"> and centerlines</w:t>
      </w:r>
      <w:r w:rsidRPr="00031E5F">
        <w:t xml:space="preserve">. </w:t>
      </w:r>
      <w:r>
        <w:t>For fixed plots, s</w:t>
      </w:r>
      <w:r w:rsidRPr="00031E5F">
        <w:t>tainless steel threaded rod</w:t>
      </w:r>
      <w:r>
        <w:t>s</w:t>
      </w:r>
      <w:r w:rsidRPr="00031E5F">
        <w:t xml:space="preserve"> (covered with PVC pipe) at the origin and 0.5 m beyond the end of the centerline </w:t>
      </w:r>
      <w:r>
        <w:t xml:space="preserve">are </w:t>
      </w:r>
      <w:r w:rsidRPr="00031E5F">
        <w:t xml:space="preserve">depicted by solid circles. </w:t>
      </w:r>
      <w:r w:rsidR="0060090A">
        <w:t>T</w:t>
      </w:r>
      <w:r>
        <w:t xml:space="preserve">he plot </w:t>
      </w:r>
      <w:r w:rsidR="0060090A">
        <w:t xml:space="preserve">and </w:t>
      </w:r>
      <w:r>
        <w:t xml:space="preserve">10 x 25 m subplot </w:t>
      </w:r>
      <w:r w:rsidR="0060090A">
        <w:t>corners are</w:t>
      </w:r>
      <w:r>
        <w:t xml:space="preserve"> marked </w:t>
      </w:r>
      <w:r w:rsidRPr="00031E5F">
        <w:t xml:space="preserve">with blue pin flags and flagging. Dashed lines indicate </w:t>
      </w:r>
      <w:r>
        <w:t xml:space="preserve">the </w:t>
      </w:r>
      <w:r w:rsidRPr="00031E5F">
        <w:t xml:space="preserve">2 x </w:t>
      </w:r>
      <w:r>
        <w:t>5</w:t>
      </w:r>
      <w:r w:rsidRPr="00031E5F">
        <w:t>0 m subplo</w:t>
      </w:r>
      <w:r>
        <w:t>t to be read using a 2 m pole; therefore t</w:t>
      </w:r>
      <w:r w:rsidRPr="00031E5F">
        <w:t xml:space="preserve">apes </w:t>
      </w:r>
      <w:r>
        <w:t xml:space="preserve">are </w:t>
      </w:r>
      <w:r w:rsidRPr="00031E5F">
        <w:t>not needed.</w:t>
      </w:r>
      <w:r>
        <w:t xml:space="preserve"> Rotational plots utilize tapes and temporary pin flags only.</w:t>
      </w:r>
    </w:p>
    <w:p w:rsidR="00390B7F" w:rsidRDefault="00390B7F" w:rsidP="00D74E2A"/>
    <w:p w:rsidR="003D6026" w:rsidRDefault="003D6026" w:rsidP="00D74E2A"/>
    <w:p w:rsidR="00372491" w:rsidRDefault="00372491" w:rsidP="00372491">
      <w:r>
        <w:t>and edges) are laid to the left of and perpendicular to the centerline. No additional tapes are needed to establish the 10 x 25 m subplot in the right corner closest to the origin. A 2 x 50 m</w:t>
      </w:r>
      <w:r w:rsidRPr="00A42521">
        <w:t xml:space="preserve"> </w:t>
      </w:r>
      <w:r>
        <w:t xml:space="preserve">subplot overlaps the 10 x 25 m subplot and runs along the inside of the right long edge of the </w:t>
      </w:r>
    </w:p>
    <w:p w:rsidR="003D6026" w:rsidRDefault="003D6026" w:rsidP="003D6026">
      <w:r>
        <w:t xml:space="preserve">large plot, but a tape is not laid. Instead, a 2 m pole is used to walk along this subplot. These additional plot divisions increase sampling efficiency by enabling trees of different size classes to be sampled in different sized plots. </w:t>
      </w:r>
    </w:p>
    <w:p w:rsidR="003D6026" w:rsidRPr="00D74E2A" w:rsidRDefault="003D6026" w:rsidP="00D74E2A"/>
    <w:p w:rsidR="00390B7F" w:rsidRDefault="00390B7F" w:rsidP="00390B7F">
      <w:r>
        <w:t>For the c</w:t>
      </w:r>
      <w:r w:rsidRPr="00152970">
        <w:t xml:space="preserve">oastal </w:t>
      </w:r>
      <w:r>
        <w:t>c</w:t>
      </w:r>
      <w:r w:rsidRPr="00152970">
        <w:t>ommunities</w:t>
      </w:r>
      <w:r w:rsidR="00BC28BB">
        <w:t>,</w:t>
      </w:r>
      <w:r>
        <w:t xml:space="preserve"> vegetation is measured within 10 x 20 m rectangular</w:t>
      </w:r>
      <w:r w:rsidRPr="00740CB6">
        <w:t xml:space="preserve"> plot</w:t>
      </w:r>
      <w:r>
        <w:t>s (fig.</w:t>
      </w:r>
      <w:r w:rsidRPr="00740CB6">
        <w:t xml:space="preserve"> </w:t>
      </w:r>
      <w:r>
        <w:t>3</w:t>
      </w:r>
      <w:r w:rsidRPr="00740CB6">
        <w:t>)</w:t>
      </w:r>
      <w:r w:rsidR="00A027E2">
        <w:t xml:space="preserve">. </w:t>
      </w:r>
      <w:r w:rsidR="005105A9">
        <w:t>Six tapes, three 20 m and three</w:t>
      </w:r>
      <w:r>
        <w:t xml:space="preserve"> 10 m, are required for this plot layout. </w:t>
      </w:r>
      <w:r w:rsidR="008B1A2C">
        <w:t xml:space="preserve">The 0 m end of the 10 m transects should be placed on TR1. </w:t>
      </w:r>
      <w:r>
        <w:t xml:space="preserve">Although two 2 x 20 m subplots are nested within the larger plot along the inside of the two long edges, tapes are not laid. Instead, a 2 m pole is used to walk along these plots. </w:t>
      </w:r>
    </w:p>
    <w:p w:rsidR="00330C90" w:rsidRDefault="00330C90" w:rsidP="00390B7F"/>
    <w:p w:rsidR="00330C90" w:rsidRDefault="00330C90" w:rsidP="004D394E">
      <w:pPr>
        <w:pStyle w:val="SOP2nd"/>
      </w:pPr>
      <w:r w:rsidRPr="00951CC5">
        <w:t>Marking Permanent Monitoring Plots</w:t>
      </w:r>
    </w:p>
    <w:p w:rsidR="002F6B96" w:rsidRDefault="00330C90">
      <w:r>
        <w:t>The</w:t>
      </w:r>
      <w:r w:rsidRPr="001D02E5">
        <w:t xml:space="preserve"> permanent plot boundaries and dissecting transects </w:t>
      </w:r>
      <w:r>
        <w:t xml:space="preserve">are defined </w:t>
      </w:r>
      <w:r w:rsidRPr="001D02E5">
        <w:t xml:space="preserve">with </w:t>
      </w:r>
      <w:r>
        <w:t>stainless steel threaded rods covered with PVC pipes</w:t>
      </w:r>
      <w:r w:rsidRPr="001D02E5">
        <w:t xml:space="preserve">, pin flags and </w:t>
      </w:r>
      <w:commentRangeStart w:id="2073"/>
      <w:commentRangeStart w:id="2074"/>
      <w:r w:rsidRPr="001D02E5">
        <w:t>flagging</w:t>
      </w:r>
      <w:commentRangeEnd w:id="2073"/>
      <w:r w:rsidR="004F4C8E">
        <w:rPr>
          <w:rStyle w:val="CommentReference"/>
        </w:rPr>
        <w:commentReference w:id="2073"/>
      </w:r>
      <w:commentRangeEnd w:id="2074"/>
      <w:r w:rsidR="007A080E">
        <w:rPr>
          <w:rStyle w:val="CommentReference"/>
        </w:rPr>
        <w:commentReference w:id="2074"/>
      </w:r>
      <w:r>
        <w:t xml:space="preserve"> (fig. 2 and fig. 3)</w:t>
      </w:r>
      <w:r w:rsidRPr="001D02E5">
        <w:t>.</w:t>
      </w:r>
      <w:r>
        <w:t xml:space="preserve"> The 0.01 m x 0.5 m stainless steel rods are buried at the origin and </w:t>
      </w:r>
      <w:del w:id="2075" w:author="Meagan J. Selvig" w:date="2014-10-02T09:05:00Z">
        <w:r w:rsidDel="004F4C8E">
          <w:delText>0.</w:delText>
        </w:r>
        <w:r w:rsidR="00016335" w:rsidDel="004F4C8E">
          <w:delText xml:space="preserve">1 </w:delText>
        </w:r>
        <w:r w:rsidDel="004F4C8E">
          <w:delText xml:space="preserve">m beyond the </w:delText>
        </w:r>
      </w:del>
      <w:r>
        <w:t xml:space="preserve">end point of the centerline, with at least 0.3 m of the rod above ground. In rocky substrates, setting the rod may require a 5 lb sledgehammer and a fast-setting two-part epoxy (e.g., Power-Fast™) to keep the marker vertical. White PVC pipe (inner diameter of 0.01 m) is slid over the stainless steel threaded rod and secured with epoxy to increase marker visibility. Labeled </w:t>
      </w:r>
      <w:del w:id="2076" w:author="Meagan J. Selvig" w:date="2014-10-02T09:06:00Z">
        <w:r w:rsidDel="004F4C8E">
          <w:delText xml:space="preserve">brass </w:delText>
        </w:r>
      </w:del>
      <w:ins w:id="2077" w:author="Meagan J. Selvig" w:date="2014-10-02T09:06:00Z">
        <w:r w:rsidR="004F4C8E">
          <w:t xml:space="preserve">hard </w:t>
        </w:r>
      </w:ins>
      <w:r>
        <w:t xml:space="preserve">and </w:t>
      </w:r>
      <w:ins w:id="2078" w:author="Meagan J. Selvig" w:date="2014-10-02T09:06:00Z">
        <w:r w:rsidR="004F4C8E">
          <w:t xml:space="preserve">soft </w:t>
        </w:r>
      </w:ins>
      <w:r>
        <w:t xml:space="preserve">aluminum tags are attached to the rods </w:t>
      </w:r>
      <w:r w:rsidRPr="005C4737">
        <w:t>with the inventory and monitoring vegetation identifier (I&amp;M</w:t>
      </w:r>
      <w:r>
        <w:t>V</w:t>
      </w:r>
      <w:r w:rsidRPr="005C4737">
        <w:t>)</w:t>
      </w:r>
      <w:r w:rsidR="004F747E">
        <w:t xml:space="preserve">, “FTPCP” </w:t>
      </w:r>
      <w:r w:rsidR="004F747E">
        <w:lastRenderedPageBreak/>
        <w:t>(to distinguish which protocol is being implemented)</w:t>
      </w:r>
      <w:r w:rsidRPr="005C4737">
        <w:t xml:space="preserve"> and plot number, year and month of plot installation, appropriate </w:t>
      </w:r>
      <w:r w:rsidR="004F747E">
        <w:t xml:space="preserve">transect and </w:t>
      </w:r>
      <w:r w:rsidRPr="005C4737">
        <w:t>meter mark (e.g., 0 m, 20 m, 50 m), and plot azimuth (fi</w:t>
      </w:r>
      <w:r>
        <w:t xml:space="preserve">g. </w:t>
      </w:r>
    </w:p>
    <w:p w:rsidR="00390B7F" w:rsidRDefault="00CE0595" w:rsidP="00CB2D4A">
      <w:pPr>
        <w:keepNext/>
        <w:keepLines/>
      </w:pPr>
      <w:r>
        <w:rPr>
          <w:noProof/>
        </w:rPr>
        <mc:AlternateContent>
          <mc:Choice Requires="wpc">
            <w:drawing>
              <wp:inline distT="0" distB="0" distL="0" distR="0" wp14:anchorId="2B57BB95" wp14:editId="5FC415A0">
                <wp:extent cx="5285740" cy="2377440"/>
                <wp:effectExtent l="0" t="9525" r="10160" b="381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53" name="Rectangle 45"/>
                        <wps:cNvSpPr>
                          <a:spLocks noChangeArrowheads="1"/>
                        </wps:cNvSpPr>
                        <wps:spPr bwMode="auto">
                          <a:xfrm>
                            <a:off x="651308" y="62514"/>
                            <a:ext cx="4586588" cy="183459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4" name="Line 46"/>
                        <wps:cNvCnPr/>
                        <wps:spPr bwMode="auto">
                          <a:xfrm>
                            <a:off x="651308" y="979809"/>
                            <a:ext cx="458658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55" name="Line 47"/>
                        <wps:cNvCnPr/>
                        <wps:spPr bwMode="auto">
                          <a:xfrm>
                            <a:off x="651308" y="1897104"/>
                            <a:ext cx="458658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56" name="Line 48"/>
                        <wps:cNvCnPr/>
                        <wps:spPr bwMode="auto">
                          <a:xfrm>
                            <a:off x="651308" y="62514"/>
                            <a:ext cx="458658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57" name="Rectangle 49"/>
                        <wps:cNvSpPr>
                          <a:spLocks noChangeArrowheads="1"/>
                        </wps:cNvSpPr>
                        <wps:spPr bwMode="auto">
                          <a:xfrm>
                            <a:off x="2564407" y="309380"/>
                            <a:ext cx="69532" cy="17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C05DEB" w:rsidRDefault="00E01466" w:rsidP="00016335"/>
                          </w:txbxContent>
                        </wps:txbx>
                        <wps:bodyPr rot="0" vert="horz" wrap="square" lIns="0" tIns="0" rIns="0" bIns="0" anchor="t" anchorCtr="0" upright="1">
                          <a:noAutofit/>
                        </wps:bodyPr>
                      </wps:wsp>
                      <wps:wsp>
                        <wps:cNvPr id="258" name="Rectangle 50"/>
                        <wps:cNvSpPr>
                          <a:spLocks noChangeArrowheads="1"/>
                        </wps:cNvSpPr>
                        <wps:spPr bwMode="auto">
                          <a:xfrm>
                            <a:off x="2829140" y="2025321"/>
                            <a:ext cx="385937" cy="352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r>
                                <w:rPr>
                                  <w:color w:val="000000"/>
                                </w:rPr>
                                <w:t>20 m</w:t>
                              </w:r>
                            </w:p>
                          </w:txbxContent>
                        </wps:txbx>
                        <wps:bodyPr rot="0" vert="horz" wrap="square" lIns="0" tIns="0" rIns="0" bIns="0" anchor="t" anchorCtr="0" upright="1">
                          <a:noAutofit/>
                        </wps:bodyPr>
                      </wps:wsp>
                      <wps:wsp>
                        <wps:cNvPr id="259" name="Freeform 51"/>
                        <wps:cNvSpPr>
                          <a:spLocks noEditPoints="1"/>
                        </wps:cNvSpPr>
                        <wps:spPr bwMode="auto">
                          <a:xfrm>
                            <a:off x="3244421" y="2088473"/>
                            <a:ext cx="1993475" cy="75910"/>
                          </a:xfrm>
                          <a:custGeom>
                            <a:avLst/>
                            <a:gdLst>
                              <a:gd name="T0" fmla="*/ 16 w 5216"/>
                              <a:gd name="T1" fmla="*/ 83 h 200"/>
                              <a:gd name="T2" fmla="*/ 5050 w 5216"/>
                              <a:gd name="T3" fmla="*/ 83 h 200"/>
                              <a:gd name="T4" fmla="*/ 5066 w 5216"/>
                              <a:gd name="T5" fmla="*/ 100 h 200"/>
                              <a:gd name="T6" fmla="*/ 5050 w 5216"/>
                              <a:gd name="T7" fmla="*/ 117 h 200"/>
                              <a:gd name="T8" fmla="*/ 16 w 5216"/>
                              <a:gd name="T9" fmla="*/ 117 h 200"/>
                              <a:gd name="T10" fmla="*/ 0 w 5216"/>
                              <a:gd name="T11" fmla="*/ 100 h 200"/>
                              <a:gd name="T12" fmla="*/ 16 w 5216"/>
                              <a:gd name="T13" fmla="*/ 83 h 200"/>
                              <a:gd name="T14" fmla="*/ 5016 w 5216"/>
                              <a:gd name="T15" fmla="*/ 0 h 200"/>
                              <a:gd name="T16" fmla="*/ 5216 w 5216"/>
                              <a:gd name="T17" fmla="*/ 100 h 200"/>
                              <a:gd name="T18" fmla="*/ 5016 w 5216"/>
                              <a:gd name="T19" fmla="*/ 200 h 200"/>
                              <a:gd name="T20" fmla="*/ 5016 w 5216"/>
                              <a:gd name="T21"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216" h="200">
                                <a:moveTo>
                                  <a:pt x="16" y="83"/>
                                </a:moveTo>
                                <a:lnTo>
                                  <a:pt x="5050" y="83"/>
                                </a:lnTo>
                                <a:cubicBezTo>
                                  <a:pt x="5059" y="83"/>
                                  <a:pt x="5066" y="91"/>
                                  <a:pt x="5066" y="100"/>
                                </a:cubicBezTo>
                                <a:cubicBezTo>
                                  <a:pt x="5066" y="109"/>
                                  <a:pt x="5059" y="117"/>
                                  <a:pt x="5050" y="117"/>
                                </a:cubicBezTo>
                                <a:lnTo>
                                  <a:pt x="16" y="117"/>
                                </a:lnTo>
                                <a:cubicBezTo>
                                  <a:pt x="7" y="117"/>
                                  <a:pt x="0" y="109"/>
                                  <a:pt x="0" y="100"/>
                                </a:cubicBezTo>
                                <a:cubicBezTo>
                                  <a:pt x="0" y="91"/>
                                  <a:pt x="7" y="83"/>
                                  <a:pt x="16" y="83"/>
                                </a:cubicBezTo>
                                <a:close/>
                                <a:moveTo>
                                  <a:pt x="5016" y="0"/>
                                </a:moveTo>
                                <a:lnTo>
                                  <a:pt x="5216" y="100"/>
                                </a:lnTo>
                                <a:lnTo>
                                  <a:pt x="5016" y="200"/>
                                </a:lnTo>
                                <a:lnTo>
                                  <a:pt x="5016" y="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260" name="Freeform 52"/>
                        <wps:cNvSpPr>
                          <a:spLocks noEditPoints="1"/>
                        </wps:cNvSpPr>
                        <wps:spPr bwMode="auto">
                          <a:xfrm>
                            <a:off x="651308" y="2087835"/>
                            <a:ext cx="1994113" cy="76548"/>
                          </a:xfrm>
                          <a:custGeom>
                            <a:avLst/>
                            <a:gdLst>
                              <a:gd name="T0" fmla="*/ 10400 w 10434"/>
                              <a:gd name="T1" fmla="*/ 234 h 400"/>
                              <a:gd name="T2" fmla="*/ 334 w 10434"/>
                              <a:gd name="T3" fmla="*/ 234 h 400"/>
                              <a:gd name="T4" fmla="*/ 300 w 10434"/>
                              <a:gd name="T5" fmla="*/ 200 h 400"/>
                              <a:gd name="T6" fmla="*/ 334 w 10434"/>
                              <a:gd name="T7" fmla="*/ 167 h 400"/>
                              <a:gd name="T8" fmla="*/ 10400 w 10434"/>
                              <a:gd name="T9" fmla="*/ 167 h 400"/>
                              <a:gd name="T10" fmla="*/ 10434 w 10434"/>
                              <a:gd name="T11" fmla="*/ 200 h 400"/>
                              <a:gd name="T12" fmla="*/ 10400 w 10434"/>
                              <a:gd name="T13" fmla="*/ 234 h 400"/>
                              <a:gd name="T14" fmla="*/ 400 w 10434"/>
                              <a:gd name="T15" fmla="*/ 400 h 400"/>
                              <a:gd name="T16" fmla="*/ 0 w 10434"/>
                              <a:gd name="T17" fmla="*/ 200 h 400"/>
                              <a:gd name="T18" fmla="*/ 400 w 10434"/>
                              <a:gd name="T19" fmla="*/ 0 h 400"/>
                              <a:gd name="T20" fmla="*/ 400 w 10434"/>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34" h="400">
                                <a:moveTo>
                                  <a:pt x="10400" y="234"/>
                                </a:moveTo>
                                <a:lnTo>
                                  <a:pt x="334" y="234"/>
                                </a:lnTo>
                                <a:cubicBezTo>
                                  <a:pt x="315" y="234"/>
                                  <a:pt x="300" y="219"/>
                                  <a:pt x="300" y="200"/>
                                </a:cubicBezTo>
                                <a:cubicBezTo>
                                  <a:pt x="300" y="182"/>
                                  <a:pt x="315" y="167"/>
                                  <a:pt x="334" y="167"/>
                                </a:cubicBezTo>
                                <a:lnTo>
                                  <a:pt x="10400" y="167"/>
                                </a:lnTo>
                                <a:cubicBezTo>
                                  <a:pt x="10419" y="167"/>
                                  <a:pt x="10434" y="182"/>
                                  <a:pt x="10434" y="200"/>
                                </a:cubicBezTo>
                                <a:cubicBezTo>
                                  <a:pt x="10434" y="219"/>
                                  <a:pt x="10419" y="234"/>
                                  <a:pt x="10400" y="234"/>
                                </a:cubicBezTo>
                                <a:close/>
                                <a:moveTo>
                                  <a:pt x="400" y="400"/>
                                </a:moveTo>
                                <a:lnTo>
                                  <a:pt x="0" y="200"/>
                                </a:lnTo>
                                <a:lnTo>
                                  <a:pt x="400" y="0"/>
                                </a:lnTo>
                                <a:lnTo>
                                  <a:pt x="40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261" name="Freeform 53"/>
                        <wps:cNvSpPr>
                          <a:spLocks noEditPoints="1"/>
                        </wps:cNvSpPr>
                        <wps:spPr bwMode="auto">
                          <a:xfrm>
                            <a:off x="421022" y="79737"/>
                            <a:ext cx="76549" cy="718271"/>
                          </a:xfrm>
                          <a:custGeom>
                            <a:avLst/>
                            <a:gdLst>
                              <a:gd name="T0" fmla="*/ 167 w 400"/>
                              <a:gd name="T1" fmla="*/ 3725 h 3759"/>
                              <a:gd name="T2" fmla="*/ 167 w 400"/>
                              <a:gd name="T3" fmla="*/ 334 h 3759"/>
                              <a:gd name="T4" fmla="*/ 200 w 400"/>
                              <a:gd name="T5" fmla="*/ 300 h 3759"/>
                              <a:gd name="T6" fmla="*/ 234 w 400"/>
                              <a:gd name="T7" fmla="*/ 334 h 3759"/>
                              <a:gd name="T8" fmla="*/ 234 w 400"/>
                              <a:gd name="T9" fmla="*/ 3725 h 3759"/>
                              <a:gd name="T10" fmla="*/ 200 w 400"/>
                              <a:gd name="T11" fmla="*/ 3759 h 3759"/>
                              <a:gd name="T12" fmla="*/ 167 w 400"/>
                              <a:gd name="T13" fmla="*/ 3725 h 3759"/>
                              <a:gd name="T14" fmla="*/ 0 w 400"/>
                              <a:gd name="T15" fmla="*/ 400 h 3759"/>
                              <a:gd name="T16" fmla="*/ 200 w 400"/>
                              <a:gd name="T17" fmla="*/ 0 h 3759"/>
                              <a:gd name="T18" fmla="*/ 400 w 400"/>
                              <a:gd name="T19" fmla="*/ 400 h 3759"/>
                              <a:gd name="T20" fmla="*/ 0 w 400"/>
                              <a:gd name="T21" fmla="*/ 400 h 3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759">
                                <a:moveTo>
                                  <a:pt x="167" y="3725"/>
                                </a:moveTo>
                                <a:lnTo>
                                  <a:pt x="167" y="334"/>
                                </a:lnTo>
                                <a:cubicBezTo>
                                  <a:pt x="167" y="315"/>
                                  <a:pt x="182" y="300"/>
                                  <a:pt x="200" y="300"/>
                                </a:cubicBezTo>
                                <a:cubicBezTo>
                                  <a:pt x="219" y="300"/>
                                  <a:pt x="234" y="315"/>
                                  <a:pt x="234" y="334"/>
                                </a:cubicBezTo>
                                <a:lnTo>
                                  <a:pt x="234" y="3725"/>
                                </a:lnTo>
                                <a:cubicBezTo>
                                  <a:pt x="234" y="3744"/>
                                  <a:pt x="219" y="3759"/>
                                  <a:pt x="200" y="3759"/>
                                </a:cubicBezTo>
                                <a:cubicBezTo>
                                  <a:pt x="182" y="3759"/>
                                  <a:pt x="167" y="3744"/>
                                  <a:pt x="167" y="3725"/>
                                </a:cubicBezTo>
                                <a:close/>
                                <a:moveTo>
                                  <a:pt x="0" y="400"/>
                                </a:moveTo>
                                <a:lnTo>
                                  <a:pt x="200" y="0"/>
                                </a:lnTo>
                                <a:lnTo>
                                  <a:pt x="400" y="400"/>
                                </a:lnTo>
                                <a:lnTo>
                                  <a:pt x="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262" name="Freeform 54"/>
                        <wps:cNvSpPr>
                          <a:spLocks noEditPoints="1"/>
                        </wps:cNvSpPr>
                        <wps:spPr bwMode="auto">
                          <a:xfrm>
                            <a:off x="421022" y="1227951"/>
                            <a:ext cx="76549" cy="746977"/>
                          </a:xfrm>
                          <a:custGeom>
                            <a:avLst/>
                            <a:gdLst>
                              <a:gd name="T0" fmla="*/ 234 w 400"/>
                              <a:gd name="T1" fmla="*/ 33 h 3908"/>
                              <a:gd name="T2" fmla="*/ 234 w 400"/>
                              <a:gd name="T3" fmla="*/ 3575 h 3908"/>
                              <a:gd name="T4" fmla="*/ 200 w 400"/>
                              <a:gd name="T5" fmla="*/ 3608 h 3908"/>
                              <a:gd name="T6" fmla="*/ 167 w 400"/>
                              <a:gd name="T7" fmla="*/ 3575 h 3908"/>
                              <a:gd name="T8" fmla="*/ 167 w 400"/>
                              <a:gd name="T9" fmla="*/ 33 h 3908"/>
                              <a:gd name="T10" fmla="*/ 200 w 400"/>
                              <a:gd name="T11" fmla="*/ 0 h 3908"/>
                              <a:gd name="T12" fmla="*/ 234 w 400"/>
                              <a:gd name="T13" fmla="*/ 33 h 3908"/>
                              <a:gd name="T14" fmla="*/ 400 w 400"/>
                              <a:gd name="T15" fmla="*/ 3508 h 3908"/>
                              <a:gd name="T16" fmla="*/ 200 w 400"/>
                              <a:gd name="T17" fmla="*/ 3908 h 3908"/>
                              <a:gd name="T18" fmla="*/ 0 w 400"/>
                              <a:gd name="T19" fmla="*/ 3508 h 3908"/>
                              <a:gd name="T20" fmla="*/ 400 w 400"/>
                              <a:gd name="T21" fmla="*/ 3508 h 3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908">
                                <a:moveTo>
                                  <a:pt x="234" y="33"/>
                                </a:moveTo>
                                <a:lnTo>
                                  <a:pt x="234" y="3575"/>
                                </a:lnTo>
                                <a:cubicBezTo>
                                  <a:pt x="234" y="3594"/>
                                  <a:pt x="219" y="3608"/>
                                  <a:pt x="200" y="3608"/>
                                </a:cubicBezTo>
                                <a:cubicBezTo>
                                  <a:pt x="182" y="3608"/>
                                  <a:pt x="167" y="3594"/>
                                  <a:pt x="167" y="3575"/>
                                </a:cubicBezTo>
                                <a:lnTo>
                                  <a:pt x="167" y="33"/>
                                </a:lnTo>
                                <a:cubicBezTo>
                                  <a:pt x="167" y="15"/>
                                  <a:pt x="182" y="0"/>
                                  <a:pt x="200" y="0"/>
                                </a:cubicBezTo>
                                <a:cubicBezTo>
                                  <a:pt x="219" y="0"/>
                                  <a:pt x="234" y="15"/>
                                  <a:pt x="234" y="33"/>
                                </a:cubicBezTo>
                                <a:close/>
                                <a:moveTo>
                                  <a:pt x="400" y="3508"/>
                                </a:moveTo>
                                <a:lnTo>
                                  <a:pt x="200" y="3908"/>
                                </a:lnTo>
                                <a:lnTo>
                                  <a:pt x="0" y="3508"/>
                                </a:lnTo>
                                <a:lnTo>
                                  <a:pt x="400" y="3508"/>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263" name="Rectangle 55"/>
                        <wps:cNvSpPr>
                          <a:spLocks noChangeArrowheads="1"/>
                        </wps:cNvSpPr>
                        <wps:spPr bwMode="auto">
                          <a:xfrm>
                            <a:off x="2578441" y="372532"/>
                            <a:ext cx="38913" cy="17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r>
                                <w:rPr>
                                  <w:color w:val="000000"/>
                                </w:rPr>
                                <w:t xml:space="preserve"> </w:t>
                              </w:r>
                            </w:p>
                          </w:txbxContent>
                        </wps:txbx>
                        <wps:bodyPr rot="0" vert="horz" wrap="square" lIns="0" tIns="0" rIns="0" bIns="0" anchor="t" anchorCtr="0" upright="1">
                          <a:noAutofit/>
                        </wps:bodyPr>
                      </wps:wsp>
                      <wps:wsp>
                        <wps:cNvPr id="264" name="Rectangle 56"/>
                        <wps:cNvSpPr>
                          <a:spLocks noChangeArrowheads="1"/>
                        </wps:cNvSpPr>
                        <wps:spPr bwMode="auto">
                          <a:xfrm>
                            <a:off x="2693265" y="372532"/>
                            <a:ext cx="69532" cy="176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txbxContent>
                        </wps:txbx>
                        <wps:bodyPr rot="0" vert="horz" wrap="square" lIns="0" tIns="0" rIns="0" bIns="0" anchor="t" anchorCtr="0" upright="1">
                          <a:noAutofit/>
                        </wps:bodyPr>
                      </wps:wsp>
                      <wps:wsp>
                        <wps:cNvPr id="265" name="Oval 57"/>
                        <wps:cNvSpPr>
                          <a:spLocks noChangeArrowheads="1"/>
                        </wps:cNvSpPr>
                        <wps:spPr bwMode="auto">
                          <a:xfrm>
                            <a:off x="593896" y="0"/>
                            <a:ext cx="76549" cy="76548"/>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Oval 58"/>
                        <wps:cNvSpPr>
                          <a:spLocks noChangeArrowheads="1"/>
                        </wps:cNvSpPr>
                        <wps:spPr bwMode="auto">
                          <a:xfrm>
                            <a:off x="590707" y="1872864"/>
                            <a:ext cx="76549" cy="76548"/>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Oval 59"/>
                        <wps:cNvSpPr>
                          <a:spLocks noChangeArrowheads="1"/>
                        </wps:cNvSpPr>
                        <wps:spPr bwMode="auto">
                          <a:xfrm>
                            <a:off x="5209828" y="1872864"/>
                            <a:ext cx="75912" cy="76548"/>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Oval 60"/>
                        <wps:cNvSpPr>
                          <a:spLocks noChangeArrowheads="1"/>
                        </wps:cNvSpPr>
                        <wps:spPr bwMode="auto">
                          <a:xfrm>
                            <a:off x="5209828" y="0"/>
                            <a:ext cx="75912" cy="76548"/>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69" name="Group 61"/>
                        <wpg:cNvGrpSpPr>
                          <a:grpSpLocks/>
                        </wpg:cNvGrpSpPr>
                        <wpg:grpSpPr bwMode="auto">
                          <a:xfrm>
                            <a:off x="613034" y="939621"/>
                            <a:ext cx="76549" cy="76548"/>
                            <a:chOff x="421" y="1888"/>
                            <a:chExt cx="120" cy="120"/>
                          </a:xfrm>
                        </wpg:grpSpPr>
                        <wps:wsp>
                          <wps:cNvPr id="270" name="Oval 62"/>
                          <wps:cNvSpPr>
                            <a:spLocks noChangeArrowheads="1"/>
                          </wps:cNvSpPr>
                          <wps:spPr bwMode="auto">
                            <a:xfrm>
                              <a:off x="421" y="1888"/>
                              <a:ext cx="120" cy="12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1" name="Oval 63"/>
                          <wps:cNvSpPr>
                            <a:spLocks noChangeArrowheads="1"/>
                          </wps:cNvSpPr>
                          <wps:spPr bwMode="auto">
                            <a:xfrm>
                              <a:off x="421" y="1888"/>
                              <a:ext cx="120" cy="12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272" name="Group 64"/>
                        <wpg:cNvGrpSpPr>
                          <a:grpSpLocks/>
                        </wpg:cNvGrpSpPr>
                        <wpg:grpSpPr bwMode="auto">
                          <a:xfrm>
                            <a:off x="5209828" y="940259"/>
                            <a:ext cx="75912" cy="75910"/>
                            <a:chOff x="7627" y="1889"/>
                            <a:chExt cx="119" cy="119"/>
                          </a:xfrm>
                        </wpg:grpSpPr>
                        <wps:wsp>
                          <wps:cNvPr id="273" name="Oval 65"/>
                          <wps:cNvSpPr>
                            <a:spLocks noChangeArrowheads="1"/>
                          </wps:cNvSpPr>
                          <wps:spPr bwMode="auto">
                            <a:xfrm>
                              <a:off x="7627" y="1889"/>
                              <a:ext cx="119" cy="119"/>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74" name="Oval 66"/>
                          <wps:cNvSpPr>
                            <a:spLocks noChangeArrowheads="1"/>
                          </wps:cNvSpPr>
                          <wps:spPr bwMode="auto">
                            <a:xfrm>
                              <a:off x="7627" y="1889"/>
                              <a:ext cx="119" cy="119"/>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75" name="Oval 67"/>
                        <wps:cNvSpPr>
                          <a:spLocks noChangeArrowheads="1"/>
                        </wps:cNvSpPr>
                        <wps:spPr bwMode="auto">
                          <a:xfrm>
                            <a:off x="2906328" y="926864"/>
                            <a:ext cx="76549" cy="76548"/>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6" name="Rectangle 68"/>
                        <wps:cNvSpPr>
                          <a:spLocks noChangeArrowheads="1"/>
                        </wps:cNvSpPr>
                        <wps:spPr bwMode="auto">
                          <a:xfrm>
                            <a:off x="688945" y="768665"/>
                            <a:ext cx="366162" cy="229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proofErr w:type="gramStart"/>
                              <w:r>
                                <w:rPr>
                                  <w:color w:val="000000"/>
                                </w:rPr>
                                <w:t>origin</w:t>
                              </w:r>
                              <w:proofErr w:type="gramEnd"/>
                            </w:p>
                          </w:txbxContent>
                        </wps:txbx>
                        <wps:bodyPr rot="0" vert="horz" wrap="square" lIns="0" tIns="0" rIns="0" bIns="0" anchor="t" anchorCtr="0" upright="1">
                          <a:noAutofit/>
                        </wps:bodyPr>
                      </wps:wsp>
                      <wps:wsp>
                        <wps:cNvPr id="277" name="Rectangle 69"/>
                        <wps:cNvSpPr>
                          <a:spLocks noChangeArrowheads="1"/>
                        </wps:cNvSpPr>
                        <wps:spPr bwMode="auto">
                          <a:xfrm>
                            <a:off x="647481" y="1539244"/>
                            <a:ext cx="4590416" cy="339999"/>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Text Box 70"/>
                        <wps:cNvSpPr txBox="1">
                          <a:spLocks noChangeArrowheads="1"/>
                        </wps:cNvSpPr>
                        <wps:spPr bwMode="auto">
                          <a:xfrm>
                            <a:off x="114824" y="883487"/>
                            <a:ext cx="688945" cy="344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rnd">
                                <a:solidFill>
                                  <a:srgbClr val="000000"/>
                                </a:solidFill>
                                <a:miter lim="800000"/>
                                <a:headEnd/>
                                <a:tailEnd/>
                              </a14:hiddenLine>
                            </a:ext>
                          </a:extLst>
                        </wps:spPr>
                        <wps:txbx>
                          <w:txbxContent>
                            <w:p w:rsidR="00E01466" w:rsidRPr="00136554" w:rsidRDefault="00E01466" w:rsidP="00016335">
                              <w:r w:rsidRPr="00136554">
                                <w:t>10 m</w:t>
                              </w:r>
                            </w:p>
                          </w:txbxContent>
                        </wps:txbx>
                        <wps:bodyPr rot="0" vert="horz" wrap="square" lIns="91440" tIns="45720" rIns="91440" bIns="45720" anchor="t" anchorCtr="0" upright="1">
                          <a:noAutofit/>
                        </wps:bodyPr>
                      </wps:wsp>
                      <wps:wsp>
                        <wps:cNvPr id="279" name="Rectangle 71"/>
                        <wps:cNvSpPr>
                          <a:spLocks noChangeArrowheads="1"/>
                        </wps:cNvSpPr>
                        <wps:spPr bwMode="auto">
                          <a:xfrm>
                            <a:off x="651308" y="88030"/>
                            <a:ext cx="4586588" cy="339999"/>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0" name="Text Box 72"/>
                        <wps:cNvSpPr txBox="1">
                          <a:spLocks noChangeArrowheads="1"/>
                        </wps:cNvSpPr>
                        <wps:spPr bwMode="auto">
                          <a:xfrm>
                            <a:off x="2481478" y="682549"/>
                            <a:ext cx="1377890" cy="459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r>
                                <w:t>10 m, center point</w:t>
                              </w:r>
                            </w:p>
                          </w:txbxContent>
                        </wps:txbx>
                        <wps:bodyPr rot="0" vert="horz" wrap="square" lIns="91440" tIns="45720" rIns="91440" bIns="45720" anchor="t" anchorCtr="0" upright="1">
                          <a:noAutofit/>
                        </wps:bodyPr>
                      </wps:wsp>
                      <wps:wsp>
                        <wps:cNvPr id="281" name="Rectangle 164"/>
                        <wps:cNvSpPr>
                          <a:spLocks noChangeArrowheads="1"/>
                        </wps:cNvSpPr>
                        <wps:spPr bwMode="auto">
                          <a:xfrm>
                            <a:off x="647481" y="49756"/>
                            <a:ext cx="2293294" cy="183459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Rectangle 165"/>
                        <wps:cNvSpPr>
                          <a:spLocks noChangeArrowheads="1"/>
                        </wps:cNvSpPr>
                        <wps:spPr bwMode="auto">
                          <a:xfrm>
                            <a:off x="4988473" y="778234"/>
                            <a:ext cx="284509" cy="352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016335">
                              <w:proofErr w:type="gramStart"/>
                              <w:r>
                                <w:rPr>
                                  <w:color w:val="000000"/>
                                </w:rPr>
                                <w:t>end</w:t>
                              </w:r>
                              <w:proofErr w:type="gramEnd"/>
                            </w:p>
                          </w:txbxContent>
                        </wps:txbx>
                        <wps:bodyPr rot="0" vert="horz" wrap="square" lIns="0" tIns="0" rIns="0" bIns="0" anchor="t" anchorCtr="0" upright="1">
                          <a:noAutofit/>
                        </wps:bodyPr>
                      </wps:wsp>
                    </wpc:wpc>
                  </a:graphicData>
                </a:graphic>
              </wp:inline>
            </w:drawing>
          </mc:Choice>
          <mc:Fallback>
            <w:pict>
              <v:group id="Canvas 43" o:spid="_x0000_s1146" editas="canvas" style="width:416.2pt;height:187.2pt;mso-position-horizontal-relative:char;mso-position-vertical-relative:line" coordsize="52857,2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">
                <v:shape id="_x0000_s1147" type="#_x0000_t75" style="position:absolute;width:52857;height:23774;visibility:visible;mso-wrap-style:square">
                  <v:fill o:detectmouseclick="t"/>
                  <v:path o:connecttype="none"/>
                </v:shape>
                <v:rect id="_x0000_s1148" style="position:absolute;left:6513;top:625;width:45865;height:18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7VMIA&#10;AADcAAAADwAAAGRycy9kb3ducmV2LnhtbESPQYvCMBSE7wv+h/AEb2uqsirVKLIgiOxl1Yu3R/NM&#10;qs1LabK1/nsjCHscZuYbZrnuXCVaakLpWcFomIEgLrwu2Sg4HbefcxAhImusPJOCBwVYr3ofS8y1&#10;v/MvtYdoRIJwyFGBjbHOpQyFJYdh6Gvi5F184zAm2RipG7wnuKvkOMum0mHJacFiTd+Witvhzyko&#10;cXfW58qw2V/b2fxn2nnUVqlBv9ssQETq4n/43d5pBeOvCbzOpCM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LtUwgAAANwAAAAPAAAAAAAAAAAAAAAAAJgCAABkcnMvZG93&#10;bnJldi54bWxQSwUGAAAAAAQABAD1AAAAhwMAAAAA&#10;" filled="f">
                  <v:stroke endcap="round"/>
                </v:rect>
                <v:line id="Line 46" o:spid="_x0000_s1149" style="position:absolute;visibility:visible;mso-wrap-style:square" from="6513,9798" to="52378,9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2BFsQAAADcAAAADwAAAGRycy9kb3ducmV2LnhtbESPwWrDMBBE74X8g9hAb7Wc4JbgWgkh&#10;UPAhOcQN6XWxtpaotXIsNXH/PioUehxm5g1TbSbXiyuNwXpWsMhyEMSt15Y7Baf3t6cViBCRNfae&#10;ScEPBdisZw8Vltrf+EjXJnYiQTiUqMDEOJRShtaQw5D5gTh5n350GJMcO6lHvCW46+Uyz1+kQ8tp&#10;weBAO0PtV/PtFBSH2uiPaR/2x7w+k70Uu0vjlXqcT9tXEJGm+B/+a9dawfK5gN8z6QjI9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jYEWxAAAANwAAAAPAAAAAAAAAAAA&#10;AAAAAKECAABkcnMvZG93bnJldi54bWxQSwUGAAAAAAQABAD5AAAAkgMAAAAA&#10;" strokeweight="2.25pt"/>
                <v:line id="Line 47" o:spid="_x0000_s1150" style="position:absolute;visibility:visible;mso-wrap-style:square" from="6513,18971" to="52378,189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EkjcQAAADcAAAADwAAAGRycy9kb3ducmV2LnhtbESPQWvCQBSE7wX/w/KE3urGEItEVxFB&#10;yCE9mJZ6fWSf2WD2bZLdavrvu4VCj8PMfMNs95PtxJ1G3zpWsFwkIIhrp1tuFHy8n17WIHxA1tg5&#10;JgXf5GG/mz1tMdfuwWe6V6EREcI+RwUmhD6X0teGLPqF64mjd3WjxRDl2Eg94iPCbSfTJHmVFluO&#10;CwZ7Ohqqb9WXVZC9FUZfptKX56T4pHbIjkPllHqeT4cNiEBT+A//tQutIF2t4PdMPA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wSSNxAAAANwAAAAPAAAAAAAAAAAA&#10;AAAAAKECAABkcnMvZG93bnJldi54bWxQSwUGAAAAAAQABAD5AAAAkgMAAAAA&#10;" strokeweight="2.25pt"/>
                <v:line id="Line 48" o:spid="_x0000_s1151" style="position:absolute;visibility:visible;mso-wrap-style:square" from="6513,625" to="52378,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6+sIAAADcAAAADwAAAGRycy9kb3ducmV2LnhtbESPQYvCMBSE7wv+h/AEb2uquCLVKCII&#10;PejBuqzXR/Nsis1LbaLWf78RBI/DzHzDLFadrcWdWl85VjAaJiCIC6crLhX8HrffMxA+IGusHZOC&#10;J3lYLXtfC0y1e/CB7nkoRYSwT1GBCaFJpfSFIYt+6Bri6J1dazFE2ZZSt/iIcFvLcZJMpcWK44LB&#10;hjaGikt+swom+8zoU7fzu0OS/VF1nWyuuVNq0O/WcxCBuvAJv9uZVjD+mcLrTDwCcvk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xO6+sIAAADcAAAADwAAAAAAAAAAAAAA&#10;AAChAgAAZHJzL2Rvd25yZXYueG1sUEsFBgAAAAAEAAQA+QAAAJADAAAAAA==&#10;" strokeweight="2.25pt"/>
                <v:rect id="Rectangle 49" o:spid="_x0000_s1152" style="position:absolute;left:25644;top:3093;width:695;height:1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E01466" w:rsidRPr="00C05DEB" w:rsidRDefault="00E01466" w:rsidP="00016335"/>
                    </w:txbxContent>
                  </v:textbox>
                </v:rect>
                <v:rect id="Rectangle 50" o:spid="_x0000_s1153" style="position:absolute;left:28291;top:20253;width:3859;height:3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rsidR="00E01466" w:rsidRDefault="00E01466" w:rsidP="00016335">
                        <w:r>
                          <w:rPr>
                            <w:color w:val="000000"/>
                          </w:rPr>
                          <w:t>20 m</w:t>
                        </w:r>
                      </w:p>
                    </w:txbxContent>
                  </v:textbox>
                </v:rect>
                <v:shape id="Freeform 51" o:spid="_x0000_s1154" style="position:absolute;left:32444;top:20884;width:19934;height:759;visibility:visible;mso-wrap-style:square;v-text-anchor:top" coordsize="52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bEpcUA&#10;AADcAAAADwAAAGRycy9kb3ducmV2LnhtbESPQWvCQBSE7wX/w/IEL0V3jbTa1FVCsNBTQW3vj+xr&#10;Es2+DdlNjP++Wyj0OMzMN8x2P9pGDNT52rGG5UKBIC6cqbnU8Hl+m29A+IBssHFMGu7kYb+bPGwx&#10;Ne7GRxpOoRQRwj5FDVUIbSqlLyqy6BeuJY7et+sshii7UpoObxFuG5ko9Swt1hwXKmwpr6i4nnqr&#10;oV1f8oPK+o+vrDycV9fNyqhH1no2HbNXEIHG8B/+a78bDcnTC/yei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sSlxQAAANwAAAAPAAAAAAAAAAAAAAAAAJgCAABkcnMv&#10;ZG93bnJldi54bWxQSwUGAAAAAAQABAD1AAAAigMAAAAA&#10;" path="m16,83r5034,c5059,83,5066,91,5066,100v,9,-7,17,-16,17l16,117c7,117,,109,,100,,91,7,83,16,83xm5016,r200,100l5016,200,5016,xe" fillcolor="black" strokeweight=".1pt">
                  <v:stroke joinstyle="bevel"/>
                  <v:path arrowok="t" o:connecttype="custom" o:connectlocs="6115,31503;1930032,31503;1936147,37955;1930032,44407;6115,44407;0,37955;6115,31503;1917038,0;1993475,37955;1917038,75910;1917038,0" o:connectangles="0,0,0,0,0,0,0,0,0,0,0"/>
                  <o:lock v:ext="edit" verticies="t"/>
                </v:shape>
                <v:shape id="Freeform 52" o:spid="_x0000_s1155" style="position:absolute;left:6513;top:20878;width:19941;height:765;visibility:visible;mso-wrap-style:square;v-text-anchor:top" coordsize="1043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JkcEA&#10;AADcAAAADwAAAGRycy9kb3ducmV2LnhtbERPy4rCMBTdD/gP4QpuRFO7kKEaxSc6uBqnC5eX5tpW&#10;m5vSxFr/frIQXB7Oe77sTCVaalxpWcFkHIEgzqwuOVeQ/u1H3yCcR9ZYWSYFL3KwXPS+5pho++Rf&#10;as8+FyGEXYIKCu/rREqXFWTQjW1NHLirbQz6AJtc6gafIdxUMo6iqTRYcmgosKZNQdn9/DAKfqi9&#10;nFKzOQzX8fG03Q935W2XKjXod6sZCE+d/4jf7qNWEE/D/HAmHA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myZHBAAAA3AAAAA8AAAAAAAAAAAAAAAAAmAIAAGRycy9kb3du&#10;cmV2LnhtbFBLBQYAAAAABAAEAPUAAACGAwAAAAA=&#10;" path="m10400,234l334,234v-19,,-34,-15,-34,-34c300,182,315,167,334,167r10066,c10419,167,10434,182,10434,200v,19,-15,34,-34,34xm400,400l,200,400,r,400xe" fillcolor="black" strokeweight=".1pt">
                  <v:stroke joinstyle="bevel"/>
                  <v:path arrowok="t" o:connecttype="custom" o:connectlocs="1987615,44781;63833,44781;57335,38274;63833,31959;1987615,31959;1994113,38274;1987615,44781;76447,76548;0,38274;76447,0;76447,76548" o:connectangles="0,0,0,0,0,0,0,0,0,0,0"/>
                  <o:lock v:ext="edit" verticies="t"/>
                </v:shape>
                <v:shape id="Freeform 53" o:spid="_x0000_s1156" style="position:absolute;left:4210;top:797;width:765;height:7183;visibility:visible;mso-wrap-style:square;v-text-anchor:top" coordsize="40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c0RMMA&#10;AADcAAAADwAAAGRycy9kb3ducmV2LnhtbESPQYvCMBSE78L+h/AWvNm0HkSqUURY2JtaPXh8NG/b&#10;us1LadJY/fVmYcHjMDPfMOvtaFoRqHeNZQVZkoIgLq1uuFJwOX/NliCcR9bYWiYFD3Kw3XxM1phr&#10;e+cThcJXIkLY5aig9r7LpXRlTQZdYjvi6P3Y3qCPsq+k7vEe4aaV8zRdSIMNx4UaO9rXVP4Wg1Gg&#10;j4ery4owdM9TsMtwe1aH4abU9HPcrUB4Gv07/N/+1grmiwz+zsQjID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c0RMMAAADcAAAADwAAAAAAAAAAAAAAAACYAgAAZHJzL2Rv&#10;d25yZXYueG1sUEsFBgAAAAAEAAQA9QAAAIgDAAAAAA==&#10;" path="m167,3725r,-3391c167,315,182,300,200,300v19,,34,15,34,34l234,3725v,19,-15,34,-34,34c182,3759,167,3744,167,3725xm,400l200,,400,400,,400xe" fillcolor="black" strokeweight=".1pt">
                  <v:stroke joinstyle="bevel"/>
                  <v:path arrowok="t" o:connecttype="custom" o:connectlocs="31959,711774;31959,63821;38275,57324;44781,63821;44781,711774;38275,718271;31959,711774;0,76432;38275,0;76549,76432;0,76432" o:connectangles="0,0,0,0,0,0,0,0,0,0,0"/>
                  <o:lock v:ext="edit" verticies="t"/>
                </v:shape>
                <v:shape id="Freeform 54" o:spid="_x0000_s1157" style="position:absolute;left:4210;top:12279;width:765;height:7470;visibility:visible;mso-wrap-style:square;v-text-anchor:top" coordsize="400,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JzcsUA&#10;AADcAAAADwAAAGRycy9kb3ducmV2LnhtbESPQWvCQBSE7wX/w/KE3urGYENJXaW2FDzWKLbH1+xr&#10;Ept9G3bXGP+9Kwgeh5n5hpkvB9OKnpxvLCuYThIQxKXVDVcKdtvPpxcQPiBrbC2TgjN5WC5GD3PM&#10;tT3xhvoiVCJC2OeooA6hy6X0ZU0G/cR2xNH7s85giNJVUjs8RbhpZZokmTTYcFyosaP3msr/4mgU&#10;/B621eprn80O/fm7cPvnn779mCn1OB7eXkEEGsI9fGuvtYI0S+F6Jh4B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nNyxQAAANwAAAAPAAAAAAAAAAAAAAAAAJgCAABkcnMv&#10;ZG93bnJldi54bWxQSwUGAAAAAAQABAD1AAAAigMAAAAA&#10;" path="m234,33r,3542c234,3594,219,3608,200,3608v-18,,-33,-14,-33,-33l167,33c167,15,182,,200,v19,,34,15,34,33xm400,3508l200,3908,,3508r400,xe" fillcolor="black" strokeweight=".1pt">
                  <v:stroke joinstyle="bevel"/>
                  <v:path arrowok="t" o:connecttype="custom" o:connectlocs="44781,6308;44781,683327;38275,689635;31959,683327;31959,6308;38275,0;44781,6308;76549,670521;38275,746977;0,670521;76549,670521" o:connectangles="0,0,0,0,0,0,0,0,0,0,0"/>
                  <o:lock v:ext="edit" verticies="t"/>
                </v:shape>
                <v:rect id="Rectangle 55" o:spid="_x0000_s1158" style="position:absolute;left:25784;top:3725;width:389;height:1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E01466" w:rsidRDefault="00E01466" w:rsidP="00016335">
                        <w:r>
                          <w:rPr>
                            <w:color w:val="000000"/>
                          </w:rPr>
                          <w:t xml:space="preserve"> </w:t>
                        </w:r>
                      </w:p>
                    </w:txbxContent>
                  </v:textbox>
                </v:rect>
                <v:rect id="Rectangle 56" o:spid="_x0000_s1159" style="position:absolute;left:26932;top:3725;width:695;height:1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inset="0,0,0,0">
                    <w:txbxContent>
                      <w:p w:rsidR="00E01466" w:rsidRDefault="00E01466" w:rsidP="00016335"/>
                    </w:txbxContent>
                  </v:textbox>
                </v:rect>
                <v:oval id="Oval 57" o:spid="_x0000_s1160" style="position:absolute;left:5938;width:766;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UhcQA&#10;AADcAAAADwAAAGRycy9kb3ducmV2LnhtbESPQWsCMRSE74X+h/AK3rpZFxTZGqUIgqAXVws9vm5e&#10;N0s3L9sk6vrvjSB4HGbmG2a+HGwnzuRD61jBOMtBENdOt9woOB7W7zMQISJr7ByTgisFWC5eX+ZY&#10;anfhPZ2r2IgE4VCiAhNjX0oZakMWQ+Z64uT9Om8xJukbqT1eEtx2ssjzqbTYclow2NPKUP1XnayC&#10;VdXWP1s/Hib0Zcx/8T0z+91OqdHb8PkBItIQn+FHe6MVFNMJ3M+k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y1IXEAAAA3AAAAA8AAAAAAAAAAAAAAAAAmAIAAGRycy9k&#10;b3ducmV2LnhtbFBLBQYAAAAABAAEAPUAAACJAwAAAAA=&#10;" filled="f">
                  <v:stroke endcap="round"/>
                </v:oval>
                <v:oval id="Oval 58" o:spid="_x0000_s1161" style="position:absolute;left:5907;top:18728;width:765;height: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8sQA&#10;AADcAAAADwAAAGRycy9kb3ducmV2LnhtbESPQWsCMRSE7wX/Q3hCbzXrgotsjVIEQdCL2woen5vX&#10;zdLNy5pE3f57IxR6HGbmG2axGmwnbuRD61jBdJKBIK6dbrlR8PW5eZuDCBFZY+eYFPxSgNVy9LLA&#10;Urs7H+hWxUYkCIcSFZgY+1LKUBuyGCauJ07et/MWY5K+kdrjPcFtJ/MsK6TFltOCwZ7Whuqf6moV&#10;rKu2Pu/8dJjR0ZhLfpqbw36v1Ot4+HgHEWmI/+G/9lYryIsCnmfS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SvLEAAAA3AAAAA8AAAAAAAAAAAAAAAAAmAIAAGRycy9k&#10;b3ducmV2LnhtbFBLBQYAAAAABAAEAPUAAACJAwAAAAA=&#10;" filled="f">
                  <v:stroke endcap="round"/>
                </v:oval>
                <v:oval id="Oval 59" o:spid="_x0000_s1162" style="position:absolute;left:52098;top:18728;width:759;height: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vacUA&#10;AADcAAAADwAAAGRycy9kb3ducmV2LnhtbESPQWvCQBSE74L/YXlCb7pJoCrRNRRBKNSLsYUeX7PP&#10;bGj2bdzdavrvu4VCj8PMfMNsq9H24kY+dI4V5IsMBHHjdMetgtfzYb4GESKyxt4xKfimANVuOtli&#10;qd2dT3SrYysShEOJCkyMQyllaAxZDAs3ECfv4rzFmKRvpfZ4T3DbyyLLltJix2nB4EB7Q81n/WUV&#10;7Ouu+Xjx+fhIb8Zci/e1OR2PSj3MxqcNiEhj/A//tZ+1gmK5gt8z6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O9pxQAAANwAAAAPAAAAAAAAAAAAAAAAAJgCAABkcnMv&#10;ZG93bnJldi54bWxQSwUGAAAAAAQABAD1AAAAigMAAAAA&#10;" filled="f">
                  <v:stroke endcap="round"/>
                </v:oval>
                <v:oval id="Oval 60" o:spid="_x0000_s1163" style="position:absolute;left:52098;width:759;height: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N7G8AA&#10;AADcAAAADwAAAGRycy9kb3ducmV2LnhtbERPTYvCMBC9C/sfwgh709TCinSNIoIg6MXuCh5nm7Ep&#10;NpNuErX+e3MQPD7e93zZ21bcyIfGsYLJOANBXDndcK3g92czmoEIEVlj65gUPCjAcvExmGOh3Z0P&#10;dCtjLVIIhwIVmBi7QspQGbIYxq4jTtzZeYsxQV9L7fGewm0r8yybSosNpwaDHa0NVZfyahWsy6b6&#10;2/lJ/0VHY/7z08wc9nulPof96htEpD6+xS/3VivIp2ltOpOOgF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TN7G8AAAADcAAAADwAAAAAAAAAAAAAAAACYAgAAZHJzL2Rvd25y&#10;ZXYueG1sUEsFBgAAAAAEAAQA9QAAAIUDAAAAAA==&#10;" filled="f">
                  <v:stroke endcap="round"/>
                </v:oval>
                <v:group id="Group 61" o:spid="_x0000_s1164" style="position:absolute;left:6130;top:9396;width:765;height:765" coordorigin="421,1888"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S3HcYAAADcAAAADwAAAGRycy9kb3ducmV2LnhtbESPQWvCQBSE7wX/w/KE&#10;3ppNLA01ZhURKx5CoSqU3h7ZZxLMvg3ZbRL/fbdQ6HGYmW+YfDOZVgzUu8aygiSKQRCXVjdcKbic&#10;355eQTiPrLG1TAru5GCznj3kmGk78gcNJ1+JAGGXoYLa+y6T0pU1GXSR7YiDd7W9QR9kX0nd4xjg&#10;ppWLOE6lwYbDQo0d7Woqb6dvo+Aw4rh9TvZDcbvu7l/nl/fPIiGlHufTdgXC0+T/w3/to1awSJ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BLcdxgAAANwA&#10;AAAPAAAAAAAAAAAAAAAAAKoCAABkcnMvZG93bnJldi54bWxQSwUGAAAAAAQABAD6AAAAnQMAAAAA&#10;">
                  <v:oval id="Oval 62" o:spid="_x0000_s1165"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nsusAA&#10;AADcAAAADwAAAGRycy9kb3ducmV2LnhtbERPTWsCMRC9F/wPYQRvNasHW1ajiCAsnqwteB2ScbO6&#10;maxJXLf99c2h0OPjfa82g2tFTyE2nhXMpgUIYu1Nw7WCr8/96zuImJANtp5JwTdF2KxHLyssjX/y&#10;B/WnVIscwrFEBTalrpQyaksO49R3xJm7+OAwZRhqaQI+c7hr5bwoFtJhw7nBYkc7S/p2ejgFB9cf&#10;ddXZgHq7OJ6v9l79yLtSk/GwXYJINKR/8Z+7Mgrmb3l+PpOP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5nsusAAAADcAAAADwAAAAAAAAAAAAAAAACYAgAAZHJzL2Rvd25y&#10;ZXYueG1sUEsFBgAAAAAEAAQA9QAAAIUDAAAAAA==&#10;" fillcolor="black" strokeweight="0"/>
                  <v:oval id="Oval 63" o:spid="_x0000_s1166"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BEW8QA&#10;AADcAAAADwAAAGRycy9kb3ducmV2LnhtbESPQWsCMRSE7wX/Q3iCt5rdBVvZGkWEQkEvbhU8vm5e&#10;N0s3L2sSdf33plDocZiZb5jFarCduJIPrWMF+TQDQVw73XKj4PD5/jwHESKyxs4xKbhTgNVy9LTA&#10;Ursb7+laxUYkCIcSFZgY+1LKUBuyGKauJ07et/MWY5K+kdrjLcFtJ4sse5EWW04LBnvaGKp/qotV&#10;sKna+mvr82FGR2POxWlu9rudUpPxsH4DEWmI/+G/9odWULzm8HsmH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QRFvEAAAA3AAAAA8AAAAAAAAAAAAAAAAAmAIAAGRycy9k&#10;b3ducmV2LnhtbFBLBQYAAAAABAAEAPUAAACJAwAAAAA=&#10;" filled="f">
                    <v:stroke endcap="round"/>
                  </v:oval>
                </v:group>
                <v:group id="Group 64" o:spid="_x0000_s1167" style="position:absolute;left:52098;top:9402;width:759;height:759" coordorigin="7627,1889" coordsize="119,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oval id="Oval 65" o:spid="_x0000_s1168"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zcQA&#10;AADcAAAADwAAAGRycy9kb3ducmV2LnhtbESPT2sCMRTE7wW/Q3iF3mq2FrSsRhGhsPTkP+j1kTw3&#10;q5uXNUnXbT99IxR6HGbmN8xiNbhW9BRi41nBy7gAQay9abhWcDy8P7+BiAnZYOuZFHxThNVy9LDA&#10;0vgb76jfp1pkCMcSFdiUulLKqC05jGPfEWfv5IPDlGWopQl4y3DXyklRTKXDhvOCxY42lvRl/+UU&#10;fLh+q6vOBtTr6fbzbK/Vj7wq9fQ4rOcgEg3pP/zXroyCyewV7mfyE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Lcs3EAAAA3AAAAA8AAAAAAAAAAAAAAAAAmAIAAGRycy9k&#10;b3ducmV2LnhtbFBLBQYAAAAABAAEAPUAAACJAwAAAAA=&#10;" fillcolor="black" strokeweight="0"/>
                  <v:oval id="Oval 66" o:spid="_x0000_s1169"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nw8QA&#10;AADcAAAADwAAAGRycy9kb3ducmV2LnhtbESPQWsCMRSE7wX/Q3hCbzXr0lZZjSKCINSL2woen5vn&#10;ZnHzsiZRt/++KRR6HGbmG2a+7G0r7uRD41jBeJSBIK6cbrhW8PW5eZmCCBFZY+uYFHxTgOVi8DTH&#10;QrsH7+lexlokCIcCFZgYu0LKUBmyGEauI07e2XmLMUlfS+3xkeC2lXmWvUuLDacFgx2tDVWX8mYV&#10;rMumOn34cf9GB2Ou+XFq9rudUs/DfjUDEamP/+G/9lYryCev8HsmHQ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n58PEAAAA3AAAAA8AAAAAAAAAAAAAAAAAmAIAAGRycy9k&#10;b3ducmV2LnhtbFBLBQYAAAAABAAEAPUAAACJAwAAAAA=&#10;" filled="f">
                    <v:stroke endcap="round"/>
                  </v:oval>
                </v:group>
                <v:oval id="Oval 67" o:spid="_x0000_s1170" style="position:absolute;left:29063;top:9268;width:765;height: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tCWMUA&#10;AADcAAAADwAAAGRycy9kb3ducmV2LnhtbESPQWvCQBSE74L/YXlCb7pJwCrRNRRBKNSLsYUeX7PP&#10;bGj2bdzdavrvu4VCj8PMfMNsq9H24kY+dI4V5IsMBHHjdMetgtfzYb4GESKyxt4xKfimANVuOtli&#10;qd2dT3SrYysShEOJCkyMQyllaAxZDAs3ECfv4rzFmKRvpfZ4T3DbyyLLHqXFjtOCwYH2hprP+ssq&#10;2Ndd8/Hi83FJb8Zci/e1OR2PSj3MxqcNiEhj/A//tZ+1gmK1hN8z6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60JYxQAAANwAAAAPAAAAAAAAAAAAAAAAAJgCAABkcnMv&#10;ZG93bnJldi54bWxQSwUGAAAAAAQABAD1AAAAigMAAAAA&#10;" filled="f">
                  <v:stroke endcap="round"/>
                </v:oval>
                <v:rect id="Rectangle 68" o:spid="_x0000_s1171" style="position:absolute;left:6889;top:7686;width:3662;height:22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E01466" w:rsidRDefault="00E01466" w:rsidP="00016335">
                        <w:proofErr w:type="gramStart"/>
                        <w:r>
                          <w:rPr>
                            <w:color w:val="000000"/>
                          </w:rPr>
                          <w:t>origin</w:t>
                        </w:r>
                        <w:proofErr w:type="gramEnd"/>
                      </w:p>
                    </w:txbxContent>
                  </v:textbox>
                </v:rect>
                <v:rect id="Rectangle 69" o:spid="_x0000_s1172" style="position:absolute;left:6474;top:15392;width:45904;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UB8IA&#10;AADcAAAADwAAAGRycy9kb3ducmV2LnhtbESPS2sCMRSF90L/Q7iFbqRmlDIjU6OUouBK8AFuL8nt&#10;zNDkZkiijv++EQouD+fxcRarwVlxpRA7zwqmkwIEsfam40bB6bh5n4OICdmg9UwK7hRhtXwZLbA2&#10;/sZ7uh5SI/IIxxoVtCn1tZRRt+QwTnxPnL0fHxymLEMjTcBbHndWzoqilA47zoQWe/puSf8eLi5D&#10;9PpS2K3dbfh+LlP5ocOY50q9vQ5fnyASDekZ/m9vjYJZVcHjTD4C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l9QHwgAAANwAAAAPAAAAAAAAAAAAAAAAAJgCAABkcnMvZG93&#10;bnJldi54bWxQSwUGAAAAAAQABAD1AAAAhwMAAAAA&#10;" filled="f">
                  <v:stroke dashstyle="dash"/>
                </v:rect>
                <v:shape id="Text Box 70" o:spid="_x0000_s1173" type="#_x0000_t202" style="position:absolute;left:1148;top:8834;width:6889;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CfMEA&#10;AADcAAAADwAAAGRycy9kb3ducmV2LnhtbERPzWrCQBC+F3yHZYTe6kYPVqKriCBUW8G/Bxh2p0lq&#10;djZktiZ9++5B8Pjx/S9Wva/VnVqpAhsYjzJQxDa4igsD18v2bQZKIrLDOjAZ+COB1XLwssDchY5P&#10;dD/HQqUQlhwNlDE2udZiS/Ioo9AQJ+47tB5jgm2hXYtdCve1nmTZVHusODWU2NCmJHs7/3oDspep&#10;PX4dut3+5+S28jmr4s4a8zrs13NQkfr4FD/cH87A5D2tTWfSEd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jwnzBAAAA3AAAAA8AAAAAAAAAAAAAAAAAmAIAAGRycy9kb3du&#10;cmV2LnhtbFBLBQYAAAAABAAEAPUAAACGAwAAAAA=&#10;" filled="f" stroked="f">
                  <v:stroke endcap="round"/>
                  <v:textbox>
                    <w:txbxContent>
                      <w:p w:rsidR="00E01466" w:rsidRPr="00136554" w:rsidRDefault="00E01466" w:rsidP="00016335">
                        <w:r w:rsidRPr="00136554">
                          <w:t>10 m</w:t>
                        </w:r>
                      </w:p>
                    </w:txbxContent>
                  </v:textbox>
                </v:shape>
                <v:rect id="Rectangle 71" o:spid="_x0000_s1174" style="position:absolute;left:6513;top:880;width:45865;height:3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l7sIA&#10;AADcAAAADwAAAGRycy9kb3ducmV2LnhtbESPS2sCMRSF94L/IVyhG6kZpYx2ahQRBVcFH9DtJbmd&#10;GZrcDEnU8d83hYLLw3l8nOW6d1bcKMTWs4LppABBrL1puVZwOe9fFyBiQjZoPZOCB0VYr4aDJVbG&#10;3/lIt1OqRR7hWKGCJqWukjLqhhzGie+Is/ftg8OUZailCXjP487KWVGU0mHLmdBgR9uG9M/p6jJE&#10;766FPdjPPT++ylS+6TDmhVIvo37zASJRn57h//bBKJjN3+HvTD4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OXuwgAAANwAAAAPAAAAAAAAAAAAAAAAAJgCAABkcnMvZG93&#10;bnJldi54bWxQSwUGAAAAAAQABAD1AAAAhwMAAAAA&#10;" filled="f">
                  <v:stroke dashstyle="dash"/>
                </v:rect>
                <v:shape id="Text Box 72" o:spid="_x0000_s1175" type="#_x0000_t202" style="position:absolute;left:24814;top:6825;width:13779;height:45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E01466" w:rsidRDefault="00E01466" w:rsidP="00016335">
                        <w:r>
                          <w:t>10 m, center point</w:t>
                        </w:r>
                      </w:p>
                    </w:txbxContent>
                  </v:textbox>
                </v:shape>
                <v:rect id="Rectangle 164" o:spid="_x0000_s1176" style="position:absolute;left:6474;top:497;width:22933;height:18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s/8MA&#10;AADcAAAADwAAAGRycy9kb3ducmV2LnhtbESPwWrDMBBE74X8g9hAbrWcHFzjWgkhEAgll7q95LZY&#10;W8mJtTKW4rh/XxUKPQ4z84apd7PrxURj6DwrWGc5COLW646Ngs+P43MJIkRkjb1nUvBNAXbbxVON&#10;lfYPfqepiUYkCIcKFdgYh0rK0FpyGDI/ECfvy48OY5KjkXrER4K7Xm7yvJAOO04LFgc6WGpvzd0p&#10;6PB00ZfesHm7Ti/luZg9aqvUajnvX0FEmuN/+K990go25Rp+z6Qj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Ks/8MAAADcAAAADwAAAAAAAAAAAAAAAACYAgAAZHJzL2Rv&#10;d25yZXYueG1sUEsFBgAAAAAEAAQA9QAAAIgDAAAAAA==&#10;" filled="f">
                  <v:stroke endcap="round"/>
                </v:rect>
                <v:rect id="Rectangle 165" o:spid="_x0000_s1177" style="position:absolute;left:49884;top:7782;width:2845;height:35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rsidR="00E01466" w:rsidRDefault="00E01466" w:rsidP="00016335">
                        <w:proofErr w:type="gramStart"/>
                        <w:r>
                          <w:rPr>
                            <w:color w:val="000000"/>
                          </w:rPr>
                          <w:t>end</w:t>
                        </w:r>
                        <w:proofErr w:type="gramEnd"/>
                      </w:p>
                    </w:txbxContent>
                  </v:textbox>
                </v:rect>
                <w10:anchorlock/>
              </v:group>
            </w:pict>
          </mc:Fallback>
        </mc:AlternateContent>
      </w:r>
    </w:p>
    <w:p w:rsidR="00390B7F" w:rsidRDefault="00390B7F" w:rsidP="00D74E2A">
      <w:pPr>
        <w:pStyle w:val="SOPFigure"/>
      </w:pPr>
      <w:r>
        <w:rPr>
          <w:b/>
        </w:rPr>
        <w:t>Figure 3</w:t>
      </w:r>
      <w:r w:rsidRPr="001570E3">
        <w:rPr>
          <w:b/>
        </w:rPr>
        <w:t>.</w:t>
      </w:r>
      <w:r w:rsidRPr="001570E3">
        <w:t xml:space="preserve"> </w:t>
      </w:r>
      <w:r w:rsidRPr="00400CB9">
        <w:t xml:space="preserve">Coastal community </w:t>
      </w:r>
      <w:r w:rsidR="005105A9">
        <w:t>p</w:t>
      </w:r>
      <w:r w:rsidRPr="00400CB9">
        <w:t>lot used to quantify vegetation composition and structure</w:t>
      </w:r>
      <w:r w:rsidR="005105A9">
        <w:t>.</w:t>
      </w:r>
      <w:r w:rsidRPr="00400CB9">
        <w:t xml:space="preserve"> </w:t>
      </w:r>
      <w:r>
        <w:t>Plot installed using three</w:t>
      </w:r>
      <w:r w:rsidRPr="001570E3">
        <w:t xml:space="preserve"> 20 m tapes and t</w:t>
      </w:r>
      <w:r w:rsidR="0060090A">
        <w:t>hree</w:t>
      </w:r>
      <w:r w:rsidRPr="001570E3">
        <w:t xml:space="preserve"> perpendicular 10 m tapes. </w:t>
      </w:r>
      <w:r>
        <w:t>For fixed plots, s</w:t>
      </w:r>
      <w:r w:rsidRPr="001570E3">
        <w:t>tainless steel threaded rod</w:t>
      </w:r>
      <w:r>
        <w:t>s</w:t>
      </w:r>
      <w:r w:rsidRPr="001570E3">
        <w:t xml:space="preserve"> (covered with PVC pipe) at the origin and </w:t>
      </w:r>
      <w:del w:id="2079" w:author="Meagan J. Selvig" w:date="2014-09-12T14:39:00Z">
        <w:r w:rsidDel="002E53FD">
          <w:delText xml:space="preserve">0.5 m beyond </w:delText>
        </w:r>
      </w:del>
      <w:r>
        <w:t>the</w:t>
      </w:r>
      <w:r w:rsidRPr="001570E3">
        <w:t xml:space="preserve"> end of the centerline </w:t>
      </w:r>
      <w:r>
        <w:t xml:space="preserve">are </w:t>
      </w:r>
      <w:r w:rsidRPr="001570E3">
        <w:t xml:space="preserve">depicted by solid circles. </w:t>
      </w:r>
      <w:ins w:id="2080" w:author="Meagan J. Selvig" w:date="2014-09-12T14:41:00Z">
        <w:r w:rsidR="002E53FD">
          <w:t xml:space="preserve">The PVC posts at T2 start and end are flagged with </w:t>
        </w:r>
        <w:commentRangeStart w:id="2081"/>
        <w:r w:rsidR="002E53FD">
          <w:t>blue flagging</w:t>
        </w:r>
        <w:commentRangeEnd w:id="2081"/>
        <w:r w:rsidR="002E53FD">
          <w:rPr>
            <w:rStyle w:val="CommentReference"/>
            <w:rFonts w:ascii="Times New Roman" w:eastAsia="Calibri" w:hAnsi="Times New Roman"/>
            <w:bCs w:val="0"/>
          </w:rPr>
          <w:commentReference w:id="2081"/>
        </w:r>
        <w:r w:rsidR="002E53FD">
          <w:t xml:space="preserve">. </w:t>
        </w:r>
      </w:ins>
      <w:r w:rsidR="0060090A">
        <w:t>T</w:t>
      </w:r>
      <w:r>
        <w:t xml:space="preserve">he four plot corners </w:t>
      </w:r>
      <w:r w:rsidR="0060090A">
        <w:t>and edge midpoints (10 m) are</w:t>
      </w:r>
      <w:r>
        <w:t xml:space="preserve"> marked with</w:t>
      </w:r>
      <w:r w:rsidRPr="001570E3">
        <w:t xml:space="preserve"> blue pin flags</w:t>
      </w:r>
      <w:r>
        <w:t xml:space="preserve"> and flagging</w:t>
      </w:r>
      <w:r w:rsidRPr="001570E3">
        <w:t xml:space="preserve">. </w:t>
      </w:r>
      <w:r w:rsidRPr="0007110F">
        <w:t xml:space="preserve">Dashed lines indicate </w:t>
      </w:r>
      <w:r>
        <w:t xml:space="preserve">the </w:t>
      </w:r>
      <w:r w:rsidRPr="0007110F">
        <w:t>2 x 20 m subplot</w:t>
      </w:r>
      <w:r>
        <w:t>s</w:t>
      </w:r>
      <w:r w:rsidRPr="0007110F">
        <w:t xml:space="preserve"> read using </w:t>
      </w:r>
      <w:r>
        <w:t xml:space="preserve">a </w:t>
      </w:r>
      <w:r w:rsidRPr="0007110F">
        <w:t xml:space="preserve">2 m </w:t>
      </w:r>
      <w:r>
        <w:t>PVC pole; therefore</w:t>
      </w:r>
      <w:r w:rsidRPr="0007110F">
        <w:t xml:space="preserve"> </w:t>
      </w:r>
      <w:r>
        <w:t>t</w:t>
      </w:r>
      <w:r w:rsidRPr="0007110F">
        <w:t xml:space="preserve">apes </w:t>
      </w:r>
      <w:r>
        <w:t xml:space="preserve">are </w:t>
      </w:r>
      <w:r w:rsidRPr="0007110F">
        <w:t>not needed.</w:t>
      </w:r>
      <w:r>
        <w:t xml:space="preserve"> Rotational plots utilize tapes and temporary pin flags only.</w:t>
      </w:r>
    </w:p>
    <w:p w:rsidR="00390B7F" w:rsidRDefault="00390B7F" w:rsidP="00390B7F"/>
    <w:p w:rsidR="00372491" w:rsidRDefault="00372491" w:rsidP="00390B7F"/>
    <w:p w:rsidR="00390B7F" w:rsidRDefault="00CE0595" w:rsidP="00390B7F">
      <w:r>
        <w:rPr>
          <w:noProof/>
        </w:rPr>
        <mc:AlternateContent>
          <mc:Choice Requires="wps">
            <w:drawing>
              <wp:inline distT="0" distB="0" distL="0" distR="0" wp14:anchorId="007E7472" wp14:editId="0E45DA50">
                <wp:extent cx="2628900" cy="914400"/>
                <wp:effectExtent l="9525" t="9525" r="9525" b="9525"/>
                <wp:docPr id="252"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914400"/>
                        </a:xfrm>
                        <a:prstGeom prst="rect">
                          <a:avLst/>
                        </a:prstGeom>
                        <a:solidFill>
                          <a:srgbClr val="FFFFFF"/>
                        </a:solidFill>
                        <a:ln w="9525">
                          <a:solidFill>
                            <a:srgbClr val="000000"/>
                          </a:solidFill>
                          <a:miter lim="800000"/>
                          <a:headEnd/>
                          <a:tailEnd/>
                        </a:ln>
                      </wps:spPr>
                      <wps:txbx>
                        <w:txbxContent>
                          <w:p w:rsidR="00E01466" w:rsidRDefault="00E01466" w:rsidP="00390B7F">
                            <w:pPr>
                              <w:rPr>
                                <w:sz w:val="36"/>
                                <w:szCs w:val="36"/>
                              </w:rPr>
                            </w:pPr>
                            <w:r>
                              <w:rPr>
                                <w:sz w:val="36"/>
                                <w:szCs w:val="36"/>
                              </w:rPr>
                              <w:t xml:space="preserve">I&amp;MV    </w:t>
                            </w:r>
                            <w:r>
                              <w:rPr>
                                <w:sz w:val="36"/>
                                <w:szCs w:val="36"/>
                              </w:rPr>
                              <w:tab/>
                            </w:r>
                            <w:r>
                              <w:rPr>
                                <w:sz w:val="36"/>
                                <w:szCs w:val="36"/>
                              </w:rPr>
                              <w:tab/>
                            </w:r>
                            <w:r>
                              <w:rPr>
                                <w:sz w:val="36"/>
                                <w:szCs w:val="36"/>
                              </w:rPr>
                              <w:tab/>
                              <w:t>Plot 7</w:t>
                            </w:r>
                          </w:p>
                          <w:p w:rsidR="00E01466" w:rsidRDefault="00E01466" w:rsidP="00390B7F">
                            <w:pPr>
                              <w:rPr>
                                <w:sz w:val="36"/>
                                <w:szCs w:val="36"/>
                              </w:rPr>
                            </w:pPr>
                            <w:r>
                              <w:rPr>
                                <w:sz w:val="36"/>
                                <w:szCs w:val="36"/>
                              </w:rPr>
                              <w:t>FTPCP                    TR 1</w:t>
                            </w:r>
                          </w:p>
                          <w:p w:rsidR="00E01466" w:rsidRDefault="00E01466" w:rsidP="00390B7F">
                            <w:pPr>
                              <w:rPr>
                                <w:sz w:val="36"/>
                                <w:szCs w:val="36"/>
                              </w:rPr>
                            </w:pPr>
                            <w:r>
                              <w:rPr>
                                <w:sz w:val="36"/>
                                <w:szCs w:val="36"/>
                              </w:rPr>
                              <w:t>200909        Start 0m 250°</w:t>
                            </w:r>
                          </w:p>
                          <w:p w:rsidR="00E01466" w:rsidRDefault="00E01466" w:rsidP="00390B7F">
                            <w:pPr>
                              <w:rPr>
                                <w:sz w:val="36"/>
                                <w:szCs w:val="36"/>
                              </w:rPr>
                            </w:pPr>
                          </w:p>
                          <w:p w:rsidR="00E01466" w:rsidRPr="00B1367E" w:rsidRDefault="00E01466" w:rsidP="00390B7F">
                            <w:pPr>
                              <w:rPr>
                                <w:sz w:val="36"/>
                                <w:szCs w:val="36"/>
                              </w:rPr>
                            </w:pPr>
                            <w:r>
                              <w:rPr>
                                <w:sz w:val="36"/>
                                <w:szCs w:val="36"/>
                              </w:rPr>
                              <w:t>START 0 m                 29º</w:t>
                            </w:r>
                          </w:p>
                        </w:txbxContent>
                      </wps:txbx>
                      <wps:bodyPr rot="0" vert="horz" wrap="square" lIns="91440" tIns="45720" rIns="91440" bIns="45720" anchor="t" anchorCtr="0" upright="1">
                        <a:noAutofit/>
                      </wps:bodyPr>
                    </wps:wsp>
                  </a:graphicData>
                </a:graphic>
              </wp:inline>
            </w:drawing>
          </mc:Choice>
          <mc:Fallback>
            <w:pict>
              <v:shape id="Text Box 1089" o:spid="_x0000_s1178" type="#_x0000_t202" style="width:207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">
                <v:textbox>
                  <w:txbxContent>
                    <w:p w:rsidR="00E01466" w:rsidRDefault="00E01466" w:rsidP="00390B7F">
                      <w:pPr>
                        <w:rPr>
                          <w:sz w:val="36"/>
                          <w:szCs w:val="36"/>
                        </w:rPr>
                      </w:pPr>
                      <w:r>
                        <w:rPr>
                          <w:sz w:val="36"/>
                          <w:szCs w:val="36"/>
                        </w:rPr>
                        <w:t xml:space="preserve">I&amp;MV    </w:t>
                      </w:r>
                      <w:r>
                        <w:rPr>
                          <w:sz w:val="36"/>
                          <w:szCs w:val="36"/>
                        </w:rPr>
                        <w:tab/>
                      </w:r>
                      <w:r>
                        <w:rPr>
                          <w:sz w:val="36"/>
                          <w:szCs w:val="36"/>
                        </w:rPr>
                        <w:tab/>
                      </w:r>
                      <w:r>
                        <w:rPr>
                          <w:sz w:val="36"/>
                          <w:szCs w:val="36"/>
                        </w:rPr>
                        <w:tab/>
                        <w:t>Plot 7</w:t>
                      </w:r>
                    </w:p>
                    <w:p w:rsidR="00E01466" w:rsidRDefault="00E01466" w:rsidP="00390B7F">
                      <w:pPr>
                        <w:rPr>
                          <w:sz w:val="36"/>
                          <w:szCs w:val="36"/>
                        </w:rPr>
                      </w:pPr>
                      <w:r>
                        <w:rPr>
                          <w:sz w:val="36"/>
                          <w:szCs w:val="36"/>
                        </w:rPr>
                        <w:t>FTPCP                    TR 1</w:t>
                      </w:r>
                    </w:p>
                    <w:p w:rsidR="00E01466" w:rsidRDefault="00E01466" w:rsidP="00390B7F">
                      <w:pPr>
                        <w:rPr>
                          <w:sz w:val="36"/>
                          <w:szCs w:val="36"/>
                        </w:rPr>
                      </w:pPr>
                      <w:r>
                        <w:rPr>
                          <w:sz w:val="36"/>
                          <w:szCs w:val="36"/>
                        </w:rPr>
                        <w:t>200909        Start 0m 250°</w:t>
                      </w:r>
                    </w:p>
                    <w:p w:rsidR="00E01466" w:rsidRDefault="00E01466" w:rsidP="00390B7F">
                      <w:pPr>
                        <w:rPr>
                          <w:sz w:val="36"/>
                          <w:szCs w:val="36"/>
                        </w:rPr>
                      </w:pPr>
                    </w:p>
                    <w:p w:rsidR="00E01466" w:rsidRPr="00B1367E" w:rsidRDefault="00E01466" w:rsidP="00390B7F">
                      <w:pPr>
                        <w:rPr>
                          <w:sz w:val="36"/>
                          <w:szCs w:val="36"/>
                        </w:rPr>
                      </w:pPr>
                      <w:r>
                        <w:rPr>
                          <w:sz w:val="36"/>
                          <w:szCs w:val="36"/>
                        </w:rPr>
                        <w:t>START 0 m                 29º</w:t>
                      </w:r>
                    </w:p>
                  </w:txbxContent>
                </v:textbox>
                <w10:anchorlock/>
              </v:shape>
            </w:pict>
          </mc:Fallback>
        </mc:AlternateContent>
      </w:r>
    </w:p>
    <w:p w:rsidR="00390B7F" w:rsidRPr="004056B3" w:rsidRDefault="00390B7F" w:rsidP="00D74E2A">
      <w:pPr>
        <w:pStyle w:val="SOPFigure"/>
      </w:pPr>
      <w:r w:rsidRPr="005400EB">
        <w:rPr>
          <w:b/>
        </w:rPr>
        <w:t>Figure 4</w:t>
      </w:r>
      <w:r w:rsidRPr="00400CB9">
        <w:rPr>
          <w:b/>
        </w:rPr>
        <w:t>.</w:t>
      </w:r>
      <w:r w:rsidRPr="00E321B0">
        <w:t xml:space="preserve"> </w:t>
      </w:r>
      <w:r>
        <w:t>Label example</w:t>
      </w:r>
      <w:r w:rsidRPr="00E321B0">
        <w:t xml:space="preserve"> for marking centerline starts and ends</w:t>
      </w:r>
      <w:r>
        <w:t xml:space="preserve"> include: Inventory and Monitoring vegetation identifier and plot number, year and month of plot installation, appropriate meter mark, and plot azimuth.</w:t>
      </w:r>
    </w:p>
    <w:p w:rsidR="00390B7F" w:rsidRDefault="00390B7F" w:rsidP="00390B7F"/>
    <w:p w:rsidR="003D6026" w:rsidRDefault="003D6026" w:rsidP="00390B7F"/>
    <w:p w:rsidR="00372491" w:rsidRDefault="00372491" w:rsidP="00372491">
      <w:r>
        <w:t xml:space="preserve">4). The four corners of the plot are marked with blue pin flags and arctic blue flagging tied to a visible nearby tree or shrub. </w:t>
      </w:r>
    </w:p>
    <w:p w:rsidR="00372491" w:rsidRDefault="00372491" w:rsidP="00372491"/>
    <w:p w:rsidR="00372491" w:rsidRDefault="00372491" w:rsidP="00372491">
      <w:r>
        <w:t xml:space="preserve">Note that some areas (e.g., KAHO coastal strand community) may have sensitive archaeological features present within the sampling frame. It is the responsibility of the project lead to protect </w:t>
      </w:r>
    </w:p>
    <w:p w:rsidR="00390B7F" w:rsidRDefault="002E1EB0" w:rsidP="00390B7F">
      <w:r>
        <w:t xml:space="preserve">these resources and ensure compliance with the National Historic Preservation Act. Burying of </w:t>
      </w:r>
      <w:r w:rsidR="00390B7F">
        <w:t xml:space="preserve">stainless steel rods may be prohibited under some circumstances, and field crew workers should do their best at all times to avoid negative impacts to any known or suspected cultural resource sites. The </w:t>
      </w:r>
      <w:r w:rsidR="008D6A51">
        <w:t>project lead</w:t>
      </w:r>
      <w:r w:rsidR="00390B7F">
        <w:t xml:space="preserve"> will consult with the local park staff regarding cultural resources issues prior to monitoring. If detailed archeological surveys exist, then culturally sensitive sites can be </w:t>
      </w:r>
      <w:r w:rsidR="00390B7F">
        <w:lastRenderedPageBreak/>
        <w:t>buffered and excluded from the sampling frame to ensure that no sampling plots coincide with important cultural resources (refer to SOP #5 “</w:t>
      </w:r>
      <w:r w:rsidR="00757B92" w:rsidRPr="00757B92">
        <w:t>Gener</w:t>
      </w:r>
      <w:r w:rsidR="00757B92">
        <w:t>ating Sampling Point Locations with</w:t>
      </w:r>
      <w:r w:rsidR="00757B92" w:rsidRPr="00757B92">
        <w:t xml:space="preserve"> GIS</w:t>
      </w:r>
      <w:r w:rsidR="00390B7F">
        <w:t xml:space="preserve">”). </w:t>
      </w:r>
    </w:p>
    <w:p w:rsidR="0091363F" w:rsidRDefault="0091363F" w:rsidP="00390B7F"/>
    <w:p w:rsidR="00390B7F" w:rsidRDefault="00390B7F" w:rsidP="00D74E2A">
      <w:pPr>
        <w:pStyle w:val="SOP3rd"/>
      </w:pPr>
      <w:r w:rsidRPr="00951CC5">
        <w:t>Photographing the Plot</w:t>
      </w:r>
    </w:p>
    <w:p w:rsidR="00345A29" w:rsidRDefault="00390B7F" w:rsidP="00345A29">
      <w:r w:rsidRPr="006710A1">
        <w:t>Once all tapes are installed</w:t>
      </w:r>
      <w:r w:rsidR="00345A29">
        <w:t>,</w:t>
      </w:r>
      <w:r w:rsidRPr="006710A1">
        <w:t xml:space="preserve"> a minimum of </w:t>
      </w:r>
      <w:del w:id="2082" w:author="Meagan J. Selvig" w:date="2014-09-12T14:42:00Z">
        <w:r w:rsidR="007431EA" w:rsidDel="002E53FD">
          <w:delText>eleven</w:delText>
        </w:r>
        <w:r w:rsidR="007431EA" w:rsidRPr="006710A1" w:rsidDel="002E53FD">
          <w:delText xml:space="preserve"> </w:delText>
        </w:r>
      </w:del>
      <w:ins w:id="2083" w:author="Meagan J. Selvig" w:date="2014-09-12T14:42:00Z">
        <w:r w:rsidR="002E53FD">
          <w:t>seventeen</w:t>
        </w:r>
        <w:r w:rsidR="002E53FD" w:rsidRPr="006710A1">
          <w:t xml:space="preserve"> </w:t>
        </w:r>
      </w:ins>
      <w:r w:rsidRPr="006710A1">
        <w:t xml:space="preserve">photographs are taken in each </w:t>
      </w:r>
      <w:r w:rsidR="00345A29">
        <w:t xml:space="preserve">fixed </w:t>
      </w:r>
      <w:r w:rsidRPr="006710A1">
        <w:t xml:space="preserve">plot: </w:t>
      </w:r>
      <w:r>
        <w:t xml:space="preserve">four from the midpoints of each side to the plot center point, four from the plot corners looking down </w:t>
      </w:r>
    </w:p>
    <w:p w:rsidR="009D1D91" w:rsidRDefault="000568F8" w:rsidP="009D1D91">
      <w:pPr>
        <w:keepNext/>
        <w:keepLines/>
        <w:rPr>
          <w:color w:val="003300"/>
        </w:rPr>
      </w:pPr>
      <w:r>
        <w:rPr>
          <w:noProof/>
          <w:color w:val="003300"/>
        </w:rPr>
        <w:drawing>
          <wp:inline distT="0" distB="0" distL="0" distR="0" wp14:anchorId="28D4D893" wp14:editId="08855683">
            <wp:extent cx="5247217" cy="2599377"/>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srcRect t="5279" b="4688"/>
                    <a:stretch>
                      <a:fillRect/>
                    </a:stretch>
                  </pic:blipFill>
                  <pic:spPr bwMode="auto">
                    <a:xfrm>
                      <a:off x="0" y="0"/>
                      <a:ext cx="5247217" cy="2599377"/>
                    </a:xfrm>
                    <a:prstGeom prst="rect">
                      <a:avLst/>
                    </a:prstGeom>
                    <a:noFill/>
                    <a:ln w="9525">
                      <a:noFill/>
                      <a:miter lim="800000"/>
                      <a:headEnd/>
                      <a:tailEnd/>
                    </a:ln>
                  </pic:spPr>
                </pic:pic>
              </a:graphicData>
            </a:graphic>
          </wp:inline>
        </w:drawing>
      </w:r>
    </w:p>
    <w:p w:rsidR="009D1D91" w:rsidRDefault="009D1D91" w:rsidP="009D1D91">
      <w:pPr>
        <w:pStyle w:val="SOPFigure"/>
      </w:pPr>
      <w:commentRangeStart w:id="2084"/>
      <w:r w:rsidRPr="001570E3">
        <w:rPr>
          <w:b/>
        </w:rPr>
        <w:t xml:space="preserve">Figure </w:t>
      </w:r>
      <w:r>
        <w:rPr>
          <w:b/>
        </w:rPr>
        <w:t>5</w:t>
      </w:r>
      <w:r w:rsidRPr="001570E3">
        <w:t xml:space="preserve">. </w:t>
      </w:r>
      <w:commentRangeEnd w:id="2084"/>
      <w:r w:rsidR="009D051F">
        <w:rPr>
          <w:rStyle w:val="CommentReference"/>
          <w:rFonts w:ascii="Times New Roman" w:eastAsia="Calibri" w:hAnsi="Times New Roman"/>
          <w:bCs w:val="0"/>
        </w:rPr>
        <w:commentReference w:id="2084"/>
      </w:r>
      <w:r w:rsidRPr="00400CB9">
        <w:t>Schematic of the plot showing the eight horizontal photo points</w:t>
      </w:r>
      <w:r w:rsidR="00345A29">
        <w:t xml:space="preserve"> for fixed plots</w:t>
      </w:r>
      <w:r w:rsidRPr="00400CB9">
        <w:t>.</w:t>
      </w:r>
      <w:r w:rsidRPr="001570E3">
        <w:t xml:space="preserve"> Each arrow represents one photo and is labeled according </w:t>
      </w:r>
      <w:ins w:id="2085" w:author="Meagan J. Selvig" w:date="2014-10-02T09:11:00Z">
        <w:r w:rsidR="004F4C8E">
          <w:t xml:space="preserve">to </w:t>
        </w:r>
      </w:ins>
      <w:r w:rsidRPr="001570E3">
        <w:t>the location of the photographer and the location of the subject (or photo target). For example, arrow “A-B” represents a photo taken from point A in the direction of point B</w:t>
      </w:r>
      <w:r>
        <w:t xml:space="preserve">. </w:t>
      </w:r>
      <w:ins w:id="2086" w:author="Meagan J. Selvig" w:date="2014-10-02T09:13:00Z">
        <w:r w:rsidR="00AF15FF">
          <w:t>Community p</w:t>
        </w:r>
      </w:ins>
      <w:ins w:id="2087" w:author="Meagan J. Selvig" w:date="2014-10-02T09:12:00Z">
        <w:r w:rsidR="00AF15FF">
          <w:t>hotographs are t</w:t>
        </w:r>
      </w:ins>
      <w:ins w:id="2088" w:author="Meagan J. Selvig" w:date="2014-10-02T09:13:00Z">
        <w:r w:rsidR="00AF15FF">
          <w:t>a</w:t>
        </w:r>
      </w:ins>
      <w:ins w:id="2089" w:author="Meagan J. Selvig" w:date="2014-10-02T09:12:00Z">
        <w:r w:rsidR="00AF15FF">
          <w:t xml:space="preserve">ken </w:t>
        </w:r>
      </w:ins>
      <w:ins w:id="2090" w:author="Meagan J. Selvig" w:date="2014-10-02T09:13:00Z">
        <w:r w:rsidR="00AF15FF">
          <w:t xml:space="preserve">from the center point looking into each quad. </w:t>
        </w:r>
      </w:ins>
      <w:r w:rsidR="00345A29">
        <w:t xml:space="preserve">For rotational plots, only </w:t>
      </w:r>
      <w:del w:id="2091" w:author="Meagan J. Selvig" w:date="2014-09-12T14:44:00Z">
        <w:r w:rsidR="00345A29" w:rsidDel="009D051F">
          <w:delText xml:space="preserve">3 </w:delText>
        </w:r>
      </w:del>
      <w:ins w:id="2092" w:author="Meagan J. Selvig" w:date="2014-10-02T09:15:00Z">
        <w:r w:rsidR="00B7134D">
          <w:t>9</w:t>
        </w:r>
      </w:ins>
      <w:ins w:id="2093" w:author="Meagan J. Selvig" w:date="2014-09-12T14:44:00Z">
        <w:r w:rsidR="009D051F">
          <w:t xml:space="preserve"> </w:t>
        </w:r>
      </w:ins>
      <w:r w:rsidR="00345A29">
        <w:t xml:space="preserve">photos need to be taken: Origin-Center, D-Center, </w:t>
      </w:r>
      <w:del w:id="2094" w:author="Meagan J. Selvig" w:date="2014-10-02T09:15:00Z">
        <w:r w:rsidR="00345A29" w:rsidDel="00B7134D">
          <w:delText xml:space="preserve">and </w:delText>
        </w:r>
      </w:del>
      <w:r w:rsidR="00345A29">
        <w:t>Canopy</w:t>
      </w:r>
      <w:ins w:id="2095" w:author="Meagan J. Selvig" w:date="2014-10-02T09:15:00Z">
        <w:r w:rsidR="00B7134D">
          <w:t>,</w:t>
        </w:r>
      </w:ins>
      <w:ins w:id="2096" w:author="Meagan J. Selvig" w:date="2014-10-02T09:14:00Z">
        <w:r w:rsidR="00B7134D">
          <w:t xml:space="preserve"> and</w:t>
        </w:r>
        <w:r w:rsidR="00AF15FF">
          <w:t xml:space="preserve"> four community photographs</w:t>
        </w:r>
      </w:ins>
      <w:ins w:id="2097" w:author="Meagan J. Selvig" w:date="2014-10-02T09:16:00Z">
        <w:r w:rsidR="00B7134D">
          <w:t>, staff and photographic record datasheet photo.</w:t>
        </w:r>
      </w:ins>
      <w:ins w:id="2098" w:author="Meagan J. Selvig" w:date="2014-10-02T09:14:00Z">
        <w:r w:rsidR="00AF15FF">
          <w:t>.</w:t>
        </w:r>
      </w:ins>
      <w:del w:id="2099" w:author="Meagan J. Selvig" w:date="2014-10-02T09:14:00Z">
        <w:r w:rsidR="00345A29" w:rsidDel="00AF15FF">
          <w:delText>.</w:delText>
        </w:r>
      </w:del>
    </w:p>
    <w:p w:rsidR="009D1D91" w:rsidRDefault="009D1D91" w:rsidP="009D1D91"/>
    <w:p w:rsidR="00372491" w:rsidRDefault="00372491" w:rsidP="009D1D91"/>
    <w:p w:rsidR="00372491" w:rsidRDefault="00372491" w:rsidP="00372491">
      <w:r>
        <w:t xml:space="preserve">the long edge of each plot, </w:t>
      </w:r>
      <w:ins w:id="2100" w:author="Meagan J. Selvig" w:date="2014-09-12T14:43:00Z">
        <w:r w:rsidR="009D051F">
          <w:t xml:space="preserve">four </w:t>
        </w:r>
      </w:ins>
      <w:ins w:id="2101" w:author="Meagan J. Selvig" w:date="2014-09-12T14:45:00Z">
        <w:r w:rsidR="009D051F">
          <w:t xml:space="preserve">plant </w:t>
        </w:r>
      </w:ins>
      <w:ins w:id="2102" w:author="Meagan J. Selvig" w:date="2014-09-12T14:43:00Z">
        <w:r w:rsidR="009D051F">
          <w:t>community photos</w:t>
        </w:r>
      </w:ins>
      <w:ins w:id="2103" w:author="Meagan J. Selvig" w:date="2014-09-12T14:44:00Z">
        <w:r w:rsidR="009D051F">
          <w:t xml:space="preserve"> taken from the </w:t>
        </w:r>
      </w:ins>
      <w:ins w:id="2104" w:author="Meagan J. Selvig" w:date="2014-10-02T09:15:00Z">
        <w:r w:rsidR="00B7134D">
          <w:t>center point</w:t>
        </w:r>
      </w:ins>
      <w:ins w:id="2105" w:author="Meagan J. Selvig" w:date="2014-09-12T14:44:00Z">
        <w:r w:rsidR="009D051F">
          <w:t xml:space="preserve"> looking </w:t>
        </w:r>
      </w:ins>
      <w:ins w:id="2106" w:author="Meagan J. Selvig" w:date="2014-10-02T09:15:00Z">
        <w:r w:rsidR="00B7134D">
          <w:t>into each quad</w:t>
        </w:r>
      </w:ins>
      <w:ins w:id="2107" w:author="Meagan J. Selvig" w:date="2014-09-12T14:44:00Z">
        <w:r w:rsidR="009D051F">
          <w:t>,</w:t>
        </w:r>
      </w:ins>
      <w:ins w:id="2108" w:author="Meagan J. Selvig" w:date="2014-09-12T14:43:00Z">
        <w:r w:rsidR="009D051F">
          <w:t xml:space="preserve"> </w:t>
        </w:r>
      </w:ins>
      <w:r>
        <w:t xml:space="preserve"> one of the canopy taken from the plot center point</w:t>
      </w:r>
      <w:r w:rsidR="007431EA">
        <w:t xml:space="preserve">, </w:t>
      </w:r>
      <w:del w:id="2109" w:author="Meagan J. Selvig" w:date="2014-09-12T14:42:00Z">
        <w:r w:rsidR="007431EA" w:rsidDel="002E53FD">
          <w:delText xml:space="preserve">and </w:delText>
        </w:r>
      </w:del>
      <w:r w:rsidR="007431EA">
        <w:t>one photo each for the centerline posts</w:t>
      </w:r>
      <w:ins w:id="2110" w:author="Meagan J. Selvig" w:date="2014-09-12T14:42:00Z">
        <w:r w:rsidR="002E53FD">
          <w:t xml:space="preserve">, one of a staff member </w:t>
        </w:r>
      </w:ins>
      <w:ins w:id="2111" w:author="Meagan J. Selvig" w:date="2014-09-12T14:43:00Z">
        <w:r w:rsidR="002E53FD">
          <w:t>sampling</w:t>
        </w:r>
      </w:ins>
      <w:ins w:id="2112" w:author="Meagan J. Selvig" w:date="2014-09-12T14:42:00Z">
        <w:r w:rsidR="002E53FD">
          <w:t xml:space="preserve"> the plot, and a photo of </w:t>
        </w:r>
      </w:ins>
      <w:ins w:id="2113" w:author="Meagan J. Selvig" w:date="2014-09-12T14:43:00Z">
        <w:r w:rsidR="002E53FD">
          <w:t xml:space="preserve">the </w:t>
        </w:r>
        <w:r w:rsidR="009D051F">
          <w:t>Photographic Record datasheet</w:t>
        </w:r>
      </w:ins>
      <w:r>
        <w:t xml:space="preserve"> (fig. 5). Photographs of random plots are taken from the ends of the centerline toward the center</w:t>
      </w:r>
      <w:ins w:id="2114" w:author="Meagan J. Selvig" w:date="2014-09-12T14:45:00Z">
        <w:r w:rsidR="009D051F">
          <w:t xml:space="preserve">, </w:t>
        </w:r>
      </w:ins>
      <w:ins w:id="2115" w:author="Meagan J. Selvig" w:date="2014-09-12T14:46:00Z">
        <w:r w:rsidR="009D051F">
          <w:t xml:space="preserve">four </w:t>
        </w:r>
      </w:ins>
      <w:ins w:id="2116" w:author="Meagan J. Selvig" w:date="2014-09-12T14:45:00Z">
        <w:r w:rsidR="009D051F">
          <w:t xml:space="preserve">plant community photos, </w:t>
        </w:r>
      </w:ins>
      <w:ins w:id="2117" w:author="Meagan J. Selvig" w:date="2014-09-12T14:46:00Z">
        <w:r w:rsidR="009D051F">
          <w:t xml:space="preserve">one </w:t>
        </w:r>
      </w:ins>
      <w:ins w:id="2118" w:author="Meagan J. Selvig" w:date="2014-09-12T14:45:00Z">
        <w:r w:rsidR="009D051F">
          <w:t>staff photo, Photographic Record photo,</w:t>
        </w:r>
      </w:ins>
      <w:r>
        <w:t xml:space="preserve"> and of the canopy at plot center. For only the center canopy photo, the photographer may move tree fern fronds if they are blocking the view of the tree canopy. Photo points are patterned after the photo points in the NPS Fire Monitoring Handbook </w:t>
      </w:r>
      <w:r w:rsidR="00246D6B">
        <w:fldChar w:fldCharType="begin"/>
      </w:r>
      <w:r>
        <w:instrText xml:space="preserve"> ADDIN EN.CITE &lt;EndNote&gt;&lt;Cite ExcludeAuth="1"&gt;&lt;Author&gt;National Park Service&lt;/Author&gt;&lt;Year&gt;2003&lt;/Year&gt;&lt;RecNum&gt;308&lt;/RecNum&gt;&lt;DisplayText&gt;(2003)&lt;/DisplayText&gt;&lt;record&gt;&lt;rec-number&gt;308&lt;/rec-number&gt;&lt;foreign-keys&gt;&lt;key app="EN" db-id="29wd9fdxkttawpevre3ptatrsdx2se0wz5da"&gt;308&lt;/key&gt;&lt;/foreign-keys&gt;&lt;ref-type name="Book"&gt;6&lt;/ref-type&gt;&lt;contributors&gt;&lt;authors&gt;&lt;author&gt;National Park Service (NPS),&lt;/author&gt;&lt;/authors&gt;&lt;/contributors&gt;&lt;titles&gt;&lt;title&gt;Fire Monitoring Handbook&lt;/title&gt;&lt;/titles&gt;&lt;dates&gt;&lt;year&gt;2003&lt;/year&gt;&lt;/dates&gt;&lt;pub-location&gt;Boise, ID. Available at http://www.nps.gov/fire/download/fir_eco_FEMHandbook2003.pdf (accessed 22 Sept 2010)&lt;/pub-location&gt;&lt;publisher&gt;Fire Management Program Center, National Interagency Fire Center&lt;/publisher&gt;&lt;urls&gt;&lt;/urls&gt;&lt;/record&gt;&lt;/Cite&gt;&lt;/EndNote&gt;</w:instrText>
      </w:r>
      <w:r w:rsidR="00246D6B">
        <w:fldChar w:fldCharType="separate"/>
      </w:r>
      <w:r>
        <w:rPr>
          <w:noProof/>
        </w:rPr>
        <w:t>(2003)</w:t>
      </w:r>
      <w:r w:rsidR="00246D6B">
        <w:fldChar w:fldCharType="end"/>
      </w:r>
      <w:r>
        <w:t>.</w:t>
      </w:r>
      <w:r w:rsidRPr="00345A29">
        <w:t xml:space="preserve"> </w:t>
      </w:r>
      <w:r>
        <w:t xml:space="preserve">Additional photographs capturing </w:t>
      </w:r>
      <w:ins w:id="2119" w:author="Meagan J. Selvig" w:date="2014-09-12T14:46:00Z">
        <w:r w:rsidR="009D051F">
          <w:t xml:space="preserve">ungulate or human disturbance (e.g. pig sign, fence damage) and unknown plant species should </w:t>
        </w:r>
      </w:ins>
      <w:ins w:id="2120" w:author="Meagan J. Selvig" w:date="2014-09-12T14:47:00Z">
        <w:r w:rsidR="009D051F">
          <w:t xml:space="preserve">be taken when applicable. </w:t>
        </w:r>
      </w:ins>
      <w:del w:id="2121" w:author="Meagan J. Selvig" w:date="2014-09-12T14:46:00Z">
        <w:r w:rsidDel="009D051F">
          <w:delText>the community overall, staff while working, and disturbance should be taken as opportunity permits.</w:delText>
        </w:r>
      </w:del>
    </w:p>
    <w:p w:rsidR="00345A29" w:rsidRDefault="00345A29" w:rsidP="002F5330"/>
    <w:p w:rsidR="002F5330" w:rsidRDefault="002E1EB0" w:rsidP="002F5330">
      <w:r>
        <w:t xml:space="preserve">Photos provide qualitative information that can aide in communicating patterns of vegetation change to a wide audience. </w:t>
      </w:r>
      <w:r w:rsidR="009934F9">
        <w:t>Plot p</w:t>
      </w:r>
      <w:r w:rsidR="009934F9" w:rsidRPr="006710A1">
        <w:t>hotograph</w:t>
      </w:r>
      <w:r w:rsidR="009934F9">
        <w:t>s</w:t>
      </w:r>
      <w:r w:rsidR="009934F9" w:rsidRPr="006710A1">
        <w:t xml:space="preserve"> </w:t>
      </w:r>
      <w:r w:rsidR="009934F9">
        <w:t>are taken</w:t>
      </w:r>
      <w:r w:rsidR="009934F9" w:rsidRPr="006710A1">
        <w:t xml:space="preserve"> prior to sampling</w:t>
      </w:r>
      <w:r w:rsidR="009934F9">
        <w:t xml:space="preserve"> </w:t>
      </w:r>
      <w:r w:rsidR="002F5330" w:rsidRPr="006710A1">
        <w:t>vegetation.</w:t>
      </w:r>
      <w:r w:rsidR="002F5330">
        <w:t xml:space="preserve"> </w:t>
      </w:r>
      <w:ins w:id="2122" w:author="Meagan J. Selvig" w:date="2014-09-12T14:48:00Z">
        <w:r w:rsidR="00BB111C">
          <w:t>The camera shutter number should b</w:t>
        </w:r>
        <w:r w:rsidR="005A40C6">
          <w:t xml:space="preserve">e recorded on the Photographic </w:t>
        </w:r>
      </w:ins>
      <w:ins w:id="2123" w:author="Meagan J. Selvig" w:date="2014-10-02T09:18:00Z">
        <w:r w:rsidR="005A40C6">
          <w:t>R</w:t>
        </w:r>
      </w:ins>
      <w:ins w:id="2124" w:author="Meagan J. Selvig" w:date="2014-09-12T14:48:00Z">
        <w:r w:rsidR="00BB111C">
          <w:t xml:space="preserve">ecord datasheet to help in post-processing photog. </w:t>
        </w:r>
      </w:ins>
      <w:del w:id="2125" w:author="Meagan J. Selvig" w:date="2014-09-12T14:49:00Z">
        <w:r w:rsidR="00564E13" w:rsidDel="00BB111C">
          <w:delText>If the camera used does not offer digital memos or labeling, a</w:delText>
        </w:r>
        <w:r w:rsidR="002F5330" w:rsidDel="00BB111C">
          <w:delText xml:space="preserve"> clipboard with </w:delText>
        </w:r>
        <w:r w:rsidR="002F5330" w:rsidDel="00BB111C">
          <w:lastRenderedPageBreak/>
          <w:delText xml:space="preserve">the plot identification code and date is placed in the lower right hand corner of each photograph. </w:delText>
        </w:r>
      </w:del>
      <w:r w:rsidR="00564E13">
        <w:t xml:space="preserve">All </w:t>
      </w:r>
      <w:r w:rsidR="002F5330">
        <w:t xml:space="preserve">photos </w:t>
      </w:r>
      <w:r w:rsidR="00564E13">
        <w:t xml:space="preserve">should be taken with the camera at </w:t>
      </w:r>
      <w:r w:rsidR="002F5330">
        <w:t>a height of 1.4 m. To the extent possible, the same type of camera and lens is used each time the plot is photographed.</w:t>
      </w:r>
      <w:commentRangeStart w:id="2126"/>
      <w:r w:rsidR="002F5330">
        <w:t xml:space="preserve"> Permanent plots are revisited during the same </w:t>
      </w:r>
      <w:del w:id="2127" w:author="Ainsworth, Alison" w:date="2014-11-18T15:49:00Z">
        <w:r w:rsidR="002F5330" w:rsidDel="00440BD5">
          <w:delText xml:space="preserve">time of day and </w:delText>
        </w:r>
      </w:del>
      <w:r w:rsidR="002F5330">
        <w:t>phenological season</w:t>
      </w:r>
      <w:commentRangeEnd w:id="2126"/>
      <w:r w:rsidR="009D051F">
        <w:rPr>
          <w:rStyle w:val="CommentReference"/>
        </w:rPr>
        <w:commentReference w:id="2126"/>
      </w:r>
      <w:r w:rsidR="002F5330">
        <w:t xml:space="preserve">. </w:t>
      </w:r>
      <w:commentRangeStart w:id="2128"/>
      <w:r w:rsidR="002F5330">
        <w:t xml:space="preserve">When revisiting permanent plots, field members should bring laminated copies of previous photos </w:t>
      </w:r>
      <w:commentRangeEnd w:id="2128"/>
      <w:r w:rsidR="00BB111C">
        <w:rPr>
          <w:rStyle w:val="CommentReference"/>
        </w:rPr>
        <w:commentReference w:id="2128"/>
      </w:r>
      <w:r w:rsidR="002F5330">
        <w:t xml:space="preserve">to ensure that all nonstandard photographs (those beyond the required </w:t>
      </w:r>
      <w:del w:id="2129" w:author="Meagan J. Selvig" w:date="2014-09-12T14:49:00Z">
        <w:r w:rsidR="004B4683" w:rsidDel="00BB111C">
          <w:delText>eleven</w:delText>
        </w:r>
        <w:r w:rsidR="002F5330" w:rsidDel="00BB111C">
          <w:delText xml:space="preserve"> </w:delText>
        </w:r>
      </w:del>
      <w:ins w:id="2130" w:author="Meagan J. Selvig" w:date="2014-09-12T14:49:00Z">
        <w:r w:rsidR="00BB111C">
          <w:t xml:space="preserve">seventeen </w:t>
        </w:r>
      </w:ins>
      <w:r w:rsidR="002F5330">
        <w:t>photographs) can be duplicated. All photographs are recorded on the Photographic Record data form (Appendix E: “Data Forms for Recording Field Data”).</w:t>
      </w:r>
    </w:p>
    <w:p w:rsidR="0091363F" w:rsidRPr="003F55C4" w:rsidRDefault="0091363F" w:rsidP="00390B7F"/>
    <w:p w:rsidR="00390B7F" w:rsidRPr="003F16D9" w:rsidRDefault="00390B7F" w:rsidP="00D74E2A">
      <w:pPr>
        <w:pStyle w:val="SOP3rd"/>
      </w:pPr>
      <w:r w:rsidRPr="003F16D9">
        <w:t>Mapping Permanent Plot Locations</w:t>
      </w:r>
    </w:p>
    <w:p w:rsidR="00390B7F" w:rsidRPr="00A07E11" w:rsidRDefault="00390B7F" w:rsidP="00390B7F">
      <w:r w:rsidRPr="00A07E11">
        <w:t xml:space="preserve">Field maps are created </w:t>
      </w:r>
      <w:r>
        <w:t>or</w:t>
      </w:r>
      <w:r w:rsidRPr="00A07E11">
        <w:t xml:space="preserve"> updated for all </w:t>
      </w:r>
      <w:r w:rsidR="00564E13">
        <w:t>fixed</w:t>
      </w:r>
      <w:r w:rsidR="00564E13" w:rsidRPr="00A07E11">
        <w:t xml:space="preserve"> </w:t>
      </w:r>
      <w:r w:rsidRPr="00A07E11">
        <w:t xml:space="preserve">plots during each sampling event to ensure future </w:t>
      </w:r>
      <w:r>
        <w:t>field crews</w:t>
      </w:r>
      <w:r w:rsidRPr="00A07E11">
        <w:t xml:space="preserve"> are able to locate the site.</w:t>
      </w:r>
      <w:r>
        <w:t xml:space="preserve"> GPS coordinates of the plot as well as access transects and reference points are recorded on the Plot Location data form (Appendix E: “Data Forms for Recording Field Data”). In addition, the </w:t>
      </w:r>
      <w:r w:rsidR="00561520">
        <w:t>field leader</w:t>
      </w:r>
      <w:r>
        <w:t xml:space="preserve"> constructs a hand drawn map complete with distances and direction from reference points (e.g., road sign, large rock outcrop) to the </w:t>
      </w:r>
      <w:r w:rsidR="00564E13">
        <w:t xml:space="preserve">permanent markers </w:t>
      </w:r>
      <w:r w:rsidR="004B4683">
        <w:t>at each end of</w:t>
      </w:r>
      <w:r w:rsidR="00564E13">
        <w:t xml:space="preserve"> TR2 (figs. 2 and 3)</w:t>
      </w:r>
      <w:r>
        <w:t>. It is essential that clear text be included for locating and installing plots so that</w:t>
      </w:r>
      <w:r w:rsidRPr="00A07E11">
        <w:t xml:space="preserve"> the plot can be reread even if some markers are missing.</w:t>
      </w:r>
      <w:r>
        <w:t xml:space="preserve"> Lastly, after a </w:t>
      </w:r>
      <w:r w:rsidR="007F6717">
        <w:t xml:space="preserve">fixed </w:t>
      </w:r>
      <w:r>
        <w:t xml:space="preserve">plot is installed the </w:t>
      </w:r>
      <w:r w:rsidR="00561520">
        <w:t>field leader</w:t>
      </w:r>
      <w:r>
        <w:t xml:space="preserve"> and the GIS specialist create a map of the plot using GIS software and print out a copy complete with elevation and reference feature information. On return visits to </w:t>
      </w:r>
      <w:r w:rsidR="007F6717">
        <w:t xml:space="preserve">fixed </w:t>
      </w:r>
      <w:r>
        <w:t>plots, the field crew updates previous maps, GPS points, descriptions and reference information as needed.</w:t>
      </w:r>
    </w:p>
    <w:p w:rsidR="00390B7F" w:rsidRPr="00E86BD5" w:rsidRDefault="00390B7F" w:rsidP="00390B7F">
      <w:pPr>
        <w:rPr>
          <w:i/>
        </w:rPr>
      </w:pPr>
    </w:p>
    <w:p w:rsidR="00E022D3" w:rsidRPr="006F7EF0" w:rsidRDefault="00E022D3" w:rsidP="006F7EF0"/>
    <w:p w:rsidR="00390B7F" w:rsidRDefault="00390B7F" w:rsidP="004D394E">
      <w:pPr>
        <w:pStyle w:val="SOP2nd"/>
        <w:rPr>
          <w:rStyle w:val="PACNReportNormalTextChar1"/>
        </w:rPr>
      </w:pPr>
      <w:r>
        <w:rPr>
          <w:rStyle w:val="PACNReportNormalTextChar1"/>
        </w:rPr>
        <w:t>Literature cited</w:t>
      </w:r>
    </w:p>
    <w:p w:rsidR="002F6B96" w:rsidRDefault="00246D6B" w:rsidP="002F6B96">
      <w:pPr>
        <w:ind w:left="720" w:hanging="720"/>
        <w:rPr>
          <w:noProof/>
        </w:rPr>
      </w:pPr>
      <w:r>
        <w:fldChar w:fldCharType="begin"/>
      </w:r>
      <w:r w:rsidR="00613995">
        <w:instrText xml:space="preserve"> ADDIN EN.SECTION.REFLIST </w:instrText>
      </w:r>
      <w:r>
        <w:fldChar w:fldCharType="separate"/>
      </w:r>
      <w:r w:rsidR="002F6B96">
        <w:rPr>
          <w:noProof/>
        </w:rPr>
        <w:t xml:space="preserve">National Park Service (NPS). 2003. Fire Monitoring Handbook. Fire Management Program Center, National Interagency Fire Center, Boise, ID. Available at </w:t>
      </w:r>
      <w:hyperlink r:id="rId263" w:history="1">
        <w:r w:rsidR="002F6B96" w:rsidRPr="002F6B96">
          <w:rPr>
            <w:rStyle w:val="Hyperlink"/>
            <w:noProof/>
            <w:sz w:val="24"/>
            <w:szCs w:val="22"/>
          </w:rPr>
          <w:t>http://www.nps.gov/fire/download/fir_eco_FEMHandbook2003.pdf</w:t>
        </w:r>
      </w:hyperlink>
      <w:r w:rsidR="002F6B96">
        <w:rPr>
          <w:noProof/>
        </w:rPr>
        <w:t xml:space="preserve"> (accessed 22 Sept 2010).</w:t>
      </w:r>
    </w:p>
    <w:p w:rsidR="000568F8" w:rsidRDefault="000568F8">
      <w:pPr>
        <w:ind w:left="720" w:hanging="720"/>
        <w:rPr>
          <w:noProof/>
        </w:rPr>
      </w:pPr>
    </w:p>
    <w:p w:rsidR="009D1D91" w:rsidRDefault="00246D6B" w:rsidP="008B6B48">
      <w:pPr>
        <w:sectPr w:rsidR="009D1D91" w:rsidSect="00390B7F">
          <w:headerReference w:type="default" r:id="rId264"/>
          <w:footerReference w:type="default" r:id="rId265"/>
          <w:pgSz w:w="12240" w:h="15840" w:code="1"/>
          <w:pgMar w:top="1440" w:right="1440" w:bottom="1440" w:left="1440" w:header="720" w:footer="720" w:gutter="0"/>
          <w:pgNumType w:start="1" w:chapStyle="1"/>
          <w:cols w:space="720"/>
          <w:docGrid w:linePitch="360"/>
        </w:sectPr>
      </w:pPr>
      <w:r>
        <w:fldChar w:fldCharType="end"/>
      </w:r>
      <w:bookmarkStart w:id="2131" w:name="_Toc242255179"/>
      <w:bookmarkEnd w:id="2051"/>
    </w:p>
    <w:p w:rsidR="00345A29" w:rsidRDefault="00345A29" w:rsidP="001F42C3">
      <w:pPr>
        <w:pStyle w:val="SOPTitle"/>
        <w:rPr>
          <w:b w:val="0"/>
          <w:szCs w:val="18"/>
        </w:rPr>
        <w:sectPr w:rsidR="00345A29" w:rsidSect="00390B7F">
          <w:footerReference w:type="default" r:id="rId266"/>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132" w:name="SOP8"/>
      <w:r w:rsidRPr="00F433AE">
        <w:lastRenderedPageBreak/>
        <w:t>Standard Operating Procedure (SOP) #8</w:t>
      </w:r>
      <w:bookmarkEnd w:id="2132"/>
    </w:p>
    <w:p w:rsidR="00390B7F" w:rsidRPr="00F433AE" w:rsidRDefault="00390B7F" w:rsidP="001F42C3">
      <w:pPr>
        <w:pStyle w:val="SOPSubtitle"/>
      </w:pPr>
      <w:bookmarkStart w:id="2133" w:name="_Toc266424462"/>
      <w:bookmarkStart w:id="2134" w:name="_Toc266424727"/>
      <w:bookmarkStart w:id="2135" w:name="_Toc266709716"/>
      <w:r w:rsidRPr="00F433AE">
        <w:t>Conducting Community Vegetation Surveys</w:t>
      </w:r>
      <w:bookmarkEnd w:id="2133"/>
      <w:bookmarkEnd w:id="2134"/>
      <w:bookmarkEnd w:id="2135"/>
    </w:p>
    <w:p w:rsidR="00390B7F" w:rsidRDefault="00390B7F" w:rsidP="00390B7F">
      <w:r>
        <w:t>Version 1.0 (</w:t>
      </w:r>
      <w:r w:rsidR="007F30B4">
        <w:t xml:space="preserve">January </w:t>
      </w:r>
      <w:r w:rsidR="00C21A6C">
        <w:t>2</w:t>
      </w:r>
      <w:r w:rsidR="007F30B4">
        <w:t>8, 201</w:t>
      </w:r>
      <w:r w:rsidR="00C21A6C">
        <w:t>1</w:t>
      </w:r>
      <w:r>
        <w:t>)</w:t>
      </w:r>
    </w:p>
    <w:p w:rsidR="00390B7F" w:rsidRDefault="00390B7F" w:rsidP="00390B7F"/>
    <w:p w:rsidR="001F42C3" w:rsidRDefault="001F42C3" w:rsidP="00D74E2A">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506085" w:rsidRPr="006F7EF0" w:rsidRDefault="00506085" w:rsidP="006F7EF0"/>
    <w:p w:rsidR="00390B7F" w:rsidRDefault="00390B7F" w:rsidP="004D394E">
      <w:pPr>
        <w:pStyle w:val="SOP2nd"/>
      </w:pPr>
      <w:r>
        <w:t>Purpose</w:t>
      </w:r>
    </w:p>
    <w:p w:rsidR="00390B7F" w:rsidRDefault="00390B7F" w:rsidP="00390B7F">
      <w:r w:rsidRPr="009926FF">
        <w:t xml:space="preserve">This SOP describes how to </w:t>
      </w:r>
      <w:r>
        <w:t xml:space="preserve">collect </w:t>
      </w:r>
      <w:r w:rsidR="00400245">
        <w:t xml:space="preserve">Pacific Island Network (PACN) </w:t>
      </w:r>
      <w:r w:rsidR="00135676">
        <w:t xml:space="preserve">focal terrestrial plant communities </w:t>
      </w:r>
      <w:r w:rsidR="00400245">
        <w:t xml:space="preserve">monitoring </w:t>
      </w:r>
      <w:r>
        <w:t xml:space="preserve">data in order to quantify plant composition and structure. Data on different plant life forms are collected in different sized plots to maximize the efficiency of field sampling. </w:t>
      </w:r>
      <w:r w:rsidRPr="0076641B">
        <w:t xml:space="preserve">A master equipment list for the entire </w:t>
      </w:r>
      <w:r w:rsidR="00135676">
        <w:t xml:space="preserve">Focal Terrestrial Plant Communities </w:t>
      </w:r>
      <w:r>
        <w:t>Monitoring Protocol can be found in</w:t>
      </w:r>
      <w:r w:rsidRPr="0076641B">
        <w:t xml:space="preserve"> </w:t>
      </w:r>
      <w:r>
        <w:t xml:space="preserve">SOP #1 “Before the Field Season.” </w:t>
      </w:r>
      <w:r w:rsidRPr="0076641B">
        <w:t xml:space="preserve">The master equipment list should be updated </w:t>
      </w:r>
      <w:r>
        <w:t>as needed if this SOP</w:t>
      </w:r>
      <w:r w:rsidRPr="0076641B">
        <w:t xml:space="preserve"> is revised.</w:t>
      </w:r>
      <w:r>
        <w:t xml:space="preserve"> </w:t>
      </w:r>
    </w:p>
    <w:p w:rsidR="00390B7F" w:rsidRDefault="00390B7F" w:rsidP="00390B7F"/>
    <w:p w:rsidR="00390B7F" w:rsidRDefault="00390B7F" w:rsidP="004D394E">
      <w:pPr>
        <w:pStyle w:val="SOP2nd"/>
      </w:pPr>
      <w:r w:rsidRPr="00870D2C">
        <w:t>Definitions</w:t>
      </w:r>
    </w:p>
    <w:p w:rsidR="00B66A96" w:rsidRDefault="00B66A96" w:rsidP="00E411D7">
      <w:pPr>
        <w:ind w:left="720" w:hanging="720"/>
        <w:rPr>
          <w:i/>
        </w:rPr>
      </w:pPr>
    </w:p>
    <w:p w:rsidR="000031EE" w:rsidRDefault="000031EE" w:rsidP="00E411D7">
      <w:pPr>
        <w:ind w:left="720" w:hanging="720"/>
      </w:pPr>
      <w:r w:rsidRPr="00BC78A7">
        <w:rPr>
          <w:i/>
        </w:rPr>
        <w:t>Coarse Woody Debris (CWD)</w:t>
      </w:r>
      <w:r w:rsidRPr="00BC78A7">
        <w:t>:</w:t>
      </w:r>
      <w:r>
        <w:t xml:space="preserve"> </w:t>
      </w:r>
      <w:r w:rsidR="009871DE">
        <w:t>Down dead wood consisting of fallen trees, large dead branches and large fragments of wood found on the ground or elevated off the ground up to 45°</w:t>
      </w:r>
      <w:r w:rsidR="00D62FF6">
        <w:t>, but no longer supported by roots. CWD does not include live material, standing dead trees</w:t>
      </w:r>
      <w:r w:rsidR="004416AF">
        <w:t xml:space="preserve"> (&gt; 45°)</w:t>
      </w:r>
      <w:r w:rsidR="00D62FF6">
        <w:t>, or the part of the bole below the root collar.</w:t>
      </w:r>
    </w:p>
    <w:p w:rsidR="00B66A96" w:rsidRPr="00B66A96" w:rsidRDefault="00B66A96" w:rsidP="00E411D7">
      <w:pPr>
        <w:ind w:left="720" w:hanging="720"/>
      </w:pPr>
    </w:p>
    <w:p w:rsidR="00390B7F" w:rsidRDefault="00390B7F" w:rsidP="00E411D7">
      <w:pPr>
        <w:ind w:left="720" w:hanging="720"/>
      </w:pPr>
      <w:r w:rsidRPr="00BC78A7">
        <w:rPr>
          <w:i/>
        </w:rPr>
        <w:t>Diameter at Breast Height (DBH)</w:t>
      </w:r>
      <w:r>
        <w:t xml:space="preserve">: The diameter of a tree 1.4 m up the trunk from the </w:t>
      </w:r>
      <w:r w:rsidR="004416AF">
        <w:t>root crown</w:t>
      </w:r>
      <w:r>
        <w:t>. Specific instructions regarding this subject can be found under the Measuring Woody Species Density section of this SOP.</w:t>
      </w:r>
    </w:p>
    <w:p w:rsidR="00390B7F" w:rsidRDefault="00390B7F" w:rsidP="00E411D7">
      <w:pPr>
        <w:ind w:left="720" w:hanging="720"/>
      </w:pPr>
    </w:p>
    <w:p w:rsidR="00390B7F" w:rsidDel="00E01466" w:rsidRDefault="00646946" w:rsidP="00E411D7">
      <w:pPr>
        <w:ind w:left="720" w:hanging="720"/>
        <w:rPr>
          <w:del w:id="2136" w:author="Ainsworth, Alison" w:date="2015-02-03T09:53:00Z"/>
        </w:rPr>
      </w:pPr>
      <w:del w:id="2137" w:author="Ainsworth, Alison" w:date="2015-02-03T09:53:00Z">
        <w:r w:rsidRPr="00BC78A7" w:rsidDel="00E01466">
          <w:rPr>
            <w:i/>
          </w:rPr>
          <w:delText>F</w:delText>
        </w:r>
        <w:r w:rsidDel="00E01466">
          <w:rPr>
            <w:i/>
          </w:rPr>
          <w:delText>rond</w:delText>
        </w:r>
        <w:r w:rsidRPr="00BC78A7" w:rsidDel="00E01466">
          <w:rPr>
            <w:i/>
          </w:rPr>
          <w:delText xml:space="preserve"> </w:delText>
        </w:r>
        <w:r w:rsidR="00390B7F" w:rsidRPr="00BC78A7" w:rsidDel="00E01466">
          <w:rPr>
            <w:i/>
          </w:rPr>
          <w:delText>Height</w:delText>
        </w:r>
        <w:r w:rsidR="00390B7F" w:rsidDel="00E01466">
          <w:delText xml:space="preserve">: </w:delText>
        </w:r>
        <w:r w:rsidDel="00E01466">
          <w:delText>Vertical m</w:delText>
        </w:r>
        <w:r w:rsidR="00390B7F" w:rsidDel="00E01466">
          <w:delText xml:space="preserve">easurement </w:delText>
        </w:r>
        <w:r w:rsidDel="00E01466">
          <w:delText xml:space="preserve">from the ground to the top of </w:delText>
        </w:r>
        <w:r w:rsidR="00390B7F" w:rsidDel="00E01466">
          <w:delText>a</w:delText>
        </w:r>
        <w:r w:rsidDel="00E01466">
          <w:delText xml:space="preserve"> tree fern</w:delText>
        </w:r>
        <w:r w:rsidR="00313F96" w:rsidDel="00E01466">
          <w:delText>’s</w:delText>
        </w:r>
        <w:r w:rsidR="00390B7F" w:rsidDel="00E01466">
          <w:delText xml:space="preserve"> </w:delText>
        </w:r>
        <w:r w:rsidDel="00E01466">
          <w:delText xml:space="preserve">canopy. This measurement does not include horizontal stem length because it is intended to provide information on where </w:delText>
        </w:r>
        <w:r w:rsidR="00D824C4" w:rsidDel="00E01466">
          <w:delText xml:space="preserve">a tree fern stands </w:delText>
        </w:r>
        <w:r w:rsidDel="00E01466">
          <w:delText>within the forest’s vertical profile as opposed to</w:delText>
        </w:r>
        <w:r w:rsidR="005428AB" w:rsidDel="00E01466">
          <w:delText xml:space="preserve"> </w:delText>
        </w:r>
        <w:r w:rsidR="00D824C4" w:rsidDel="00E01466">
          <w:delText>the</w:delText>
        </w:r>
        <w:r w:rsidDel="00E01466">
          <w:delText xml:space="preserve"> age class</w:delText>
        </w:r>
        <w:r w:rsidR="004416AF" w:rsidDel="00E01466">
          <w:delText xml:space="preserve"> as measured by stem length</w:delText>
        </w:r>
        <w:r w:rsidDel="00E01466">
          <w:delText>.</w:delText>
        </w:r>
      </w:del>
    </w:p>
    <w:p w:rsidR="00390B7F" w:rsidRDefault="00390B7F" w:rsidP="00E411D7">
      <w:pPr>
        <w:ind w:left="720" w:hanging="720"/>
      </w:pPr>
    </w:p>
    <w:p w:rsidR="00BF64BA" w:rsidRPr="005E579C" w:rsidRDefault="00BF64BA" w:rsidP="00BF64BA">
      <w:pPr>
        <w:ind w:left="720" w:hanging="720"/>
      </w:pPr>
      <w:r>
        <w:rPr>
          <w:i/>
        </w:rPr>
        <w:t>Root Collar:</w:t>
      </w:r>
      <w:r w:rsidR="005E579C">
        <w:rPr>
          <w:i/>
        </w:rPr>
        <w:t xml:space="preserve"> </w:t>
      </w:r>
      <w:r w:rsidR="005E579C">
        <w:t>The location above the root crown where the base of the tree is no longer splayed out.</w:t>
      </w:r>
    </w:p>
    <w:p w:rsidR="00BF64BA" w:rsidRDefault="00BF64BA" w:rsidP="00BF64BA">
      <w:pPr>
        <w:ind w:left="720" w:hanging="720"/>
        <w:rPr>
          <w:i/>
        </w:rPr>
      </w:pPr>
    </w:p>
    <w:p w:rsidR="00BF64BA" w:rsidRPr="005E579C" w:rsidRDefault="00BF64BA" w:rsidP="00BF64BA">
      <w:pPr>
        <w:ind w:left="720" w:hanging="720"/>
      </w:pPr>
      <w:r>
        <w:rPr>
          <w:i/>
        </w:rPr>
        <w:t xml:space="preserve">Root Crown: </w:t>
      </w:r>
      <w:r w:rsidR="005E579C">
        <w:t>The location where the plant has rooted into the ground</w:t>
      </w:r>
      <w:r w:rsidR="005428AB">
        <w:t>.</w:t>
      </w:r>
    </w:p>
    <w:p w:rsidR="00BF64BA" w:rsidRDefault="00BF64BA" w:rsidP="00E411D7">
      <w:pPr>
        <w:ind w:left="720" w:hanging="720"/>
        <w:rPr>
          <w:i/>
        </w:rPr>
      </w:pPr>
    </w:p>
    <w:p w:rsidR="00390B7F" w:rsidRDefault="00390B7F" w:rsidP="00E411D7">
      <w:pPr>
        <w:ind w:left="720" w:hanging="720"/>
      </w:pPr>
      <w:r w:rsidRPr="00BC78A7">
        <w:rPr>
          <w:i/>
        </w:rPr>
        <w:t>Rooting Height</w:t>
      </w:r>
      <w:r>
        <w:t xml:space="preserve">: The vertical distance between the ground and the point at which a plant has rooted </w:t>
      </w:r>
      <w:r w:rsidR="00D824C4">
        <w:t>(</w:t>
      </w:r>
      <w:r>
        <w:t>root crown</w:t>
      </w:r>
      <w:r w:rsidR="00D824C4">
        <w:t>)</w:t>
      </w:r>
      <w:r>
        <w:t>. This measurement is used to investigate epiphytic stratification.</w:t>
      </w:r>
    </w:p>
    <w:p w:rsidR="00390B7F" w:rsidRDefault="00390B7F" w:rsidP="00E411D7">
      <w:pPr>
        <w:ind w:left="720" w:hanging="720"/>
      </w:pPr>
    </w:p>
    <w:p w:rsidR="00A02BE9" w:rsidRPr="00A02BE9" w:rsidRDefault="00A02BE9" w:rsidP="00E411D7">
      <w:pPr>
        <w:ind w:left="720" w:hanging="720"/>
      </w:pPr>
      <w:r>
        <w:rPr>
          <w:i/>
        </w:rPr>
        <w:t>Surface substrate:</w:t>
      </w:r>
      <w:r w:rsidR="00A5671F">
        <w:t xml:space="preserve"> The top layer of the substrate or the first ground layer the pole hits when sampling cover (e.g., litter </w:t>
      </w:r>
      <w:r w:rsidR="00313F96">
        <w:t xml:space="preserve">as opposed to rock </w:t>
      </w:r>
      <w:r w:rsidR="00A5671F">
        <w:t>if leaves are overlaying rocks).</w:t>
      </w:r>
      <w:r>
        <w:rPr>
          <w:i/>
        </w:rPr>
        <w:t xml:space="preserve"> </w:t>
      </w:r>
    </w:p>
    <w:p w:rsidR="00A02BE9" w:rsidRDefault="00A02BE9" w:rsidP="00E411D7">
      <w:pPr>
        <w:ind w:left="720" w:hanging="720"/>
        <w:rPr>
          <w:i/>
        </w:rPr>
      </w:pPr>
    </w:p>
    <w:p w:rsidR="00390B7F" w:rsidRDefault="00390B7F" w:rsidP="00E411D7">
      <w:pPr>
        <w:ind w:left="720" w:hanging="720"/>
        <w:rPr>
          <w:ins w:id="2138" w:author="Ainsworth, Alison" w:date="2015-02-03T09:53:00Z"/>
        </w:rPr>
      </w:pPr>
      <w:r w:rsidRPr="00BC78A7">
        <w:rPr>
          <w:i/>
        </w:rPr>
        <w:t>Tree Ferns</w:t>
      </w:r>
      <w:r>
        <w:t xml:space="preserve">: Ferns which develop an elongated trunk including species in the </w:t>
      </w:r>
      <w:r w:rsidR="00C21A6C" w:rsidRPr="00D74E2A">
        <w:rPr>
          <w:i/>
        </w:rPr>
        <w:t>Cibotium</w:t>
      </w:r>
      <w:r w:rsidR="00C21A6C">
        <w:t>,</w:t>
      </w:r>
      <w:r w:rsidR="00C21A6C" w:rsidRPr="00D74E2A">
        <w:rPr>
          <w:i/>
        </w:rPr>
        <w:t xml:space="preserve"> Sadleria</w:t>
      </w:r>
      <w:r w:rsidR="004416AF">
        <w:t xml:space="preserve">, and </w:t>
      </w:r>
      <w:r w:rsidR="004416AF">
        <w:rPr>
          <w:i/>
        </w:rPr>
        <w:t>Sphaeropteris</w:t>
      </w:r>
      <w:r w:rsidR="004416AF">
        <w:t xml:space="preserve"> </w:t>
      </w:r>
      <w:r>
        <w:t>genera.</w:t>
      </w:r>
    </w:p>
    <w:p w:rsidR="00E01466" w:rsidRDefault="00E01466" w:rsidP="00E411D7">
      <w:pPr>
        <w:ind w:left="720" w:hanging="720"/>
        <w:rPr>
          <w:ins w:id="2139" w:author="Ainsworth, Alison" w:date="2015-02-03T09:53:00Z"/>
        </w:rPr>
      </w:pPr>
    </w:p>
    <w:p w:rsidR="00E01466" w:rsidRDefault="00E01466" w:rsidP="00E01466">
      <w:pPr>
        <w:ind w:left="720" w:hanging="720"/>
        <w:rPr>
          <w:ins w:id="2140" w:author="Ainsworth, Alison" w:date="2015-02-03T09:53:00Z"/>
        </w:rPr>
      </w:pPr>
      <w:ins w:id="2141" w:author="Ainsworth, Alison" w:date="2015-02-03T09:53:00Z">
        <w:r>
          <w:rPr>
            <w:i/>
          </w:rPr>
          <w:t xml:space="preserve">Tree Fern Foliar </w:t>
        </w:r>
        <w:r w:rsidRPr="00BC78A7">
          <w:rPr>
            <w:i/>
          </w:rPr>
          <w:t>Height</w:t>
        </w:r>
        <w:r>
          <w:t>: Vertical measurement from the ground to the top of a tree fern’s canopy. This measurement does not include horizontal stem length because it is intended to provide information on where a tree fern stands within the forest’s vertical profile as opposed to the age class as measured by stem length.</w:t>
        </w:r>
      </w:ins>
    </w:p>
    <w:p w:rsidR="00E01466" w:rsidRDefault="00E01466" w:rsidP="00E411D7">
      <w:pPr>
        <w:ind w:left="720" w:hanging="720"/>
      </w:pPr>
    </w:p>
    <w:p w:rsidR="00E01466" w:rsidRDefault="00E01466" w:rsidP="00E01466">
      <w:pPr>
        <w:ind w:left="720" w:hanging="720"/>
        <w:rPr>
          <w:ins w:id="2142" w:author="Ainsworth, Alison" w:date="2015-02-03T10:03:00Z"/>
        </w:rPr>
      </w:pPr>
      <w:ins w:id="2143" w:author="Ainsworth, Alison" w:date="2015-02-03T09:54:00Z">
        <w:r w:rsidRPr="00BC78A7">
          <w:rPr>
            <w:i/>
          </w:rPr>
          <w:t xml:space="preserve">Tree Fern Stem or Trunk </w:t>
        </w:r>
        <w:r>
          <w:rPr>
            <w:i/>
          </w:rPr>
          <w:t>Diameter</w:t>
        </w:r>
        <w:r>
          <w:t>: S</w:t>
        </w:r>
        <w:r w:rsidRPr="00FE7E87">
          <w:t xml:space="preserve">tem </w:t>
        </w:r>
      </w:ins>
      <w:ins w:id="2144" w:author="Ainsworth, Alison" w:date="2015-02-03T09:56:00Z">
        <w:r>
          <w:t>diameter</w:t>
        </w:r>
      </w:ins>
      <w:ins w:id="2145" w:author="Ainsworth, Alison" w:date="2015-02-03T09:57:00Z">
        <w:r>
          <w:t xml:space="preserve"> along with length</w:t>
        </w:r>
      </w:ins>
      <w:ins w:id="2146" w:author="Ainsworth, Alison" w:date="2015-02-03T09:54:00Z">
        <w:r w:rsidRPr="00FE7E87">
          <w:t xml:space="preserve"> </w:t>
        </w:r>
        <w:r>
          <w:t xml:space="preserve">provide an estimate of tree fern </w:t>
        </w:r>
      </w:ins>
      <w:ins w:id="2147" w:author="Ainsworth, Alison" w:date="2015-02-03T09:57:00Z">
        <w:r>
          <w:t>b</w:t>
        </w:r>
      </w:ins>
      <w:ins w:id="2148" w:author="Ainsworth, Alison" w:date="2015-02-03T09:54:00Z">
        <w:r>
          <w:t xml:space="preserve">iomass and is </w:t>
        </w:r>
        <w:r w:rsidRPr="00FE7E87">
          <w:t xml:space="preserve">measured </w:t>
        </w:r>
      </w:ins>
      <w:ins w:id="2149" w:author="Ainsworth, Alison" w:date="2015-02-03T09:57:00Z">
        <w:r>
          <w:t xml:space="preserve">approximately 0.2m below the previous year’s frond shed or where representative of the stem. If the stem is </w:t>
        </w:r>
      </w:ins>
      <w:ins w:id="2150" w:author="Ainsworth, Alison" w:date="2015-02-03T09:58:00Z">
        <w:r>
          <w:t xml:space="preserve">tapered, then measurements are taken at both end of the stem and averaged. </w:t>
        </w:r>
      </w:ins>
    </w:p>
    <w:p w:rsidR="004B0258" w:rsidRPr="00D74E2A" w:rsidRDefault="004B0258" w:rsidP="00E01466">
      <w:pPr>
        <w:ind w:left="720" w:hanging="720"/>
        <w:rPr>
          <w:ins w:id="2151" w:author="Ainsworth, Alison" w:date="2015-02-03T09:54:00Z"/>
          <w:b/>
          <w:i/>
        </w:rPr>
      </w:pPr>
    </w:p>
    <w:p w:rsidR="00D62FF6" w:rsidDel="00E01466" w:rsidRDefault="00D62FF6" w:rsidP="00E411D7">
      <w:pPr>
        <w:ind w:left="720" w:hanging="720"/>
        <w:rPr>
          <w:del w:id="2152" w:author="Ainsworth, Alison" w:date="2015-02-03T09:53:00Z"/>
        </w:rPr>
      </w:pPr>
    </w:p>
    <w:p w:rsidR="00390B7F" w:rsidRPr="00D74E2A" w:rsidRDefault="00390B7F" w:rsidP="00E411D7">
      <w:pPr>
        <w:ind w:left="720" w:hanging="720"/>
        <w:rPr>
          <w:b/>
          <w:i/>
        </w:rPr>
      </w:pPr>
      <w:r w:rsidRPr="00BC78A7">
        <w:rPr>
          <w:i/>
        </w:rPr>
        <w:t>Tree Fern Stem or Trunk Length</w:t>
      </w:r>
      <w:r>
        <w:t>: S</w:t>
      </w:r>
      <w:r w:rsidRPr="00FE7E87">
        <w:t xml:space="preserve">tem length </w:t>
      </w:r>
      <w:r>
        <w:t xml:space="preserve">provides an estimate of tree fern </w:t>
      </w:r>
      <w:r w:rsidR="004416AF">
        <w:t xml:space="preserve">age class and </w:t>
      </w:r>
      <w:r>
        <w:t xml:space="preserve">biomass and is </w:t>
      </w:r>
      <w:r w:rsidRPr="00FE7E87">
        <w:t xml:space="preserve">measured from where the rhizome (“trunk”) emerges from the ground to </w:t>
      </w:r>
      <w:r w:rsidR="009670EF">
        <w:t>the terminal end (where the f</w:t>
      </w:r>
      <w:r w:rsidR="00BF64BA">
        <w:t xml:space="preserve">iddleheads </w:t>
      </w:r>
      <w:r w:rsidR="009670EF">
        <w:t>originate)</w:t>
      </w:r>
      <w:r>
        <w:t>.</w:t>
      </w:r>
      <w:r w:rsidRPr="001B5955">
        <w:t xml:space="preserve"> </w:t>
      </w:r>
      <w:r>
        <w:t xml:space="preserve">The stem length measurement contours to the shape of the trunk. </w:t>
      </w:r>
    </w:p>
    <w:p w:rsidR="00390B7F" w:rsidRDefault="00390B7F" w:rsidP="00E411D7">
      <w:pPr>
        <w:ind w:left="720" w:hanging="720"/>
      </w:pPr>
    </w:p>
    <w:p w:rsidR="00390B7F" w:rsidRDefault="00390B7F" w:rsidP="00E411D7">
      <w:pPr>
        <w:ind w:left="720" w:hanging="720"/>
      </w:pPr>
      <w:r w:rsidRPr="00BC78A7">
        <w:rPr>
          <w:i/>
        </w:rPr>
        <w:t>Vigor</w:t>
      </w:r>
      <w:r>
        <w:t>: A rating of plant vegetative health. Table 1 displays how class ratings are delineated.</w:t>
      </w:r>
    </w:p>
    <w:p w:rsidR="00390B7F" w:rsidRDefault="00390B7F" w:rsidP="00E411D7">
      <w:pPr>
        <w:ind w:left="720" w:hanging="720"/>
      </w:pPr>
    </w:p>
    <w:p w:rsidR="00390B7F" w:rsidRDefault="00390B7F" w:rsidP="00E411D7">
      <w:pPr>
        <w:ind w:left="720" w:hanging="720"/>
      </w:pPr>
      <w:r w:rsidRPr="00BC78A7">
        <w:rPr>
          <w:i/>
        </w:rPr>
        <w:t>Woody Species</w:t>
      </w:r>
      <w:r>
        <w:t>: All species with ligneous tissue growth on the main stem of the plant.</w:t>
      </w:r>
    </w:p>
    <w:p w:rsidR="00390B7F" w:rsidRDefault="00390B7F" w:rsidP="00E411D7">
      <w:pPr>
        <w:ind w:left="720" w:hanging="720"/>
      </w:pPr>
    </w:p>
    <w:p w:rsidR="00390B7F" w:rsidRDefault="00390B7F" w:rsidP="00E411D7">
      <w:pPr>
        <w:ind w:left="720" w:hanging="720"/>
      </w:pPr>
      <w:r w:rsidRPr="00BC78A7">
        <w:rPr>
          <w:i/>
        </w:rPr>
        <w:t>Woody Stem</w:t>
      </w:r>
      <w:r w:rsidR="004416AF">
        <w:rPr>
          <w:i/>
        </w:rPr>
        <w:t xml:space="preserve"> </w:t>
      </w:r>
      <w:r w:rsidRPr="00BC78A7">
        <w:rPr>
          <w:i/>
        </w:rPr>
        <w:t>Height</w:t>
      </w:r>
      <w:r>
        <w:t>: Measurement of an individual’s stem from where it is rooted to the height or length at which the plant branches or displays caespitose growth. This measurement will apply to both standing and fallen woody species.</w:t>
      </w:r>
    </w:p>
    <w:p w:rsidR="00390B7F" w:rsidRPr="00BF2A8E" w:rsidRDefault="00390B7F" w:rsidP="00390B7F">
      <w:pPr>
        <w:tabs>
          <w:tab w:val="left" w:pos="1485"/>
        </w:tabs>
      </w:pPr>
    </w:p>
    <w:p w:rsidR="00FA3BCA" w:rsidRPr="00E411D7" w:rsidRDefault="00390B7F" w:rsidP="006B21B6">
      <w:pPr>
        <w:pStyle w:val="SOPFigure"/>
      </w:pPr>
      <w:commentRangeStart w:id="2153"/>
      <w:proofErr w:type="gramStart"/>
      <w:r w:rsidRPr="00311533">
        <w:rPr>
          <w:b/>
        </w:rPr>
        <w:t>Table 1.</w:t>
      </w:r>
      <w:proofErr w:type="gramEnd"/>
      <w:r w:rsidRPr="007174EC">
        <w:t xml:space="preserve"> </w:t>
      </w:r>
      <w:r w:rsidRPr="00E411D7">
        <w:t>Plant</w:t>
      </w:r>
      <w:r w:rsidRPr="007174EC">
        <w:t xml:space="preserve"> </w:t>
      </w:r>
      <w:r w:rsidRPr="00E411D7">
        <w:t>vigor classes and descriptions</w:t>
      </w:r>
      <w:r w:rsidR="00D57E26" w:rsidRPr="00E411D7">
        <w:t xml:space="preserve"> adapted from </w:t>
      </w:r>
      <w:r w:rsidR="00904318" w:rsidRPr="00E411D7">
        <w:t xml:space="preserve">Jacobi et al. </w:t>
      </w:r>
      <w:r w:rsidR="00246D6B" w:rsidRPr="00E411D7">
        <w:fldChar w:fldCharType="begin"/>
      </w:r>
      <w:r w:rsidR="000F00EC">
        <w:instrText xml:space="preserve"> ADDIN EN.CITE &lt;EndNote&gt;&lt;Cite ExcludeAuth="1"&gt;&lt;Author&gt;Jacobi&lt;/Author&gt;&lt;Year&gt;1983&lt;/Year&gt;&lt;RecNum&gt;227&lt;/RecNum&gt;&lt;DisplayText&gt;(1983)&lt;/DisplayText&gt;&lt;record&gt;&lt;rec-number&gt;227&lt;/rec-number&gt;&lt;foreign-keys&gt;&lt;key app="EN" db-id="29wd9fdxkttawpevre3ptatrsdx2se0wz5da"&gt;227&lt;/key&gt;&lt;/foreign-keys&gt;&lt;ref-type name="Journal Article"&gt;17&lt;/ref-type&gt;&lt;contributors&gt;&lt;authors&gt;&lt;author&gt;Jacobi, James D&lt;/author&gt;&lt;author&gt;Gerrish, G. &lt;/author&gt;&lt;author&gt;Mueller-Dombois, D. &lt;/author&gt;&lt;/authors&gt;&lt;/contributors&gt;&lt;titles&gt;&lt;title&gt;Metrosideros dieback in Hawaii: a comparison of adjacent dieback and non-dieback rain forest stands&lt;/title&gt;&lt;secondary-title&gt;New Zealand Journal of Ecology&lt;/secondary-title&gt;&lt;/titles&gt;&lt;periodical&gt;&lt;full-title&gt;New Zealand Journal of Ecology&lt;/full-title&gt;&lt;/periodical&gt;&lt;pages&gt;79-97&lt;/pages&gt;&lt;volume&gt;6&lt;/volume&gt;&lt;keywords&gt;&lt;keyword&gt;plant ecology&lt;/keyword&gt;&lt;keyword&gt;forest ecology&lt;/keyword&gt;&lt;keyword&gt;plant succession&lt;/keyword&gt;&lt;keyword&gt;rain forest&lt;/keyword&gt;&lt;keyword&gt;forest soil&lt;/keyword&gt;&lt;keyword&gt;soil drainage&lt;/keyword&gt;&lt;keyword&gt;forest composition&lt;/keyword&gt;&lt;keyword&gt;dieback&lt;/keyword&gt;&lt;keyword&gt;Metrosideros polymorpha&lt;/keyword&gt;&lt;keyword&gt;Myrtaceae&lt;/keyword&gt;&lt;keyword&gt;Hawaii&lt;/keyword&gt;&lt;/keywords&gt;&lt;dates&gt;&lt;year&gt;1983&lt;/year&gt;&lt;/dates&gt;&lt;urls&gt;&lt;/urls&gt;&lt;/record&gt;&lt;/Cite&gt;&lt;/EndNote&gt;</w:instrText>
      </w:r>
      <w:r w:rsidR="00246D6B" w:rsidRPr="00E411D7">
        <w:fldChar w:fldCharType="separate"/>
      </w:r>
      <w:r w:rsidR="00904318" w:rsidRPr="00E411D7">
        <w:rPr>
          <w:noProof/>
        </w:rPr>
        <w:t>(1983)</w:t>
      </w:r>
      <w:r w:rsidR="00246D6B" w:rsidRPr="00E411D7">
        <w:fldChar w:fldCharType="end"/>
      </w:r>
      <w:r w:rsidRPr="00E411D7">
        <w:t>.</w:t>
      </w:r>
      <w:r w:rsidRPr="00E411D7">
        <w:tab/>
      </w:r>
    </w:p>
    <w:tbl>
      <w:tblPr>
        <w:tblW w:w="9034" w:type="dxa"/>
        <w:tblLook w:val="0000" w:firstRow="0" w:lastRow="0" w:firstColumn="0" w:lastColumn="0" w:noHBand="0" w:noVBand="0"/>
      </w:tblPr>
      <w:tblGrid>
        <w:gridCol w:w="1454"/>
        <w:gridCol w:w="7580"/>
      </w:tblGrid>
      <w:tr w:rsidR="00390B7F" w:rsidRPr="00311533" w:rsidTr="00311533">
        <w:trPr>
          <w:trHeight w:val="319"/>
        </w:trPr>
        <w:tc>
          <w:tcPr>
            <w:tcW w:w="1454" w:type="dxa"/>
            <w:tcBorders>
              <w:top w:val="single" w:sz="4" w:space="0" w:color="auto"/>
              <w:bottom w:val="single" w:sz="4" w:space="0" w:color="auto"/>
            </w:tcBorders>
            <w:noWrap/>
            <w:vAlign w:val="center"/>
          </w:tcPr>
          <w:p w:rsidR="00390B7F" w:rsidRPr="00311533" w:rsidRDefault="00390B7F" w:rsidP="00311533">
            <w:pPr>
              <w:jc w:val="center"/>
              <w:rPr>
                <w:rFonts w:ascii="Arial" w:hAnsi="Arial" w:cs="Arial"/>
                <w:b/>
                <w:color w:val="000000"/>
                <w:sz w:val="20"/>
                <w:szCs w:val="20"/>
              </w:rPr>
            </w:pPr>
            <w:r w:rsidRPr="00311533">
              <w:rPr>
                <w:rFonts w:ascii="Arial" w:hAnsi="Arial" w:cs="Arial"/>
                <w:b/>
                <w:color w:val="000000"/>
                <w:sz w:val="20"/>
                <w:szCs w:val="20"/>
              </w:rPr>
              <w:t>Vigor Class</w:t>
            </w:r>
          </w:p>
        </w:tc>
        <w:tc>
          <w:tcPr>
            <w:tcW w:w="7580" w:type="dxa"/>
            <w:tcBorders>
              <w:top w:val="single" w:sz="4" w:space="0" w:color="auto"/>
              <w:bottom w:val="single" w:sz="4" w:space="0" w:color="auto"/>
            </w:tcBorders>
            <w:noWrap/>
            <w:vAlign w:val="center"/>
          </w:tcPr>
          <w:p w:rsidR="00390B7F" w:rsidRPr="00311533" w:rsidRDefault="00390B7F" w:rsidP="00311533">
            <w:pPr>
              <w:jc w:val="center"/>
              <w:rPr>
                <w:rFonts w:ascii="Arial" w:hAnsi="Arial" w:cs="Arial"/>
                <w:b/>
                <w:color w:val="000000"/>
                <w:sz w:val="20"/>
                <w:szCs w:val="20"/>
              </w:rPr>
            </w:pPr>
            <w:r w:rsidRPr="00311533">
              <w:rPr>
                <w:rFonts w:ascii="Arial" w:hAnsi="Arial" w:cs="Arial"/>
                <w:b/>
                <w:color w:val="000000"/>
                <w:sz w:val="20"/>
                <w:szCs w:val="20"/>
              </w:rPr>
              <w:t>Description</w:t>
            </w:r>
          </w:p>
        </w:tc>
      </w:tr>
      <w:tr w:rsidR="00390B7F" w:rsidRPr="00E411D7" w:rsidTr="00311533">
        <w:trPr>
          <w:trHeight w:val="319"/>
        </w:trPr>
        <w:tc>
          <w:tcPr>
            <w:tcW w:w="1454" w:type="dxa"/>
            <w:tcBorders>
              <w:top w:val="single" w:sz="4" w:space="0" w:color="auto"/>
            </w:tcBorders>
            <w:noWrap/>
            <w:vAlign w:val="center"/>
          </w:tcPr>
          <w:p w:rsidR="00390B7F" w:rsidRPr="00E411D7" w:rsidRDefault="00390B7F" w:rsidP="00311533">
            <w:pPr>
              <w:jc w:val="center"/>
              <w:rPr>
                <w:rFonts w:ascii="Arial" w:hAnsi="Arial" w:cs="Arial"/>
                <w:color w:val="000000"/>
                <w:sz w:val="20"/>
                <w:szCs w:val="20"/>
              </w:rPr>
            </w:pPr>
            <w:r w:rsidRPr="00E411D7">
              <w:rPr>
                <w:rFonts w:ascii="Arial" w:hAnsi="Arial" w:cs="Arial"/>
                <w:color w:val="000000"/>
                <w:sz w:val="20"/>
                <w:szCs w:val="20"/>
              </w:rPr>
              <w:t>V1</w:t>
            </w:r>
          </w:p>
        </w:tc>
        <w:tc>
          <w:tcPr>
            <w:tcW w:w="7580" w:type="dxa"/>
            <w:tcBorders>
              <w:top w:val="single" w:sz="4" w:space="0" w:color="auto"/>
            </w:tcBorders>
            <w:noWrap/>
            <w:vAlign w:val="center"/>
          </w:tcPr>
          <w:p w:rsidR="00390B7F" w:rsidRPr="00E411D7" w:rsidRDefault="00390B7F" w:rsidP="004416AF">
            <w:pPr>
              <w:rPr>
                <w:rFonts w:ascii="Arial" w:hAnsi="Arial" w:cs="Arial"/>
                <w:color w:val="000000"/>
                <w:sz w:val="20"/>
                <w:szCs w:val="20"/>
              </w:rPr>
            </w:pPr>
            <w:r w:rsidRPr="00E411D7">
              <w:rPr>
                <w:rFonts w:ascii="Arial" w:hAnsi="Arial" w:cs="Arial"/>
                <w:color w:val="000000"/>
                <w:sz w:val="20"/>
                <w:szCs w:val="20"/>
              </w:rPr>
              <w:t>Healthy crown and foliage; &gt;</w:t>
            </w:r>
            <w:r w:rsidR="004416AF">
              <w:rPr>
                <w:rFonts w:ascii="Arial" w:hAnsi="Arial" w:cs="Arial"/>
                <w:color w:val="000000"/>
                <w:sz w:val="20"/>
                <w:szCs w:val="20"/>
              </w:rPr>
              <w:t>90</w:t>
            </w:r>
            <w:r w:rsidRPr="00E411D7">
              <w:rPr>
                <w:rFonts w:ascii="Arial" w:hAnsi="Arial" w:cs="Arial"/>
                <w:color w:val="000000"/>
                <w:sz w:val="20"/>
                <w:szCs w:val="20"/>
              </w:rPr>
              <w:t>% of branches with leaves</w:t>
            </w:r>
          </w:p>
        </w:tc>
      </w:tr>
      <w:tr w:rsidR="00390B7F" w:rsidRPr="00E411D7" w:rsidTr="00311533">
        <w:trPr>
          <w:trHeight w:val="319"/>
        </w:trPr>
        <w:tc>
          <w:tcPr>
            <w:tcW w:w="1454" w:type="dxa"/>
            <w:noWrap/>
            <w:vAlign w:val="center"/>
          </w:tcPr>
          <w:p w:rsidR="00390B7F" w:rsidRPr="00E411D7" w:rsidRDefault="00390B7F" w:rsidP="00311533">
            <w:pPr>
              <w:jc w:val="center"/>
              <w:rPr>
                <w:rFonts w:ascii="Arial" w:hAnsi="Arial" w:cs="Arial"/>
                <w:color w:val="000000"/>
                <w:sz w:val="20"/>
                <w:szCs w:val="20"/>
              </w:rPr>
            </w:pPr>
            <w:r w:rsidRPr="00E411D7">
              <w:rPr>
                <w:rFonts w:ascii="Arial" w:hAnsi="Arial" w:cs="Arial"/>
                <w:color w:val="000000"/>
                <w:sz w:val="20"/>
                <w:szCs w:val="20"/>
              </w:rPr>
              <w:t>V2</w:t>
            </w:r>
          </w:p>
        </w:tc>
        <w:tc>
          <w:tcPr>
            <w:tcW w:w="7580" w:type="dxa"/>
            <w:noWrap/>
            <w:vAlign w:val="center"/>
          </w:tcPr>
          <w:p w:rsidR="00390B7F" w:rsidRPr="00E411D7" w:rsidRDefault="00FA3BCA" w:rsidP="004416AF">
            <w:pPr>
              <w:rPr>
                <w:rFonts w:ascii="Arial" w:hAnsi="Arial" w:cs="Arial"/>
                <w:color w:val="000000"/>
                <w:sz w:val="20"/>
                <w:szCs w:val="20"/>
              </w:rPr>
            </w:pPr>
            <w:r w:rsidRPr="00E411D7">
              <w:rPr>
                <w:rFonts w:ascii="Arial" w:hAnsi="Arial" w:cs="Arial"/>
                <w:color w:val="000000"/>
                <w:sz w:val="20"/>
                <w:szCs w:val="20"/>
              </w:rPr>
              <w:t xml:space="preserve">Crown partially defoliated; </w:t>
            </w:r>
            <w:r w:rsidR="004416AF">
              <w:rPr>
                <w:rFonts w:ascii="Arial" w:hAnsi="Arial" w:cs="Arial"/>
                <w:color w:val="000000"/>
                <w:sz w:val="20"/>
                <w:szCs w:val="20"/>
              </w:rPr>
              <w:t>10</w:t>
            </w:r>
            <w:r w:rsidR="004416AF" w:rsidRPr="00E411D7">
              <w:rPr>
                <w:rFonts w:ascii="Arial" w:hAnsi="Arial" w:cs="Arial"/>
                <w:color w:val="000000"/>
                <w:sz w:val="20"/>
                <w:szCs w:val="20"/>
              </w:rPr>
              <w:t xml:space="preserve"> </w:t>
            </w:r>
            <w:r w:rsidR="00390B7F" w:rsidRPr="00E411D7">
              <w:rPr>
                <w:rFonts w:ascii="Arial" w:hAnsi="Arial" w:cs="Arial"/>
                <w:color w:val="000000"/>
                <w:sz w:val="20"/>
                <w:szCs w:val="20"/>
              </w:rPr>
              <w:t>- 50 % of branches dead or without leaves</w:t>
            </w:r>
          </w:p>
        </w:tc>
      </w:tr>
      <w:tr w:rsidR="00390B7F" w:rsidRPr="00E411D7" w:rsidTr="00311533">
        <w:trPr>
          <w:trHeight w:val="319"/>
        </w:trPr>
        <w:tc>
          <w:tcPr>
            <w:tcW w:w="1454" w:type="dxa"/>
            <w:noWrap/>
            <w:vAlign w:val="center"/>
          </w:tcPr>
          <w:p w:rsidR="00390B7F" w:rsidRPr="00E411D7" w:rsidRDefault="00390B7F" w:rsidP="00311533">
            <w:pPr>
              <w:jc w:val="center"/>
              <w:rPr>
                <w:rFonts w:ascii="Arial" w:hAnsi="Arial" w:cs="Arial"/>
                <w:color w:val="000000"/>
                <w:sz w:val="20"/>
                <w:szCs w:val="20"/>
              </w:rPr>
            </w:pPr>
            <w:r w:rsidRPr="00E411D7">
              <w:rPr>
                <w:rFonts w:ascii="Arial" w:hAnsi="Arial" w:cs="Arial"/>
                <w:color w:val="000000"/>
                <w:sz w:val="20"/>
                <w:szCs w:val="20"/>
              </w:rPr>
              <w:t>V3</w:t>
            </w:r>
          </w:p>
        </w:tc>
        <w:tc>
          <w:tcPr>
            <w:tcW w:w="7580" w:type="dxa"/>
            <w:noWrap/>
            <w:vAlign w:val="center"/>
          </w:tcPr>
          <w:p w:rsidR="00390B7F" w:rsidRPr="00E411D7" w:rsidRDefault="00390B7F" w:rsidP="004416AF">
            <w:pPr>
              <w:rPr>
                <w:rFonts w:ascii="Arial" w:hAnsi="Arial" w:cs="Arial"/>
                <w:color w:val="000000"/>
                <w:sz w:val="20"/>
                <w:szCs w:val="20"/>
              </w:rPr>
            </w:pPr>
            <w:r w:rsidRPr="00E411D7">
              <w:rPr>
                <w:rFonts w:ascii="Arial" w:hAnsi="Arial" w:cs="Arial"/>
                <w:color w:val="000000"/>
                <w:sz w:val="20"/>
                <w:szCs w:val="20"/>
              </w:rPr>
              <w:t>Unhealthy crown; &gt;</w:t>
            </w:r>
            <w:r w:rsidR="004416AF">
              <w:rPr>
                <w:rFonts w:ascii="Arial" w:hAnsi="Arial" w:cs="Arial"/>
                <w:color w:val="000000"/>
                <w:sz w:val="20"/>
                <w:szCs w:val="20"/>
              </w:rPr>
              <w:t>50</w:t>
            </w:r>
            <w:r w:rsidRPr="00E411D7">
              <w:rPr>
                <w:rFonts w:ascii="Arial" w:hAnsi="Arial" w:cs="Arial"/>
                <w:color w:val="000000"/>
                <w:sz w:val="20"/>
                <w:szCs w:val="20"/>
              </w:rPr>
              <w:t>% of branches dead or without live leaves</w:t>
            </w:r>
          </w:p>
        </w:tc>
      </w:tr>
      <w:tr w:rsidR="00390B7F" w:rsidRPr="00E411D7" w:rsidTr="00311533">
        <w:trPr>
          <w:trHeight w:val="319"/>
        </w:trPr>
        <w:tc>
          <w:tcPr>
            <w:tcW w:w="1454" w:type="dxa"/>
            <w:noWrap/>
            <w:vAlign w:val="center"/>
          </w:tcPr>
          <w:p w:rsidR="00390B7F" w:rsidRPr="00E411D7" w:rsidRDefault="00390B7F" w:rsidP="00311533">
            <w:pPr>
              <w:jc w:val="center"/>
              <w:rPr>
                <w:rFonts w:ascii="Arial" w:hAnsi="Arial" w:cs="Arial"/>
                <w:color w:val="000000"/>
                <w:sz w:val="20"/>
                <w:szCs w:val="20"/>
              </w:rPr>
            </w:pPr>
            <w:r w:rsidRPr="00E411D7">
              <w:rPr>
                <w:rFonts w:ascii="Arial" w:hAnsi="Arial" w:cs="Arial"/>
                <w:color w:val="000000"/>
                <w:sz w:val="20"/>
                <w:szCs w:val="20"/>
              </w:rPr>
              <w:t>V4</w:t>
            </w:r>
          </w:p>
        </w:tc>
        <w:tc>
          <w:tcPr>
            <w:tcW w:w="7580" w:type="dxa"/>
            <w:noWrap/>
            <w:vAlign w:val="center"/>
          </w:tcPr>
          <w:p w:rsidR="00390B7F" w:rsidRPr="00E411D7" w:rsidRDefault="00390B7F" w:rsidP="00311533">
            <w:pPr>
              <w:rPr>
                <w:rFonts w:ascii="Arial" w:hAnsi="Arial" w:cs="Arial"/>
                <w:color w:val="000000"/>
                <w:sz w:val="20"/>
                <w:szCs w:val="20"/>
              </w:rPr>
            </w:pPr>
            <w:r w:rsidRPr="00E411D7">
              <w:rPr>
                <w:rFonts w:ascii="Arial" w:hAnsi="Arial" w:cs="Arial"/>
                <w:color w:val="000000"/>
                <w:sz w:val="20"/>
                <w:szCs w:val="20"/>
              </w:rPr>
              <w:t>Plant recently dead; many fine branches remain</w:t>
            </w:r>
          </w:p>
        </w:tc>
      </w:tr>
      <w:tr w:rsidR="00390B7F" w:rsidRPr="00E411D7" w:rsidTr="00311533">
        <w:trPr>
          <w:trHeight w:val="319"/>
        </w:trPr>
        <w:tc>
          <w:tcPr>
            <w:tcW w:w="1454" w:type="dxa"/>
            <w:tcBorders>
              <w:bottom w:val="single" w:sz="4" w:space="0" w:color="auto"/>
            </w:tcBorders>
            <w:noWrap/>
            <w:vAlign w:val="center"/>
          </w:tcPr>
          <w:p w:rsidR="00390B7F" w:rsidRPr="00E411D7" w:rsidRDefault="00390B7F" w:rsidP="00311533">
            <w:pPr>
              <w:jc w:val="center"/>
              <w:rPr>
                <w:rFonts w:ascii="Arial" w:hAnsi="Arial" w:cs="Arial"/>
                <w:color w:val="000000"/>
                <w:sz w:val="20"/>
                <w:szCs w:val="20"/>
              </w:rPr>
            </w:pPr>
            <w:r w:rsidRPr="00E411D7">
              <w:rPr>
                <w:rFonts w:ascii="Arial" w:hAnsi="Arial" w:cs="Arial"/>
                <w:color w:val="000000"/>
                <w:sz w:val="20"/>
                <w:szCs w:val="20"/>
              </w:rPr>
              <w:t>V5</w:t>
            </w:r>
          </w:p>
        </w:tc>
        <w:tc>
          <w:tcPr>
            <w:tcW w:w="7580" w:type="dxa"/>
            <w:tcBorders>
              <w:bottom w:val="single" w:sz="4" w:space="0" w:color="auto"/>
            </w:tcBorders>
            <w:noWrap/>
            <w:vAlign w:val="center"/>
          </w:tcPr>
          <w:p w:rsidR="00390B7F" w:rsidRPr="00E411D7" w:rsidRDefault="00390B7F" w:rsidP="00311533">
            <w:pPr>
              <w:rPr>
                <w:rFonts w:ascii="Arial" w:hAnsi="Arial" w:cs="Arial"/>
                <w:color w:val="000000"/>
                <w:sz w:val="20"/>
                <w:szCs w:val="20"/>
              </w:rPr>
            </w:pPr>
            <w:r w:rsidRPr="00E411D7">
              <w:rPr>
                <w:rFonts w:ascii="Arial" w:hAnsi="Arial" w:cs="Arial"/>
                <w:color w:val="000000"/>
                <w:sz w:val="20"/>
                <w:szCs w:val="20"/>
              </w:rPr>
              <w:t>Old dead; few fine branches remain and some bark loss</w:t>
            </w:r>
          </w:p>
        </w:tc>
      </w:tr>
    </w:tbl>
    <w:commentRangeEnd w:id="2153"/>
    <w:p w:rsidR="00390B7F" w:rsidRDefault="00403340" w:rsidP="00390B7F">
      <w:pPr>
        <w:rPr>
          <w:color w:val="000000"/>
        </w:rPr>
      </w:pPr>
      <w:r>
        <w:rPr>
          <w:rStyle w:val="CommentReference"/>
        </w:rPr>
        <w:commentReference w:id="2153"/>
      </w:r>
    </w:p>
    <w:p w:rsidR="00E411D7" w:rsidRDefault="00E411D7" w:rsidP="00390B7F">
      <w:pPr>
        <w:rPr>
          <w:color w:val="000000"/>
        </w:rPr>
      </w:pPr>
    </w:p>
    <w:p w:rsidR="00390B7F" w:rsidRDefault="00390B7F" w:rsidP="004D394E">
      <w:pPr>
        <w:pStyle w:val="SOP2nd"/>
      </w:pPr>
      <w:r>
        <w:t xml:space="preserve">Sampling </w:t>
      </w:r>
      <w:r w:rsidRPr="00590A74">
        <w:t>Plot Design and Vegetation Parameters</w:t>
      </w:r>
    </w:p>
    <w:p w:rsidR="00390B7F" w:rsidRPr="00E411D7" w:rsidRDefault="00390B7F" w:rsidP="00E411D7"/>
    <w:p w:rsidR="00390B7F" w:rsidRDefault="00390B7F" w:rsidP="00D74E2A">
      <w:pPr>
        <w:pStyle w:val="SOP3rd"/>
      </w:pPr>
      <w:r w:rsidRPr="004C2DCB">
        <w:t>Wet forest, subalpine shrubland, limestone forest, and mangrove forest communities</w:t>
      </w:r>
    </w:p>
    <w:p w:rsidR="00372491" w:rsidRDefault="00390B7F" w:rsidP="00390B7F">
      <w:r>
        <w:t xml:space="preserve">All plots established in wet forest, subalpine shrubland, limestone forest, and mangrove forest communities have 20 x 50 m dimensions (fig. 1). Species presence and large tree </w:t>
      </w:r>
      <w:r w:rsidR="00FE7D2E">
        <w:t xml:space="preserve">and </w:t>
      </w:r>
      <w:r w:rsidR="00C61E26">
        <w:t xml:space="preserve">large </w:t>
      </w:r>
      <w:r w:rsidR="00FE7D2E">
        <w:t xml:space="preserve">snag </w:t>
      </w:r>
      <w:r>
        <w:t>density are recorded within the entire plot. Understory vegetation cover</w:t>
      </w:r>
      <w:r w:rsidR="00FE7D2E">
        <w:t xml:space="preserve"> and surface substrate type are</w:t>
      </w:r>
      <w:r>
        <w:t xml:space="preserve"> read along three transects: two of which make up the long sides of the plot, and one centerline that runs parallel to the long sides. Within each 20 x 50 m plot, lie a nested 10 x 25 m subplot and 2 x 50 m subplot. Small tree</w:t>
      </w:r>
      <w:r w:rsidR="009871DE">
        <w:t>, small</w:t>
      </w:r>
      <w:r>
        <w:t xml:space="preserve"> </w:t>
      </w:r>
      <w:r w:rsidR="00FE7D2E">
        <w:t>snag</w:t>
      </w:r>
      <w:r w:rsidR="009871DE">
        <w:t>,</w:t>
      </w:r>
      <w:r w:rsidR="00FE7D2E">
        <w:t xml:space="preserve"> </w:t>
      </w:r>
      <w:r>
        <w:t xml:space="preserve">and large tree fern densities are read within </w:t>
      </w:r>
    </w:p>
    <w:p w:rsidR="00390B7F" w:rsidRDefault="00CE0595" w:rsidP="00C50BE9">
      <w:r>
        <w:rPr>
          <w:noProof/>
        </w:rPr>
        <mc:AlternateContent>
          <mc:Choice Requires="wps">
            <w:drawing>
              <wp:anchor distT="0" distB="0" distL="114300" distR="114300" simplePos="0" relativeHeight="251658752" behindDoc="0" locked="0" layoutInCell="1" allowOverlap="1" wp14:anchorId="7E5485EA" wp14:editId="0BA24B8C">
                <wp:simplePos x="0" y="0"/>
                <wp:positionH relativeFrom="column">
                  <wp:posOffset>5085080</wp:posOffset>
                </wp:positionH>
                <wp:positionV relativeFrom="paragraph">
                  <wp:posOffset>1027430</wp:posOffset>
                </wp:positionV>
                <wp:extent cx="364490" cy="304800"/>
                <wp:effectExtent l="0" t="0" r="0" b="1270"/>
                <wp:wrapNone/>
                <wp:docPr id="251"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420B69">
                            <w:proofErr w:type="gramStart"/>
                            <w:r>
                              <w:rPr>
                                <w:color w:val="000000"/>
                              </w:rPr>
                              <w:t>end</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0" o:spid="_x0000_s1179" style="position:absolute;margin-left:400.4pt;margin-top:80.9pt;width:28.7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" filled="f" stroked="f">
                <v:textbox inset="0,0,0,0">
                  <w:txbxContent>
                    <w:p w:rsidR="00E01466" w:rsidRDefault="00E01466" w:rsidP="00420B69">
                      <w:proofErr w:type="gramStart"/>
                      <w:r>
                        <w:rPr>
                          <w:color w:val="000000"/>
                        </w:rPr>
                        <w:t>end</w:t>
                      </w:r>
                      <w:proofErr w:type="gramEnd"/>
                    </w:p>
                  </w:txbxContent>
                </v:textbox>
              </v:rect>
            </w:pict>
          </mc:Fallback>
        </mc:AlternateContent>
      </w:r>
      <w:r>
        <w:rPr>
          <w:noProof/>
        </w:rPr>
        <mc:AlternateContent>
          <mc:Choice Requires="wps">
            <w:drawing>
              <wp:anchor distT="0" distB="0" distL="114300" distR="114300" simplePos="0" relativeHeight="251674112" behindDoc="0" locked="0" layoutInCell="1" allowOverlap="1" wp14:anchorId="6C38FA5F" wp14:editId="60E9F769">
                <wp:simplePos x="0" y="0"/>
                <wp:positionH relativeFrom="column">
                  <wp:posOffset>175260</wp:posOffset>
                </wp:positionH>
                <wp:positionV relativeFrom="paragraph">
                  <wp:posOffset>1485900</wp:posOffset>
                </wp:positionV>
                <wp:extent cx="76200" cy="743585"/>
                <wp:effectExtent l="13335" t="9525" r="15240" b="18415"/>
                <wp:wrapNone/>
                <wp:docPr id="250" name="Freeform 12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76200" cy="743585"/>
                        </a:xfrm>
                        <a:custGeom>
                          <a:avLst/>
                          <a:gdLst>
                            <a:gd name="T0" fmla="*/ 234 w 400"/>
                            <a:gd name="T1" fmla="*/ 33 h 3908"/>
                            <a:gd name="T2" fmla="*/ 234 w 400"/>
                            <a:gd name="T3" fmla="*/ 3575 h 3908"/>
                            <a:gd name="T4" fmla="*/ 200 w 400"/>
                            <a:gd name="T5" fmla="*/ 3608 h 3908"/>
                            <a:gd name="T6" fmla="*/ 167 w 400"/>
                            <a:gd name="T7" fmla="*/ 3575 h 3908"/>
                            <a:gd name="T8" fmla="*/ 167 w 400"/>
                            <a:gd name="T9" fmla="*/ 33 h 3908"/>
                            <a:gd name="T10" fmla="*/ 200 w 400"/>
                            <a:gd name="T11" fmla="*/ 0 h 3908"/>
                            <a:gd name="T12" fmla="*/ 234 w 400"/>
                            <a:gd name="T13" fmla="*/ 33 h 3908"/>
                            <a:gd name="T14" fmla="*/ 400 w 400"/>
                            <a:gd name="T15" fmla="*/ 3508 h 3908"/>
                            <a:gd name="T16" fmla="*/ 200 w 400"/>
                            <a:gd name="T17" fmla="*/ 3908 h 3908"/>
                            <a:gd name="T18" fmla="*/ 0 w 400"/>
                            <a:gd name="T19" fmla="*/ 3508 h 3908"/>
                            <a:gd name="T20" fmla="*/ 400 w 400"/>
                            <a:gd name="T21" fmla="*/ 3508 h 3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908">
                              <a:moveTo>
                                <a:pt x="234" y="33"/>
                              </a:moveTo>
                              <a:lnTo>
                                <a:pt x="234" y="3575"/>
                              </a:lnTo>
                              <a:cubicBezTo>
                                <a:pt x="234" y="3594"/>
                                <a:pt x="219" y="3608"/>
                                <a:pt x="200" y="3608"/>
                              </a:cubicBezTo>
                              <a:cubicBezTo>
                                <a:pt x="182" y="3608"/>
                                <a:pt x="167" y="3594"/>
                                <a:pt x="167" y="3575"/>
                              </a:cubicBezTo>
                              <a:lnTo>
                                <a:pt x="167" y="33"/>
                              </a:lnTo>
                              <a:cubicBezTo>
                                <a:pt x="167" y="15"/>
                                <a:pt x="182" y="0"/>
                                <a:pt x="200" y="0"/>
                              </a:cubicBezTo>
                              <a:cubicBezTo>
                                <a:pt x="219" y="0"/>
                                <a:pt x="234" y="15"/>
                                <a:pt x="234" y="33"/>
                              </a:cubicBezTo>
                              <a:close/>
                              <a:moveTo>
                                <a:pt x="400" y="3508"/>
                              </a:moveTo>
                              <a:lnTo>
                                <a:pt x="200" y="3908"/>
                              </a:lnTo>
                              <a:lnTo>
                                <a:pt x="0" y="3508"/>
                              </a:lnTo>
                              <a:lnTo>
                                <a:pt x="400" y="3508"/>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7" o:spid="_x0000_s1026" style="position:absolute;margin-left:13.8pt;margin-top:117pt;width:6pt;height:58.5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0,3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" path="m234,33r,3542c234,3594,219,3608,200,3608v-18,,-33,-14,-33,-33l167,33c167,15,182,,200,v19,,34,15,34,33xm400,3508l200,3908,,3508r400,xe" fillcolor="black" strokeweight=".1pt">
                <v:stroke joinstyle="bevel"/>
                <v:path arrowok="t" o:connecttype="custom" o:connectlocs="44577,6279;44577,680224;38100,686503;31814,680224;31814,6279;38100,0;44577,6279;76200,667476;38100,743585;0,667476;76200,667476" o:connectangles="0,0,0,0,0,0,0,0,0,0,0"/>
                <o:lock v:ext="edit" verticies="t"/>
              </v:shape>
            </w:pict>
          </mc:Fallback>
        </mc:AlternateContent>
      </w:r>
      <w:r>
        <w:rPr>
          <w:noProof/>
        </w:rPr>
        <mc:AlternateContent>
          <mc:Choice Requires="wps">
            <w:drawing>
              <wp:anchor distT="0" distB="0" distL="114300" distR="114300" simplePos="0" relativeHeight="251675136" behindDoc="0" locked="0" layoutInCell="1" allowOverlap="1" wp14:anchorId="0AC55C60" wp14:editId="5075918F">
                <wp:simplePos x="0" y="0"/>
                <wp:positionH relativeFrom="column">
                  <wp:posOffset>175260</wp:posOffset>
                </wp:positionH>
                <wp:positionV relativeFrom="paragraph">
                  <wp:posOffset>342900</wp:posOffset>
                </wp:positionV>
                <wp:extent cx="76200" cy="715010"/>
                <wp:effectExtent l="13335" t="19050" r="15240" b="8890"/>
                <wp:wrapNone/>
                <wp:docPr id="249" name="Freeform 126"/>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76200" cy="715010"/>
                        </a:xfrm>
                        <a:custGeom>
                          <a:avLst/>
                          <a:gdLst>
                            <a:gd name="T0" fmla="*/ 167 w 400"/>
                            <a:gd name="T1" fmla="*/ 3725 h 3759"/>
                            <a:gd name="T2" fmla="*/ 167 w 400"/>
                            <a:gd name="T3" fmla="*/ 334 h 3759"/>
                            <a:gd name="T4" fmla="*/ 200 w 400"/>
                            <a:gd name="T5" fmla="*/ 300 h 3759"/>
                            <a:gd name="T6" fmla="*/ 234 w 400"/>
                            <a:gd name="T7" fmla="*/ 334 h 3759"/>
                            <a:gd name="T8" fmla="*/ 234 w 400"/>
                            <a:gd name="T9" fmla="*/ 3725 h 3759"/>
                            <a:gd name="T10" fmla="*/ 200 w 400"/>
                            <a:gd name="T11" fmla="*/ 3759 h 3759"/>
                            <a:gd name="T12" fmla="*/ 167 w 400"/>
                            <a:gd name="T13" fmla="*/ 3725 h 3759"/>
                            <a:gd name="T14" fmla="*/ 0 w 400"/>
                            <a:gd name="T15" fmla="*/ 400 h 3759"/>
                            <a:gd name="T16" fmla="*/ 200 w 400"/>
                            <a:gd name="T17" fmla="*/ 0 h 3759"/>
                            <a:gd name="T18" fmla="*/ 400 w 400"/>
                            <a:gd name="T19" fmla="*/ 400 h 3759"/>
                            <a:gd name="T20" fmla="*/ 0 w 400"/>
                            <a:gd name="T21" fmla="*/ 400 h 3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759">
                              <a:moveTo>
                                <a:pt x="167" y="3725"/>
                              </a:moveTo>
                              <a:lnTo>
                                <a:pt x="167" y="334"/>
                              </a:lnTo>
                              <a:cubicBezTo>
                                <a:pt x="167" y="315"/>
                                <a:pt x="182" y="300"/>
                                <a:pt x="200" y="300"/>
                              </a:cubicBezTo>
                              <a:cubicBezTo>
                                <a:pt x="219" y="300"/>
                                <a:pt x="234" y="315"/>
                                <a:pt x="234" y="334"/>
                              </a:cubicBezTo>
                              <a:lnTo>
                                <a:pt x="234" y="3725"/>
                              </a:lnTo>
                              <a:cubicBezTo>
                                <a:pt x="234" y="3744"/>
                                <a:pt x="219" y="3759"/>
                                <a:pt x="200" y="3759"/>
                              </a:cubicBezTo>
                              <a:cubicBezTo>
                                <a:pt x="182" y="3759"/>
                                <a:pt x="167" y="3744"/>
                                <a:pt x="167" y="3725"/>
                              </a:cubicBezTo>
                              <a:close/>
                              <a:moveTo>
                                <a:pt x="0" y="400"/>
                              </a:moveTo>
                              <a:lnTo>
                                <a:pt x="200" y="0"/>
                              </a:lnTo>
                              <a:lnTo>
                                <a:pt x="400" y="400"/>
                              </a:lnTo>
                              <a:lnTo>
                                <a:pt x="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26" o:spid="_x0000_s1026" style="position:absolute;margin-left:13.8pt;margin-top:27pt;width:6pt;height:56.3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0,3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" path="m167,3725r,-3391c167,315,182,300,200,300v19,,34,15,34,34l234,3725v,19,-15,34,-34,34c182,3759,167,3744,167,3725xm,400l200,,400,400,,400xe" fillcolor="black" strokeweight=".1pt">
                <v:stroke joinstyle="bevel"/>
                <v:path arrowok="t" o:connecttype="custom" o:connectlocs="31814,708543;31814,63531;38100,57064;44577,63531;44577,708543;38100,715010;31814,708543;0,76085;38100,0;76200,76085;0,76085" o:connectangles="0,0,0,0,0,0,0,0,0,0,0"/>
                <o:lock v:ext="edit" verticies="t"/>
              </v:shape>
            </w:pict>
          </mc:Fallback>
        </mc:AlternateContent>
      </w:r>
      <w:r>
        <w:rPr>
          <w:noProof/>
        </w:rPr>
        <mc:AlternateContent>
          <mc:Choice Requires="wps">
            <w:drawing>
              <wp:anchor distT="0" distB="0" distL="114300" distR="114300" simplePos="0" relativeHeight="251673088" behindDoc="0" locked="0" layoutInCell="1" allowOverlap="1" wp14:anchorId="495E0E1D" wp14:editId="38504F58">
                <wp:simplePos x="0" y="0"/>
                <wp:positionH relativeFrom="column">
                  <wp:posOffset>4903470</wp:posOffset>
                </wp:positionH>
                <wp:positionV relativeFrom="paragraph">
                  <wp:posOffset>1524000</wp:posOffset>
                </wp:positionV>
                <wp:extent cx="558165" cy="175260"/>
                <wp:effectExtent l="0" t="0" r="0" b="0"/>
                <wp:wrapNone/>
                <wp:docPr id="248"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81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270382">
                            <w:r>
                              <w:rPr>
                                <w:color w:val="000000"/>
                              </w:rPr>
                              <w:t>TR #6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4" o:spid="_x0000_s1180" style="position:absolute;margin-left:386.1pt;margin-top:120pt;width:43.95pt;height:13.8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" filled="f" stroked="f">
                <v:textbox style="layout-flow:vertical;mso-layout-flow-alt:bottom-to-top" inset="0,0,0,0">
                  <w:txbxContent>
                    <w:p w:rsidR="00E01466" w:rsidRDefault="00E01466" w:rsidP="00270382">
                      <w:r>
                        <w:rPr>
                          <w:color w:val="000000"/>
                        </w:rPr>
                        <w:t>TR #6</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7C00B084" wp14:editId="4180B815">
                <wp:simplePos x="0" y="0"/>
                <wp:positionH relativeFrom="column">
                  <wp:posOffset>143510</wp:posOffset>
                </wp:positionH>
                <wp:positionV relativeFrom="paragraph">
                  <wp:posOffset>1189990</wp:posOffset>
                </wp:positionV>
                <wp:extent cx="175260" cy="309245"/>
                <wp:effectExtent l="0" t="0" r="0" b="0"/>
                <wp:wrapNone/>
                <wp:docPr id="247"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75260" cy="309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390B7F">
                            <w:r>
                              <w:rPr>
                                <w:color w:val="000000"/>
                              </w:rPr>
                              <w:t>20 m</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id="Rectangle 148" o:spid="_x0000_s1181" style="position:absolute;margin-left:11.3pt;margin-top:93.7pt;width:13.8pt;height:24.35pt;rotation:-90;z-index:25165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" filled="f" stroked="f">
                <v:textbox style="mso-fit-shape-to-text:t" inset="0,0,0,0">
                  <w:txbxContent>
                    <w:p w:rsidR="00E01466" w:rsidRDefault="00E01466" w:rsidP="00390B7F">
                      <w:r>
                        <w:rPr>
                          <w:color w:val="000000"/>
                        </w:rPr>
                        <w:t>20 m</w:t>
                      </w:r>
                    </w:p>
                  </w:txbxContent>
                </v:textbox>
              </v:rect>
            </w:pict>
          </mc:Fallback>
        </mc:AlternateContent>
      </w:r>
      <w:r w:rsidR="00390B7F">
        <w:t xml:space="preserve">     </w:t>
      </w:r>
      <w:r>
        <w:rPr>
          <w:noProof/>
        </w:rPr>
        <mc:AlternateContent>
          <mc:Choice Requires="wpc">
            <w:drawing>
              <wp:anchor distT="0" distB="0" distL="114300" distR="114300" simplePos="0" relativeHeight="251656704" behindDoc="0" locked="0" layoutInCell="1" allowOverlap="1" wp14:anchorId="0222C856" wp14:editId="0B6C4265">
                <wp:simplePos x="0" y="0"/>
                <wp:positionH relativeFrom="character">
                  <wp:posOffset>0</wp:posOffset>
                </wp:positionH>
                <wp:positionV relativeFrom="line">
                  <wp:posOffset>114300</wp:posOffset>
                </wp:positionV>
                <wp:extent cx="4937760" cy="2349500"/>
                <wp:effectExtent l="0" t="0" r="0" b="3175"/>
                <wp:wrapNone/>
                <wp:docPr id="246"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7" name="Rectangle 114"/>
                        <wps:cNvSpPr>
                          <a:spLocks noChangeArrowheads="1"/>
                        </wps:cNvSpPr>
                        <wps:spPr bwMode="auto">
                          <a:xfrm>
                            <a:off x="301625" y="226695"/>
                            <a:ext cx="4565650"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Line 115"/>
                        <wps:cNvCnPr/>
                        <wps:spPr bwMode="auto">
                          <a:xfrm>
                            <a:off x="305435" y="112458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9" name="Line 116"/>
                        <wps:cNvCnPr/>
                        <wps:spPr bwMode="auto">
                          <a:xfrm>
                            <a:off x="305435" y="203771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0" name="Line 117"/>
                        <wps:cNvCnPr/>
                        <wps:spPr bwMode="auto">
                          <a:xfrm>
                            <a:off x="305435" y="21145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11" name="Rectangle 118"/>
                        <wps:cNvSpPr>
                          <a:spLocks noChangeArrowheads="1"/>
                        </wps:cNvSpPr>
                        <wps:spPr bwMode="auto">
                          <a:xfrm>
                            <a:off x="301625" y="211455"/>
                            <a:ext cx="2282825"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Rectangle 119"/>
                        <wps:cNvSpPr>
                          <a:spLocks noChangeArrowheads="1"/>
                        </wps:cNvSpPr>
                        <wps:spPr bwMode="auto">
                          <a:xfrm>
                            <a:off x="381000" y="0"/>
                            <a:ext cx="16598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(A) Plot 20 x 50 m</w:t>
                              </w:r>
                            </w:p>
                          </w:txbxContent>
                        </wps:txbx>
                        <wps:bodyPr rot="0" vert="horz" wrap="square" lIns="0" tIns="0" rIns="0" bIns="0" anchor="t" anchorCtr="0" upright="1">
                          <a:noAutofit/>
                        </wps:bodyPr>
                      </wps:wsp>
                      <wps:wsp>
                        <wps:cNvPr id="213" name="Rectangle 120"/>
                        <wps:cNvSpPr>
                          <a:spLocks noChangeArrowheads="1"/>
                        </wps:cNvSpPr>
                        <wps:spPr bwMode="auto">
                          <a:xfrm>
                            <a:off x="2209800" y="457200"/>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C05DEB" w:rsidRDefault="00E01466" w:rsidP="00D02A3F"/>
                          </w:txbxContent>
                        </wps:txbx>
                        <wps:bodyPr rot="0" vert="horz" wrap="square" lIns="0" tIns="0" rIns="0" bIns="0" anchor="t" anchorCtr="0" upright="1">
                          <a:noAutofit/>
                        </wps:bodyPr>
                      </wps:wsp>
                      <wps:wsp>
                        <wps:cNvPr id="214" name="Rectangle 121"/>
                        <wps:cNvSpPr>
                          <a:spLocks noChangeArrowheads="1"/>
                        </wps:cNvSpPr>
                        <wps:spPr bwMode="auto">
                          <a:xfrm>
                            <a:off x="698500" y="1200150"/>
                            <a:ext cx="1487170" cy="445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(C) Subplot 10 x 25 m</w:t>
                              </w:r>
                            </w:p>
                          </w:txbxContent>
                        </wps:txbx>
                        <wps:bodyPr rot="0" vert="horz" wrap="square" lIns="0" tIns="0" rIns="0" bIns="0" anchor="t" anchorCtr="0" upright="1">
                          <a:noAutofit/>
                        </wps:bodyPr>
                      </wps:wsp>
                      <wps:wsp>
                        <wps:cNvPr id="215" name="Rectangle 122"/>
                        <wps:cNvSpPr>
                          <a:spLocks noChangeArrowheads="1"/>
                        </wps:cNvSpPr>
                        <wps:spPr bwMode="auto">
                          <a:xfrm>
                            <a:off x="571500" y="1828800"/>
                            <a:ext cx="160020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(D) Subplot 2 x 50 m</w:t>
                              </w:r>
                            </w:p>
                            <w:p w:rsidR="00E01466" w:rsidRDefault="00E01466" w:rsidP="00D02A3F">
                              <w:pPr>
                                <w:rPr>
                                  <w:color w:val="000000"/>
                                </w:rPr>
                              </w:pPr>
                            </w:p>
                          </w:txbxContent>
                        </wps:txbx>
                        <wps:bodyPr rot="0" vert="horz" wrap="square" lIns="0" tIns="0" rIns="0" bIns="0" anchor="t" anchorCtr="0" upright="1">
                          <a:noAutofit/>
                        </wps:bodyPr>
                      </wps:wsp>
                      <wps:wsp>
                        <wps:cNvPr id="216" name="Rectangle 123"/>
                        <wps:cNvSpPr>
                          <a:spLocks noChangeArrowheads="1"/>
                        </wps:cNvSpPr>
                        <wps:spPr bwMode="auto">
                          <a:xfrm>
                            <a:off x="2473325" y="2165350"/>
                            <a:ext cx="49847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50 m</w:t>
                              </w:r>
                            </w:p>
                          </w:txbxContent>
                        </wps:txbx>
                        <wps:bodyPr rot="0" vert="horz" wrap="square" lIns="0" tIns="0" rIns="0" bIns="0" anchor="t" anchorCtr="0" upright="1">
                          <a:noAutofit/>
                        </wps:bodyPr>
                      </wps:wsp>
                      <wps:wsp>
                        <wps:cNvPr id="217" name="Freeform 124"/>
                        <wps:cNvSpPr>
                          <a:spLocks noEditPoints="1"/>
                        </wps:cNvSpPr>
                        <wps:spPr bwMode="auto">
                          <a:xfrm>
                            <a:off x="2886710" y="2228215"/>
                            <a:ext cx="1984375" cy="75565"/>
                          </a:xfrm>
                          <a:custGeom>
                            <a:avLst/>
                            <a:gdLst>
                              <a:gd name="T0" fmla="*/ 16 w 5216"/>
                              <a:gd name="T1" fmla="*/ 83 h 200"/>
                              <a:gd name="T2" fmla="*/ 5050 w 5216"/>
                              <a:gd name="T3" fmla="*/ 83 h 200"/>
                              <a:gd name="T4" fmla="*/ 5066 w 5216"/>
                              <a:gd name="T5" fmla="*/ 100 h 200"/>
                              <a:gd name="T6" fmla="*/ 5050 w 5216"/>
                              <a:gd name="T7" fmla="*/ 117 h 200"/>
                              <a:gd name="T8" fmla="*/ 16 w 5216"/>
                              <a:gd name="T9" fmla="*/ 117 h 200"/>
                              <a:gd name="T10" fmla="*/ 0 w 5216"/>
                              <a:gd name="T11" fmla="*/ 100 h 200"/>
                              <a:gd name="T12" fmla="*/ 16 w 5216"/>
                              <a:gd name="T13" fmla="*/ 83 h 200"/>
                              <a:gd name="T14" fmla="*/ 5016 w 5216"/>
                              <a:gd name="T15" fmla="*/ 0 h 200"/>
                              <a:gd name="T16" fmla="*/ 5216 w 5216"/>
                              <a:gd name="T17" fmla="*/ 100 h 200"/>
                              <a:gd name="T18" fmla="*/ 5016 w 5216"/>
                              <a:gd name="T19" fmla="*/ 200 h 200"/>
                              <a:gd name="T20" fmla="*/ 5016 w 5216"/>
                              <a:gd name="T21"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216" h="200">
                                <a:moveTo>
                                  <a:pt x="16" y="83"/>
                                </a:moveTo>
                                <a:lnTo>
                                  <a:pt x="5050" y="83"/>
                                </a:lnTo>
                                <a:cubicBezTo>
                                  <a:pt x="5059" y="83"/>
                                  <a:pt x="5066" y="91"/>
                                  <a:pt x="5066" y="100"/>
                                </a:cubicBezTo>
                                <a:cubicBezTo>
                                  <a:pt x="5066" y="109"/>
                                  <a:pt x="5059" y="117"/>
                                  <a:pt x="5050" y="117"/>
                                </a:cubicBezTo>
                                <a:lnTo>
                                  <a:pt x="16" y="117"/>
                                </a:lnTo>
                                <a:cubicBezTo>
                                  <a:pt x="7" y="117"/>
                                  <a:pt x="0" y="109"/>
                                  <a:pt x="0" y="100"/>
                                </a:cubicBezTo>
                                <a:cubicBezTo>
                                  <a:pt x="0" y="91"/>
                                  <a:pt x="7" y="83"/>
                                  <a:pt x="16" y="83"/>
                                </a:cubicBezTo>
                                <a:close/>
                                <a:moveTo>
                                  <a:pt x="5016" y="0"/>
                                </a:moveTo>
                                <a:lnTo>
                                  <a:pt x="5216" y="100"/>
                                </a:lnTo>
                                <a:lnTo>
                                  <a:pt x="5016" y="200"/>
                                </a:lnTo>
                                <a:lnTo>
                                  <a:pt x="5016" y="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218" name="Freeform 125"/>
                        <wps:cNvSpPr>
                          <a:spLocks noEditPoints="1"/>
                        </wps:cNvSpPr>
                        <wps:spPr bwMode="auto">
                          <a:xfrm>
                            <a:off x="305435" y="2227580"/>
                            <a:ext cx="1985010" cy="76200"/>
                          </a:xfrm>
                          <a:custGeom>
                            <a:avLst/>
                            <a:gdLst>
                              <a:gd name="T0" fmla="*/ 10400 w 10434"/>
                              <a:gd name="T1" fmla="*/ 234 h 400"/>
                              <a:gd name="T2" fmla="*/ 334 w 10434"/>
                              <a:gd name="T3" fmla="*/ 234 h 400"/>
                              <a:gd name="T4" fmla="*/ 300 w 10434"/>
                              <a:gd name="T5" fmla="*/ 200 h 400"/>
                              <a:gd name="T6" fmla="*/ 334 w 10434"/>
                              <a:gd name="T7" fmla="*/ 167 h 400"/>
                              <a:gd name="T8" fmla="*/ 10400 w 10434"/>
                              <a:gd name="T9" fmla="*/ 167 h 400"/>
                              <a:gd name="T10" fmla="*/ 10434 w 10434"/>
                              <a:gd name="T11" fmla="*/ 200 h 400"/>
                              <a:gd name="T12" fmla="*/ 10400 w 10434"/>
                              <a:gd name="T13" fmla="*/ 234 h 400"/>
                              <a:gd name="T14" fmla="*/ 400 w 10434"/>
                              <a:gd name="T15" fmla="*/ 400 h 400"/>
                              <a:gd name="T16" fmla="*/ 0 w 10434"/>
                              <a:gd name="T17" fmla="*/ 200 h 400"/>
                              <a:gd name="T18" fmla="*/ 400 w 10434"/>
                              <a:gd name="T19" fmla="*/ 0 h 400"/>
                              <a:gd name="T20" fmla="*/ 400 w 10434"/>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34" h="400">
                                <a:moveTo>
                                  <a:pt x="10400" y="234"/>
                                </a:moveTo>
                                <a:lnTo>
                                  <a:pt x="334" y="234"/>
                                </a:lnTo>
                                <a:cubicBezTo>
                                  <a:pt x="315" y="234"/>
                                  <a:pt x="300" y="219"/>
                                  <a:pt x="300" y="200"/>
                                </a:cubicBezTo>
                                <a:cubicBezTo>
                                  <a:pt x="300" y="182"/>
                                  <a:pt x="315" y="167"/>
                                  <a:pt x="334" y="167"/>
                                </a:cubicBezTo>
                                <a:lnTo>
                                  <a:pt x="10400" y="167"/>
                                </a:lnTo>
                                <a:cubicBezTo>
                                  <a:pt x="10419" y="167"/>
                                  <a:pt x="10434" y="182"/>
                                  <a:pt x="10434" y="200"/>
                                </a:cubicBezTo>
                                <a:cubicBezTo>
                                  <a:pt x="10434" y="219"/>
                                  <a:pt x="10419" y="234"/>
                                  <a:pt x="10400" y="234"/>
                                </a:cubicBezTo>
                                <a:close/>
                                <a:moveTo>
                                  <a:pt x="400" y="400"/>
                                </a:moveTo>
                                <a:lnTo>
                                  <a:pt x="0" y="200"/>
                                </a:lnTo>
                                <a:lnTo>
                                  <a:pt x="400" y="0"/>
                                </a:lnTo>
                                <a:lnTo>
                                  <a:pt x="40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219" name="Rectangle 128"/>
                        <wps:cNvSpPr>
                          <a:spLocks noChangeArrowheads="1"/>
                        </wps:cNvSpPr>
                        <wps:spPr bwMode="auto">
                          <a:xfrm>
                            <a:off x="2223770" y="520065"/>
                            <a:ext cx="387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 xml:space="preserve"> </w:t>
                              </w:r>
                            </w:p>
                          </w:txbxContent>
                        </wps:txbx>
                        <wps:bodyPr rot="0" vert="horz" wrap="square" lIns="0" tIns="0" rIns="0" bIns="0" anchor="t" anchorCtr="0" upright="1">
                          <a:noAutofit/>
                        </wps:bodyPr>
                      </wps:wsp>
                      <wps:wsp>
                        <wps:cNvPr id="220" name="Rectangle 129"/>
                        <wps:cNvSpPr>
                          <a:spLocks noChangeArrowheads="1"/>
                        </wps:cNvSpPr>
                        <wps:spPr bwMode="auto">
                          <a:xfrm>
                            <a:off x="2338070" y="520065"/>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txbxContent>
                        </wps:txbx>
                        <wps:bodyPr rot="0" vert="horz" wrap="square" lIns="0" tIns="0" rIns="0" bIns="0" anchor="t" anchorCtr="0" upright="1">
                          <a:noAutofit/>
                        </wps:bodyPr>
                      </wps:wsp>
                      <wps:wsp>
                        <wps:cNvPr id="221" name="Rectangle 130"/>
                        <wps:cNvSpPr>
                          <a:spLocks noChangeArrowheads="1"/>
                        </wps:cNvSpPr>
                        <wps:spPr bwMode="auto">
                          <a:xfrm>
                            <a:off x="1894840" y="285750"/>
                            <a:ext cx="213423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(B) 3-50 m transects (TR 1-3)</w:t>
                              </w:r>
                            </w:p>
                          </w:txbxContent>
                        </wps:txbx>
                        <wps:bodyPr rot="0" vert="horz" wrap="square" lIns="0" tIns="0" rIns="0" bIns="0" anchor="t" anchorCtr="0" upright="1">
                          <a:noAutofit/>
                        </wps:bodyPr>
                      </wps:wsp>
                      <wps:wsp>
                        <wps:cNvPr id="222" name="Oval 131"/>
                        <wps:cNvSpPr>
                          <a:spLocks noChangeArrowheads="1"/>
                        </wps:cNvSpPr>
                        <wps:spPr bwMode="auto">
                          <a:xfrm>
                            <a:off x="248285" y="14922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Oval 132"/>
                        <wps:cNvSpPr>
                          <a:spLocks noChangeArrowheads="1"/>
                        </wps:cNvSpPr>
                        <wps:spPr bwMode="auto">
                          <a:xfrm>
                            <a:off x="245110" y="201358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Oval 133"/>
                        <wps:cNvSpPr>
                          <a:spLocks noChangeArrowheads="1"/>
                        </wps:cNvSpPr>
                        <wps:spPr bwMode="auto">
                          <a:xfrm>
                            <a:off x="4843145" y="201358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Oval 134"/>
                        <wps:cNvSpPr>
                          <a:spLocks noChangeArrowheads="1"/>
                        </wps:cNvSpPr>
                        <wps:spPr bwMode="auto">
                          <a:xfrm>
                            <a:off x="4843145" y="14922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226" name="Group 135"/>
                        <wpg:cNvGrpSpPr>
                          <a:grpSpLocks/>
                        </wpg:cNvGrpSpPr>
                        <wpg:grpSpPr bwMode="auto">
                          <a:xfrm>
                            <a:off x="267335" y="1084580"/>
                            <a:ext cx="76200" cy="76200"/>
                            <a:chOff x="421" y="1888"/>
                            <a:chExt cx="120" cy="120"/>
                          </a:xfrm>
                        </wpg:grpSpPr>
                        <wps:wsp>
                          <wps:cNvPr id="227" name="Oval 136"/>
                          <wps:cNvSpPr>
                            <a:spLocks noChangeArrowheads="1"/>
                          </wps:cNvSpPr>
                          <wps:spPr bwMode="auto">
                            <a:xfrm>
                              <a:off x="421" y="1888"/>
                              <a:ext cx="120" cy="12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28" name="Oval 137"/>
                          <wps:cNvSpPr>
                            <a:spLocks noChangeArrowheads="1"/>
                          </wps:cNvSpPr>
                          <wps:spPr bwMode="auto">
                            <a:xfrm>
                              <a:off x="421" y="1888"/>
                              <a:ext cx="120" cy="12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229" name="Group 138"/>
                        <wpg:cNvGrpSpPr>
                          <a:grpSpLocks/>
                        </wpg:cNvGrpSpPr>
                        <wpg:grpSpPr bwMode="auto">
                          <a:xfrm>
                            <a:off x="4843145" y="1085215"/>
                            <a:ext cx="75565" cy="75565"/>
                            <a:chOff x="7627" y="1889"/>
                            <a:chExt cx="119" cy="119"/>
                          </a:xfrm>
                        </wpg:grpSpPr>
                        <wps:wsp>
                          <wps:cNvPr id="230" name="Oval 139"/>
                          <wps:cNvSpPr>
                            <a:spLocks noChangeArrowheads="1"/>
                          </wps:cNvSpPr>
                          <wps:spPr bwMode="auto">
                            <a:xfrm>
                              <a:off x="7627" y="1889"/>
                              <a:ext cx="119" cy="119"/>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231" name="Oval 140"/>
                          <wps:cNvSpPr>
                            <a:spLocks noChangeArrowheads="1"/>
                          </wps:cNvSpPr>
                          <wps:spPr bwMode="auto">
                            <a:xfrm>
                              <a:off x="7627" y="1889"/>
                              <a:ext cx="119" cy="119"/>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32" name="Oval 141"/>
                        <wps:cNvSpPr>
                          <a:spLocks noChangeArrowheads="1"/>
                        </wps:cNvSpPr>
                        <wps:spPr bwMode="auto">
                          <a:xfrm>
                            <a:off x="2550160" y="203263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Oval 142"/>
                        <wps:cNvSpPr>
                          <a:spLocks noChangeArrowheads="1"/>
                        </wps:cNvSpPr>
                        <wps:spPr bwMode="auto">
                          <a:xfrm>
                            <a:off x="2549525" y="1084580"/>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4" name="Rectangle 143"/>
                        <wps:cNvSpPr>
                          <a:spLocks noChangeArrowheads="1"/>
                        </wps:cNvSpPr>
                        <wps:spPr bwMode="auto">
                          <a:xfrm>
                            <a:off x="321310" y="914400"/>
                            <a:ext cx="36449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proofErr w:type="gramStart"/>
                              <w:r>
                                <w:rPr>
                                  <w:color w:val="000000"/>
                                </w:rPr>
                                <w:t>origin</w:t>
                              </w:r>
                              <w:proofErr w:type="gramEnd"/>
                            </w:p>
                          </w:txbxContent>
                        </wps:txbx>
                        <wps:bodyPr rot="0" vert="horz" wrap="square" lIns="0" tIns="0" rIns="0" bIns="0" anchor="t" anchorCtr="0" upright="1">
                          <a:noAutofit/>
                        </wps:bodyPr>
                      </wps:wsp>
                      <wps:wsp>
                        <wps:cNvPr id="235" name="Rectangle 144"/>
                        <wps:cNvSpPr>
                          <a:spLocks noChangeArrowheads="1"/>
                        </wps:cNvSpPr>
                        <wps:spPr bwMode="auto">
                          <a:xfrm>
                            <a:off x="301625" y="1805940"/>
                            <a:ext cx="4563110" cy="24701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Rectangle 146"/>
                        <wps:cNvSpPr>
                          <a:spLocks noChangeArrowheads="1"/>
                        </wps:cNvSpPr>
                        <wps:spPr bwMode="auto">
                          <a:xfrm>
                            <a:off x="3438525" y="947420"/>
                            <a:ext cx="4572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TR #2</w:t>
                              </w:r>
                            </w:p>
                          </w:txbxContent>
                        </wps:txbx>
                        <wps:bodyPr rot="0" vert="horz" wrap="square" lIns="0" tIns="0" rIns="0" bIns="0" anchor="t" anchorCtr="0" upright="1">
                          <a:spAutoFit/>
                        </wps:bodyPr>
                      </wps:wsp>
                      <wps:wsp>
                        <wps:cNvPr id="237" name="Rectangle 152"/>
                        <wps:cNvSpPr>
                          <a:spLocks noChangeArrowheads="1"/>
                        </wps:cNvSpPr>
                        <wps:spPr bwMode="auto">
                          <a:xfrm>
                            <a:off x="3438525" y="38100"/>
                            <a:ext cx="4572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TR #1</w:t>
                              </w:r>
                            </w:p>
                          </w:txbxContent>
                        </wps:txbx>
                        <wps:bodyPr rot="0" vert="horz" wrap="square" lIns="0" tIns="0" rIns="0" bIns="0" anchor="t" anchorCtr="0" upright="1">
                          <a:noAutofit/>
                        </wps:bodyPr>
                      </wps:wsp>
                      <wps:wsp>
                        <wps:cNvPr id="238" name="Rectangle 145"/>
                        <wps:cNvSpPr>
                          <a:spLocks noChangeArrowheads="1"/>
                        </wps:cNvSpPr>
                        <wps:spPr bwMode="auto">
                          <a:xfrm rot="16200000">
                            <a:off x="-29845" y="1413510"/>
                            <a:ext cx="49530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TR #4</w:t>
                              </w:r>
                            </w:p>
                          </w:txbxContent>
                        </wps:txbx>
                        <wps:bodyPr rot="0" vert="vert270" wrap="square" lIns="0" tIns="0" rIns="0" bIns="0" anchor="t" anchorCtr="0" upright="1">
                          <a:noAutofit/>
                        </wps:bodyPr>
                      </wps:wsp>
                      <wps:wsp>
                        <wps:cNvPr id="239" name="Rectangle 153"/>
                        <wps:cNvSpPr>
                          <a:spLocks noChangeArrowheads="1"/>
                        </wps:cNvSpPr>
                        <wps:spPr bwMode="auto">
                          <a:xfrm rot="16200000">
                            <a:off x="2253615" y="1415415"/>
                            <a:ext cx="4953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TR #5</w:t>
                              </w:r>
                            </w:p>
                          </w:txbxContent>
                        </wps:txbx>
                        <wps:bodyPr rot="0" vert="vert270" wrap="square" lIns="0" tIns="0" rIns="0" bIns="0" anchor="t" anchorCtr="0" upright="1">
                          <a:noAutofit/>
                        </wps:bodyPr>
                      </wps:wsp>
                      <wps:wsp>
                        <wps:cNvPr id="240" name="Rectangle 147"/>
                        <wps:cNvSpPr>
                          <a:spLocks noChangeArrowheads="1"/>
                        </wps:cNvSpPr>
                        <wps:spPr bwMode="auto">
                          <a:xfrm>
                            <a:off x="3438525" y="1876425"/>
                            <a:ext cx="4762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TR #3</w:t>
                              </w:r>
                            </w:p>
                          </w:txbxContent>
                        </wps:txbx>
                        <wps:bodyPr rot="0" vert="horz" wrap="square" lIns="0" tIns="0" rIns="0" bIns="0" anchor="t" anchorCtr="0" upright="1">
                          <a:spAutoFit/>
                        </wps:bodyPr>
                      </wps:wsp>
                      <wps:wsp>
                        <wps:cNvPr id="241" name="Rectangle 155"/>
                        <wps:cNvSpPr>
                          <a:spLocks noChangeArrowheads="1"/>
                        </wps:cNvSpPr>
                        <wps:spPr bwMode="auto">
                          <a:xfrm>
                            <a:off x="2752725" y="1177925"/>
                            <a:ext cx="195389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rPr>
                                  <w:color w:val="000000"/>
                                </w:rPr>
                                <w:t>(E) 3-20 m transects (TR 4-6)</w:t>
                              </w:r>
                            </w:p>
                            <w:p w:rsidR="00E01466" w:rsidRDefault="00E01466" w:rsidP="00D02A3F">
                              <w:pPr>
                                <w:rPr>
                                  <w:color w:val="000000"/>
                                </w:rPr>
                              </w:pPr>
                            </w:p>
                          </w:txbxContent>
                        </wps:txbx>
                        <wps:bodyPr rot="0" vert="horz" wrap="square" lIns="0" tIns="0" rIns="0" bIns="0" anchor="t" anchorCtr="0" upright="1">
                          <a:noAutofit/>
                        </wps:bodyPr>
                      </wps:wsp>
                      <wps:wsp>
                        <wps:cNvPr id="242" name="Text Box 851"/>
                        <wps:cNvSpPr txBox="1">
                          <a:spLocks noChangeArrowheads="1"/>
                        </wps:cNvSpPr>
                        <wps:spPr bwMode="auto">
                          <a:xfrm>
                            <a:off x="1080135" y="598170"/>
                            <a:ext cx="50609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D02A3F" w:rsidRDefault="00E01466" w:rsidP="00D02A3F">
                              <w:r w:rsidRPr="00D02A3F">
                                <w:t>Q1</w:t>
                              </w:r>
                            </w:p>
                          </w:txbxContent>
                        </wps:txbx>
                        <wps:bodyPr rot="0" vert="horz" wrap="square" lIns="91440" tIns="45720" rIns="91440" bIns="45720" anchor="t" anchorCtr="0" upright="1">
                          <a:noAutofit/>
                        </wps:bodyPr>
                      </wps:wsp>
                      <wps:wsp>
                        <wps:cNvPr id="243" name="Text Box 852"/>
                        <wps:cNvSpPr txBox="1">
                          <a:spLocks noChangeArrowheads="1"/>
                        </wps:cNvSpPr>
                        <wps:spPr bwMode="auto">
                          <a:xfrm>
                            <a:off x="3350895" y="598170"/>
                            <a:ext cx="50609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t>Q2</w:t>
                              </w:r>
                            </w:p>
                          </w:txbxContent>
                        </wps:txbx>
                        <wps:bodyPr rot="0" vert="horz" wrap="square" lIns="91440" tIns="45720" rIns="91440" bIns="45720" anchor="t" anchorCtr="0" upright="1">
                          <a:noAutofit/>
                        </wps:bodyPr>
                      </wps:wsp>
                      <wps:wsp>
                        <wps:cNvPr id="244" name="Text Box 853"/>
                        <wps:cNvSpPr txBox="1">
                          <a:spLocks noChangeArrowheads="1"/>
                        </wps:cNvSpPr>
                        <wps:spPr bwMode="auto">
                          <a:xfrm>
                            <a:off x="1086485" y="1434465"/>
                            <a:ext cx="50609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t>Q4</w:t>
                              </w:r>
                            </w:p>
                          </w:txbxContent>
                        </wps:txbx>
                        <wps:bodyPr rot="0" vert="horz" wrap="square" lIns="91440" tIns="45720" rIns="91440" bIns="45720" anchor="t" anchorCtr="0" upright="1">
                          <a:noAutofit/>
                        </wps:bodyPr>
                      </wps:wsp>
                      <wps:wsp>
                        <wps:cNvPr id="245" name="Text Box 854"/>
                        <wps:cNvSpPr txBox="1">
                          <a:spLocks noChangeArrowheads="1"/>
                        </wps:cNvSpPr>
                        <wps:spPr bwMode="auto">
                          <a:xfrm>
                            <a:off x="3347720" y="1435100"/>
                            <a:ext cx="50609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02A3F">
                              <w:r>
                                <w:t>Q3</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12" o:spid="_x0000_s1182" editas="canvas" style="position:absolute;margin-left:0;margin-top:9pt;width:388.8pt;height:185pt;z-index:251656704;mso-position-horizontal-relative:char;mso-position-vertical-relative:line" coordsize="49377,2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">
                <v:shape id="_x0000_s1183" type="#_x0000_t75" style="position:absolute;width:49377;height:23495;visibility:visible;mso-wrap-style:square">
                  <v:fill o:detectmouseclick="t"/>
                  <v:path o:connecttype="none"/>
                </v:shape>
                <v:rect id="Rectangle 114" o:spid="_x0000_s1184" style="position:absolute;left:3016;top:2266;width:45656;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SSSsMA&#10;AADcAAAADwAAAGRycy9kb3ducmV2LnhtbESPwWrDMBBE74H+g9hCb4lcH5LgRDEhUDAll6a95LZY&#10;G8mttDKWajt/XxUKPQ4z84bZ17N3YqQhdoEVPK8KEMRt0B0bBR/vL8stiJiQNbrApOBOEerDw2KP&#10;lQ4Tv9F4SUZkCMcKFdiU+krK2FryGFehJ87eLQweU5aDkXrAKcO9k2VRrKXHjvOCxZ5Oltqvy7dX&#10;0GFz1Vdn2Lx+jpvteT0H1Fapp8f5uAORaE7/4b92oxWUxQZ+z+Qj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SSSsMAAADcAAAADwAAAAAAAAAAAAAAAACYAgAAZHJzL2Rv&#10;d25yZXYueG1sUEsFBgAAAAAEAAQA9QAAAIgDAAAAAA==&#10;" filled="f">
                  <v:stroke endcap="round"/>
                </v:rect>
                <v:line id="Line 115" o:spid="_x0000_s1185" style="position:absolute;visibility:visible;mso-wrap-style:square" from="3054,11245" to="48710,1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OkDsAAAADcAAAADwAAAGRycy9kb3ducmV2LnhtbERPTYvCMBC9C/sfwizszSaKiHSNIsJC&#10;D+7BKu51aMam2Exqk9X6781B8Ph438v14Fpxoz40njVMMgWCuPKm4VrD8fAzXoAIEdlg65k0PCjA&#10;evUxWmJu/J33dCtjLVIIhxw12Bi7XMpQWXIYMt8RJ+7se4cxwb6Wpsd7CnetnCo1lw4bTg0WO9pa&#10;qi7lv9Mw+y2s+Rt2YbdXxYma62x7Lb3WX5/D5htEpCG+xS93YTRMVVqbzqQj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zpA7AAAAA3AAAAA8AAAAAAAAAAAAAAAAA&#10;oQIAAGRycy9kb3ducmV2LnhtbFBLBQYAAAAABAAEAPkAAACOAwAAAAA=&#10;" strokeweight="2.25pt"/>
                <v:line id="Line 116" o:spid="_x0000_s1186" style="position:absolute;visibility:visible;mso-wrap-style:square" from="3054,20377" to="48710,20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8BlcQAAADcAAAADwAAAGRycy9kb3ducmV2LnhtbESPQWsCMRSE7wX/Q3hCb92kIkW3RimC&#10;sAc9uIq9PjbPzeLmZd1E3f57Uyj0OMzMN8xiNbhW3KkPjWcN75kCQVx503Ct4XjYvM1AhIhssPVM&#10;Gn4owGo5ellgbvyD93QvYy0ShEOOGmyMXS5lqCw5DJnviJN39r3DmGRfS9PjI8FdKydKfUiHDacF&#10;ix2tLVWX8uY0THeFNd/DNmz3qjhRc52ur6XX+nU8fH2CiDTE//BfuzAaJmoOv2fSEZDL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wGVxAAAANwAAAAPAAAAAAAAAAAA&#10;AAAAAKECAABkcnMvZG93bnJldi54bWxQSwUGAAAAAAQABAD5AAAAkgMAAAAA&#10;" strokeweight="2.25pt"/>
                <v:line id="Line 117" o:spid="_x0000_s1187" style="position:absolute;visibility:visible;mso-wrap-style:square" from="3054,2114" to="48710,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w+1cEAAADcAAAADwAAAGRycy9kb3ducmV2LnhtbERPz2vCMBS+D/wfwhN2m6lFxqhGEUHo&#10;oTvYje36aJ5NsHlpm6j1vzeHwY4f3+/NbnKduNEYrGcFy0UGgrjx2nKr4Pvr+PYBIkRkjZ1nUvCg&#10;ALvt7GWDhfZ3PtGtjq1IIRwKVGBi7AspQ2PIYVj4njhxZz86jAmOrdQj3lO462SeZe/SoeXUYLCn&#10;g6HmUl+dgtVnafTvVIXqlJU/ZIfVYai9Uq/zab8GEWmK/+I/d6kV5Ms0P51JR0B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3D7VwQAAANwAAAAPAAAAAAAAAAAAAAAA&#10;AKECAABkcnMvZG93bnJldi54bWxQSwUGAAAAAAQABAD5AAAAjwMAAAAA&#10;" strokeweight="2.25pt"/>
                <v:rect id="Rectangle 118" o:spid="_x0000_s1188" style="position:absolute;left:3016;top:2114;width:22828;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5eMMA&#10;AADcAAAADwAAAGRycy9kb3ducmV2LnhtbESPQWsCMRSE7wX/Q3iCt5pdD1vZGkUEQYqX2l68PTav&#10;SXTzsmzi7vbfN4VCj8PMfMNsdpNvxUB9dIEVlMsCBHETtGOj4PPj+LwGEROyxjYwKfimCLvt7GmD&#10;tQ4jv9NwSUZkCMcaFdiUulrK2FjyGJehI87eV+g9pix7I3WPY4b7Vq6KopIeHecFix0dLDX3y8Mr&#10;cHi66mtr2Lzdhpf1uZoCaqvUYj7tX0EkmtJ/+K990gpWZQm/Z/IR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g5eMMAAADcAAAADwAAAAAAAAAAAAAAAACYAgAAZHJzL2Rv&#10;d25yZXYueG1sUEsFBgAAAAAEAAQA9QAAAIgDAAAAAA==&#10;" filled="f">
                  <v:stroke endcap="round"/>
                </v:rect>
                <v:rect id="Rectangle 119" o:spid="_x0000_s1189" style="position:absolute;left:3810;width:1659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E01466" w:rsidRDefault="00E01466" w:rsidP="00D02A3F">
                        <w:r>
                          <w:rPr>
                            <w:color w:val="000000"/>
                          </w:rPr>
                          <w:t>(A) Plot 20 x 50 m</w:t>
                        </w:r>
                      </w:p>
                    </w:txbxContent>
                  </v:textbox>
                </v:rect>
                <v:rect id="Rectangle 120" o:spid="_x0000_s1190" style="position:absolute;left:22098;top:4572;width:6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WFn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hZzEAAAA3AAAAA8AAAAAAAAAAAAAAAAAmAIAAGRycy9k&#10;b3ducmV2LnhtbFBLBQYAAAAABAAEAPUAAACJAwAAAAA=&#10;" filled="f" stroked="f">
                  <v:textbox inset="0,0,0,0">
                    <w:txbxContent>
                      <w:p w:rsidR="00E01466" w:rsidRPr="00C05DEB" w:rsidRDefault="00E01466" w:rsidP="00D02A3F"/>
                    </w:txbxContent>
                  </v:textbox>
                </v:rect>
                <v:rect id="Rectangle 121" o:spid="_x0000_s1191" style="position:absolute;left:6985;top:12001;width:14871;height:4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E01466" w:rsidRDefault="00E01466" w:rsidP="00D02A3F">
                        <w:r>
                          <w:rPr>
                            <w:color w:val="000000"/>
                          </w:rPr>
                          <w:t>(C) Subplot 10 x 25 m</w:t>
                        </w:r>
                      </w:p>
                    </w:txbxContent>
                  </v:textbox>
                </v:rect>
                <v:rect id="Rectangle 122" o:spid="_x0000_s1192" style="position:absolute;left:5715;top:18288;width:16002;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C4c8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uHPEAAAA3AAAAA8AAAAAAAAAAAAAAAAAmAIAAGRycy9k&#10;b3ducmV2LnhtbFBLBQYAAAAABAAEAPUAAACJAwAAAAA=&#10;" filled="f" stroked="f">
                  <v:textbox inset="0,0,0,0">
                    <w:txbxContent>
                      <w:p w:rsidR="00E01466" w:rsidRDefault="00E01466" w:rsidP="00D02A3F">
                        <w:r>
                          <w:rPr>
                            <w:color w:val="000000"/>
                          </w:rPr>
                          <w:t>(D) Subplot 2 x 50 m</w:t>
                        </w:r>
                      </w:p>
                      <w:p w:rsidR="00E01466" w:rsidRDefault="00E01466" w:rsidP="00D02A3F">
                        <w:pPr>
                          <w:rPr>
                            <w:color w:val="000000"/>
                          </w:rPr>
                        </w:pPr>
                      </w:p>
                    </w:txbxContent>
                  </v:textbox>
                </v:rect>
                <v:rect id="Rectangle 123" o:spid="_x0000_s1193" style="position:absolute;left:24733;top:21653;width:4985;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ImBM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Ws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ImBMYAAADcAAAADwAAAAAAAAAAAAAAAACYAgAAZHJz&#10;L2Rvd25yZXYueG1sUEsFBgAAAAAEAAQA9QAAAIsDAAAAAA==&#10;" filled="f" stroked="f">
                  <v:textbox inset="0,0,0,0">
                    <w:txbxContent>
                      <w:p w:rsidR="00E01466" w:rsidRDefault="00E01466" w:rsidP="00D02A3F">
                        <w:r>
                          <w:rPr>
                            <w:color w:val="000000"/>
                          </w:rPr>
                          <w:t>50 m</w:t>
                        </w:r>
                      </w:p>
                    </w:txbxContent>
                  </v:textbox>
                </v:rect>
                <v:shape id="Freeform 124" o:spid="_x0000_s1194" style="position:absolute;left:28867;top:22282;width:19843;height:755;visibility:visible;mso-wrap-style:square;v-text-anchor:top" coordsize="52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MjMMA&#10;AADcAAAADwAAAGRycy9kb3ducmV2LnhtbESPQYvCMBSE78L+h/AEL7ImKqjURiniwp6EVff+aJ5t&#10;tXkpTar132+EBY/DzHzDpNve1uJOra8ca5hOFAji3JmKCw3n09fnCoQPyAZrx6ThSR62m49Biolx&#10;D/6h+zEUIkLYJ6ihDKFJpPR5SRb9xDXE0bu41mKIsi2kafER4baWM6UW0mLFcaHEhnYl5bdjZzU0&#10;y+tur7Lu8JsV+9P8tpobNWatR8M+W4MI1Id3+L/9bTTMpkt4nY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9MjMMAAADcAAAADwAAAAAAAAAAAAAAAACYAgAAZHJzL2Rv&#10;d25yZXYueG1sUEsFBgAAAAAEAAQA9QAAAIgDAAAAAA==&#10;" path="m16,83r5034,c5059,83,5066,91,5066,100v,9,-7,17,-16,17l16,117c7,117,,109,,100,,91,7,83,16,83xm5016,r200,100l5016,200,5016,xe" fillcolor="black" strokeweight=".1pt">
                  <v:stroke joinstyle="bevel"/>
                  <v:path arrowok="t" o:connecttype="custom" o:connectlocs="6087,31359;1921222,31359;1927309,37783;1921222,44206;6087,44206;0,37783;6087,31359;1908287,0;1984375,37783;1908287,75565;1908287,0" o:connectangles="0,0,0,0,0,0,0,0,0,0,0"/>
                  <o:lock v:ext="edit" verticies="t"/>
                </v:shape>
                <v:shape id="Freeform 125" o:spid="_x0000_s1195" style="position:absolute;left:3054;top:22275;width:19850;height:762;visibility:visible;mso-wrap-style:square;v-text-anchor:top" coordsize="1043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26sMA&#10;AADcAAAADwAAAGRycy9kb3ducmV2LnhtbERPPW+DMBDdI/U/WFcpS9SYMEQRjRO1KShUmUoZMp7w&#10;BWjxGWEXyL+vh0odn973/jibTow0uNaygs06AkFcWd1yraD8zJ52IJxH1thZJgV3cnA8PCz2mGg7&#10;8QeNha9FCGGXoILG+z6R0lUNGXRr2xMH7mYHgz7AoZZ6wCmEm07GUbSVBlsODQ32dGqo+i5+jIJ3&#10;Gq+X0pzOq9c4v7xlq7T9Skullo/zyzMIT7P/F/+5c60g3oS14Uw4AvLw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26sMAAADcAAAADwAAAAAAAAAAAAAAAACYAgAAZHJzL2Rv&#10;d25yZXYueG1sUEsFBgAAAAAEAAQA9QAAAIgDAAAAAA==&#10;" path="m10400,234l334,234v-19,,-34,-15,-34,-34c300,182,315,167,334,167r10066,c10419,167,10434,182,10434,200v,19,-15,34,-34,34xm400,400l,200,400,r,400xe" fillcolor="black" strokeweight=".1pt">
                  <v:stroke joinstyle="bevel"/>
                  <v:path arrowok="t" o:connecttype="custom" o:connectlocs="1978542,44577;63542,44577;57073,38100;63542,31814;1978542,31814;1985010,38100;1978542,44577;76098,76200;0,38100;76098,0;76098,76200" o:connectangles="0,0,0,0,0,0,0,0,0,0,0"/>
                  <o:lock v:ext="edit" verticies="t"/>
                </v:shape>
                <v:rect id="Rectangle 128" o:spid="_x0000_s1196" style="position:absolute;left:22237;top:5200;width:38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rsidR="00E01466" w:rsidRDefault="00E01466" w:rsidP="00D02A3F">
                        <w:r>
                          <w:rPr>
                            <w:color w:val="000000"/>
                          </w:rPr>
                          <w:t xml:space="preserve"> </w:t>
                        </w:r>
                      </w:p>
                    </w:txbxContent>
                  </v:textbox>
                </v:rect>
                <v:rect id="Rectangle 129" o:spid="_x0000_s1197" style="position:absolute;left:23380;top:5200;width:69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rsidR="00E01466" w:rsidRDefault="00E01466" w:rsidP="00D02A3F"/>
                    </w:txbxContent>
                  </v:textbox>
                </v:rect>
                <v:rect id="Rectangle 130" o:spid="_x0000_s1198" style="position:absolute;left:18948;top:2857;width:21342;height:34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E01466" w:rsidRDefault="00E01466" w:rsidP="00D02A3F">
                        <w:r>
                          <w:rPr>
                            <w:color w:val="000000"/>
                          </w:rPr>
                          <w:t>(B) 3-50 m transects (TR 1-3)</w:t>
                        </w:r>
                      </w:p>
                    </w:txbxContent>
                  </v:textbox>
                </v:rect>
                <v:oval id="Oval 131" o:spid="_x0000_s1199" style="position:absolute;left:2482;top:1492;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H1McMA&#10;AADcAAAADwAAAGRycy9kb3ducmV2LnhtbESPQWsCMRSE74L/IbyCN80asMhqlCIIgl7cttDjc/O6&#10;Wbp5WZOo23/fFAo9DjPzDbPeDq4Tdwqx9axhPitAENfetNxoeHvdT5cgYkI22HkmDd8UYbsZj9ZY&#10;Gv/gM92r1IgM4ViiBptSX0oZa0sO48z3xNn79MFhyjI00gR8ZLjrpCqKZ+mw5bxgsaedpfqrujkN&#10;u6qtL8cwHxb0bu1VfSzt+XTSevI0vKxAJBrSf/ivfTAalFLweyYf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H1McMAAADcAAAADwAAAAAAAAAAAAAAAACYAgAAZHJzL2Rv&#10;d25yZXYueG1sUEsFBgAAAAAEAAQA9QAAAIgDAAAAAA==&#10;" filled="f">
                  <v:stroke endcap="round"/>
                </v:oval>
                <v:oval id="Oval 132" o:spid="_x0000_s1200" style="position:absolute;left:2451;top:2013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QqsQA&#10;AADcAAAADwAAAGRycy9kb3ducmV2LnhtbESPQWsCMRSE7wX/Q3iCt5p1xSJbo4ggCPXi1kKPr5vn&#10;ZnHzsiapbv99Iwgeh5n5hlmsetuKK/nQOFYwGWcgiCunG64VHD+3r3MQISJrbB2Tgj8KsFoOXhZY&#10;aHfjA13LWIsE4VCgAhNjV0gZKkMWw9h1xMk7OW8xJulrqT3eEty2Ms+yN2mx4bRgsKONoepc/loF&#10;m7Kpfj78pJ/RlzGX/HtuDvu9UqNhv34HEamPz/CjvdMK8nwK9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9UKrEAAAA3AAAAA8AAAAAAAAAAAAAAAAAmAIAAGRycy9k&#10;b3ducmV2LnhtbFBLBQYAAAAABAAEAPUAAACJAwAAAAA=&#10;" filled="f">
                  <v:stroke endcap="round"/>
                </v:oval>
                <v:oval id="Oval 133" o:spid="_x0000_s1201" style="position:absolute;left:48431;top:20135;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TI3sQA&#10;AADcAAAADwAAAGRycy9kb3ducmV2LnhtbESPQWsCMRSE7wX/Q3iCt5p10SJbo4ggCPXi1kKPr5vn&#10;ZnHzsiapbv99Iwgeh5n5hlmsetuKK/nQOFYwGWcgiCunG64VHD+3r3MQISJrbB2Tgj8KsFoOXhZY&#10;aHfjA13LWIsE4VCgAhNjV0gZKkMWw9h1xMk7OW8xJulrqT3eEty2Ms+yN2mx4bRgsKONoepc/loF&#10;m7Kpfj78pJ/RlzGX/HtuDvu9UqNhv34HEamPz/CjvdMK8nwK9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UyN7EAAAA3AAAAA8AAAAAAAAAAAAAAAAAmAIAAGRycy9k&#10;b3ducmV2LnhtbFBLBQYAAAAABAAEAPUAAACJAwAAAAA=&#10;" filled="f">
                  <v:stroke endcap="round"/>
                </v:oval>
                <v:oval id="Oval 134" o:spid="_x0000_s1202" style="position:absolute;left:48431;top:1492;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tRcMA&#10;AADcAAAADwAAAGRycy9kb3ducmV2LnhtbESPQWsCMRSE7wX/Q3iCt5p1wSKrUUQQBL24reDxuXlu&#10;FjcvaxJ1+++bQqHHYWa+YRar3rbiST40jhVMxhkI4srphmsFX5/b9xmIEJE1to5JwTcFWC0Hbwss&#10;tHvxkZ5lrEWCcChQgYmxK6QMlSGLYew64uRdnbcYk/S11B5fCW5bmWfZh7TYcFow2NHGUHUrH1bB&#10;pmyqy95P+imdjLnn55k5Hg5KjYb9eg4iUh//w3/tnVaQ51P4PZOO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htRcMAAADcAAAADwAAAAAAAAAAAAAAAACYAgAAZHJzL2Rv&#10;d25yZXYueG1sUEsFBgAAAAAEAAQA9QAAAIgDAAAAAA==&#10;" filled="f">
                  <v:stroke endcap="round"/>
                </v:oval>
                <v:group id="Group 135" o:spid="_x0000_s1203" style="position:absolute;left:2673;top:10845;width:762;height:762" coordorigin="421,1888"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oval id="Oval 136" o:spid="_x0000_s1204"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b08MA&#10;AADcAAAADwAAAGRycy9kb3ducmV2LnhtbESPQWsCMRSE74X+h/CE3mrWPdiyNYoIhaUnq4VeH8lz&#10;s7p5WZN03fbXN4LgcZiZb5jFanSdGCjE1rOC2bQAQay9ablR8LV/f34FEROywc4zKfilCKvl48MC&#10;K+Mv/EnDLjUiQzhWqMCm1FdSRm3JYZz6njh7Bx8cpixDI03AS4a7TpZFMZcOW84LFnvaWNKn3Y9T&#10;8OGGra57G1Cv59vvoz3Xf/Ks1NNkXL+BSDSme/jWro2CsnyB65l8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Nb08MAAADcAAAADwAAAAAAAAAAAAAAAACYAgAAZHJzL2Rv&#10;d25yZXYueG1sUEsFBgAAAAAEAAQA9QAAAIgDAAAAAA==&#10;" fillcolor="black" strokeweight="0"/>
                  <v:oval id="Oval 137" o:spid="_x0000_s1205"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nC28AA&#10;AADcAAAADwAAAGRycy9kb3ducmV2LnhtbERPTYvCMBC9L/gfwgh7W1MLLlKNIoKwoBergsexGZti&#10;M6lJVrv/fnMQPD7e93zZ21Y8yIfGsYLxKANBXDndcK3geNh8TUGEiKyxdUwK/ijAcjH4mGOh3ZP3&#10;9ChjLVIIhwIVmBi7QspQGbIYRq4jTtzVeYsxQV9L7fGZwm0r8yz7lhYbTg0GO1obqm7lr1WwLpvq&#10;svXjfkInY+75eWr2u51Sn8N+NQMRqY9v8cv9oxXkeVqbzq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1nC28AAAADcAAAADwAAAAAAAAAAAAAAAACYAgAAZHJzL2Rvd25y&#10;ZXYueG1sUEsFBgAAAAAEAAQA9QAAAIUDAAAAAA==&#10;" filled="f">
                    <v:stroke endcap="round"/>
                  </v:oval>
                </v:group>
                <v:group id="Group 138" o:spid="_x0000_s1206" style="position:absolute;left:48431;top:10852;width:756;height:755" coordorigin="7627,1889" coordsize="119,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oval id="Oval 139" o:spid="_x0000_s1207"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VesAA&#10;AADcAAAADwAAAGRycy9kb3ducmV2LnhtbERPTWsCMRC9F/wPYYTealYLUlajiCAsPakteB2ScbO6&#10;maxJXLf++uZQ6PHxvpfrwbWipxAbzwqmkwIEsfam4VrB99fu7QNETMgGW8+k4IcirFejlyWWxj/4&#10;QP0x1SKHcCxRgU2pK6WM2pLDOPEdcebOPjhMGYZamoCPHO5aOSuKuXTYcG6w2NHWkr4e707Bp+v3&#10;uupsQL2Z708Xe6ue8qbU63jYLEAkGtK/+M9dGQWz9zw/n8lHQK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fNVesAAAADcAAAADwAAAAAAAAAAAAAAAACYAgAAZHJzL2Rvd25y&#10;ZXYueG1sUEsFBgAAAAAEAAQA9QAAAIUDAAAAAA==&#10;" fillcolor="black" strokeweight="0"/>
                  <v:oval id="Oval 140" o:spid="_x0000_s1208"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r9m8QA&#10;AADcAAAADwAAAGRycy9kb3ducmV2LnhtbESPQWsCMRSE7wX/Q3iCt5rdlRbZGkWEQkEvbhU8vm5e&#10;N0s3L2sSdf33plDocZiZb5jFarCduJIPrWMF+TQDQVw73XKj4PD5/jwHESKyxs4xKbhTgNVy9LTA&#10;Ursb7+laxUYkCIcSFZgY+1LKUBuyGKauJ07et/MWY5K+kdrjLcFtJ4sse5UWW04LBnvaGKp/qotV&#10;sKna+mvr8+GFjsaci9Pc7Hc7pSbjYf0GItIQ/8N/7Q+toJjl8HsmH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6/ZvEAAAA3AAAAA8AAAAAAAAAAAAAAAAAmAIAAGRycy9k&#10;b3ducmV2LnhtbFBLBQYAAAAABAAEAPUAAACJAwAAAAA=&#10;" filled="f">
                    <v:stroke endcap="round"/>
                  </v:oval>
                </v:group>
                <v:oval id="Oval 141" o:spid="_x0000_s1209" style="position:absolute;left:25501;top:20326;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j7MQA&#10;AADcAAAADwAAAGRycy9kb3ducmV2LnhtbESPQWsCMRSE7wX/Q3iCt5p1xSJbo4ggCPXi1kKPr5vn&#10;ZnHzsiapbv99Iwgeh5n5hlmsetuKK/nQOFYwGWcgiCunG64VHD+3r3MQISJrbB2Tgj8KsFoOXhZY&#10;aHfjA13LWIsE4VCgAhNjV0gZKkMWw9h1xMk7OW8xJulrqT3eEty2Ms+yN2mx4bRgsKONoepc/loF&#10;m7Kpfj78pJ/RlzGX/HtuDvu9UqNhv34HEamPz/CjvdMK8mkO9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oY+zEAAAA3AAAAA8AAAAAAAAAAAAAAAAAmAIAAGRycy9k&#10;b3ducmV2LnhtbFBLBQYAAAAABAAEAPUAAACJAwAAAAA=&#10;" filled="f">
                  <v:stroke endcap="round"/>
                </v:oval>
                <v:oval id="Oval 142" o:spid="_x0000_s1210" style="position:absolute;left:25495;top:1084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Gd8UA&#10;AADcAAAADwAAAGRycy9kb3ducmV2LnhtbESPQWvCQBSE74L/YXlCb7pJpCLRNRRBKNSLsYUeX7PP&#10;bGj2bdzdavrvu4VCj8PMfMNsq9H24kY+dI4V5IsMBHHjdMetgtfzYb4GESKyxt4xKfimANVuOtli&#10;qd2dT3SrYysShEOJCkyMQyllaAxZDAs3ECfv4rzFmKRvpfZ4T3DbyyLLVtJix2nB4EB7Q81n/WUV&#10;7Ouu+Xjx+fhIb8Zci/e1OR2PSj3MxqcNiEhj/A//tZ+1gmK5hN8z6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JMZ3xQAAANwAAAAPAAAAAAAAAAAAAAAAAJgCAABkcnMv&#10;ZG93bnJldi54bWxQSwUGAAAAAAQABAD1AAAAigMAAAAA&#10;" filled="f">
                  <v:stroke endcap="round"/>
                </v:oval>
                <v:rect id="Rectangle 143" o:spid="_x0000_s1211" style="position:absolute;left:3213;top:9144;width:364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BiMUA&#10;AADcAAAADwAAAGRycy9kb3ducmV2LnhtbESPT4vCMBTE78J+h/AW9qbpuiJ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SUGIxQAAANwAAAAPAAAAAAAAAAAAAAAAAJgCAABkcnMv&#10;ZG93bnJldi54bWxQSwUGAAAAAAQABAD1AAAAigMAAAAA&#10;" filled="f" stroked="f">
                  <v:textbox inset="0,0,0,0">
                    <w:txbxContent>
                      <w:p w:rsidR="00E01466" w:rsidRDefault="00E01466" w:rsidP="00D02A3F">
                        <w:proofErr w:type="gramStart"/>
                        <w:r>
                          <w:rPr>
                            <w:color w:val="000000"/>
                          </w:rPr>
                          <w:t>origin</w:t>
                        </w:r>
                        <w:proofErr w:type="gramEnd"/>
                      </w:p>
                    </w:txbxContent>
                  </v:textbox>
                </v:rect>
                <v:rect id="Rectangle 144" o:spid="_x0000_s1212" style="position:absolute;left:3016;top:18059;width:4563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WK8MA&#10;AADcAAAADwAAAGRycy9kb3ducmV2LnhtbESPX2vCMBTF3wd+h3AHexk2nZtFaqPImODTYCr4ekmu&#10;bVlyU5Ko9dsvg8EeD+fPj9OsR2fFlULsPSt4KUoQxNqbnlsFx8N2ugARE7JB65kU3CnCejV5aLA2&#10;/sZfdN2nVuQRjjUq6FIaaimj7shhLPxAnL2zDw5TlqGVJuAtjzsrZ2VZSYc9Z0KHA713pL/3F5ch&#10;+uNS2p393PL9VKXqTYdnXij19DhuliASjek//NfeGQWz1zn8ns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NWK8MAAADcAAAADwAAAAAAAAAAAAAAAACYAgAAZHJzL2Rv&#10;d25yZXYueG1sUEsFBgAAAAAEAAQA9QAAAIgDAAAAAA==&#10;" filled="f">
                  <v:stroke dashstyle="dash"/>
                </v:rect>
                <v:rect id="Rectangle 146" o:spid="_x0000_s1213" style="position:absolute;left:34385;top:9474;width:457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kt8YA&#10;AADcAAAADwAAAGRycy9kb3ducmV2LnhtbESPQWvCQBSE7wX/w/IEL0U3TUE0ZiNSEHoQitGD3h7Z&#10;12xq9m3Ibk3aX98tFHocZuYbJt+OthV36n3jWMHTIgFBXDndcK3gfNrPVyB8QNbYOiYFX+RhW0we&#10;csy0G/hI9zLUIkLYZ6jAhNBlUvrKkEW/cB1x9N5dbzFE2ddS9zhEuG1lmiRLabHhuGCwoxdD1a38&#10;tAr2b5eG+FseH9erwX1U6bU0h06p2XTcbUAEGsN/+K/9qhWkz0v4PROP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dkt8YAAADcAAAADwAAAAAAAAAAAAAAAACYAgAAZHJz&#10;L2Rvd25yZXYueG1sUEsFBgAAAAAEAAQA9QAAAIsDAAAAAA==&#10;" filled="f" stroked="f">
                  <v:textbox style="mso-fit-shape-to-text:t" inset="0,0,0,0">
                    <w:txbxContent>
                      <w:p w:rsidR="00E01466" w:rsidRDefault="00E01466" w:rsidP="00D02A3F">
                        <w:r>
                          <w:rPr>
                            <w:color w:val="000000"/>
                          </w:rPr>
                          <w:t>TR #2</w:t>
                        </w:r>
                      </w:p>
                    </w:txbxContent>
                  </v:textbox>
                </v:rect>
                <v:rect id="Rectangle 152" o:spid="_x0000_s1214" style="position:absolute;left:34385;top:381;width:45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f/8UA&#10;AADcAAAADwAAAGRycy9kb3ducmV2LnhtbESPS4vCQBCE78L+h6EX9qaTdcF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9//xQAAANwAAAAPAAAAAAAAAAAAAAAAAJgCAABkcnMv&#10;ZG93bnJldi54bWxQSwUGAAAAAAQABAD1AAAAigMAAAAA&#10;" filled="f" stroked="f">
                  <v:textbox inset="0,0,0,0">
                    <w:txbxContent>
                      <w:p w:rsidR="00E01466" w:rsidRDefault="00E01466" w:rsidP="00D02A3F">
                        <w:r>
                          <w:rPr>
                            <w:color w:val="000000"/>
                          </w:rPr>
                          <w:t>TR #1</w:t>
                        </w:r>
                      </w:p>
                    </w:txbxContent>
                  </v:textbox>
                </v:rect>
                <v:rect id="Rectangle 145" o:spid="_x0000_s1215" style="position:absolute;left:-299;top:14135;width:4953;height:1924;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eMAA&#10;AADcAAAADwAAAGRycy9kb3ducmV2LnhtbERPy4rCMBTdC/5DuII7TdVBpBqLFEeGEQQfC5eX5toW&#10;m5vaZLT9+8lCcHk471XSmko8qXGlZQWTcQSCOLO65FzB5fw9WoBwHlljZZkUdOQgWfd7K4y1ffGR&#10;niefixDCLkYFhfd1LKXLCjLoxrYmDtzNNgZ9gE0udYOvEG4qOY2iuTRYcmgosKa0oOx++jMKnPk6&#10;LB7VbssHvUdsZ+nvteuUGg7azRKEp9Z/xG/3j1YwnYW14Uw4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O+geMAAAADcAAAADwAAAAAAAAAAAAAAAACYAgAAZHJzL2Rvd25y&#10;ZXYueG1sUEsFBgAAAAAEAAQA9QAAAIUDAAAAAA==&#10;" filled="f" stroked="f">
                  <v:textbox style="layout-flow:vertical;mso-layout-flow-alt:bottom-to-top" inset="0,0,0,0">
                    <w:txbxContent>
                      <w:p w:rsidR="00E01466" w:rsidRDefault="00E01466" w:rsidP="00D02A3F">
                        <w:r>
                          <w:rPr>
                            <w:color w:val="000000"/>
                          </w:rPr>
                          <w:t>TR #4</w:t>
                        </w:r>
                      </w:p>
                    </w:txbxContent>
                  </v:textbox>
                </v:rect>
                <v:rect id="Rectangle 153" o:spid="_x0000_s1216" style="position:absolute;left:22535;top:14154;width:4953;height:1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MF48MA&#10;AADcAAAADwAAAGRycy9kb3ducmV2LnhtbESPT4vCMBTE74LfITzBm6bqIlqNIrLK4oLgn4PHR/Ns&#10;i81Lt4nafnuzIHgcZuY3zHxZm0I8qHK5ZQWDfgSCOLE651TB+bTpTUA4j6yxsEwKGnKwXLRbc4y1&#10;ffKBHkefigBhF6OCzPsyltIlGRl0fVsSB+9qK4M+yCqVusJngJtCDqNoLA3mHBYyLGmdUXI73o0C&#10;Z772k79i+817/YtYj9a7S9Mo1e3UqxkIT7X/hN/tH61gOJrC/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MF48MAAADcAAAADwAAAAAAAAAAAAAAAACYAgAAZHJzL2Rv&#10;d25yZXYueG1sUEsFBgAAAAAEAAQA9QAAAIgDAAAAAA==&#10;" filled="f" stroked="f">
                  <v:textbox style="layout-flow:vertical;mso-layout-flow-alt:bottom-to-top" inset="0,0,0,0">
                    <w:txbxContent>
                      <w:p w:rsidR="00E01466" w:rsidRDefault="00E01466" w:rsidP="00D02A3F">
                        <w:r>
                          <w:rPr>
                            <w:color w:val="000000"/>
                          </w:rPr>
                          <w:t>TR #5</w:t>
                        </w:r>
                      </w:p>
                    </w:txbxContent>
                  </v:textbox>
                </v:rect>
                <v:rect id="Rectangle 147" o:spid="_x0000_s1217" style="position:absolute;left:34385;top:18764;width:476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qJcIA&#10;AADcAAAADwAAAGRycy9kb3ducmV2LnhtbERPz2vCMBS+D/Y/hDfYZWhqkVGrUYYgeBiIdYd5ezTP&#10;pq55KU201b/eHIQdP77fi9VgG3GlzteOFUzGCQji0umaKwU/h80oA+EDssbGMSm4kYfV8vVlgbl2&#10;Pe/pWoRKxBD2OSowIbS5lL40ZNGPXUscuZPrLIYIu0rqDvsYbhuZJsmntFhzbDDY0tpQ+VdcrILN&#10;7rcmvsv9xyzr3blMj4X5bpV6fxu+5iACDeFf/HRvtYJ0GufH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ColwgAAANwAAAAPAAAAAAAAAAAAAAAAAJgCAABkcnMvZG93&#10;bnJldi54bWxQSwUGAAAAAAQABAD1AAAAhwMAAAAA&#10;" filled="f" stroked="f">
                  <v:textbox style="mso-fit-shape-to-text:t" inset="0,0,0,0">
                    <w:txbxContent>
                      <w:p w:rsidR="00E01466" w:rsidRDefault="00E01466" w:rsidP="00D02A3F">
                        <w:r>
                          <w:rPr>
                            <w:color w:val="000000"/>
                          </w:rPr>
                          <w:t>TR #3</w:t>
                        </w:r>
                      </w:p>
                    </w:txbxContent>
                  </v:textbox>
                </v:rect>
                <v:rect id="Rectangle 155" o:spid="_x0000_s1218" style="position:absolute;left:27527;top:11779;width:19539;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E01466" w:rsidRDefault="00E01466" w:rsidP="00D02A3F">
                        <w:r>
                          <w:rPr>
                            <w:color w:val="000000"/>
                          </w:rPr>
                          <w:t>(E) 3-20 m transects (TR 4-6)</w:t>
                        </w:r>
                      </w:p>
                      <w:p w:rsidR="00E01466" w:rsidRDefault="00E01466" w:rsidP="00D02A3F">
                        <w:pPr>
                          <w:rPr>
                            <w:color w:val="000000"/>
                          </w:rPr>
                        </w:pPr>
                      </w:p>
                    </w:txbxContent>
                  </v:textbox>
                </v:rect>
                <v:shape id="Text Box 851" o:spid="_x0000_s1219" type="#_x0000_t202" style="position:absolute;left:10801;top:5981;width:5061;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H8sMQA&#10;AADcAAAADwAAAGRycy9kb3ducmV2LnhtbESPT2vCQBTE7wW/w/IEb82uQYtGVxGL0JOl/gNvj+wz&#10;CWbfhuzWpN++Wyh4HGbmN8xy3dtaPKj1lWMN40SBIM6dqbjQcDruXmcgfEA2WDsmDT/kYb0avCwx&#10;M67jL3ocQiEihH2GGsoQmkxKn5dk0SeuIY7ezbUWQ5RtIU2LXYTbWqZKvUmLFceFEhvalpTfD99W&#10;w3l/u14m6rN4t9Omc72SbOdS69Gw3yxABOrDM/zf/jAa0k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LDEAAAA3AAAAA8AAAAAAAAAAAAAAAAAmAIAAGRycy9k&#10;b3ducmV2LnhtbFBLBQYAAAAABAAEAPUAAACJAwAAAAA=&#10;" filled="f" stroked="f">
                  <v:textbox>
                    <w:txbxContent>
                      <w:p w:rsidR="00E01466" w:rsidRPr="00D02A3F" w:rsidRDefault="00E01466" w:rsidP="00D02A3F">
                        <w:r w:rsidRPr="00D02A3F">
                          <w:t>Q1</w:t>
                        </w:r>
                      </w:p>
                    </w:txbxContent>
                  </v:textbox>
                </v:shape>
                <v:shape id="Text Box 852" o:spid="_x0000_s1220" type="#_x0000_t202" style="position:absolute;left:33508;top:5981;width:5061;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ZK8UA&#10;AADcAAAADwAAAGRycy9kb3ducmV2LnhtbESPS2vDMBCE74H8B7GB3hqpeZTEtRxCQqGnhOYFvS3W&#10;xja1VsZSY/ffV4FCjsPMfMOkq97W4katrxxreBkrEMS5MxUXGk7H9+cFCB+QDdaOScMveVhlw0GK&#10;iXEdf9LtEAoRIewT1FCG0CRS+rwki37sGuLoXV1rMUTZFtK02EW4reVEqVdpseK4UGJDm5Ly78OP&#10;1XDeXb8uM7UvtnbedK5Xku1Sav006tdvIAL14RH+b38YDZPZF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zVkrxQAAANwAAAAPAAAAAAAAAAAAAAAAAJgCAABkcnMv&#10;ZG93bnJldi54bWxQSwUGAAAAAAQABAD1AAAAigMAAAAA&#10;" filled="f" stroked="f">
                  <v:textbox>
                    <w:txbxContent>
                      <w:p w:rsidR="00E01466" w:rsidRDefault="00E01466" w:rsidP="00D02A3F">
                        <w:r>
                          <w:t>Q2</w:t>
                        </w:r>
                      </w:p>
                    </w:txbxContent>
                  </v:textbox>
                </v:shape>
                <v:shape id="Text Box 853" o:spid="_x0000_s1221" type="#_x0000_t202" style="position:absolute;left:10864;top:14344;width:5061;height:3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BX8QA&#10;AADcAAAADwAAAGRycy9kb3ducmV2LnhtbESPT2vCQBTE74LfYXlCb7rbkEqbuoooBU8V7R/o7ZF9&#10;JqHZtyG7JvHbu4LgcZiZ3zCL1WBr0VHrK8canmcKBHHuTMWFhu+vj+krCB+QDdaOScOFPKyW49EC&#10;M+N6PlB3DIWIEPYZaihDaDIpfV6SRT9zDXH0Tq61GKJsC2la7CPc1jJRai4tVhwXSmxoU1L+fzxb&#10;DT+fp7/fVO2LrX1pejcoyfZNav00GdbvIAIN4RG+t3dGQ5KmcDsTj4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wV/EAAAA3AAAAA8AAAAAAAAAAAAAAAAAmAIAAGRycy9k&#10;b3ducmV2LnhtbFBLBQYAAAAABAAEAPUAAACJAwAAAAA=&#10;" filled="f" stroked="f">
                  <v:textbox>
                    <w:txbxContent>
                      <w:p w:rsidR="00E01466" w:rsidRDefault="00E01466" w:rsidP="00D02A3F">
                        <w:r>
                          <w:t>Q4</w:t>
                        </w:r>
                      </w:p>
                    </w:txbxContent>
                  </v:textbox>
                </v:shape>
                <v:shape id="Text Box 854" o:spid="_x0000_s1222" type="#_x0000_t202" style="position:absolute;left:33477;top:14351;width:5061;height:3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kxMQA&#10;AADcAAAADwAAAGRycy9kb3ducmV2LnhtbESPQWvCQBSE74L/YXmF3sxuxUibZhVpEXqymLaCt0f2&#10;mYRm34bsauK/7wpCj8PMfMPk69G24kK9bxxreEoUCOLSmYYrDd9f29kzCB+QDbaOScOVPKxX00mO&#10;mXED7+lShEpECPsMNdQhdJmUvqzJok9cRxy9k+sthij7Spoehwi3rZwrtZQWG44LNXb0VlP5W5yt&#10;hp/d6XhYqM/q3abd4EYl2b5IrR8fxs0riEBj+A/f2x9Gw3yR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oZMTEAAAA3AAAAA8AAAAAAAAAAAAAAAAAmAIAAGRycy9k&#10;b3ducmV2LnhtbFBLBQYAAAAABAAEAPUAAACJAwAAAAA=&#10;" filled="f" stroked="f">
                  <v:textbox>
                    <w:txbxContent>
                      <w:p w:rsidR="00E01466" w:rsidRDefault="00E01466" w:rsidP="00D02A3F">
                        <w:r>
                          <w:t>Q3</w:t>
                        </w:r>
                      </w:p>
                    </w:txbxContent>
                  </v:textbox>
                </v:shape>
                <w10:wrap anchory="line"/>
              </v:group>
            </w:pict>
          </mc:Fallback>
        </mc:AlternateContent>
      </w:r>
      <w:r w:rsidR="003A3696">
        <w:rPr>
          <w:noProof/>
        </w:rPr>
        <w:drawing>
          <wp:inline distT="0" distB="0" distL="0" distR="0" wp14:anchorId="533BC42E" wp14:editId="36E1FEFB">
            <wp:extent cx="4919345" cy="2607945"/>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t="-99977" b="99977"/>
                    <a:stretch>
                      <a:fillRect/>
                    </a:stretch>
                  </pic:blipFill>
                  <pic:spPr bwMode="auto">
                    <a:xfrm>
                      <a:off x="0" y="0"/>
                      <a:ext cx="4919345" cy="2607945"/>
                    </a:xfrm>
                    <a:prstGeom prst="rect">
                      <a:avLst/>
                    </a:prstGeom>
                    <a:noFill/>
                    <a:ln w="9525">
                      <a:noFill/>
                      <a:miter lim="800000"/>
                      <a:headEnd/>
                      <a:tailEnd/>
                    </a:ln>
                  </pic:spPr>
                </pic:pic>
              </a:graphicData>
            </a:graphic>
          </wp:inline>
        </w:drawing>
      </w:r>
      <w:r w:rsidR="00390B7F">
        <w:t xml:space="preserve"> </w:t>
      </w:r>
    </w:p>
    <w:p w:rsidR="00390B7F" w:rsidRDefault="00390B7F" w:rsidP="00E411D7">
      <w:pPr>
        <w:pStyle w:val="SOPFigure"/>
      </w:pPr>
      <w:r w:rsidRPr="00545BF1">
        <w:rPr>
          <w:b/>
        </w:rPr>
        <w:t>Figure 1.</w:t>
      </w:r>
      <w:r w:rsidRPr="00E31F37">
        <w:t xml:space="preserve"> </w:t>
      </w:r>
      <w:r>
        <w:t>Wet forest, subalpine shrubland, limestone forest, and mangrove forest s</w:t>
      </w:r>
      <w:r w:rsidRPr="00400CB9">
        <w:t>ampling plot layout used to quantify vegetation composition and structure</w:t>
      </w:r>
      <w:r>
        <w:t>.</w:t>
      </w:r>
      <w:r w:rsidRPr="00E31F37">
        <w:t xml:space="preserve"> </w:t>
      </w:r>
      <w:r w:rsidRPr="00C97C3C">
        <w:t xml:space="preserve">(A) </w:t>
      </w:r>
      <w:r>
        <w:t>S</w:t>
      </w:r>
      <w:r w:rsidRPr="00C97C3C">
        <w:t xml:space="preserve">pecies presence and </w:t>
      </w:r>
      <w:r>
        <w:t xml:space="preserve">large tree species density are read in the 20 x 50 m plot. </w:t>
      </w:r>
      <w:r w:rsidRPr="00C97C3C">
        <w:t xml:space="preserve">(B) Plant species cover </w:t>
      </w:r>
      <w:r>
        <w:t>is</w:t>
      </w:r>
      <w:r w:rsidRPr="00C97C3C">
        <w:t xml:space="preserve"> recorded </w:t>
      </w:r>
      <w:r w:rsidRPr="0014458E">
        <w:t xml:space="preserve">in two height layers (&lt;1 m and 1-2 m) </w:t>
      </w:r>
      <w:r>
        <w:t xml:space="preserve">every 0.5 </w:t>
      </w:r>
      <w:r w:rsidRPr="00C97C3C">
        <w:t xml:space="preserve">m along three 50 m transects. </w:t>
      </w:r>
      <w:r w:rsidRPr="007A31CE">
        <w:t>When standing at the origin facing the plot,</w:t>
      </w:r>
      <w:r w:rsidRPr="00C97C3C">
        <w:rPr>
          <w:b/>
        </w:rPr>
        <w:t xml:space="preserve"> </w:t>
      </w:r>
      <w:r w:rsidR="00DA6214">
        <w:t>TR</w:t>
      </w:r>
      <w:r w:rsidRPr="00C97C3C">
        <w:t xml:space="preserve"> 1 (points 1-100) </w:t>
      </w:r>
      <w:r>
        <w:t>is</w:t>
      </w:r>
      <w:r w:rsidRPr="00C97C3C">
        <w:t xml:space="preserve"> located to the left</w:t>
      </w:r>
      <w:r w:rsidR="00D02A3F">
        <w:t xml:space="preserve"> forming the outer edges of </w:t>
      </w:r>
      <w:r w:rsidR="00B72BC0">
        <w:t>quadrant</w:t>
      </w:r>
      <w:r w:rsidR="00D02A3F">
        <w:t>s 1 and 2 (Q1, Q2)</w:t>
      </w:r>
      <w:r>
        <w:t xml:space="preserve">, </w:t>
      </w:r>
      <w:r w:rsidR="00DA6214">
        <w:t>TR</w:t>
      </w:r>
      <w:r w:rsidRPr="00C97C3C">
        <w:t xml:space="preserve"> 2 (points 101-200)</w:t>
      </w:r>
      <w:r>
        <w:t xml:space="preserve"> </w:t>
      </w:r>
      <w:r w:rsidRPr="00C97C3C">
        <w:t xml:space="preserve">in the center, and </w:t>
      </w:r>
      <w:r w:rsidR="00DA6214">
        <w:t>TR</w:t>
      </w:r>
      <w:r w:rsidRPr="00C97C3C">
        <w:t xml:space="preserve"> 3 </w:t>
      </w:r>
      <w:r w:rsidR="00E411D7">
        <w:t>(points 201-300) to the right</w:t>
      </w:r>
      <w:r w:rsidR="00D02A3F">
        <w:t xml:space="preserve"> forming the outer edges of </w:t>
      </w:r>
      <w:r w:rsidR="00B72BC0">
        <w:t>quadrant</w:t>
      </w:r>
      <w:r w:rsidR="00D02A3F">
        <w:t>s 3 and 4 (Q3, Q4)</w:t>
      </w:r>
      <w:r w:rsidR="00E411D7">
        <w:t xml:space="preserve">. </w:t>
      </w:r>
      <w:r w:rsidRPr="00C97C3C">
        <w:t xml:space="preserve">(C) </w:t>
      </w:r>
      <w:r w:rsidR="00DA6214">
        <w:t xml:space="preserve">Small tree and large tree fern density are </w:t>
      </w:r>
      <w:r w:rsidR="00DA6214" w:rsidRPr="00C97C3C">
        <w:t xml:space="preserve">measured in the </w:t>
      </w:r>
      <w:r>
        <w:t xml:space="preserve">10 x 25 m subplot </w:t>
      </w:r>
      <w:r w:rsidR="00D02A3F">
        <w:t>(</w:t>
      </w:r>
      <w:r w:rsidR="00B72BC0">
        <w:t>quadrant</w:t>
      </w:r>
      <w:r w:rsidR="00D02A3F">
        <w:t xml:space="preserve"> 4) </w:t>
      </w:r>
      <w:r w:rsidR="00DA6214">
        <w:t xml:space="preserve">which </w:t>
      </w:r>
      <w:r>
        <w:t xml:space="preserve">lies </w:t>
      </w:r>
      <w:r w:rsidR="00DA6214">
        <w:t>between</w:t>
      </w:r>
      <w:r>
        <w:t xml:space="preserve"> </w:t>
      </w:r>
      <w:r w:rsidR="00DA6214">
        <w:t>TRs</w:t>
      </w:r>
      <w:r>
        <w:t xml:space="preserve"> 2 and 3 from the 0 m mark to the 25 m mark. </w:t>
      </w:r>
      <w:r w:rsidRPr="00C97C3C">
        <w:t xml:space="preserve">(D) </w:t>
      </w:r>
      <w:r w:rsidR="00E411D7">
        <w:t>Tree seedling and small tree fern densities</w:t>
      </w:r>
      <w:r w:rsidR="00E411D7" w:rsidRPr="00C97C3C">
        <w:t xml:space="preserve"> </w:t>
      </w:r>
      <w:r w:rsidR="00E411D7">
        <w:t xml:space="preserve">are recorded in the </w:t>
      </w:r>
      <w:r>
        <w:t xml:space="preserve">2 x 50 m subplot </w:t>
      </w:r>
      <w:r w:rsidR="00E411D7">
        <w:t xml:space="preserve">which </w:t>
      </w:r>
      <w:r>
        <w:t>is read along the inside of Transect 3 from the 0 m mark to the 50 m mark</w:t>
      </w:r>
      <w:r w:rsidR="00D02A3F">
        <w:t xml:space="preserve"> including portions of </w:t>
      </w:r>
      <w:r w:rsidR="00B72BC0">
        <w:t>quadrant</w:t>
      </w:r>
      <w:r w:rsidR="00D02A3F">
        <w:t>s 3 and 4</w:t>
      </w:r>
      <w:r>
        <w:t>.</w:t>
      </w:r>
      <w:r w:rsidRPr="00C97C3C">
        <w:t xml:space="preserve"> </w:t>
      </w:r>
      <w:r w:rsidR="00655E65">
        <w:t xml:space="preserve">(E) </w:t>
      </w:r>
      <w:r w:rsidR="000031EE">
        <w:t>Dead d</w:t>
      </w:r>
      <w:r w:rsidR="00655E65">
        <w:t>owned wood and tree fern logs (</w:t>
      </w:r>
      <w:r w:rsidR="00655E65">
        <w:rPr>
          <w:rFonts w:ascii="Calibri" w:hAnsi="Calibri"/>
        </w:rPr>
        <w:t>≥</w:t>
      </w:r>
      <w:r w:rsidR="00655E65">
        <w:t>7.</w:t>
      </w:r>
      <w:r w:rsidR="00A027E2">
        <w:t>6 cm</w:t>
      </w:r>
      <w:r w:rsidR="00655E65">
        <w:t>) are quantified along</w:t>
      </w:r>
      <w:r w:rsidR="000031EE">
        <w:t xml:space="preserve"> </w:t>
      </w:r>
      <w:r w:rsidR="008979C7">
        <w:t>the 5</w:t>
      </w:r>
      <w:r w:rsidR="00A027E2">
        <w:t>0 m</w:t>
      </w:r>
      <w:r w:rsidR="008979C7">
        <w:t xml:space="preserve"> centerline</w:t>
      </w:r>
      <w:r w:rsidR="00E411D7">
        <w:t xml:space="preserve"> </w:t>
      </w:r>
      <w:r w:rsidR="00DA6214">
        <w:t xml:space="preserve">(TR </w:t>
      </w:r>
      <w:r w:rsidR="000031EE">
        <w:t xml:space="preserve">2) and </w:t>
      </w:r>
      <w:r w:rsidR="008979C7">
        <w:t>two 2</w:t>
      </w:r>
      <w:r w:rsidR="00A027E2">
        <w:t>0 m</w:t>
      </w:r>
      <w:r w:rsidR="008979C7">
        <w:t xml:space="preserve"> end</w:t>
      </w:r>
      <w:r w:rsidR="00313F96">
        <w:t xml:space="preserve"> </w:t>
      </w:r>
      <w:r w:rsidR="008979C7">
        <w:t>lines (TR 4 and TR 6).</w:t>
      </w:r>
    </w:p>
    <w:p w:rsidR="00390B7F" w:rsidRDefault="00390B7F" w:rsidP="00390B7F">
      <w:pPr>
        <w:rPr>
          <w:rFonts w:ascii="Arial" w:hAnsi="Arial" w:cs="Arial"/>
          <w:sz w:val="20"/>
          <w:szCs w:val="20"/>
        </w:rPr>
      </w:pPr>
    </w:p>
    <w:p w:rsidR="00372491" w:rsidRDefault="00372491" w:rsidP="00390B7F">
      <w:pPr>
        <w:rPr>
          <w:rFonts w:ascii="Arial" w:hAnsi="Arial" w:cs="Arial"/>
          <w:sz w:val="20"/>
          <w:szCs w:val="20"/>
        </w:rPr>
      </w:pPr>
    </w:p>
    <w:p w:rsidR="00372491" w:rsidRDefault="00372491" w:rsidP="00372491">
      <w:del w:id="2154" w:author="Ainsworth, Alison" w:date="2015-02-03T10:08:00Z">
        <w:r w:rsidDel="00403340">
          <w:delText xml:space="preserve"> </w:delText>
        </w:r>
      </w:del>
      <w:ins w:id="2155" w:author="Ainsworth, Alison" w:date="2015-02-03T10:06:00Z">
        <w:r w:rsidR="00403340">
          <w:t xml:space="preserve">Quad </w:t>
        </w:r>
      </w:ins>
      <w:r>
        <w:t xml:space="preserve">4 (10 x 25 m subplot) while live and dead tree seedling, small tree fern, and shrub density are read within the 2 x 50 m subplot. Large coarse woody debris (CWD, </w:t>
      </w:r>
      <w:r>
        <w:rPr>
          <w:rFonts w:ascii="Calibri" w:hAnsi="Calibri"/>
        </w:rPr>
        <w:t>≥</w:t>
      </w:r>
      <w:r>
        <w:t>7.6 cm) are counted along the center 50 m transect and two outer 20 m transects using the planar intercept technique. Large dead tree ferns (</w:t>
      </w:r>
      <w:r>
        <w:rPr>
          <w:rFonts w:ascii="Calibri" w:hAnsi="Calibri"/>
        </w:rPr>
        <w:t>≥</w:t>
      </w:r>
      <w:r>
        <w:t>7.6 cm) with no distinguishable terminal end (i.e., where the fiddleheads originate) are recorded with CWD.</w:t>
      </w:r>
    </w:p>
    <w:p w:rsidR="00372491" w:rsidRDefault="00372491" w:rsidP="00372491"/>
    <w:p w:rsidR="00372491" w:rsidRPr="0091363F" w:rsidRDefault="00372491" w:rsidP="00372491">
      <w:pPr>
        <w:pStyle w:val="SOP3rd"/>
      </w:pPr>
      <w:r w:rsidRPr="0091363F">
        <w:t>Coastal Communities</w:t>
      </w:r>
    </w:p>
    <w:p w:rsidR="00372491" w:rsidRDefault="00372491" w:rsidP="00372491">
      <w:r>
        <w:t>All plots established in the coastal community measure 10 x 20 m (fig. 2). Species presence and large tree and snag density are recorded within the entire plot. Understory vegetation cover and surface substrate are read along three transects: two of which make up the long sides of the plot, and one centerline that runs parallel to the long sides. Within each 10 x 20 m plot, lie two nested 2 x 20 m subplots. Live and dead small tree, tree seedling, and shrub densities are read within both 2 x 20 m subplots. Large CWD (</w:t>
      </w:r>
      <w:r>
        <w:rPr>
          <w:rFonts w:ascii="Calibri" w:hAnsi="Calibri"/>
        </w:rPr>
        <w:t>≥</w:t>
      </w:r>
      <w:r>
        <w:t xml:space="preserve">7.6 cm) are counted along the 20 m centerline and two 10 m transects using the planar intercept technique. </w:t>
      </w:r>
    </w:p>
    <w:p w:rsidR="00D92FC7" w:rsidRDefault="00D92FC7" w:rsidP="00372491"/>
    <w:p w:rsidR="00D92FC7" w:rsidRDefault="00D92FC7" w:rsidP="00D92FC7">
      <w:pPr>
        <w:pStyle w:val="SOP2nd"/>
      </w:pPr>
      <w:r w:rsidRPr="000A5EC7">
        <w:t>Documenting Species Presence</w:t>
      </w:r>
    </w:p>
    <w:p w:rsidR="00D92FC7" w:rsidRDefault="00D92FC7" w:rsidP="00D92FC7">
      <w:r w:rsidRPr="009A3E38">
        <w:t>Species presence</w:t>
      </w:r>
      <w:r>
        <w:t xml:space="preserve"> data are recorded</w:t>
      </w:r>
      <w:r w:rsidRPr="009A3E38">
        <w:t xml:space="preserve"> in </w:t>
      </w:r>
      <w:r>
        <w:t>each</w:t>
      </w:r>
      <w:r w:rsidRPr="009A3E38">
        <w:t xml:space="preserve"> </w:t>
      </w:r>
      <w:r>
        <w:t xml:space="preserve">sample </w:t>
      </w:r>
      <w:r w:rsidRPr="009A3E38">
        <w:t>plot</w:t>
      </w:r>
      <w:r>
        <w:t xml:space="preserve"> within the wet forest, subalpine shrubland, limestone forest, mangrove forest, and coastal communities. Once plot installation is complete,</w:t>
      </w:r>
      <w:r w:rsidRPr="009A3E38">
        <w:t xml:space="preserve"> </w:t>
      </w:r>
      <w:r>
        <w:t>the field crew surveys the entire plot. A thorough survey can be accomplished by</w:t>
      </w:r>
      <w:r w:rsidRPr="00D92FC7">
        <w:t xml:space="preserve"> </w:t>
      </w:r>
      <w:r>
        <w:t>walking through the plot at least three times within a reasonable amount of time (i.e., 30 minutes</w:t>
      </w:r>
      <w:r w:rsidRPr="00D92FC7">
        <w:t xml:space="preserve"> </w:t>
      </w:r>
      <w:r>
        <w:t xml:space="preserve">or less for a four-person field team). Although the plot lengths </w:t>
      </w:r>
      <w:ins w:id="2156" w:author="Meagan J. Selvig" w:date="2014-09-11T14:39:00Z">
        <w:r w:rsidR="00FF6241">
          <w:t>may</w:t>
        </w:r>
      </w:ins>
      <w:del w:id="2157" w:author="Meagan J. Selvig" w:date="2014-09-11T14:39:00Z">
        <w:r w:rsidDel="00FF6241">
          <w:delText>will</w:delText>
        </w:r>
      </w:del>
      <w:r>
        <w:t xml:space="preserve"> be marked beyond 50 m</w:t>
      </w:r>
    </w:p>
    <w:p w:rsidR="00390B7F" w:rsidRPr="000F29F9" w:rsidRDefault="00CE0595" w:rsidP="00DA6214">
      <w:pPr>
        <w:jc w:val="both"/>
      </w:pPr>
      <w:r>
        <w:rPr>
          <w:noProof/>
        </w:rPr>
        <mc:AlternateContent>
          <mc:Choice Requires="wps">
            <w:drawing>
              <wp:anchor distT="0" distB="0" distL="114300" distR="114300" simplePos="0" relativeHeight="251659776" behindDoc="0" locked="0" layoutInCell="1" allowOverlap="1" wp14:anchorId="16FFAB6B" wp14:editId="695FDF3E">
                <wp:simplePos x="0" y="0"/>
                <wp:positionH relativeFrom="column">
                  <wp:posOffset>5125085</wp:posOffset>
                </wp:positionH>
                <wp:positionV relativeFrom="paragraph">
                  <wp:posOffset>1029335</wp:posOffset>
                </wp:positionV>
                <wp:extent cx="364490" cy="304800"/>
                <wp:effectExtent l="635" t="635" r="0" b="0"/>
                <wp:wrapNone/>
                <wp:docPr id="206"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420B69">
                            <w:proofErr w:type="gramStart"/>
                            <w:r>
                              <w:rPr>
                                <w:color w:val="000000"/>
                              </w:rPr>
                              <w:t>end</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1" o:spid="_x0000_s1223" style="position:absolute;left:0;text-align:left;margin-left:403.55pt;margin-top:81.05pt;width:28.7pt;height:2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" filled="f" stroked="f">
                <v:textbox inset="0,0,0,0">
                  <w:txbxContent>
                    <w:p w:rsidR="00E01466" w:rsidRDefault="00E01466" w:rsidP="00420B69">
                      <w:proofErr w:type="gramStart"/>
                      <w:r>
                        <w:rPr>
                          <w:color w:val="000000"/>
                        </w:rPr>
                        <w:t>end</w:t>
                      </w:r>
                      <w:proofErr w:type="gramEnd"/>
                    </w:p>
                  </w:txbxContent>
                </v:textbox>
              </v:rect>
            </w:pict>
          </mc:Fallback>
        </mc:AlternateContent>
      </w:r>
      <w:r>
        <w:rPr>
          <w:noProof/>
        </w:rPr>
        <mc:AlternateContent>
          <mc:Choice Requires="wps">
            <w:drawing>
              <wp:anchor distT="0" distB="0" distL="114300" distR="114300" simplePos="0" relativeHeight="251672064" behindDoc="0" locked="0" layoutInCell="1" allowOverlap="1" wp14:anchorId="1E043048" wp14:editId="21BCFD12">
                <wp:simplePos x="0" y="0"/>
                <wp:positionH relativeFrom="column">
                  <wp:posOffset>4932045</wp:posOffset>
                </wp:positionH>
                <wp:positionV relativeFrom="paragraph">
                  <wp:posOffset>1442085</wp:posOffset>
                </wp:positionV>
                <wp:extent cx="558165" cy="175260"/>
                <wp:effectExtent l="0" t="2540" r="0" b="1270"/>
                <wp:wrapNone/>
                <wp:docPr id="205"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5816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E411D7">
                            <w:pPr>
                              <w:keepNext/>
                            </w:pPr>
                            <w:r>
                              <w:rPr>
                                <w:color w:val="000000"/>
                              </w:rPr>
                              <w:t>TR #6</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9" o:spid="_x0000_s1224" style="position:absolute;left:0;text-align:left;margin-left:388.35pt;margin-top:113.55pt;width:43.95pt;height:13.8pt;rotation:-90;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" filled="f" stroked="f">
                <v:textbox style="layout-flow:vertical;mso-layout-flow-alt:bottom-to-top" inset="0,0,0,0">
                  <w:txbxContent>
                    <w:p w:rsidR="00E01466" w:rsidRDefault="00E01466" w:rsidP="00E411D7">
                      <w:pPr>
                        <w:keepNext/>
                      </w:pPr>
                      <w:r>
                        <w:rPr>
                          <w:color w:val="000000"/>
                        </w:rPr>
                        <w:t>TR #6</w:t>
                      </w:r>
                    </w:p>
                  </w:txbxContent>
                </v:textbox>
              </v:rect>
            </w:pict>
          </mc:Fallback>
        </mc:AlternateContent>
      </w:r>
      <w:r>
        <w:rPr>
          <w:noProof/>
        </w:rPr>
        <mc:AlternateContent>
          <mc:Choice Requires="wpc">
            <w:drawing>
              <wp:inline distT="0" distB="0" distL="0" distR="0" wp14:anchorId="6A4556E1" wp14:editId="0122F08D">
                <wp:extent cx="5147310" cy="2362200"/>
                <wp:effectExtent l="0" t="0" r="5715" b="0"/>
                <wp:docPr id="204"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7" name="Rectangle 10"/>
                        <wps:cNvSpPr>
                          <a:spLocks noChangeArrowheads="1"/>
                        </wps:cNvSpPr>
                        <wps:spPr bwMode="auto">
                          <a:xfrm>
                            <a:off x="525780" y="211455"/>
                            <a:ext cx="4565650"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11"/>
                        <wps:cNvCnPr/>
                        <wps:spPr bwMode="auto">
                          <a:xfrm>
                            <a:off x="534035" y="112458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29" name="Line 12"/>
                        <wps:cNvCnPr/>
                        <wps:spPr bwMode="auto">
                          <a:xfrm>
                            <a:off x="534035" y="203771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0" name="Line 13"/>
                        <wps:cNvCnPr/>
                        <wps:spPr bwMode="auto">
                          <a:xfrm>
                            <a:off x="534035" y="211455"/>
                            <a:ext cx="456565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34" name="Rectangle 14"/>
                        <wps:cNvSpPr>
                          <a:spLocks noChangeArrowheads="1"/>
                        </wps:cNvSpPr>
                        <wps:spPr bwMode="auto">
                          <a:xfrm>
                            <a:off x="609600" y="0"/>
                            <a:ext cx="165989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(A) Plot 10 x 20 m</w:t>
                              </w:r>
                            </w:p>
                          </w:txbxContent>
                        </wps:txbx>
                        <wps:bodyPr rot="0" vert="horz" wrap="square" lIns="0" tIns="0" rIns="0" bIns="0" anchor="t" anchorCtr="0" upright="1">
                          <a:noAutofit/>
                        </wps:bodyPr>
                      </wps:wsp>
                      <wps:wsp>
                        <wps:cNvPr id="135" name="Rectangle 15"/>
                        <wps:cNvSpPr>
                          <a:spLocks noChangeArrowheads="1"/>
                        </wps:cNvSpPr>
                        <wps:spPr bwMode="auto">
                          <a:xfrm>
                            <a:off x="2438400" y="457200"/>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C05DEB" w:rsidRDefault="00E01466" w:rsidP="00DA6214">
                              <w:pPr>
                                <w:keepNext/>
                              </w:pPr>
                            </w:p>
                          </w:txbxContent>
                        </wps:txbx>
                        <wps:bodyPr rot="0" vert="horz" wrap="square" lIns="0" tIns="0" rIns="0" bIns="0" anchor="t" anchorCtr="0" upright="1">
                          <a:noAutofit/>
                        </wps:bodyPr>
                      </wps:wsp>
                      <wps:wsp>
                        <wps:cNvPr id="136" name="Rectangle 16"/>
                        <wps:cNvSpPr>
                          <a:spLocks noChangeArrowheads="1"/>
                        </wps:cNvSpPr>
                        <wps:spPr bwMode="auto">
                          <a:xfrm>
                            <a:off x="807085" y="1773555"/>
                            <a:ext cx="182880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(C) 1 of 2-2 x 20 m subplots</w:t>
                              </w:r>
                            </w:p>
                            <w:p w:rsidR="00E01466" w:rsidRDefault="00E01466" w:rsidP="00DA6214">
                              <w:pPr>
                                <w:keepNext/>
                                <w:rPr>
                                  <w:color w:val="000000"/>
                                </w:rPr>
                              </w:pPr>
                            </w:p>
                          </w:txbxContent>
                        </wps:txbx>
                        <wps:bodyPr rot="0" vert="horz" wrap="square" lIns="0" tIns="0" rIns="0" bIns="0" anchor="t" anchorCtr="0" upright="1">
                          <a:noAutofit/>
                        </wps:bodyPr>
                      </wps:wsp>
                      <wps:wsp>
                        <wps:cNvPr id="137" name="Rectangle 17"/>
                        <wps:cNvSpPr>
                          <a:spLocks noChangeArrowheads="1"/>
                        </wps:cNvSpPr>
                        <wps:spPr bwMode="auto">
                          <a:xfrm>
                            <a:off x="2701925" y="2165350"/>
                            <a:ext cx="566420"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20 m</w:t>
                              </w:r>
                            </w:p>
                          </w:txbxContent>
                        </wps:txbx>
                        <wps:bodyPr rot="0" vert="horz" wrap="square" lIns="0" tIns="0" rIns="0" bIns="0" anchor="t" anchorCtr="0" upright="1">
                          <a:noAutofit/>
                        </wps:bodyPr>
                      </wps:wsp>
                      <wps:wsp>
                        <wps:cNvPr id="138" name="Freeform 18"/>
                        <wps:cNvSpPr>
                          <a:spLocks noEditPoints="1"/>
                        </wps:cNvSpPr>
                        <wps:spPr bwMode="auto">
                          <a:xfrm>
                            <a:off x="3115310" y="2228215"/>
                            <a:ext cx="1984375" cy="75565"/>
                          </a:xfrm>
                          <a:custGeom>
                            <a:avLst/>
                            <a:gdLst>
                              <a:gd name="T0" fmla="*/ 16 w 5216"/>
                              <a:gd name="T1" fmla="*/ 83 h 200"/>
                              <a:gd name="T2" fmla="*/ 5050 w 5216"/>
                              <a:gd name="T3" fmla="*/ 83 h 200"/>
                              <a:gd name="T4" fmla="*/ 5066 w 5216"/>
                              <a:gd name="T5" fmla="*/ 100 h 200"/>
                              <a:gd name="T6" fmla="*/ 5050 w 5216"/>
                              <a:gd name="T7" fmla="*/ 117 h 200"/>
                              <a:gd name="T8" fmla="*/ 16 w 5216"/>
                              <a:gd name="T9" fmla="*/ 117 h 200"/>
                              <a:gd name="T10" fmla="*/ 0 w 5216"/>
                              <a:gd name="T11" fmla="*/ 100 h 200"/>
                              <a:gd name="T12" fmla="*/ 16 w 5216"/>
                              <a:gd name="T13" fmla="*/ 83 h 200"/>
                              <a:gd name="T14" fmla="*/ 5016 w 5216"/>
                              <a:gd name="T15" fmla="*/ 0 h 200"/>
                              <a:gd name="T16" fmla="*/ 5216 w 5216"/>
                              <a:gd name="T17" fmla="*/ 100 h 200"/>
                              <a:gd name="T18" fmla="*/ 5016 w 5216"/>
                              <a:gd name="T19" fmla="*/ 200 h 200"/>
                              <a:gd name="T20" fmla="*/ 5016 w 5216"/>
                              <a:gd name="T21" fmla="*/ 0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216" h="200">
                                <a:moveTo>
                                  <a:pt x="16" y="83"/>
                                </a:moveTo>
                                <a:lnTo>
                                  <a:pt x="5050" y="83"/>
                                </a:lnTo>
                                <a:cubicBezTo>
                                  <a:pt x="5059" y="83"/>
                                  <a:pt x="5066" y="91"/>
                                  <a:pt x="5066" y="100"/>
                                </a:cubicBezTo>
                                <a:cubicBezTo>
                                  <a:pt x="5066" y="109"/>
                                  <a:pt x="5059" y="117"/>
                                  <a:pt x="5050" y="117"/>
                                </a:cubicBezTo>
                                <a:lnTo>
                                  <a:pt x="16" y="117"/>
                                </a:lnTo>
                                <a:cubicBezTo>
                                  <a:pt x="7" y="117"/>
                                  <a:pt x="0" y="109"/>
                                  <a:pt x="0" y="100"/>
                                </a:cubicBezTo>
                                <a:cubicBezTo>
                                  <a:pt x="0" y="91"/>
                                  <a:pt x="7" y="83"/>
                                  <a:pt x="16" y="83"/>
                                </a:cubicBezTo>
                                <a:close/>
                                <a:moveTo>
                                  <a:pt x="5016" y="0"/>
                                </a:moveTo>
                                <a:lnTo>
                                  <a:pt x="5216" y="100"/>
                                </a:lnTo>
                                <a:lnTo>
                                  <a:pt x="5016" y="200"/>
                                </a:lnTo>
                                <a:lnTo>
                                  <a:pt x="5016" y="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139" name="Freeform 19"/>
                        <wps:cNvSpPr>
                          <a:spLocks noEditPoints="1"/>
                        </wps:cNvSpPr>
                        <wps:spPr bwMode="auto">
                          <a:xfrm>
                            <a:off x="534035" y="2227580"/>
                            <a:ext cx="1985010" cy="76200"/>
                          </a:xfrm>
                          <a:custGeom>
                            <a:avLst/>
                            <a:gdLst>
                              <a:gd name="T0" fmla="*/ 10400 w 10434"/>
                              <a:gd name="T1" fmla="*/ 234 h 400"/>
                              <a:gd name="T2" fmla="*/ 334 w 10434"/>
                              <a:gd name="T3" fmla="*/ 234 h 400"/>
                              <a:gd name="T4" fmla="*/ 300 w 10434"/>
                              <a:gd name="T5" fmla="*/ 200 h 400"/>
                              <a:gd name="T6" fmla="*/ 334 w 10434"/>
                              <a:gd name="T7" fmla="*/ 167 h 400"/>
                              <a:gd name="T8" fmla="*/ 10400 w 10434"/>
                              <a:gd name="T9" fmla="*/ 167 h 400"/>
                              <a:gd name="T10" fmla="*/ 10434 w 10434"/>
                              <a:gd name="T11" fmla="*/ 200 h 400"/>
                              <a:gd name="T12" fmla="*/ 10400 w 10434"/>
                              <a:gd name="T13" fmla="*/ 234 h 400"/>
                              <a:gd name="T14" fmla="*/ 400 w 10434"/>
                              <a:gd name="T15" fmla="*/ 400 h 400"/>
                              <a:gd name="T16" fmla="*/ 0 w 10434"/>
                              <a:gd name="T17" fmla="*/ 200 h 400"/>
                              <a:gd name="T18" fmla="*/ 400 w 10434"/>
                              <a:gd name="T19" fmla="*/ 0 h 400"/>
                              <a:gd name="T20" fmla="*/ 400 w 10434"/>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0434" h="400">
                                <a:moveTo>
                                  <a:pt x="10400" y="234"/>
                                </a:moveTo>
                                <a:lnTo>
                                  <a:pt x="334" y="234"/>
                                </a:lnTo>
                                <a:cubicBezTo>
                                  <a:pt x="315" y="234"/>
                                  <a:pt x="300" y="219"/>
                                  <a:pt x="300" y="200"/>
                                </a:cubicBezTo>
                                <a:cubicBezTo>
                                  <a:pt x="300" y="182"/>
                                  <a:pt x="315" y="167"/>
                                  <a:pt x="334" y="167"/>
                                </a:cubicBezTo>
                                <a:lnTo>
                                  <a:pt x="10400" y="167"/>
                                </a:lnTo>
                                <a:cubicBezTo>
                                  <a:pt x="10419" y="167"/>
                                  <a:pt x="10434" y="182"/>
                                  <a:pt x="10434" y="200"/>
                                </a:cubicBezTo>
                                <a:cubicBezTo>
                                  <a:pt x="10434" y="219"/>
                                  <a:pt x="10419" y="234"/>
                                  <a:pt x="10400" y="234"/>
                                </a:cubicBezTo>
                                <a:close/>
                                <a:moveTo>
                                  <a:pt x="400" y="400"/>
                                </a:moveTo>
                                <a:lnTo>
                                  <a:pt x="0" y="200"/>
                                </a:lnTo>
                                <a:lnTo>
                                  <a:pt x="400" y="0"/>
                                </a:lnTo>
                                <a:lnTo>
                                  <a:pt x="40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140" name="Freeform 20"/>
                        <wps:cNvSpPr>
                          <a:spLocks noEditPoints="1"/>
                        </wps:cNvSpPr>
                        <wps:spPr bwMode="auto">
                          <a:xfrm>
                            <a:off x="213360" y="228600"/>
                            <a:ext cx="76200" cy="715010"/>
                          </a:xfrm>
                          <a:custGeom>
                            <a:avLst/>
                            <a:gdLst>
                              <a:gd name="T0" fmla="*/ 167 w 400"/>
                              <a:gd name="T1" fmla="*/ 3725 h 3759"/>
                              <a:gd name="T2" fmla="*/ 167 w 400"/>
                              <a:gd name="T3" fmla="*/ 334 h 3759"/>
                              <a:gd name="T4" fmla="*/ 200 w 400"/>
                              <a:gd name="T5" fmla="*/ 300 h 3759"/>
                              <a:gd name="T6" fmla="*/ 234 w 400"/>
                              <a:gd name="T7" fmla="*/ 334 h 3759"/>
                              <a:gd name="T8" fmla="*/ 234 w 400"/>
                              <a:gd name="T9" fmla="*/ 3725 h 3759"/>
                              <a:gd name="T10" fmla="*/ 200 w 400"/>
                              <a:gd name="T11" fmla="*/ 3759 h 3759"/>
                              <a:gd name="T12" fmla="*/ 167 w 400"/>
                              <a:gd name="T13" fmla="*/ 3725 h 3759"/>
                              <a:gd name="T14" fmla="*/ 0 w 400"/>
                              <a:gd name="T15" fmla="*/ 400 h 3759"/>
                              <a:gd name="T16" fmla="*/ 200 w 400"/>
                              <a:gd name="T17" fmla="*/ 0 h 3759"/>
                              <a:gd name="T18" fmla="*/ 400 w 400"/>
                              <a:gd name="T19" fmla="*/ 400 h 3759"/>
                              <a:gd name="T20" fmla="*/ 0 w 400"/>
                              <a:gd name="T21" fmla="*/ 400 h 37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759">
                                <a:moveTo>
                                  <a:pt x="167" y="3725"/>
                                </a:moveTo>
                                <a:lnTo>
                                  <a:pt x="167" y="334"/>
                                </a:lnTo>
                                <a:cubicBezTo>
                                  <a:pt x="167" y="315"/>
                                  <a:pt x="182" y="300"/>
                                  <a:pt x="200" y="300"/>
                                </a:cubicBezTo>
                                <a:cubicBezTo>
                                  <a:pt x="219" y="300"/>
                                  <a:pt x="234" y="315"/>
                                  <a:pt x="234" y="334"/>
                                </a:cubicBezTo>
                                <a:lnTo>
                                  <a:pt x="234" y="3725"/>
                                </a:lnTo>
                                <a:cubicBezTo>
                                  <a:pt x="234" y="3744"/>
                                  <a:pt x="219" y="3759"/>
                                  <a:pt x="200" y="3759"/>
                                </a:cubicBezTo>
                                <a:cubicBezTo>
                                  <a:pt x="182" y="3759"/>
                                  <a:pt x="167" y="3744"/>
                                  <a:pt x="167" y="3725"/>
                                </a:cubicBezTo>
                                <a:close/>
                                <a:moveTo>
                                  <a:pt x="0" y="400"/>
                                </a:moveTo>
                                <a:lnTo>
                                  <a:pt x="200" y="0"/>
                                </a:lnTo>
                                <a:lnTo>
                                  <a:pt x="400" y="400"/>
                                </a:lnTo>
                                <a:lnTo>
                                  <a:pt x="0" y="400"/>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141" name="Freeform 21"/>
                        <wps:cNvSpPr>
                          <a:spLocks noEditPoints="1"/>
                        </wps:cNvSpPr>
                        <wps:spPr bwMode="auto">
                          <a:xfrm>
                            <a:off x="213360" y="1371600"/>
                            <a:ext cx="76200" cy="743585"/>
                          </a:xfrm>
                          <a:custGeom>
                            <a:avLst/>
                            <a:gdLst>
                              <a:gd name="T0" fmla="*/ 234 w 400"/>
                              <a:gd name="T1" fmla="*/ 33 h 3908"/>
                              <a:gd name="T2" fmla="*/ 234 w 400"/>
                              <a:gd name="T3" fmla="*/ 3575 h 3908"/>
                              <a:gd name="T4" fmla="*/ 200 w 400"/>
                              <a:gd name="T5" fmla="*/ 3608 h 3908"/>
                              <a:gd name="T6" fmla="*/ 167 w 400"/>
                              <a:gd name="T7" fmla="*/ 3575 h 3908"/>
                              <a:gd name="T8" fmla="*/ 167 w 400"/>
                              <a:gd name="T9" fmla="*/ 33 h 3908"/>
                              <a:gd name="T10" fmla="*/ 200 w 400"/>
                              <a:gd name="T11" fmla="*/ 0 h 3908"/>
                              <a:gd name="T12" fmla="*/ 234 w 400"/>
                              <a:gd name="T13" fmla="*/ 33 h 3908"/>
                              <a:gd name="T14" fmla="*/ 400 w 400"/>
                              <a:gd name="T15" fmla="*/ 3508 h 3908"/>
                              <a:gd name="T16" fmla="*/ 200 w 400"/>
                              <a:gd name="T17" fmla="*/ 3908 h 3908"/>
                              <a:gd name="T18" fmla="*/ 0 w 400"/>
                              <a:gd name="T19" fmla="*/ 3508 h 3908"/>
                              <a:gd name="T20" fmla="*/ 400 w 400"/>
                              <a:gd name="T21" fmla="*/ 3508 h 39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0" h="3908">
                                <a:moveTo>
                                  <a:pt x="234" y="33"/>
                                </a:moveTo>
                                <a:lnTo>
                                  <a:pt x="234" y="3575"/>
                                </a:lnTo>
                                <a:cubicBezTo>
                                  <a:pt x="234" y="3594"/>
                                  <a:pt x="219" y="3608"/>
                                  <a:pt x="200" y="3608"/>
                                </a:cubicBezTo>
                                <a:cubicBezTo>
                                  <a:pt x="182" y="3608"/>
                                  <a:pt x="167" y="3594"/>
                                  <a:pt x="167" y="3575"/>
                                </a:cubicBezTo>
                                <a:lnTo>
                                  <a:pt x="167" y="33"/>
                                </a:lnTo>
                                <a:cubicBezTo>
                                  <a:pt x="167" y="15"/>
                                  <a:pt x="182" y="0"/>
                                  <a:pt x="200" y="0"/>
                                </a:cubicBezTo>
                                <a:cubicBezTo>
                                  <a:pt x="219" y="0"/>
                                  <a:pt x="234" y="15"/>
                                  <a:pt x="234" y="33"/>
                                </a:cubicBezTo>
                                <a:close/>
                                <a:moveTo>
                                  <a:pt x="400" y="3508"/>
                                </a:moveTo>
                                <a:lnTo>
                                  <a:pt x="200" y="3908"/>
                                </a:lnTo>
                                <a:lnTo>
                                  <a:pt x="0" y="3508"/>
                                </a:lnTo>
                                <a:lnTo>
                                  <a:pt x="400" y="3508"/>
                                </a:lnTo>
                                <a:close/>
                              </a:path>
                            </a:pathLst>
                          </a:custGeom>
                          <a:solidFill>
                            <a:srgbClr val="000000"/>
                          </a:solidFill>
                          <a:ln w="1270">
                            <a:solidFill>
                              <a:srgbClr val="000000"/>
                            </a:solidFill>
                            <a:bevel/>
                            <a:headEnd/>
                            <a:tailEnd/>
                          </a:ln>
                        </wps:spPr>
                        <wps:bodyPr rot="0" vert="horz" wrap="square" lIns="91440" tIns="45720" rIns="91440" bIns="45720" anchor="t" anchorCtr="0" upright="1">
                          <a:noAutofit/>
                        </wps:bodyPr>
                      </wps:wsp>
                      <wps:wsp>
                        <wps:cNvPr id="142" name="Rectangle 22"/>
                        <wps:cNvSpPr>
                          <a:spLocks noChangeArrowheads="1"/>
                        </wps:cNvSpPr>
                        <wps:spPr bwMode="auto">
                          <a:xfrm>
                            <a:off x="2452370" y="520065"/>
                            <a:ext cx="3873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 xml:space="preserve"> </w:t>
                              </w:r>
                            </w:p>
                          </w:txbxContent>
                        </wps:txbx>
                        <wps:bodyPr rot="0" vert="horz" wrap="square" lIns="0" tIns="0" rIns="0" bIns="0" anchor="t" anchorCtr="0" upright="1">
                          <a:noAutofit/>
                        </wps:bodyPr>
                      </wps:wsp>
                      <wps:wsp>
                        <wps:cNvPr id="143" name="Rectangle 23"/>
                        <wps:cNvSpPr>
                          <a:spLocks noChangeArrowheads="1"/>
                        </wps:cNvSpPr>
                        <wps:spPr bwMode="auto">
                          <a:xfrm>
                            <a:off x="2566670" y="520065"/>
                            <a:ext cx="6921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p>
                          </w:txbxContent>
                        </wps:txbx>
                        <wps:bodyPr rot="0" vert="horz" wrap="square" lIns="0" tIns="0" rIns="0" bIns="0" anchor="t" anchorCtr="0" upright="1">
                          <a:noAutofit/>
                        </wps:bodyPr>
                      </wps:wsp>
                      <wps:wsp>
                        <wps:cNvPr id="144" name="Rectangle 24"/>
                        <wps:cNvSpPr>
                          <a:spLocks noChangeArrowheads="1"/>
                        </wps:cNvSpPr>
                        <wps:spPr bwMode="auto">
                          <a:xfrm>
                            <a:off x="1524635" y="909955"/>
                            <a:ext cx="1969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(B) 3-20 m transects (TR 1-3)</w:t>
                              </w:r>
                            </w:p>
                          </w:txbxContent>
                        </wps:txbx>
                        <wps:bodyPr rot="0" vert="horz" wrap="square" lIns="0" tIns="0" rIns="0" bIns="0" anchor="t" anchorCtr="0" upright="1">
                          <a:noAutofit/>
                        </wps:bodyPr>
                      </wps:wsp>
                      <wps:wsp>
                        <wps:cNvPr id="145" name="Oval 25"/>
                        <wps:cNvSpPr>
                          <a:spLocks noChangeArrowheads="1"/>
                        </wps:cNvSpPr>
                        <wps:spPr bwMode="auto">
                          <a:xfrm>
                            <a:off x="476885" y="14922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Oval 26"/>
                        <wps:cNvSpPr>
                          <a:spLocks noChangeArrowheads="1"/>
                        </wps:cNvSpPr>
                        <wps:spPr bwMode="auto">
                          <a:xfrm>
                            <a:off x="473710" y="2013585"/>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Oval 27"/>
                        <wps:cNvSpPr>
                          <a:spLocks noChangeArrowheads="1"/>
                        </wps:cNvSpPr>
                        <wps:spPr bwMode="auto">
                          <a:xfrm>
                            <a:off x="5071745" y="201358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Oval 28"/>
                        <wps:cNvSpPr>
                          <a:spLocks noChangeArrowheads="1"/>
                        </wps:cNvSpPr>
                        <wps:spPr bwMode="auto">
                          <a:xfrm>
                            <a:off x="5071745" y="149225"/>
                            <a:ext cx="75565"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49" name="Group 29"/>
                        <wpg:cNvGrpSpPr>
                          <a:grpSpLocks/>
                        </wpg:cNvGrpSpPr>
                        <wpg:grpSpPr bwMode="auto">
                          <a:xfrm>
                            <a:off x="495935" y="1084580"/>
                            <a:ext cx="76200" cy="76200"/>
                            <a:chOff x="421" y="1888"/>
                            <a:chExt cx="120" cy="120"/>
                          </a:xfrm>
                        </wpg:grpSpPr>
                        <wps:wsp>
                          <wps:cNvPr id="150" name="Oval 30"/>
                          <wps:cNvSpPr>
                            <a:spLocks noChangeArrowheads="1"/>
                          </wps:cNvSpPr>
                          <wps:spPr bwMode="auto">
                            <a:xfrm>
                              <a:off x="421" y="1888"/>
                              <a:ext cx="120" cy="120"/>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51" name="Oval 31"/>
                          <wps:cNvSpPr>
                            <a:spLocks noChangeArrowheads="1"/>
                          </wps:cNvSpPr>
                          <wps:spPr bwMode="auto">
                            <a:xfrm>
                              <a:off x="421" y="1888"/>
                              <a:ext cx="120" cy="12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152" name="Group 32"/>
                        <wpg:cNvGrpSpPr>
                          <a:grpSpLocks/>
                        </wpg:cNvGrpSpPr>
                        <wpg:grpSpPr bwMode="auto">
                          <a:xfrm>
                            <a:off x="5071745" y="1085215"/>
                            <a:ext cx="75565" cy="75565"/>
                            <a:chOff x="7627" y="1889"/>
                            <a:chExt cx="119" cy="119"/>
                          </a:xfrm>
                        </wpg:grpSpPr>
                        <wps:wsp>
                          <wps:cNvPr id="153" name="Oval 33"/>
                          <wps:cNvSpPr>
                            <a:spLocks noChangeArrowheads="1"/>
                          </wps:cNvSpPr>
                          <wps:spPr bwMode="auto">
                            <a:xfrm>
                              <a:off x="7627" y="1889"/>
                              <a:ext cx="119" cy="119"/>
                            </a:xfrm>
                            <a:prstGeom prst="ellipse">
                              <a:avLst/>
                            </a:prstGeom>
                            <a:solidFill>
                              <a:srgbClr val="000000"/>
                            </a:solidFill>
                            <a:ln w="0">
                              <a:solidFill>
                                <a:srgbClr val="000000"/>
                              </a:solidFill>
                              <a:round/>
                              <a:headEnd/>
                              <a:tailEnd/>
                            </a:ln>
                          </wps:spPr>
                          <wps:bodyPr rot="0" vert="horz" wrap="square" lIns="91440" tIns="45720" rIns="91440" bIns="45720" anchor="t" anchorCtr="0" upright="1">
                            <a:noAutofit/>
                          </wps:bodyPr>
                        </wps:wsp>
                        <wps:wsp>
                          <wps:cNvPr id="154" name="Oval 34"/>
                          <wps:cNvSpPr>
                            <a:spLocks noChangeArrowheads="1"/>
                          </wps:cNvSpPr>
                          <wps:spPr bwMode="auto">
                            <a:xfrm>
                              <a:off x="7627" y="1889"/>
                              <a:ext cx="119" cy="119"/>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55" name="Oval 35"/>
                        <wps:cNvSpPr>
                          <a:spLocks noChangeArrowheads="1"/>
                        </wps:cNvSpPr>
                        <wps:spPr bwMode="auto">
                          <a:xfrm>
                            <a:off x="2778760" y="1071880"/>
                            <a:ext cx="76200" cy="76200"/>
                          </a:xfrm>
                          <a:prstGeom prst="ellipse">
                            <a:avLst/>
                          </a:prstGeom>
                          <a:noFill/>
                          <a:ln w="952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Rectangle 36"/>
                        <wps:cNvSpPr>
                          <a:spLocks noChangeArrowheads="1"/>
                        </wps:cNvSpPr>
                        <wps:spPr bwMode="auto">
                          <a:xfrm>
                            <a:off x="549910" y="914400"/>
                            <a:ext cx="36449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proofErr w:type="gramStart"/>
                              <w:r>
                                <w:rPr>
                                  <w:color w:val="000000"/>
                                </w:rPr>
                                <w:t>origin</w:t>
                              </w:r>
                              <w:proofErr w:type="gramEnd"/>
                            </w:p>
                          </w:txbxContent>
                        </wps:txbx>
                        <wps:bodyPr rot="0" vert="horz" wrap="square" lIns="0" tIns="0" rIns="0" bIns="0" anchor="t" anchorCtr="0" upright="1">
                          <a:noAutofit/>
                        </wps:bodyPr>
                      </wps:wsp>
                      <wps:wsp>
                        <wps:cNvPr id="157" name="Rectangle 37"/>
                        <wps:cNvSpPr>
                          <a:spLocks noChangeArrowheads="1"/>
                        </wps:cNvSpPr>
                        <wps:spPr bwMode="auto">
                          <a:xfrm>
                            <a:off x="530225" y="1714500"/>
                            <a:ext cx="4563110" cy="33845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Text Box 38"/>
                        <wps:cNvSpPr txBox="1">
                          <a:spLocks noChangeArrowheads="1"/>
                        </wps:cNvSpPr>
                        <wps:spPr bwMode="auto">
                          <a:xfrm>
                            <a:off x="0" y="1028700"/>
                            <a:ext cx="685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rnd">
                                <a:solidFill>
                                  <a:srgbClr val="000000"/>
                                </a:solidFill>
                                <a:miter lim="800000"/>
                                <a:headEnd/>
                                <a:tailEnd/>
                              </a14:hiddenLine>
                            </a:ext>
                          </a:extLst>
                        </wps:spPr>
                        <wps:txbx>
                          <w:txbxContent>
                            <w:p w:rsidR="00E01466" w:rsidRPr="00136554" w:rsidRDefault="00E01466" w:rsidP="00DA6214">
                              <w:pPr>
                                <w:keepNext/>
                              </w:pPr>
                              <w:r w:rsidRPr="00136554">
                                <w:t>10 m</w:t>
                              </w:r>
                            </w:p>
                          </w:txbxContent>
                        </wps:txbx>
                        <wps:bodyPr rot="0" vert="horz" wrap="square" lIns="91440" tIns="45720" rIns="91440" bIns="45720" anchor="t" anchorCtr="0" upright="1">
                          <a:noAutofit/>
                        </wps:bodyPr>
                      </wps:wsp>
                      <wps:wsp>
                        <wps:cNvPr id="159" name="Rectangle 39"/>
                        <wps:cNvSpPr>
                          <a:spLocks noChangeArrowheads="1"/>
                        </wps:cNvSpPr>
                        <wps:spPr bwMode="auto">
                          <a:xfrm>
                            <a:off x="3886200" y="0"/>
                            <a:ext cx="101155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136554" w:rsidRDefault="00E01466" w:rsidP="00DA6214">
                              <w:pPr>
                                <w:keepNext/>
                                <w:rPr>
                                  <w:color w:val="000000"/>
                                  <w:szCs w:val="16"/>
                                </w:rPr>
                              </w:pPr>
                            </w:p>
                          </w:txbxContent>
                        </wps:txbx>
                        <wps:bodyPr rot="0" vert="horz" wrap="square" lIns="0" tIns="0" rIns="0" bIns="0" anchor="t" anchorCtr="0" upright="1">
                          <a:noAutofit/>
                        </wps:bodyPr>
                      </wps:wsp>
                      <wps:wsp>
                        <wps:cNvPr id="192" name="Rectangle 42"/>
                        <wps:cNvSpPr>
                          <a:spLocks noChangeArrowheads="1"/>
                        </wps:cNvSpPr>
                        <wps:spPr bwMode="auto">
                          <a:xfrm>
                            <a:off x="525780" y="211455"/>
                            <a:ext cx="4567555" cy="338455"/>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Rectangle 149"/>
                        <wps:cNvSpPr>
                          <a:spLocks noChangeArrowheads="1"/>
                        </wps:cNvSpPr>
                        <wps:spPr bwMode="auto">
                          <a:xfrm>
                            <a:off x="527050" y="211455"/>
                            <a:ext cx="2282825" cy="1826260"/>
                          </a:xfrm>
                          <a:prstGeom prst="rect">
                            <a:avLst/>
                          </a:prstGeom>
                          <a:noFill/>
                          <a:ln w="952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Rectangle 156"/>
                        <wps:cNvSpPr>
                          <a:spLocks noChangeArrowheads="1"/>
                        </wps:cNvSpPr>
                        <wps:spPr bwMode="auto">
                          <a:xfrm>
                            <a:off x="3653790" y="969645"/>
                            <a:ext cx="4572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TR #2</w:t>
                              </w:r>
                            </w:p>
                          </w:txbxContent>
                        </wps:txbx>
                        <wps:bodyPr rot="0" vert="horz" wrap="square" lIns="0" tIns="0" rIns="0" bIns="0" anchor="t" anchorCtr="0" upright="1">
                          <a:spAutoFit/>
                        </wps:bodyPr>
                      </wps:wsp>
                      <wps:wsp>
                        <wps:cNvPr id="198" name="Rectangle 157"/>
                        <wps:cNvSpPr>
                          <a:spLocks noChangeArrowheads="1"/>
                        </wps:cNvSpPr>
                        <wps:spPr bwMode="auto">
                          <a:xfrm>
                            <a:off x="3653790" y="41275"/>
                            <a:ext cx="4572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TR #1</w:t>
                              </w:r>
                            </w:p>
                          </w:txbxContent>
                        </wps:txbx>
                        <wps:bodyPr rot="0" vert="horz" wrap="square" lIns="0" tIns="0" rIns="0" bIns="0" anchor="t" anchorCtr="0" upright="1">
                          <a:noAutofit/>
                        </wps:bodyPr>
                      </wps:wsp>
                      <wps:wsp>
                        <wps:cNvPr id="199" name="Rectangle 158"/>
                        <wps:cNvSpPr>
                          <a:spLocks noChangeArrowheads="1"/>
                        </wps:cNvSpPr>
                        <wps:spPr bwMode="auto">
                          <a:xfrm rot="16200000">
                            <a:off x="2479040" y="1351915"/>
                            <a:ext cx="4953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TR #5</w:t>
                              </w:r>
                            </w:p>
                          </w:txbxContent>
                        </wps:txbx>
                        <wps:bodyPr rot="0" vert="vert270" wrap="square" lIns="0" tIns="0" rIns="0" bIns="0" anchor="t" anchorCtr="0" upright="1">
                          <a:noAutofit/>
                        </wps:bodyPr>
                      </wps:wsp>
                      <wps:wsp>
                        <wps:cNvPr id="200" name="Rectangle 160"/>
                        <wps:cNvSpPr>
                          <a:spLocks noChangeArrowheads="1"/>
                        </wps:cNvSpPr>
                        <wps:spPr bwMode="auto">
                          <a:xfrm>
                            <a:off x="3653790" y="1879600"/>
                            <a:ext cx="47625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TR #3</w:t>
                              </w:r>
                            </w:p>
                          </w:txbxContent>
                        </wps:txbx>
                        <wps:bodyPr rot="0" vert="horz" wrap="square" lIns="0" tIns="0" rIns="0" bIns="0" anchor="t" anchorCtr="0" upright="1">
                          <a:spAutoFit/>
                        </wps:bodyPr>
                      </wps:wsp>
                      <wps:wsp>
                        <wps:cNvPr id="201" name="Rectangle 161"/>
                        <wps:cNvSpPr>
                          <a:spLocks noChangeArrowheads="1"/>
                        </wps:cNvSpPr>
                        <wps:spPr bwMode="auto">
                          <a:xfrm rot="16200000">
                            <a:off x="202565" y="1361440"/>
                            <a:ext cx="495300" cy="188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TR #4</w:t>
                              </w:r>
                            </w:p>
                          </w:txbxContent>
                        </wps:txbx>
                        <wps:bodyPr rot="0" vert="vert270" wrap="square" lIns="0" tIns="0" rIns="0" bIns="0" anchor="t" anchorCtr="0" upright="1">
                          <a:noAutofit/>
                        </wps:bodyPr>
                      </wps:wsp>
                      <wps:wsp>
                        <wps:cNvPr id="202" name="Rectangle 162"/>
                        <wps:cNvSpPr>
                          <a:spLocks noChangeArrowheads="1"/>
                        </wps:cNvSpPr>
                        <wps:spPr bwMode="auto">
                          <a:xfrm>
                            <a:off x="2990850" y="1323975"/>
                            <a:ext cx="197421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(D) 3-10 m transects (TR4-6)</w:t>
                              </w:r>
                            </w:p>
                            <w:p w:rsidR="00E01466" w:rsidRDefault="00E01466" w:rsidP="00DA6214">
                              <w:pPr>
                                <w:keepNext/>
                                <w:rPr>
                                  <w:color w:val="000000"/>
                                </w:rPr>
                              </w:pPr>
                            </w:p>
                          </w:txbxContent>
                        </wps:txbx>
                        <wps:bodyPr rot="0" vert="horz" wrap="square" lIns="0" tIns="0" rIns="0" bIns="0" anchor="t" anchorCtr="0" upright="1">
                          <a:noAutofit/>
                        </wps:bodyPr>
                      </wps:wsp>
                      <wps:wsp>
                        <wps:cNvPr id="203" name="Rectangle 442"/>
                        <wps:cNvSpPr>
                          <a:spLocks noChangeArrowheads="1"/>
                        </wps:cNvSpPr>
                        <wps:spPr bwMode="auto">
                          <a:xfrm>
                            <a:off x="2995295" y="262255"/>
                            <a:ext cx="182880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sidP="00DA6214">
                              <w:pPr>
                                <w:keepNext/>
                              </w:pPr>
                              <w:r>
                                <w:rPr>
                                  <w:color w:val="000000"/>
                                </w:rPr>
                                <w:t>(C) 1 of 2-2 x 20 m subplots</w:t>
                              </w:r>
                            </w:p>
                            <w:p w:rsidR="00E01466" w:rsidRDefault="00E01466" w:rsidP="00DA6214">
                              <w:pPr>
                                <w:keepNext/>
                                <w:rPr>
                                  <w:color w:val="000000"/>
                                </w:rPr>
                              </w:pPr>
                            </w:p>
                          </w:txbxContent>
                        </wps:txbx>
                        <wps:bodyPr rot="0" vert="horz" wrap="square" lIns="0" tIns="0" rIns="0" bIns="0" anchor="t" anchorCtr="0" upright="1">
                          <a:noAutofit/>
                        </wps:bodyPr>
                      </wps:wsp>
                    </wpc:wpc>
                  </a:graphicData>
                </a:graphic>
              </wp:inline>
            </w:drawing>
          </mc:Choice>
          <mc:Fallback>
            <w:pict>
              <v:group id="Canvas 8" o:spid="_x0000_s1225" editas="canvas" style="width:405.3pt;height:186pt;mso-position-horizontal-relative:char;mso-position-vertical-relative:line" coordsize="51473,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">
                <v:shape id="_x0000_s1226" type="#_x0000_t75" style="position:absolute;width:51473;height:23622;visibility:visible;mso-wrap-style:square">
                  <v:fill o:detectmouseclick="t"/>
                  <v:path o:connecttype="none"/>
                </v:shape>
                <v:rect id="_x0000_s1227" style="position:absolute;left:5257;top:2114;width:45657;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SvVr4A&#10;AADcAAAADwAAAGRycy9kb3ducmV2LnhtbERPy6rCMBDdX/AfwgjurqkuVHqNIoIg4sbHxt3QzE2q&#10;zaQ0sda/N4Lgbg7nOfNl5yrRUhNKzwpGwwwEceF1yUbB+bT5nYEIEVlj5ZkUPCnActH7mWOu/YMP&#10;1B6jESmEQ44KbIx1LmUoLDkMQ18TJ+7fNw5jgo2RusFHCneVHGfZRDosOTVYrGltqbgd705BiduL&#10;vlSGze7aTmf7SedRW6UG/W71ByJSF7/ij3ur0/zxFN7PpAvk4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Qkr1a+AAAA3AAAAA8AAAAAAAAAAAAAAAAAmAIAAGRycy9kb3ducmV2&#10;LnhtbFBLBQYAAAAABAAEAPUAAACDAwAAAAA=&#10;" filled="f">
                  <v:stroke endcap="round"/>
                </v:rect>
                <v:line id="Line 11" o:spid="_x0000_s1228" style="position:absolute;visibility:visible;mso-wrap-style:square" from="5340,11245" to="50996,11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OZEsMAAADcAAAADwAAAGRycy9kb3ducmV2LnhtbESPQWvCQBCF7wX/wzKCt7pRpJToKiII&#10;OejBtOh1yI7ZYHY2ZldN/33nUOhthvfmvW9Wm8G36kl9bAIbmE0zUMRVsA3XBr6/9u+foGJCttgG&#10;JgM/FGGzHr2tMLfhxSd6lqlWEsIxRwMupS7XOlaOPMZp6IhFu4beY5K1r7Xt8SXhvtXzLPvQHhuW&#10;Bocd7RxVt/LhDSyOhbOX4RAPp6w4U3Nf7O5lMGYyHrZLUImG9G/+uy6s4M+FVp6RCf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jmRLDAAAA3AAAAA8AAAAAAAAAAAAA&#10;AAAAoQIAAGRycy9kb3ducmV2LnhtbFBLBQYAAAAABAAEAPkAAACRAwAAAAA=&#10;" strokeweight="2.25pt"/>
                <v:line id="Line 12" o:spid="_x0000_s1229" style="position:absolute;visibility:visible;mso-wrap-style:square" from="5340,20377" to="50996,20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88icIAAADcAAAADwAAAGRycy9kb3ducmV2LnhtbERPTWvCQBC9F/wPywje6qYhlJq6ShEK&#10;OdiDqdjrkB2zi9nZmN1q/PfdguBtHu9zluvRdeJCQ7CeFbzMMxDEjdeWWwX778/nNxAhImvsPJOC&#10;GwVYryZPSyy1v/KOLnVsRQrhUKICE2NfShkaQw7D3PfEiTv6wWFMcGilHvCawl0n8yx7lQ4tpwaD&#10;PW0MNaf61ykoviqjf8Zt2O6y6kD2XGzOtVdqNh0/3kFEGuNDfHdXOs3PF/D/TLpAr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88icIAAADcAAAADwAAAAAAAAAAAAAA&#10;AAChAgAAZHJzL2Rvd25yZXYueG1sUEsFBgAAAAAEAAQA+QAAAJADAAAAAA==&#10;" strokeweight="2.25pt"/>
                <v:line id="Line 13" o:spid="_x0000_s1230" style="position:absolute;visibility:visible;mso-wrap-style:square" from="5340,2114" to="50996,21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wDycUAAADcAAAADwAAAGRycy9kb3ducmV2LnhtbESPQWvDMAyF74P9B6PBbquztZSS1Qmj&#10;MMihPTQt3VXEWhwWy2nsttm/rw6D3STe03uf1uXke3WlMXaBDbzOMlDETbAdtwaOh8+XFaiYkC32&#10;gcnAL0Uoi8eHNeY23HhP1zq1SkI45mjApTTkWsfGkcc4CwOxaN9h9JhkHVttR7xJuO/1W5YttceO&#10;pcHhQBtHzU998QYWu8rZr2kbt/usOlF3XmzOdTDm+Wn6eAeVaEr/5r/rygr+XPDlGZlA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UwDycUAAADcAAAADwAAAAAAAAAA&#10;AAAAAAChAgAAZHJzL2Rvd25yZXYueG1sUEsFBgAAAAAEAAQA+QAAAJMDAAAAAA==&#10;" strokeweight="2.25pt"/>
                <v:rect id="_x0000_s1231" style="position:absolute;left:6096;width:16598;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E01466" w:rsidRDefault="00E01466" w:rsidP="00DA6214">
                        <w:pPr>
                          <w:keepNext/>
                        </w:pPr>
                        <w:r>
                          <w:rPr>
                            <w:color w:val="000000"/>
                          </w:rPr>
                          <w:t>(A) Plot 10 x 20 m</w:t>
                        </w:r>
                      </w:p>
                    </w:txbxContent>
                  </v:textbox>
                </v:rect>
                <v:rect id="Rectangle 15" o:spid="_x0000_s1232" style="position:absolute;left:24384;top:4572;width:6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rsidR="00E01466" w:rsidRPr="00C05DEB" w:rsidRDefault="00E01466" w:rsidP="00DA6214">
                        <w:pPr>
                          <w:keepNext/>
                        </w:pPr>
                      </w:p>
                    </w:txbxContent>
                  </v:textbox>
                </v:rect>
                <v:rect id="Rectangle 16" o:spid="_x0000_s1233" style="position:absolute;left:8070;top:17735;width:18288;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E01466" w:rsidRDefault="00E01466" w:rsidP="00DA6214">
                        <w:pPr>
                          <w:keepNext/>
                        </w:pPr>
                        <w:r>
                          <w:rPr>
                            <w:color w:val="000000"/>
                          </w:rPr>
                          <w:t>(C) 1 of 2-2 x 20 m subplots</w:t>
                        </w:r>
                      </w:p>
                      <w:p w:rsidR="00E01466" w:rsidRDefault="00E01466" w:rsidP="00DA6214">
                        <w:pPr>
                          <w:keepNext/>
                          <w:rPr>
                            <w:color w:val="000000"/>
                          </w:rPr>
                        </w:pPr>
                      </w:p>
                    </w:txbxContent>
                  </v:textbox>
                </v:rect>
                <v:rect id="Rectangle 17" o:spid="_x0000_s1234" style="position:absolute;left:27019;top:21653;width:5664;height:1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E01466" w:rsidRDefault="00E01466" w:rsidP="00DA6214">
                        <w:pPr>
                          <w:keepNext/>
                        </w:pPr>
                        <w:r>
                          <w:rPr>
                            <w:color w:val="000000"/>
                          </w:rPr>
                          <w:t>20 m</w:t>
                        </w:r>
                      </w:p>
                    </w:txbxContent>
                  </v:textbox>
                </v:rect>
                <v:shape id="Freeform 18" o:spid="_x0000_s1235" style="position:absolute;left:31153;top:22282;width:19843;height:755;visibility:visible;mso-wrap-style:square;v-text-anchor:top" coordsize="521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4sQA&#10;AADcAAAADwAAAGRycy9kb3ducmV2LnhtbESPQWvCQBCF7wX/wzJCL0V3baCV6CpBFDwVqvY+ZMck&#10;mp0N2VXjv+8cCr3N8N68981yPfhW3amPTWALs6kBRVwG13Bl4XTcTeagYkJ22AYmC0+KsF6NXpaY&#10;u/Dgb7ofUqUkhGOOFuqUulzrWNbkMU5DRyzaOfQek6x9pV2PDwn3rX435kN7bFgaauxoU1N5Pdy8&#10;he7zstma4vb1U1TbY3adZ868sbWv46FYgEo0pH/z3/XeCX4mtPKMTK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w5eLEAAAA3AAAAA8AAAAAAAAAAAAAAAAAmAIAAGRycy9k&#10;b3ducmV2LnhtbFBLBQYAAAAABAAEAPUAAACJAwAAAAA=&#10;" path="m16,83r5034,c5059,83,5066,91,5066,100v,9,-7,17,-16,17l16,117c7,117,,109,,100,,91,7,83,16,83xm5016,r200,100l5016,200,5016,xe" fillcolor="black" strokeweight=".1pt">
                  <v:stroke joinstyle="bevel"/>
                  <v:path arrowok="t" o:connecttype="custom" o:connectlocs="6087,31359;1921222,31359;1927309,37783;1921222,44206;6087,44206;0,37783;6087,31359;1908287,0;1984375,37783;1908287,75565;1908287,0" o:connectangles="0,0,0,0,0,0,0,0,0,0,0"/>
                  <o:lock v:ext="edit" verticies="t"/>
                </v:shape>
                <v:shape id="Freeform 19" o:spid="_x0000_s1236" style="position:absolute;left:5340;top:22275;width:19850;height:762;visibility:visible;mso-wrap-style:square;v-text-anchor:top" coordsize="1043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oubcQA&#10;AADcAAAADwAAAGRycy9kb3ducmV2LnhtbERPTWvCQBC9C/0PyxS8iG5qQWp0FbWKiqfGHDwO2TFJ&#10;m50N2TWm/74rFLzN433OfNmZSrTUuNKygrdRBII4s7rkXEF63g0/QDiPrLGyTAp+ycFy8dKbY6zt&#10;nb+oTXwuQgi7GBUU3texlC4ryKAb2Zo4cFfbGPQBNrnUDd5DuKnkOIom0mDJoaHAmjYFZT/JzSg4&#10;Uns5pWazH6zHh9PnbrAtv7epUv3XbjUD4anzT/G/+6DD/PcpPJ4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KLm3EAAAA3AAAAA8AAAAAAAAAAAAAAAAAmAIAAGRycy9k&#10;b3ducmV2LnhtbFBLBQYAAAAABAAEAPUAAACJAwAAAAA=&#10;" path="m10400,234l334,234v-19,,-34,-15,-34,-34c300,182,315,167,334,167r10066,c10419,167,10434,182,10434,200v,19,-15,34,-34,34xm400,400l,200,400,r,400xe" fillcolor="black" strokeweight=".1pt">
                  <v:stroke joinstyle="bevel"/>
                  <v:path arrowok="t" o:connecttype="custom" o:connectlocs="1978542,44577;63542,44577;57073,38100;63542,31814;1978542,31814;1985010,38100;1978542,44577;76098,76200;0,38100;76098,0;76098,76200" o:connectangles="0,0,0,0,0,0,0,0,0,0,0"/>
                  <o:lock v:ext="edit" verticies="t"/>
                </v:shape>
                <v:shape id="Freeform 20" o:spid="_x0000_s1237" style="position:absolute;left:2133;top:2286;width:762;height:7150;visibility:visible;mso-wrap-style:square;v-text-anchor:top" coordsize="400,37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sw8QA&#10;AADcAAAADwAAAGRycy9kb3ducmV2LnhtbESPQWvCQBCF70L/wzKF3nSjFJHUVaRQ8GZNe/A4ZKdJ&#10;NDsbsps19dc7B8HbDO/Ne9+st6NrVaI+NJ4NzGcZKOLS24YrA78/X9MVqBCRLbaeycA/BdhuXiZr&#10;zK2/8pFSESslIRxyNFDH2OVah7Imh2HmO2LR/nzvMMraV9r2eJVw1+pFli21w4alocaOPmsqL8Xg&#10;DNjvwynMizR0t2Pyq3S+VYfhbMzb67j7ABVpjE/z43pvBf9d8OUZmUBv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rrMPEAAAA3AAAAA8AAAAAAAAAAAAAAAAAmAIAAGRycy9k&#10;b3ducmV2LnhtbFBLBQYAAAAABAAEAPUAAACJAwAAAAA=&#10;" path="m167,3725r,-3391c167,315,182,300,200,300v19,,34,15,34,34l234,3725v,19,-15,34,-34,34c182,3759,167,3744,167,3725xm,400l200,,400,400,,400xe" fillcolor="black" strokeweight=".1pt">
                  <v:stroke joinstyle="bevel"/>
                  <v:path arrowok="t" o:connecttype="custom" o:connectlocs="31814,708543;31814,63531;38100,57064;44577,63531;44577,708543;38100,715010;31814,708543;0,76085;38100,0;76200,76085;0,76085" o:connectangles="0,0,0,0,0,0,0,0,0,0,0"/>
                  <o:lock v:ext="edit" verticies="t"/>
                </v:shape>
                <v:shape id="Freeform 21" o:spid="_x0000_s1238" style="position:absolute;left:2133;top:13716;width:762;height:7435;visibility:visible;mso-wrap-style:square;v-text-anchor:top" coordsize="400,3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QGcMA&#10;AADcAAAADwAAAGRycy9kb3ducmV2LnhtbERPTWvCQBC9F/wPywi91Y0SRVJXaSsFjxqL9jhmxyQ2&#10;Oxt21xj/vVso9DaP9zmLVW8a0ZHztWUF41ECgriwuuZSwdf+82UOwgdkjY1lUnAnD6vl4GmBmbY3&#10;3lGXh1LEEPYZKqhCaDMpfVGRQT+yLXHkztYZDBG6UmqHtxhuGjlJkpk0WHNsqLClj4qKn/xqFJwu&#10;+/J9e5ill+5+zN1h+t0161Sp52H/9goiUB/+xX/ujY7z0zH8Ph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QGcMAAADcAAAADwAAAAAAAAAAAAAAAACYAgAAZHJzL2Rv&#10;d25yZXYueG1sUEsFBgAAAAAEAAQA9QAAAIgDAAAAAA==&#10;" path="m234,33r,3542c234,3594,219,3608,200,3608v-18,,-33,-14,-33,-33l167,33c167,15,182,,200,v19,,34,15,34,33xm400,3508l200,3908,,3508r400,xe" fillcolor="black" strokeweight=".1pt">
                  <v:stroke joinstyle="bevel"/>
                  <v:path arrowok="t" o:connecttype="custom" o:connectlocs="44577,6279;44577,680224;38100,686503;31814,680224;31814,6279;38100,0;44577,6279;76200,667476;38100,743585;0,667476;76200,667476" o:connectangles="0,0,0,0,0,0,0,0,0,0,0"/>
                  <o:lock v:ext="edit" verticies="t"/>
                </v:shape>
                <v:rect id="Rectangle 22" o:spid="_x0000_s1239" style="position:absolute;left:24523;top:5200;width:38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uZsIA&#10;AADcAAAADwAAAGRycy9kb3ducmV2LnhtbERPTYvCMBC9C/sfwix403RlE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25mwgAAANwAAAAPAAAAAAAAAAAAAAAAAJgCAABkcnMvZG93&#10;bnJldi54bWxQSwUGAAAAAAQABAD1AAAAhwMAAAAA&#10;" filled="f" stroked="f">
                  <v:textbox inset="0,0,0,0">
                    <w:txbxContent>
                      <w:p w:rsidR="00E01466" w:rsidRDefault="00E01466" w:rsidP="00DA6214">
                        <w:pPr>
                          <w:keepNext/>
                        </w:pPr>
                        <w:r>
                          <w:rPr>
                            <w:color w:val="000000"/>
                          </w:rPr>
                          <w:t xml:space="preserve"> </w:t>
                        </w:r>
                      </w:p>
                    </w:txbxContent>
                  </v:textbox>
                </v:rect>
                <v:rect id="Rectangle 23" o:spid="_x0000_s1240" style="position:absolute;left:25666;top:5200;width:69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E01466" w:rsidRDefault="00E01466" w:rsidP="00DA6214">
                        <w:pPr>
                          <w:keepNext/>
                        </w:pPr>
                      </w:p>
                    </w:txbxContent>
                  </v:textbox>
                </v:rect>
                <v:rect id="Rectangle 24" o:spid="_x0000_s1241" style="position:absolute;left:15246;top:9099;width:19698;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rsidR="00E01466" w:rsidRDefault="00E01466" w:rsidP="00DA6214">
                        <w:pPr>
                          <w:keepNext/>
                        </w:pPr>
                        <w:r>
                          <w:rPr>
                            <w:color w:val="000000"/>
                          </w:rPr>
                          <w:t>(B) 3-20 m transects (TR 1-3)</w:t>
                        </w:r>
                      </w:p>
                    </w:txbxContent>
                  </v:textbox>
                </v:rect>
                <v:oval id="Oval 25" o:spid="_x0000_s1242" style="position:absolute;left:4768;top:1492;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LpmcIA&#10;AADcAAAADwAAAGRycy9kb3ducmV2LnhtbERPTWsCMRC9C/6HMEJvmlVUlq1RiiAU9OLagsdxM90s&#10;3UzWJNXtv28Kgrd5vM9ZbXrbihv50DhWMJ1kIIgrpxuuFXycduMcRIjIGlvHpOCXAmzWw8EKC+3u&#10;fKRbGWuRQjgUqMDE2BVShsqQxTBxHXHivpy3GBP0tdQe7ynctnKWZUtpseHUYLCjraHqu/yxCrZl&#10;U132ftov6NOY6+ycm+PhoNTLqH97BRGpj0/xw/2u0/z5Av6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umZwgAAANwAAAAPAAAAAAAAAAAAAAAAAJgCAABkcnMvZG93&#10;bnJldi54bWxQSwUGAAAAAAQABAD1AAAAhwMAAAAA&#10;" filled="f">
                  <v:stroke endcap="round"/>
                </v:oval>
                <v:oval id="Oval 26" o:spid="_x0000_s1243" style="position:absolute;left:4737;top:20135;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B37sIA&#10;AADcAAAADwAAAGRycy9kb3ducmV2LnhtbERP32vCMBB+F/wfwgl701SZUjrTMgRhMF/sNvDxbG5N&#10;WXOpSabdf28Gg73dx/fzttVoe3ElHzrHCpaLDARx43THrYL3t/08BxEissbeMSn4oQBVOZ1ssdDu&#10;xke61rEVKYRDgQpMjEMhZWgMWQwLNxAn7tN5izFB30rt8ZbCbS9XWbaRFjtODQYH2hlqvupvq2BX&#10;d8351S/HNX0Yc1mdcnM8HJR6mI3PTyAijfFf/Od+0Wn+4wZ+n0kXy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cHfuwgAAANwAAAAPAAAAAAAAAAAAAAAAAJgCAABkcnMvZG93&#10;bnJldi54bWxQSwUGAAAAAAQABAD1AAAAhwMAAAAA&#10;" filled="f">
                  <v:stroke endcap="round"/>
                </v:oval>
                <v:oval id="Oval 27" o:spid="_x0000_s1244" style="position:absolute;left:50717;top:20135;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SdcIA&#10;AADcAAAADwAAAGRycy9kb3ducmV2LnhtbERPTWsCMRC9F/wPYYTeNKu0KlujiCAI9eKq0ON0M90s&#10;biZrEnX77xtB6G0e73Pmy8424kY+1I4VjIYZCOLS6ZorBcfDZjADESKyxsYxKfilAMtF72WOuXZ3&#10;3tOtiJVIIRxyVGBibHMpQ2nIYhi6ljhxP85bjAn6SmqP9xRuGznOsom0WHNqMNjS2lB5Lq5Wwbqo&#10;y+9PP+re6WTMZfw1M/vdTqnXfrf6ABGpi//ip3ur0/y3KTyeSRf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PNJ1wgAAANwAAAAPAAAAAAAAAAAAAAAAAJgCAABkcnMvZG93&#10;bnJldi54bWxQSwUGAAAAAAQABAD1AAAAhwMAAAAA&#10;" filled="f">
                  <v:stroke endcap="round"/>
                </v:oval>
                <v:oval id="Oval 28" o:spid="_x0000_s1245" style="position:absolute;left:50717;top:1492;width:756;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GB8UA&#10;AADcAAAADwAAAGRycy9kb3ducmV2LnhtbESPQWsCMRCF74X+hzCF3mpW0SKrUYpQEPTitoUep5tx&#10;s3Qz2SZRt//eOQjeZnhv3vtmuR58p84UUxvYwHhUgCKug225MfD58f4yB5UyssUuMBn4pwTr1ePD&#10;EksbLnygc5UbJSGcSjTgcu5LrVPtyGMahZ5YtGOIHrOssdE24kXCfacnRfGqPbYsDQ572jiqf6uT&#10;N7Cp2vpnF8fDjL6c+5t8z91hvzfm+Wl4W4DKNOS7+Xa9tYI/FVp5Rib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0YHxQAAANwAAAAPAAAAAAAAAAAAAAAAAJgCAABkcnMv&#10;ZG93bnJldi54bWxQSwUGAAAAAAQABAD1AAAAigMAAAAA&#10;" filled="f">
                  <v:stroke endcap="round"/>
                </v:oval>
                <v:group id="Group 29" o:spid="_x0000_s1246" style="position:absolute;left:4959;top:10845;width:762;height:762" coordorigin="421,1888" coordsize="120,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oval id="Oval 30" o:spid="_x0000_s1247"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RpsQA&#10;AADcAAAADwAAAGRycy9kb3ducmV2LnhtbESPQUsDMRCF70L/QxjBm80qtMjatJRCYempVsHrkIyb&#10;tZvJNonb1V/vHARvM7w3732z2kyhVyOl3EU28DCvQBHb6DpuDby97u+fQOWC7LCPTAa+KcNmPbtZ&#10;Ye3ilV9oPJVWSQjnGg34UoZa62w9BczzOBCL9hFTwCJrarVLeJXw0OvHqlrqgB1Lg8eBdp7s+fQV&#10;DBzCeLTN4BPa7fL4/ukvzY++GHN3O22fQRWayr/577pxgr8QfHlGJt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J0abEAAAA3AAAAA8AAAAAAAAAAAAAAAAAmAIAAGRycy9k&#10;b3ducmV2LnhtbFBLBQYAAAAABAAEAPUAAACJAwAAAAA=&#10;" fillcolor="black" strokeweight="0"/>
                  <v:oval id="Oval 31" o:spid="_x0000_s1248" style="position:absolute;left:421;top:1888;width:120;height: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5R8EA&#10;AADcAAAADwAAAGRycy9kb3ducmV2LnhtbERPTYvCMBC9L/gfwgje1rSCi1SjiCAIerG7gsexGZti&#10;M6lJ1O6/3yws7G0e73MWq9624kk+NI4V5OMMBHHldMO1gq/P7fsMRIjIGlvHpOCbAqyWg7cFFtq9&#10;+EjPMtYihXAoUIGJsSukDJUhi2HsOuLEXZ23GBP0tdQeXynctnKSZR/SYsOpwWBHG0PVrXxYBZuy&#10;qS57n/dTOhlzn5xn5ng4KDUa9us5iEh9/Bf/uXc6zZ/m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AeUfBAAAA3AAAAA8AAAAAAAAAAAAAAAAAmAIAAGRycy9kb3du&#10;cmV2LnhtbFBLBQYAAAAABAAEAPUAAACGAwAAAAA=&#10;" filled="f">
                    <v:stroke endcap="round"/>
                  </v:oval>
                </v:group>
                <v:group id="Group 32" o:spid="_x0000_s1249" style="position:absolute;left:50717;top:10852;width:756;height:755" coordorigin="7627,1889" coordsize="119,1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mOrcMAAADcAAAADwAAAGRycy9kb3ducmV2LnhtbERPS2vCQBC+F/oflin0&#10;1mxisUjqKiIqPQShRpDehuyYBLOzIbvm8e+7QqG3+fies1yPphE9da62rCCJYhDEhdU1lwrO+f5t&#10;AcJ5ZI2NZVIwkYP16vlpiam2A39Tf/KlCCHsUlRQed+mUrqiIoMusi1x4K62M+gD7EqpOxxCuGnk&#10;LI4/pMGaQ0OFLW0rKm6nu1FwGHDYvCe7Prtdt9NPPj9esoSUen0ZN58gPI3+X/zn/tJh/nwG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6Y6twwAAANwAAAAP&#10;AAAAAAAAAAAAAAAAAKoCAABkcnMvZG93bnJldi54bWxQSwUGAAAAAAQABAD6AAAAmgMAAAAA&#10;">
                  <v:oval id="Oval 33" o:spid="_x0000_s1250"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tP0cEA&#10;AADcAAAADwAAAGRycy9kb3ducmV2LnhtbERPTWsCMRC9F/wPYYTearaKIqtRRBAWT2oLvQ7JdLPt&#10;ZrImcd321zeFQm/zeJ+z3g6uFT2F2HhW8DwpQBBrbxquFby+HJ6WIGJCNth6JgVfFGG7GT2ssTT+&#10;zmfqL6kWOYRjiQpsSl0pZdSWHMaJ74gz9+6Dw5RhqKUJeM/hrpXTolhIhw3nBosd7S3pz8vNKTi6&#10;/qSrzgbUu8Xp7cNeq295VepxPOxWIBIN6V/8565Mnj+fwe8z+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T9HBAAAA3AAAAA8AAAAAAAAAAAAAAAAAmAIAAGRycy9kb3du&#10;cmV2LnhtbFBLBQYAAAAABAAEAPUAAACGAwAAAAA=&#10;" fillcolor="black" strokeweight="0"/>
                  <v:oval id="Oval 34" o:spid="_x0000_s1251" style="position:absolute;left:7627;top:1889;width:119;height: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a38IA&#10;AADcAAAADwAAAGRycy9kb3ducmV2LnhtbERPTWsCMRC9C/6HMEJvmlVUlq1RiiAU9OLagsdxM90s&#10;3UzWJNXtv28Kgrd5vM9ZbXrbihv50DhWMJ1kIIgrpxuuFXycduMcRIjIGlvHpOCXAmzWw8EKC+3u&#10;fKRbGWuRQjgUqMDE2BVShsqQxTBxHXHivpy3GBP0tdQe7ynctnKWZUtpseHUYLCjraHqu/yxCrZl&#10;U132ftov6NOY6+ycm+PhoNTLqH97BRGpj0/xw/2u0/zFHP6fS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N9rfwgAAANwAAAAPAAAAAAAAAAAAAAAAAJgCAABkcnMvZG93&#10;bnJldi54bWxQSwUGAAAAAAQABAD1AAAAhwMAAAAA&#10;" filled="f">
                    <v:stroke endcap="round"/>
                  </v:oval>
                </v:group>
                <v:oval id="Oval 35" o:spid="_x0000_s1252" style="position:absolute;left:27787;top:10718;width:762;height: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RMEA&#10;AADcAAAADwAAAGRycy9kb3ducmV2LnhtbERPTYvCMBC9L/gfwgje1lShi1SjiCAIerG7gsexGZti&#10;M6lJ1O6/3yws7G0e73MWq9624kk+NI4VTMYZCOLK6YZrBV+f2/cZiBCRNbaOScE3BVgtB28LLLR7&#10;8ZGeZaxFCuFQoAITY1dIGSpDFsPYdcSJuzpvMSboa6k9vlK4beU0yz6kxYZTg8GONoaqW/mwCjZl&#10;U132ftLndDLmPj3PzPFwUGo07NdzEJH6+C/+c+90mp/n8PtMukA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p7f0TBAAAA3AAAAA8AAAAAAAAAAAAAAAAAmAIAAGRycy9kb3du&#10;cmV2LnhtbFBLBQYAAAAABAAEAPUAAACGAwAAAAA=&#10;" filled="f">
                  <v:stroke endcap="round"/>
                </v:oval>
                <v:rect id="Rectangle 36" o:spid="_x0000_s1253" style="position:absolute;left:5499;top:9144;width:3645;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E01466" w:rsidRDefault="00E01466" w:rsidP="00DA6214">
                        <w:pPr>
                          <w:keepNext/>
                        </w:pPr>
                        <w:proofErr w:type="gramStart"/>
                        <w:r>
                          <w:rPr>
                            <w:color w:val="000000"/>
                          </w:rPr>
                          <w:t>origin</w:t>
                        </w:r>
                        <w:proofErr w:type="gramEnd"/>
                      </w:p>
                    </w:txbxContent>
                  </v:textbox>
                </v:rect>
                <v:rect id="Rectangle 37" o:spid="_x0000_s1254" style="position:absolute;left:5302;top:17145;width:45631;height:3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pG8MA&#10;AADcAAAADwAAAGRycy9kb3ducmV2LnhtbESPQWsCMRCF7wX/QxjBS9GsYreyNYqIgqdCbaHXIRl3&#10;lyaTJYm6/nsjCL3N8N68781y3TsrLhRi61nBdFKAINbetFwr+PnejxcgYkI2aD2TghtFWK8GL0us&#10;jL/yF12OqRY5hGOFCpqUukrKqBtyGCe+I87ayQeHKa+hlibgNYc7K2dFUUqHLWdCgx1tG9J/x7PL&#10;EL07F/ZgP/d8+y1TOdfhlRdKjYb95gNEoj79m5/XB5Prv73D45k8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fpG8MAAADcAAAADwAAAAAAAAAAAAAAAACYAgAAZHJzL2Rv&#10;d25yZXYueG1sUEsFBgAAAAAEAAQA9QAAAIgDAAAAAA==&#10;" filled="f">
                  <v:stroke dashstyle="dash"/>
                </v:rect>
                <v:shape id="Text Box 38" o:spid="_x0000_s1255" type="#_x0000_t202" style="position:absolute;top:10287;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P/YMUA&#10;AADcAAAADwAAAGRycy9kb3ducmV2LnhtbESP0UoDQQxF34X+w5CCb3a2gqWsnRYRCm1VsNUPCDNx&#10;d9udzLIZu+vfmwfBt4R7c+/JajPG1lyplyaxg/msAEPsU2i4cvD5sb1bgpGMHLBNTA5+SGCzntys&#10;sAxp4CNdT7kyGsJSooM65660VnxNEWWWOmLVvlIfMevaVzb0OGh4bO19USxsxIa1ocaOnmvyl9N3&#10;dCAHWfj317dhfzgfw1Zelk3ee+dup+PTI5hMY/43/13vguI/KK0+oxPY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c/9gxQAAANwAAAAPAAAAAAAAAAAAAAAAAJgCAABkcnMv&#10;ZG93bnJldi54bWxQSwUGAAAAAAQABAD1AAAAigMAAAAA&#10;" filled="f" stroked="f">
                  <v:stroke endcap="round"/>
                  <v:textbox>
                    <w:txbxContent>
                      <w:p w:rsidR="00E01466" w:rsidRPr="00136554" w:rsidRDefault="00E01466" w:rsidP="00DA6214">
                        <w:pPr>
                          <w:keepNext/>
                        </w:pPr>
                        <w:r w:rsidRPr="00136554">
                          <w:t>10 m</w:t>
                        </w:r>
                      </w:p>
                    </w:txbxContent>
                  </v:textbox>
                </v:shape>
                <v:rect id="Rectangle 39" o:spid="_x0000_s1256" style="position:absolute;left:38862;width:101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E01466" w:rsidRPr="00136554" w:rsidRDefault="00E01466" w:rsidP="00DA6214">
                        <w:pPr>
                          <w:keepNext/>
                          <w:rPr>
                            <w:color w:val="000000"/>
                            <w:szCs w:val="16"/>
                          </w:rPr>
                        </w:pPr>
                      </w:p>
                    </w:txbxContent>
                  </v:textbox>
                </v:rect>
                <v:rect id="Rectangle 42" o:spid="_x0000_s1257" style="position:absolute;left:5257;top:2114;width:45676;height:33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nwGcMA&#10;AADcAAAADwAAAGRycy9kb3ducmV2LnhtbESPT2sCMRDF74V+hzCFXopmFVl0axQRBU8F/4DXIRl3&#10;lyaTJYm6fvumIHib4b15vzfzZe+suFGIrWcFo2EBglh703Kt4HTcDqYgYkI2aD2TggdFWC7e3+ZY&#10;GX/nPd0OqRY5hGOFCpqUukrKqBtyGIe+I87axQeHKa+hlibgPYc7K8dFUUqHLWdCgx2tG9K/h6vL&#10;EL25FnZnf7b8OJepnOjwxVOlPj/61TeIRH16mZ/XO5Prz8bw/0ye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nwGcMAAADcAAAADwAAAAAAAAAAAAAAAACYAgAAZHJzL2Rv&#10;d25yZXYueG1sUEsFBgAAAAAEAAQA9QAAAIgDAAAAAA==&#10;" filled="f">
                  <v:stroke dashstyle="dash"/>
                </v:rect>
                <v:rect id="Rectangle 149" o:spid="_x0000_s1258" style="position:absolute;left:5270;top:2114;width:22828;height:18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dXcAA&#10;AADcAAAADwAAAGRycy9kb3ducmV2LnhtbERPS4vCMBC+L/gfwgje1lTBx3aNIoIgshcfF29DM5t0&#10;bSalibX+e7MgeJuP7zmLVecq0VITSs8KRsMMBHHhdclGwfm0/ZyDCBFZY+WZFDwowGrZ+1hgrv2d&#10;D9QeoxEphEOOCmyMdS5lKCw5DENfEyfu1zcOY4KNkbrBewp3lRxn2VQ6LDk1WKxpY6m4Hm9OQYm7&#10;i75Uhs3+r53Nf6adR22VGvS79TeISF18i1/unU7zvybw/0y6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VdXcAAAADcAAAADwAAAAAAAAAAAAAAAACYAgAAZHJzL2Rvd25y&#10;ZXYueG1sUEsFBgAAAAAEAAQA9QAAAIUDAAAAAA==&#10;" filled="f">
                  <v:stroke endcap="round"/>
                </v:rect>
                <v:rect id="Rectangle 156" o:spid="_x0000_s1259" style="position:absolute;left:36537;top:9696;width:4572;height:1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j/asMA&#10;AADcAAAADwAAAGRycy9kb3ducmV2LnhtbERPTWvCQBC9F/oflil4KbrRg43RVUpB8FAQYw/1NmTH&#10;bDQ7G7KrSf31riD0No/3OYtVb2txpdZXjhWMRwkI4sLpiksFP/v1MAXhA7LG2jEp+CMPq+XrywIz&#10;7Tre0TUPpYgh7DNUYEJoMil9YciiH7mGOHJH11oMEbal1C12MdzWcpIkU2mx4thgsKEvQ8U5v1gF&#10;6+1vRXyTu/dZ2rlTMTnk5rtRavDWf85BBOrDv/jp3ug4f/YBj2fiB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j/asMAAADcAAAADwAAAAAAAAAAAAAAAACYAgAAZHJzL2Rv&#10;d25yZXYueG1sUEsFBgAAAAAEAAQA9QAAAIgDAAAAAA==&#10;" filled="f" stroked="f">
                  <v:textbox style="mso-fit-shape-to-text:t" inset="0,0,0,0">
                    <w:txbxContent>
                      <w:p w:rsidR="00E01466" w:rsidRDefault="00E01466" w:rsidP="00DA6214">
                        <w:pPr>
                          <w:keepNext/>
                        </w:pPr>
                        <w:r>
                          <w:rPr>
                            <w:color w:val="000000"/>
                          </w:rPr>
                          <w:t>TR #2</w:t>
                        </w:r>
                      </w:p>
                    </w:txbxContent>
                  </v:textbox>
                </v:rect>
                <v:rect id="Rectangle 157" o:spid="_x0000_s1260" style="position:absolute;left:36537;top:412;width:4572;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E01466" w:rsidRDefault="00E01466" w:rsidP="00DA6214">
                        <w:pPr>
                          <w:keepNext/>
                        </w:pPr>
                        <w:r>
                          <w:rPr>
                            <w:color w:val="000000"/>
                          </w:rPr>
                          <w:t>TR #1</w:t>
                        </w:r>
                      </w:p>
                    </w:txbxContent>
                  </v:textbox>
                </v:rect>
                <v:rect id="Rectangle 158" o:spid="_x0000_s1261" style="position:absolute;left:24789;top:13519;width:4953;height:1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A7pcEA&#10;AADcAAAADwAAAGRycy9kb3ducmV2LnhtbERPS4vCMBC+C/6HMII3TdVFtBpFZFeWFQQfB49DM7bF&#10;ZlKbqO2/3wiCt/n4njNf1qYQD6pcblnBoB+BIE6szjlVcDr+9CYgnEfWWFgmBQ05WC7arTnG2j55&#10;T4+DT0UIYRejgsz7MpbSJRkZdH1bEgfuYiuDPsAqlbrCZwg3hRxG0VgazDk0ZFjSOqPkergbBc58&#10;7Sa3YvPNO71FrEfrv3PTKNXt1KsZCE+1/4jf7l8d5k+n8HomXC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gO6XBAAAA3AAAAA8AAAAAAAAAAAAAAAAAmAIAAGRycy9kb3du&#10;cmV2LnhtbFBLBQYAAAAABAAEAPUAAACGAwAAAAA=&#10;" filled="f" stroked="f">
                  <v:textbox style="layout-flow:vertical;mso-layout-flow-alt:bottom-to-top" inset="0,0,0,0">
                    <w:txbxContent>
                      <w:p w:rsidR="00E01466" w:rsidRDefault="00E01466" w:rsidP="00DA6214">
                        <w:pPr>
                          <w:keepNext/>
                        </w:pPr>
                        <w:r>
                          <w:rPr>
                            <w:color w:val="000000"/>
                          </w:rPr>
                          <w:t>TR #5</w:t>
                        </w:r>
                      </w:p>
                    </w:txbxContent>
                  </v:textbox>
                </v:rect>
                <v:rect id="Rectangle 160" o:spid="_x0000_s1262" style="position:absolute;left:36537;top:18796;width:4763;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6T5cUA&#10;AADcAAAADwAAAGRycy9kb3ducmV2LnhtbESPQWvCQBSE74L/YXmFXqTZmEPRmFWKIPRQKEk92Nsj&#10;+8xGs29DdjVpf323UOhxmJlvmGI32U7cafCtYwXLJAVBXDvdcqPg+HF4WoHwAVlj55gUfJGH3XY+&#10;KzDXbuSS7lVoRISwz1GBCaHPpfS1IYs+cT1x9M5usBiiHBqpBxwj3HYyS9NnabHluGCwp72h+lrd&#10;rILD+6kl/pblYr0a3aXOPivz1iv1+DC9bEAEmsJ/+K/9qhVEIvyeiUd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pPlxQAAANwAAAAPAAAAAAAAAAAAAAAAAJgCAABkcnMv&#10;ZG93bnJldi54bWxQSwUGAAAAAAQABAD1AAAAigMAAAAA&#10;" filled="f" stroked="f">
                  <v:textbox style="mso-fit-shape-to-text:t" inset="0,0,0,0">
                    <w:txbxContent>
                      <w:p w:rsidR="00E01466" w:rsidRDefault="00E01466" w:rsidP="00DA6214">
                        <w:pPr>
                          <w:keepNext/>
                        </w:pPr>
                        <w:r>
                          <w:rPr>
                            <w:color w:val="000000"/>
                          </w:rPr>
                          <w:t>TR #3</w:t>
                        </w:r>
                      </w:p>
                    </w:txbxContent>
                  </v:textbox>
                </v:rect>
                <v:rect id="Rectangle 161" o:spid="_x0000_s1263" style="position:absolute;left:2025;top:13614;width:4953;height:18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nDWMQA&#10;AADcAAAADwAAAGRycy9kb3ducmV2LnhtbESPT4vCMBTE74LfITxhb5rWlUWqsYjsyrKC4J+Dx0fz&#10;bIvNS22itt/eCAseh5n5DTNPW1OJOzWutKwgHkUgiDOrS84VHA8/wykI55E1VpZJQUcO0kW/N8dE&#10;2wfv6L73uQgQdgkqKLyvEyldVpBBN7I1cfDOtjHog2xyqRt8BLip5DiKvqTBksNCgTWtCsou+5tR&#10;4MxkO71W62/e6g1i+7n6O3WdUh+DdjkD4an17/B/+1crGEcxvM6EI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5w1jEAAAA3AAAAA8AAAAAAAAAAAAAAAAAmAIAAGRycy9k&#10;b3ducmV2LnhtbFBLBQYAAAAABAAEAPUAAACJAwAAAAA=&#10;" filled="f" stroked="f">
                  <v:textbox style="layout-flow:vertical;mso-layout-flow-alt:bottom-to-top" inset="0,0,0,0">
                    <w:txbxContent>
                      <w:p w:rsidR="00E01466" w:rsidRDefault="00E01466" w:rsidP="00DA6214">
                        <w:pPr>
                          <w:keepNext/>
                        </w:pPr>
                        <w:r>
                          <w:rPr>
                            <w:color w:val="000000"/>
                          </w:rPr>
                          <w:t>TR #4</w:t>
                        </w:r>
                      </w:p>
                    </w:txbxContent>
                  </v:textbox>
                </v:rect>
                <v:rect id="Rectangle 162" o:spid="_x0000_s1264" style="position:absolute;left:29908;top:13239;width:19742;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E01466" w:rsidRDefault="00E01466" w:rsidP="00DA6214">
                        <w:pPr>
                          <w:keepNext/>
                        </w:pPr>
                        <w:r>
                          <w:rPr>
                            <w:color w:val="000000"/>
                          </w:rPr>
                          <w:t>(D) 3-10 m transects (TR4-6)</w:t>
                        </w:r>
                      </w:p>
                      <w:p w:rsidR="00E01466" w:rsidRDefault="00E01466" w:rsidP="00DA6214">
                        <w:pPr>
                          <w:keepNext/>
                          <w:rPr>
                            <w:color w:val="000000"/>
                          </w:rPr>
                        </w:pPr>
                      </w:p>
                    </w:txbxContent>
                  </v:textbox>
                </v:rect>
                <v:rect id="Rectangle 442" o:spid="_x0000_s1265" style="position:absolute;left:29952;top:2622;width:18288;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rsidR="00E01466" w:rsidRDefault="00E01466" w:rsidP="00DA6214">
                        <w:pPr>
                          <w:keepNext/>
                        </w:pPr>
                        <w:r>
                          <w:rPr>
                            <w:color w:val="000000"/>
                          </w:rPr>
                          <w:t>(C) 1 of 2-2 x 20 m subplots</w:t>
                        </w:r>
                      </w:p>
                      <w:p w:rsidR="00E01466" w:rsidRDefault="00E01466" w:rsidP="00DA6214">
                        <w:pPr>
                          <w:keepNext/>
                          <w:rPr>
                            <w:color w:val="000000"/>
                          </w:rPr>
                        </w:pPr>
                      </w:p>
                    </w:txbxContent>
                  </v:textbox>
                </v:rect>
                <w10:anchorlock/>
              </v:group>
            </w:pict>
          </mc:Fallback>
        </mc:AlternateContent>
      </w:r>
      <w:r w:rsidR="00390B7F">
        <w:tab/>
      </w:r>
    </w:p>
    <w:p w:rsidR="000031EE" w:rsidRDefault="00390B7F" w:rsidP="00E411D7">
      <w:pPr>
        <w:pStyle w:val="SOPFigure"/>
      </w:pPr>
      <w:r w:rsidRPr="00E022D3">
        <w:rPr>
          <w:b/>
        </w:rPr>
        <w:t>Figure 2.</w:t>
      </w:r>
      <w:r w:rsidRPr="00E022D3">
        <w:t xml:space="preserve"> Coastal communities sampling plot layout used to quantify vegetation composition and structure. (A) Species presence and large tree density will be recorded in the entire 10 x 20 m plot. (B) Plant species cover will be recorded in two height layers (&lt;1 m and 1-2 m) every 0.2 m along three 20 m transects. When standing at the </w:t>
      </w:r>
      <w:r w:rsidR="00DA6214">
        <w:t>origin facing the plot, TR</w:t>
      </w:r>
      <w:r w:rsidRPr="00E022D3">
        <w:t xml:space="preserve"> 1 (points 1-100) is located to the left, </w:t>
      </w:r>
      <w:r w:rsidR="00DA6214">
        <w:t>TR</w:t>
      </w:r>
      <w:r w:rsidRPr="00E022D3">
        <w:t xml:space="preserve"> 2 (points 101-200) in the center, and </w:t>
      </w:r>
      <w:r w:rsidR="00DA6214">
        <w:t>TR</w:t>
      </w:r>
      <w:r w:rsidRPr="00E022D3">
        <w:t xml:space="preserve"> 3 (points 201-300) to the right. (C) </w:t>
      </w:r>
      <w:r w:rsidR="00DA6214" w:rsidRPr="00E022D3">
        <w:t xml:space="preserve">Small tree, tree seedling, and shrub densities are read within </w:t>
      </w:r>
      <w:r w:rsidRPr="00E022D3">
        <w:t xml:space="preserve">two 2 x 20 m subplots </w:t>
      </w:r>
      <w:r w:rsidR="00DA6214">
        <w:t xml:space="preserve">which </w:t>
      </w:r>
      <w:r w:rsidRPr="00E022D3">
        <w:t xml:space="preserve">lie along the inside lengths of </w:t>
      </w:r>
      <w:r w:rsidR="00DA6214">
        <w:t>TRs</w:t>
      </w:r>
      <w:r w:rsidRPr="00E022D3">
        <w:t xml:space="preserve"> 1 and 3 from 0 m to 20 m.</w:t>
      </w:r>
      <w:r w:rsidR="000031EE" w:rsidRPr="000031EE">
        <w:t xml:space="preserve"> </w:t>
      </w:r>
      <w:r w:rsidR="000031EE">
        <w:t xml:space="preserve">(D) Dead downed wood </w:t>
      </w:r>
      <w:r w:rsidR="0056115F">
        <w:t>(</w:t>
      </w:r>
      <w:r w:rsidR="0056115F">
        <w:rPr>
          <w:rFonts w:ascii="Calibri" w:hAnsi="Calibri"/>
        </w:rPr>
        <w:t>≥</w:t>
      </w:r>
      <w:r w:rsidR="0056115F">
        <w:t>7.</w:t>
      </w:r>
      <w:r w:rsidR="00A027E2">
        <w:t>6 cm</w:t>
      </w:r>
      <w:r w:rsidR="0056115F">
        <w:t xml:space="preserve">) </w:t>
      </w:r>
      <w:r w:rsidR="000031EE">
        <w:t xml:space="preserve">is quantified along </w:t>
      </w:r>
      <w:r w:rsidR="008979C7">
        <w:t>the 2</w:t>
      </w:r>
      <w:r w:rsidR="00A027E2">
        <w:t>0 m</w:t>
      </w:r>
      <w:r w:rsidR="008979C7">
        <w:t xml:space="preserve"> centerline (TR 2) and the two 1</w:t>
      </w:r>
      <w:r w:rsidR="00A027E2">
        <w:t>0 m</w:t>
      </w:r>
      <w:r w:rsidR="008979C7">
        <w:t xml:space="preserve"> end lines (TR 4 and TR 6)</w:t>
      </w:r>
      <w:r w:rsidR="00A027E2">
        <w:t xml:space="preserve">. </w:t>
      </w:r>
    </w:p>
    <w:p w:rsidR="00E411D7" w:rsidRPr="00E411D7" w:rsidRDefault="00E411D7" w:rsidP="00E411D7"/>
    <w:p w:rsidR="00E411D7" w:rsidRPr="00E411D7" w:rsidRDefault="00E411D7" w:rsidP="00E411D7"/>
    <w:p w:rsidR="00390B7F" w:rsidRDefault="00390B7F" w:rsidP="00390B7F">
      <w:r>
        <w:t xml:space="preserve">(forest) or 20 m (coastal) </w:t>
      </w:r>
      <w:del w:id="2158" w:author="Meagan J. Selvig" w:date="2014-10-14T09:15:00Z">
        <w:r w:rsidDel="008A45A3">
          <w:delText xml:space="preserve">to </w:delText>
        </w:r>
      </w:del>
      <w:del w:id="2159" w:author="Meagan J. Selvig" w:date="2014-09-11T14:40:00Z">
        <w:r w:rsidDel="00FF6241">
          <w:delText>prevent reading cover on permanent markers</w:delText>
        </w:r>
      </w:del>
      <w:ins w:id="2160" w:author="Meagan J. Selvig" w:date="2014-09-11T14:40:00Z">
        <w:r w:rsidR="00FF6241">
          <w:t>in situations when something obstructed the placement of the post at the 50 m mark</w:t>
        </w:r>
      </w:ins>
      <w:r>
        <w:t xml:space="preserve">, the field crew will record species presence </w:t>
      </w:r>
      <w:r w:rsidR="00814280">
        <w:t xml:space="preserve">as those species rooted </w:t>
      </w:r>
      <w:r>
        <w:t>within the actual plot boundaries (forest and shrub: 20 x 50 m; coastal: 10 x 20 m) and not to</w:t>
      </w:r>
      <w:ins w:id="2161" w:author="Meagan J. Selvig" w:date="2014-09-11T14:39:00Z">
        <w:r w:rsidR="00FF6241">
          <w:t xml:space="preserve"> any</w:t>
        </w:r>
      </w:ins>
      <w:r>
        <w:t xml:space="preserve"> </w:t>
      </w:r>
      <w:del w:id="2162" w:author="Meagan J. Selvig" w:date="2014-09-11T14:39:00Z">
        <w:r w:rsidDel="00FF6241">
          <w:delText>the</w:delText>
        </w:r>
      </w:del>
      <w:del w:id="2163" w:author="Ainsworth, Alison" w:date="2015-02-03T10:08:00Z">
        <w:r w:rsidDel="00403340">
          <w:delText xml:space="preserve"> </w:delText>
        </w:r>
      </w:del>
      <w:r>
        <w:t xml:space="preserve">offset markers. </w:t>
      </w:r>
      <w:ins w:id="2164" w:author="Meagan J. Selvig" w:date="2014-10-02T09:38:00Z">
        <w:r w:rsidR="00776BC9">
          <w:t xml:space="preserve">Dead species are recorded as “dead” only if there are no live individuals </w:t>
        </w:r>
      </w:ins>
      <w:ins w:id="2165" w:author="Meagan J. Selvig" w:date="2014-10-02T09:39:00Z">
        <w:r w:rsidR="00776BC9">
          <w:t xml:space="preserve">rooted </w:t>
        </w:r>
      </w:ins>
      <w:ins w:id="2166" w:author="Meagan J. Selvig" w:date="2014-10-02T09:38:00Z">
        <w:r w:rsidR="00776BC9">
          <w:t xml:space="preserve">in the plot. </w:t>
        </w:r>
      </w:ins>
      <w:r>
        <w:t>The field crew constructs a checklist</w:t>
      </w:r>
      <w:r w:rsidRPr="009A3E38">
        <w:t xml:space="preserve"> of all species present and </w:t>
      </w:r>
      <w:r>
        <w:t xml:space="preserve">records </w:t>
      </w:r>
      <w:r w:rsidRPr="009A3E38">
        <w:t xml:space="preserve">whether </w:t>
      </w:r>
      <w:r w:rsidR="004C5666">
        <w:t xml:space="preserve">the </w:t>
      </w:r>
      <w:r>
        <w:t>plants</w:t>
      </w:r>
      <w:r w:rsidRPr="009A3E38">
        <w:t xml:space="preserve"> </w:t>
      </w:r>
      <w:r w:rsidR="004C5666">
        <w:t>show any sign of reproduction, new or old,</w:t>
      </w:r>
      <w:r>
        <w:t xml:space="preserve"> using the Species Presence data form (Appendix E: “</w:t>
      </w:r>
      <w:r w:rsidRPr="00CA0B6D">
        <w:t>Data</w:t>
      </w:r>
      <w:r>
        <w:t xml:space="preserve"> Forms</w:t>
      </w:r>
      <w:r w:rsidRPr="00CA0B6D">
        <w:t xml:space="preserve"> for </w:t>
      </w:r>
      <w:r>
        <w:t>R</w:t>
      </w:r>
      <w:r w:rsidRPr="00CA0B6D">
        <w:t xml:space="preserve">ecording </w:t>
      </w:r>
      <w:r>
        <w:t>Field Data”)</w:t>
      </w:r>
      <w:r w:rsidRPr="009A3E38">
        <w:t>.</w:t>
      </w:r>
      <w:r>
        <w:t xml:space="preserve"> Any </w:t>
      </w:r>
      <w:r>
        <w:lastRenderedPageBreak/>
        <w:t>additional species found within the plot during this sampling event are added to the Species Presence data form. D</w:t>
      </w:r>
      <w:r w:rsidRPr="009A3E38">
        <w:t xml:space="preserve">ata </w:t>
      </w:r>
      <w:r>
        <w:t>are reported as species richness or the number of species per plot and are used</w:t>
      </w:r>
      <w:r w:rsidRPr="009A3E38">
        <w:t xml:space="preserve"> for examining the </w:t>
      </w:r>
      <w:r>
        <w:t>frequency</w:t>
      </w:r>
      <w:r w:rsidRPr="009A3E38">
        <w:t xml:space="preserve"> </w:t>
      </w:r>
      <w:r>
        <w:t xml:space="preserve">of occurrence </w:t>
      </w:r>
      <w:r w:rsidRPr="009A3E38">
        <w:t xml:space="preserve">of a species across </w:t>
      </w:r>
      <w:r>
        <w:t xml:space="preserve">a community. Species presence and richness </w:t>
      </w:r>
      <w:r w:rsidRPr="009A3E38">
        <w:t>do not provide any information on species abundance</w:t>
      </w:r>
      <w:r>
        <w:t xml:space="preserve">. </w:t>
      </w:r>
    </w:p>
    <w:p w:rsidR="00506085" w:rsidDel="000F6140" w:rsidRDefault="00506085" w:rsidP="00390B7F">
      <w:pPr>
        <w:rPr>
          <w:del w:id="2167" w:author="Ainsworth, Alison" w:date="2015-02-03T10:10:00Z"/>
        </w:rPr>
      </w:pPr>
    </w:p>
    <w:p w:rsidR="00390B7F" w:rsidRDefault="00390B7F" w:rsidP="004D394E">
      <w:pPr>
        <w:pStyle w:val="SOP2nd"/>
      </w:pPr>
      <w:r>
        <w:t>Conducting Vegetation Cover Surveys</w:t>
      </w:r>
    </w:p>
    <w:p w:rsidR="00390B7F" w:rsidRDefault="00390B7F" w:rsidP="00390B7F">
      <w:r>
        <w:t>Understory p</w:t>
      </w:r>
      <w:r w:rsidRPr="002860A5">
        <w:t xml:space="preserve">lant cover data </w:t>
      </w:r>
      <w:r>
        <w:t>are</w:t>
      </w:r>
      <w:r w:rsidRPr="002860A5">
        <w:t xml:space="preserve"> recorded in each sample plot along three transects using the po</w:t>
      </w:r>
      <w:r>
        <w:t>le</w:t>
      </w:r>
      <w:r w:rsidRPr="002860A5">
        <w:t xml:space="preserve"> intercept method</w:t>
      </w:r>
      <w:r>
        <w:t xml:space="preserve">, which is a variation on the point-intercept method </w:t>
      </w:r>
      <w:r w:rsidR="00246D6B">
        <w:rPr>
          <w:color w:val="000000"/>
        </w:rPr>
        <w:fldChar w:fldCharType="begin"/>
      </w:r>
      <w:r w:rsidR="00904318">
        <w:rPr>
          <w:color w:val="000000"/>
        </w:rPr>
        <w:instrText xml:space="preserve"> ADDIN EN.CITE &lt;EndNote&gt;&lt;Cite&gt;&lt;Author&gt;Mueller-Dombois&lt;/Author&gt;&lt;Year&gt;1974&lt;/Year&gt;&lt;RecNum&gt;235&lt;/RecNum&gt;&lt;DisplayText&gt;(Mueller-Dombois and Ellenberg 1974, Elzinga et al. 2001)&lt;/DisplayText&gt;&lt;record&gt;&lt;rec-number&gt;235&lt;/rec-number&gt;&lt;foreign-keys&gt;&lt;key app="EN" db-id="29wd9fdxkttawpevre3ptatrsdx2se0wz5da"&gt;235&lt;/key&gt;&lt;/foreign-keys&gt;&lt;ref-type name="Book"&gt;6&lt;/ref-type&gt;&lt;contributors&gt;&lt;authors&gt;&lt;author&gt;Mueller-Dombois, D.&lt;/author&gt;&lt;author&gt;Ellenberg, H.&lt;/author&gt;&lt;/authors&gt;&lt;/contributors&gt;&lt;titles&gt;&lt;title&gt;Aims and Methods of Vegetation Ecology&lt;/title&gt;&lt;/titles&gt;&lt;pages&gt;547&lt;/pages&gt;&lt;dates&gt;&lt;year&gt;1974&lt;/year&gt;&lt;/dates&gt;&lt;pub-location&gt;New York, NY&lt;/pub-location&gt;&lt;publisher&gt;John Wiley &amp;amp; Sons&lt;/publisher&gt;&lt;urls&gt;&lt;/urls&gt;&lt;/record&gt;&lt;/Cite&gt;&lt;Cite&gt;&lt;Author&gt;Elzinga&lt;/Author&gt;&lt;Year&gt;2001&lt;/Year&gt;&lt;RecNum&gt;306&lt;/RecNum&gt;&lt;record&gt;&lt;rec-number&gt;306&lt;/rec-number&gt;&lt;foreign-keys&gt;&lt;key app="EN" db-id="29wd9fdxkttawpevre3ptatrsdx2se0wz5da"&gt;306&lt;/key&gt;&lt;/foreign-keys&gt;&lt;ref-type name="Book"&gt;6&lt;/ref-type&gt;&lt;contributors&gt;&lt;authors&gt;&lt;author&gt;Elzinga, Caryl L.&lt;/author&gt;&lt;author&gt;Salzer, Daniel W.&lt;/author&gt;&lt;author&gt;Willoughby, John W.&lt;/author&gt;&lt;author&gt;Gibbs, James P.&lt;/author&gt;&lt;/authors&gt;&lt;/contributors&gt;&lt;titles&gt;&lt;title&gt;Monitoring Plant and Animal Populations&lt;/title&gt;&lt;/titles&gt;&lt;dates&gt;&lt;year&gt;2001&lt;/year&gt;&lt;/dates&gt;&lt;pub-location&gt;Malden, MA&lt;/pub-location&gt;&lt;publisher&gt;Blackwell Science&lt;/publisher&gt;&lt;urls&gt;&lt;/urls&gt;&lt;/record&gt;&lt;/Cite&gt;&lt;/EndNote&gt;</w:instrText>
      </w:r>
      <w:r w:rsidR="00246D6B">
        <w:rPr>
          <w:color w:val="000000"/>
        </w:rPr>
        <w:fldChar w:fldCharType="separate"/>
      </w:r>
      <w:r w:rsidR="00904318">
        <w:rPr>
          <w:noProof/>
          <w:color w:val="000000"/>
        </w:rPr>
        <w:t>(Mueller-Dombois and Ellenberg 1974, Elzinga et al. 2001)</w:t>
      </w:r>
      <w:r w:rsidR="00246D6B">
        <w:rPr>
          <w:color w:val="000000"/>
        </w:rPr>
        <w:fldChar w:fldCharType="end"/>
      </w:r>
      <w:r w:rsidRPr="002860A5">
        <w:t>.</w:t>
      </w:r>
      <w:r>
        <w:t xml:space="preserve"> In the wet forest, subalpine shrubland, limestone forest and mangrove forest communities, transects are 50 m long</w:t>
      </w:r>
      <w:r w:rsidR="00040D1F">
        <w:t>,</w:t>
      </w:r>
      <w:r>
        <w:t xml:space="preserve"> and point data are recorded every 0.5 m along each transect starting at 0.5 m and ending at </w:t>
      </w:r>
      <w:del w:id="2168" w:author="Meagan J. Selvig" w:date="2014-09-11T14:42:00Z">
        <w:r w:rsidDel="00FF6241">
          <w:delText xml:space="preserve">50 </w:delText>
        </w:r>
      </w:del>
      <w:ins w:id="2169" w:author="Meagan J. Selvig" w:date="2014-09-11T14:42:00Z">
        <w:r w:rsidR="00FF6241">
          <w:t xml:space="preserve">49.9 </w:t>
        </w:r>
      </w:ins>
      <w:r>
        <w:t>m</w:t>
      </w:r>
      <w:ins w:id="2170" w:author="Meagan J. Selvig" w:date="2014-09-11T14:42:00Z">
        <w:r w:rsidR="00FF6241">
          <w:t xml:space="preserve"> (to avoid the post or flags)</w:t>
        </w:r>
      </w:ins>
      <w:r>
        <w:t xml:space="preserve">, totaling 100 points per transect and 300 points per plot (fig. 1). In the coastal community, transects are 20 m long and point data are recorded every 0.2 m along each transect starting at 0.2 m and ending at </w:t>
      </w:r>
      <w:del w:id="2171" w:author="Ainsworth, Alison" w:date="2014-11-18T15:57:00Z">
        <w:r w:rsidDel="00F33141">
          <w:delText xml:space="preserve">20 </w:delText>
        </w:r>
      </w:del>
      <w:ins w:id="2172" w:author="Ainsworth, Alison" w:date="2014-11-18T15:57:00Z">
        <w:r w:rsidR="00F33141">
          <w:t xml:space="preserve">19.9 </w:t>
        </w:r>
      </w:ins>
      <w:r>
        <w:t>m</w:t>
      </w:r>
      <w:ins w:id="2173" w:author="Ainsworth, Alison" w:date="2014-11-18T15:57:00Z">
        <w:r w:rsidR="00F33141">
          <w:t xml:space="preserve"> (to avoid the post or flags)</w:t>
        </w:r>
      </w:ins>
      <w:r>
        <w:t>, totaling 100 points per transect and 300 points per plot (fig. 2). The left long edge</w:t>
      </w:r>
      <w:ins w:id="2174" w:author="Meagan J. Selvig" w:date="2014-09-11T14:44:00Z">
        <w:r w:rsidR="00FF6241">
          <w:t xml:space="preserve"> (transect 1)</w:t>
        </w:r>
      </w:ins>
      <w:ins w:id="2175" w:author="Ainsworth, Alison" w:date="2015-02-03T10:10:00Z">
        <w:r w:rsidR="000F6140">
          <w:t xml:space="preserve"> </w:t>
        </w:r>
      </w:ins>
      <w:del w:id="2176" w:author="Meagan J. Selvig" w:date="2014-09-11T14:44:00Z">
        <w:r w:rsidDel="00FF6241">
          <w:delText xml:space="preserve"> </w:delText>
        </w:r>
      </w:del>
      <w:r>
        <w:t>of the plot rectangle</w:t>
      </w:r>
      <w:ins w:id="2177" w:author="Meagan J. Selvig" w:date="2014-09-11T14:43:00Z">
        <w:r w:rsidR="00FF6241">
          <w:t xml:space="preserve"> </w:t>
        </w:r>
      </w:ins>
      <w:del w:id="2178" w:author="Meagan J. Selvig" w:date="2014-09-11T14:44:00Z">
        <w:r w:rsidDel="00FF6241">
          <w:delText xml:space="preserve"> </w:delText>
        </w:r>
      </w:del>
      <w:r>
        <w:t>when standing at the origin includes points 1 – 100. The centerline</w:t>
      </w:r>
      <w:ins w:id="2179" w:author="Meagan J. Selvig" w:date="2014-09-11T14:43:00Z">
        <w:r w:rsidR="00FF6241">
          <w:t xml:space="preserve"> </w:t>
        </w:r>
      </w:ins>
      <w:ins w:id="2180" w:author="Meagan J. Selvig" w:date="2014-09-11T14:44:00Z">
        <w:r w:rsidR="00FF6241">
          <w:t>(</w:t>
        </w:r>
      </w:ins>
      <w:ins w:id="2181" w:author="Meagan J. Selvig" w:date="2014-09-11T14:43:00Z">
        <w:r w:rsidR="00FF6241">
          <w:t>transect 2)</w:t>
        </w:r>
      </w:ins>
      <w:r>
        <w:t xml:space="preserve"> includ</w:t>
      </w:r>
      <w:r w:rsidR="00040D1F">
        <w:t>es</w:t>
      </w:r>
      <w:r>
        <w:t xml:space="preserve"> points 101 – 200, and the right long edge </w:t>
      </w:r>
      <w:ins w:id="2182" w:author="Meagan J. Selvig" w:date="2014-09-11T14:43:00Z">
        <w:r w:rsidR="00FF6241">
          <w:t>(transect 3)</w:t>
        </w:r>
      </w:ins>
      <w:ins w:id="2183" w:author="Meagan J. Selvig" w:date="2014-09-11T14:44:00Z">
        <w:r w:rsidR="00FF6241">
          <w:t xml:space="preserve"> </w:t>
        </w:r>
      </w:ins>
      <w:r>
        <w:t>of the rectangle includ</w:t>
      </w:r>
      <w:r w:rsidR="00040D1F">
        <w:t>es</w:t>
      </w:r>
      <w:r>
        <w:t xml:space="preserve"> points </w:t>
      </w:r>
      <w:r w:rsidRPr="00686EB1">
        <w:t>201 – 300.</w:t>
      </w:r>
    </w:p>
    <w:p w:rsidR="00390B7F" w:rsidRPr="00686EB1" w:rsidRDefault="00390B7F" w:rsidP="00390B7F"/>
    <w:p w:rsidR="000F6140" w:rsidRDefault="00390B7F">
      <w:pPr>
        <w:rPr>
          <w:ins w:id="2184" w:author="Ainsworth, Alison" w:date="2015-02-03T10:12:00Z"/>
        </w:rPr>
      </w:pPr>
      <w:r w:rsidRPr="002943ED">
        <w:t>At each point along the transect, a 2 m long pole (</w:t>
      </w:r>
      <w:r w:rsidR="00961130">
        <w:t>8.5</w:t>
      </w:r>
      <w:r w:rsidR="00961130" w:rsidRPr="002943ED">
        <w:t xml:space="preserve"> </w:t>
      </w:r>
      <w:r w:rsidRPr="002943ED">
        <w:t xml:space="preserve">mm or </w:t>
      </w:r>
      <w:r w:rsidR="00961130">
        <w:t xml:space="preserve">1/3 </w:t>
      </w:r>
      <w:r w:rsidRPr="002943ED">
        <w:t xml:space="preserve"> inch diameter) </w:t>
      </w:r>
      <w:r>
        <w:t>is</w:t>
      </w:r>
      <w:r w:rsidRPr="002943ED">
        <w:t xml:space="preserve"> </w:t>
      </w:r>
      <w:r>
        <w:t>held</w:t>
      </w:r>
      <w:r w:rsidRPr="002943ED">
        <w:t xml:space="preserve"> plumb to the ground on </w:t>
      </w:r>
      <w:ins w:id="2185" w:author="Ainsworth, Alison" w:date="2015-01-28T15:18:00Z">
        <w:r w:rsidR="006E54EB">
          <w:t xml:space="preserve">either </w:t>
        </w:r>
      </w:ins>
      <w:r w:rsidRPr="002943ED">
        <w:t>the right hand side of the tape</w:t>
      </w:r>
      <w:ins w:id="2186" w:author="Meagan J. Selvig" w:date="2014-09-11T14:44:00Z">
        <w:r w:rsidR="007830AB">
          <w:t xml:space="preserve"> (</w:t>
        </w:r>
      </w:ins>
      <w:ins w:id="2187" w:author="Ainsworth, Alison" w:date="2015-01-28T15:38:00Z">
        <w:r w:rsidR="00E75739">
          <w:t>t</w:t>
        </w:r>
      </w:ins>
      <w:ins w:id="2188" w:author="Meagan J. Selvig" w:date="2014-09-11T14:44:00Z">
        <w:del w:id="2189" w:author="Ainsworth, Alison" w:date="2015-01-28T15:19:00Z">
          <w:r w:rsidR="007830AB" w:rsidDel="006E54EB">
            <w:delText>i.e. inside the plot</w:delText>
          </w:r>
        </w:del>
      </w:ins>
      <w:ins w:id="2190" w:author="Ainsworth, Alison" w:date="2015-01-28T15:19:00Z">
        <w:r w:rsidR="006E54EB">
          <w:t>ransects 1 and 2) or the left hand side of the tape (transect 3) such that cover sampling occurs within the plot.</w:t>
        </w:r>
      </w:ins>
      <w:ins w:id="2191" w:author="Meagan J. Selvig" w:date="2014-09-11T14:44:00Z">
        <w:del w:id="2192" w:author="Ainsworth, Alison" w:date="2015-01-28T15:20:00Z">
          <w:r w:rsidR="007830AB" w:rsidDel="006E54EB">
            <w:delText>)</w:delText>
          </w:r>
        </w:del>
      </w:ins>
      <w:del w:id="2193" w:author="Ainsworth, Alison" w:date="2015-01-28T15:20:00Z">
        <w:r w:rsidRPr="002943ED" w:rsidDel="006E54EB">
          <w:delText>.</w:delText>
        </w:r>
      </w:del>
      <w:r w:rsidRPr="002943ED">
        <w:t xml:space="preserve"> On a slope, a plumb pole </w:t>
      </w:r>
      <w:r>
        <w:t>is</w:t>
      </w:r>
      <w:r w:rsidRPr="002943ED">
        <w:t xml:space="preserve"> not perpendicular to the surface. </w:t>
      </w:r>
      <w:del w:id="2194" w:author="Ainsworth, Alison" w:date="2015-01-28T15:39:00Z">
        <w:r w:rsidR="009C41E1" w:rsidDel="00E75739">
          <w:delText xml:space="preserve">If the pole hits a </w:delText>
        </w:r>
        <w:r w:rsidR="004C5666" w:rsidDel="00E75739">
          <w:delText xml:space="preserve">large </w:delText>
        </w:r>
        <w:r w:rsidR="009C41E1" w:rsidDel="00E75739">
          <w:delText xml:space="preserve">tree fern or </w:delText>
        </w:r>
        <w:r w:rsidR="004C5666" w:rsidDel="00E75739">
          <w:delText xml:space="preserve">large </w:delText>
        </w:r>
        <w:r w:rsidR="009C41E1" w:rsidDel="00E75739">
          <w:delText xml:space="preserve">tree trunk </w:delText>
        </w:r>
        <w:r w:rsidR="008C38D8" w:rsidDel="00E75739">
          <w:delText>with</w:delText>
        </w:r>
        <w:r w:rsidR="009C41E1" w:rsidDel="00E75739">
          <w:delText xml:space="preserve"> the bottom ≥50 cm off the ground, then the line of the pole is extended to the ground</w:delText>
        </w:r>
        <w:r w:rsidR="008C38D8" w:rsidDel="00E75739">
          <w:delText>,</w:delText>
        </w:r>
        <w:r w:rsidR="009C41E1" w:rsidDel="00E75739">
          <w:delText xml:space="preserve"> and cover species and substrate are </w:delText>
        </w:r>
        <w:r w:rsidR="008C38D8" w:rsidDel="00E75739">
          <w:delText>recorded</w:delText>
        </w:r>
        <w:r w:rsidR="009C41E1" w:rsidDel="00E75739">
          <w:delText xml:space="preserve"> from the ground up</w:delText>
        </w:r>
      </w:del>
      <w:del w:id="2195" w:author="Ainsworth, Alison" w:date="2015-01-28T15:38:00Z">
        <w:r w:rsidR="008C38D8" w:rsidDel="00E75739">
          <w:delText>, essentially removing the gap</w:delText>
        </w:r>
        <w:r w:rsidR="009C41E1" w:rsidDel="00E75739">
          <w:delText>.</w:delText>
        </w:r>
        <w:r w:rsidR="008C38D8" w:rsidDel="00E75739">
          <w:delText xml:space="preserve"> </w:delText>
        </w:r>
      </w:del>
      <w:del w:id="2196" w:author="Ainsworth, Alison" w:date="2015-01-28T15:39:00Z">
        <w:r w:rsidR="008C38D8" w:rsidDel="00E75739">
          <w:delText xml:space="preserve">If the gap below the </w:delText>
        </w:r>
        <w:r w:rsidR="009C41E1" w:rsidDel="00E75739">
          <w:delText xml:space="preserve">tree fern or tree trunk </w:delText>
        </w:r>
        <w:r w:rsidR="008C38D8" w:rsidDel="00E75739">
          <w:delText>is</w:delText>
        </w:r>
        <w:r w:rsidR="009C41E1" w:rsidDel="00E75739">
          <w:delText xml:space="preserve"> </w:delText>
        </w:r>
        <w:r w:rsidR="008C38D8" w:rsidDel="00E75739">
          <w:delText>&lt;</w:delText>
        </w:r>
        <w:r w:rsidR="009C41E1" w:rsidDel="00E75739">
          <w:delText xml:space="preserve">50 cm, then the </w:delText>
        </w:r>
        <w:r w:rsidR="008C38D8" w:rsidDel="00E75739">
          <w:delText xml:space="preserve">line of the pole is not extended to the ground, and </w:delText>
        </w:r>
        <w:r w:rsidR="009C41E1" w:rsidDel="00E75739">
          <w:delText xml:space="preserve">cover species and </w:delText>
        </w:r>
        <w:r w:rsidR="003A7408" w:rsidDel="00E75739">
          <w:delText xml:space="preserve">surface </w:delText>
        </w:r>
        <w:r w:rsidR="009C41E1" w:rsidDel="00E75739">
          <w:delText xml:space="preserve">substrate will be read from on top of the </w:delText>
        </w:r>
        <w:r w:rsidR="008C38D8" w:rsidDel="00E75739">
          <w:delText>individual.</w:delText>
        </w:r>
        <w:r w:rsidR="009C41E1" w:rsidDel="00E75739">
          <w:delText xml:space="preserve"> </w:delText>
        </w:r>
      </w:del>
      <w:ins w:id="2197" w:author="Meagan J. Selvig" w:date="2014-10-02T09:50:00Z">
        <w:del w:id="2198" w:author="Ainsworth, Alison" w:date="2015-01-28T15:21:00Z">
          <w:r w:rsidR="00E51509" w:rsidDel="006E54EB">
            <w:delText>For this protocol, s</w:delText>
          </w:r>
        </w:del>
      </w:ins>
      <w:ins w:id="2199" w:author="Ainsworth, Alison" w:date="2015-01-28T15:21:00Z">
        <w:r w:rsidR="006E54EB">
          <w:t>Surface s</w:t>
        </w:r>
      </w:ins>
      <w:ins w:id="2200" w:author="Meagan J. Selvig" w:date="2014-10-02T09:50:00Z">
        <w:r w:rsidR="00E51509">
          <w:t xml:space="preserve">ubstrate is identified as the surface available for seedling establishment as opposed to underlying soil types. </w:t>
        </w:r>
      </w:ins>
      <w:ins w:id="2201" w:author="Meagan J. Selvig" w:date="2014-10-02T09:51:00Z">
        <w:r w:rsidR="00E51509">
          <w:t>For example: a hit of rock (at least 3 cm or larger) or bedrock is recorded as “rock;” anything smaller is classified as soil. In cases where substrate is obviously layered, the topmost type is recorded as “substrate”. For example, if the pole hit</w:t>
        </w:r>
      </w:ins>
      <w:ins w:id="2202" w:author="Meagan J. Selvig" w:date="2014-10-02T09:52:00Z">
        <w:r w:rsidR="00E51509">
          <w:t>s</w:t>
        </w:r>
      </w:ins>
      <w:ins w:id="2203" w:author="Meagan J. Selvig" w:date="2014-10-02T09:51:00Z">
        <w:r w:rsidR="00E51509">
          <w:t xml:space="preserve"> a </w:t>
        </w:r>
      </w:ins>
      <w:ins w:id="2204" w:author="Meagan J. Selvig" w:date="2014-10-02T09:52:00Z">
        <w:r w:rsidR="00E51509">
          <w:t>leaf</w:t>
        </w:r>
      </w:ins>
      <w:ins w:id="2205" w:author="Meagan J. Selvig" w:date="2014-10-02T09:51:00Z">
        <w:r w:rsidR="00E51509">
          <w:t xml:space="preserve"> or leaf litter on top of a </w:t>
        </w:r>
      </w:ins>
      <w:ins w:id="2206" w:author="Ainsworth, Alison" w:date="2015-01-28T15:39:00Z">
        <w:r w:rsidR="00E75739">
          <w:t xml:space="preserve">rock or </w:t>
        </w:r>
      </w:ins>
      <w:ins w:id="2207" w:author="Meagan J. Selvig" w:date="2014-10-02T09:51:00Z">
        <w:r w:rsidR="00E51509">
          <w:t xml:space="preserve">tree fern log then </w:t>
        </w:r>
      </w:ins>
      <w:ins w:id="2208" w:author="Meagan J. Selvig" w:date="2014-10-02T09:52:00Z">
        <w:r w:rsidR="00E51509">
          <w:t>“</w:t>
        </w:r>
      </w:ins>
      <w:ins w:id="2209" w:author="Meagan J. Selvig" w:date="2014-10-02T09:51:00Z">
        <w:r w:rsidR="00E51509">
          <w:t>substrate</w:t>
        </w:r>
      </w:ins>
      <w:ins w:id="2210" w:author="Meagan J. Selvig" w:date="2014-10-02T09:52:00Z">
        <w:r w:rsidR="00E51509">
          <w:t>”</w:t>
        </w:r>
      </w:ins>
      <w:ins w:id="2211" w:author="Meagan J. Selvig" w:date="2014-10-02T09:51:00Z">
        <w:r w:rsidR="00E51509">
          <w:t xml:space="preserve"> </w:t>
        </w:r>
      </w:ins>
      <w:ins w:id="2212" w:author="Meagan J. Selvig" w:date="2014-10-02T09:52:00Z">
        <w:r w:rsidR="00E51509">
          <w:t>is</w:t>
        </w:r>
      </w:ins>
      <w:ins w:id="2213" w:author="Meagan J. Selvig" w:date="2014-10-02T09:51:00Z">
        <w:r w:rsidR="00E51509">
          <w:t xml:space="preserve"> recorded as litter</w:t>
        </w:r>
      </w:ins>
      <w:ins w:id="2214" w:author="Meagan J. Selvig" w:date="2014-10-02T09:52:00Z">
        <w:r w:rsidR="00E51509">
          <w:t xml:space="preserve">.  </w:t>
        </w:r>
        <w:del w:id="2215" w:author="Ainsworth, Alison" w:date="2015-01-28T15:23:00Z">
          <w:r w:rsidR="00E51509" w:rsidDel="006E54EB">
            <w:delText>F</w:delText>
          </w:r>
        </w:del>
      </w:ins>
      <w:ins w:id="2216" w:author="Meagan J. Selvig" w:date="2014-10-02T09:51:00Z">
        <w:del w:id="2217" w:author="Ainsworth, Alison" w:date="2015-01-28T15:23:00Z">
          <w:r w:rsidR="00E51509" w:rsidDel="006E54EB">
            <w:delText xml:space="preserve">or another example, if the pole hit rock below leaf litter, leaf litter </w:delText>
          </w:r>
        </w:del>
      </w:ins>
      <w:ins w:id="2218" w:author="Meagan J. Selvig" w:date="2014-10-02T09:52:00Z">
        <w:del w:id="2219" w:author="Ainsworth, Alison" w:date="2015-01-28T15:23:00Z">
          <w:r w:rsidR="00E51509" w:rsidDel="006E54EB">
            <w:delText>is</w:delText>
          </w:r>
        </w:del>
      </w:ins>
      <w:ins w:id="2220" w:author="Meagan J. Selvig" w:date="2014-10-02T09:51:00Z">
        <w:del w:id="2221" w:author="Ainsworth, Alison" w:date="2015-01-28T15:23:00Z">
          <w:r w:rsidR="00E51509" w:rsidDel="006E54EB">
            <w:delText xml:space="preserve"> recorded because it </w:delText>
          </w:r>
        </w:del>
      </w:ins>
      <w:ins w:id="2222" w:author="Meagan J. Selvig" w:date="2014-10-02T09:52:00Z">
        <w:del w:id="2223" w:author="Ainsworth, Alison" w:date="2015-01-28T15:23:00Z">
          <w:r w:rsidR="00E51509" w:rsidDel="006E54EB">
            <w:delText>is</w:delText>
          </w:r>
        </w:del>
      </w:ins>
      <w:ins w:id="2224" w:author="Meagan J. Selvig" w:date="2014-10-02T09:51:00Z">
        <w:del w:id="2225" w:author="Ainsworth, Alison" w:date="2015-01-28T15:23:00Z">
          <w:r w:rsidR="00E51509" w:rsidDel="006E54EB">
            <w:delText xml:space="preserve"> the topmost layer. </w:delText>
          </w:r>
        </w:del>
      </w:ins>
      <w:ins w:id="2226" w:author="Meagan J. Selvig" w:date="2014-10-02T09:56:00Z">
        <w:r w:rsidR="0002290C">
          <w:t>When the pole contacts live vegetation</w:t>
        </w:r>
      </w:ins>
      <w:ins w:id="2227" w:author="Meagan J. Selvig" w:date="2014-10-02T09:57:00Z">
        <w:del w:id="2228" w:author="Ainsworth, Alison" w:date="2015-01-28T15:41:00Z">
          <w:r w:rsidR="0002290C" w:rsidDel="00E75739">
            <w:delText xml:space="preserve"> (including roots)</w:delText>
          </w:r>
        </w:del>
      </w:ins>
      <w:ins w:id="2229" w:author="Meagan J. Selvig" w:date="2014-10-02T09:56:00Z">
        <w:del w:id="2230" w:author="Ainsworth, Alison" w:date="2015-01-28T15:41:00Z">
          <w:r w:rsidR="0002290C" w:rsidDel="00E75739">
            <w:delText>,</w:delText>
          </w:r>
        </w:del>
        <w:r w:rsidR="0002290C">
          <w:t xml:space="preserve"> substrate is recorded as the type immediately below the vegetation</w:t>
        </w:r>
      </w:ins>
      <w:ins w:id="2231" w:author="Ainsworth, Alison" w:date="2015-01-28T15:41:00Z">
        <w:r w:rsidR="00E75739">
          <w:t xml:space="preserve"> or litter as a default</w:t>
        </w:r>
      </w:ins>
      <w:ins w:id="2232" w:author="Meagan J. Selvig" w:date="2014-10-02T09:56:00Z">
        <w:r w:rsidR="0002290C">
          <w:t xml:space="preserve">. </w:t>
        </w:r>
      </w:ins>
      <w:ins w:id="2233" w:author="Meagan J. Selvig" w:date="2014-10-02T09:41:00Z">
        <w:r w:rsidR="00776BC9">
          <w:t xml:space="preserve">If the pole hits </w:t>
        </w:r>
      </w:ins>
      <w:ins w:id="2234" w:author="Ainsworth, Alison" w:date="2015-01-28T15:25:00Z">
        <w:r w:rsidR="00F73EB9">
          <w:t>a bare tree trunk or</w:t>
        </w:r>
      </w:ins>
      <w:ins w:id="2235" w:author="Ainsworth, Alison" w:date="2015-01-28T15:40:00Z">
        <w:r w:rsidR="00E75739">
          <w:t xml:space="preserve"> </w:t>
        </w:r>
      </w:ins>
      <w:ins w:id="2236" w:author="Meagan J. Selvig" w:date="2014-10-02T09:44:00Z">
        <w:del w:id="2237" w:author="Ainsworth, Alison" w:date="2015-01-28T15:25:00Z">
          <w:r w:rsidR="00DD11D5" w:rsidDel="00F73EB9">
            <w:delText>the</w:delText>
          </w:r>
        </w:del>
      </w:ins>
      <w:ins w:id="2238" w:author="Meagan J. Selvig" w:date="2014-10-02T09:41:00Z">
        <w:del w:id="2239" w:author="Ainsworth, Alison" w:date="2015-01-28T15:25:00Z">
          <w:r w:rsidR="00776BC9" w:rsidDel="00F73EB9">
            <w:delText xml:space="preserve"> </w:delText>
          </w:r>
        </w:del>
        <w:r w:rsidR="00776BC9">
          <w:t>root</w:t>
        </w:r>
      </w:ins>
      <w:ins w:id="2240" w:author="Meagan J. Selvig" w:date="2014-10-02T09:44:00Z">
        <w:r w:rsidR="00DD11D5">
          <w:t xml:space="preserve"> </w:t>
        </w:r>
      </w:ins>
      <w:ins w:id="2241" w:author="Ainsworth, Alison" w:date="2015-01-28T15:25:00Z">
        <w:r w:rsidR="00F73EB9">
          <w:t xml:space="preserve">(i.e., no litter or bryophytes on it), the substrate is recorded as “tree trunk” and not as a cover hit. </w:t>
        </w:r>
      </w:ins>
      <w:ins w:id="2242" w:author="Ainsworth, Alison" w:date="2015-01-28T15:40:00Z">
        <w:r w:rsidR="00E75739">
          <w:t xml:space="preserve">If the pole hits a large tree fern or large tree trunk with the bottom ≥50 cm off the ground (i.e., the gap between the log and ground is ≥50 cm), then the line of the pole is </w:t>
        </w:r>
      </w:ins>
      <w:ins w:id="2243" w:author="Ainsworth, Alison" w:date="2015-01-28T15:42:00Z">
        <w:r w:rsidR="00E75739">
          <w:t>projected through the log</w:t>
        </w:r>
      </w:ins>
      <w:ins w:id="2244" w:author="Ainsworth, Alison" w:date="2015-01-28T15:40:00Z">
        <w:r w:rsidR="00E75739">
          <w:t xml:space="preserve"> to the ground, and cover species and substrate are recorded from the ground up including the log if it is live. If the gap below the tree fern or tree trunk is &lt;50 cm, then the line of the pole is not extended to the ground, and cover species and surface substrate will be read from on top of the individual. </w:t>
        </w:r>
      </w:ins>
    </w:p>
    <w:p w:rsidR="00DD11D5" w:rsidDel="00E75739" w:rsidRDefault="00DD11D5" w:rsidP="00DD11D5">
      <w:pPr>
        <w:rPr>
          <w:ins w:id="2245" w:author="Meagan J. Selvig" w:date="2014-10-02T09:47:00Z"/>
          <w:del w:id="2246" w:author="Ainsworth, Alison" w:date="2015-01-28T15:43:00Z"/>
        </w:rPr>
      </w:pPr>
      <w:ins w:id="2247" w:author="Meagan J. Selvig" w:date="2014-10-02T09:44:00Z">
        <w:del w:id="2248" w:author="Ainsworth, Alison" w:date="2015-01-28T15:27:00Z">
          <w:r w:rsidDel="00F73EB9">
            <w:delText>of a live tree</w:delText>
          </w:r>
        </w:del>
      </w:ins>
      <w:ins w:id="2249" w:author="Meagan J. Selvig" w:date="2014-10-02T09:41:00Z">
        <w:del w:id="2250" w:author="Ainsworth, Alison" w:date="2015-01-28T15:27:00Z">
          <w:r w:rsidR="00776BC9" w:rsidDel="00F73EB9">
            <w:delText xml:space="preserve"> it is recorded as “</w:delText>
          </w:r>
        </w:del>
      </w:ins>
      <w:ins w:id="2251" w:author="Meagan J. Selvig" w:date="2014-10-02T09:42:00Z">
        <w:del w:id="2252" w:author="Ainsworth, Alison" w:date="2015-01-28T15:27:00Z">
          <w:r w:rsidR="00776BC9" w:rsidDel="00F73EB9">
            <w:delText xml:space="preserve">root” and the species is recorded as a hit. </w:delText>
          </w:r>
        </w:del>
      </w:ins>
      <w:ins w:id="2253" w:author="Meagan J. Selvig" w:date="2014-10-02T09:43:00Z">
        <w:del w:id="2254" w:author="Ainsworth, Alison" w:date="2015-01-28T15:27:00Z">
          <w:r w:rsidR="00E51509" w:rsidDel="00F73EB9">
            <w:delText>If</w:delText>
          </w:r>
        </w:del>
      </w:ins>
      <w:ins w:id="2255" w:author="Meagan J. Selvig" w:date="2014-10-02T09:54:00Z">
        <w:del w:id="2256" w:author="Ainsworth, Alison" w:date="2015-01-28T15:27:00Z">
          <w:r w:rsidR="00E51509" w:rsidDel="00F73EB9">
            <w:delText xml:space="preserve"> </w:delText>
          </w:r>
        </w:del>
      </w:ins>
      <w:ins w:id="2257" w:author="Meagan J. Selvig" w:date="2014-10-02T09:53:00Z">
        <w:del w:id="2258" w:author="Ainsworth, Alison" w:date="2015-01-28T15:27:00Z">
          <w:r w:rsidR="00E51509" w:rsidDel="00F73EB9">
            <w:delText>you encounter a new substrate type (i.e. not on the top of a datasheet)</w:delText>
          </w:r>
        </w:del>
      </w:ins>
      <w:ins w:id="2259" w:author="Meagan J. Selvig" w:date="2014-10-02T09:43:00Z">
        <w:del w:id="2260" w:author="Ainsworth, Alison" w:date="2015-01-28T15:27:00Z">
          <w:r w:rsidR="00776BC9" w:rsidDel="00F73EB9">
            <w:delText xml:space="preserve"> not listed on the datasheet, care should be taken to note on the datasheet what the new code represents (e.g. w=water</w:delText>
          </w:r>
        </w:del>
      </w:ins>
      <w:ins w:id="2261" w:author="Meagan J. Selvig" w:date="2014-10-02T09:44:00Z">
        <w:del w:id="2262" w:author="Ainsworth, Alison" w:date="2015-01-28T15:27:00Z">
          <w:r w:rsidR="00776BC9" w:rsidDel="00F73EB9">
            <w:delText xml:space="preserve">). </w:delText>
          </w:r>
        </w:del>
      </w:ins>
      <w:ins w:id="2263" w:author="Meagan J. Selvig" w:date="2014-10-02T09:43:00Z">
        <w:del w:id="2264" w:author="Ainsworth, Alison" w:date="2015-01-28T15:27:00Z">
          <w:r w:rsidR="00776BC9" w:rsidDel="00F73EB9">
            <w:delText xml:space="preserve"> </w:delText>
          </w:r>
        </w:del>
      </w:ins>
      <w:ins w:id="2265" w:author="Meagan J. Selvig" w:date="2014-10-02T09:46:00Z">
        <w:del w:id="2266" w:author="Ainsworth, Alison" w:date="2015-02-02T08:24:00Z">
          <w:r w:rsidDel="007B4DB5">
            <w:delText xml:space="preserve">In areas where certain species are occurring repeatedly, the use of a two letter code as opposed to the six letter code is permitted, though discouraged as a recording habit otherwise. If two letter codes is used, the recorder must ensure that the key to the code(s) used is written on </w:delText>
          </w:r>
          <w:r w:rsidDel="007B4DB5">
            <w:lastRenderedPageBreak/>
            <w:delText xml:space="preserve">the datasheet before leaving the plot and that the code is recorded correctly. To ease data entry, it </w:delText>
          </w:r>
        </w:del>
      </w:ins>
      <w:ins w:id="2267" w:author="Meagan J. Selvig" w:date="2014-10-02T09:47:00Z">
        <w:del w:id="2268" w:author="Ainsworth, Alison" w:date="2015-02-02T08:24:00Z">
          <w:r w:rsidDel="007B4DB5">
            <w:delText>is</w:delText>
          </w:r>
        </w:del>
      </w:ins>
      <w:ins w:id="2269" w:author="Meagan J. Selvig" w:date="2014-10-02T09:46:00Z">
        <w:del w:id="2270" w:author="Ainsworth, Alison" w:date="2015-02-02T08:24:00Z">
          <w:r w:rsidDel="007B4DB5">
            <w:delText xml:space="preserve"> helpful to have the code(s) written using a column format within the space provided for different species (</w:delText>
          </w:r>
          <w:r w:rsidRPr="00DD11D5" w:rsidDel="007B4DB5">
            <w:rPr>
              <w:highlight w:val="yellow"/>
              <w:rPrChange w:id="2271" w:author="Meagan J. Selvig" w:date="2014-10-02T09:47:00Z">
                <w:rPr/>
              </w:rPrChange>
            </w:rPr>
            <w:delText>Fig. 1</w:delText>
          </w:r>
          <w:r w:rsidDel="007B4DB5">
            <w:delText>).</w:delText>
          </w:r>
        </w:del>
      </w:ins>
    </w:p>
    <w:p w:rsidR="000568F8" w:rsidRDefault="000568F8"/>
    <w:p w:rsidR="00390B7F" w:rsidRDefault="00390B7F" w:rsidP="0002118F">
      <w:pPr>
        <w:autoSpaceDE w:val="0"/>
        <w:autoSpaceDN w:val="0"/>
        <w:adjustRightInd w:val="0"/>
        <w:rPr>
          <w:noProof/>
        </w:rPr>
      </w:pPr>
      <w:r>
        <w:t>A</w:t>
      </w:r>
      <w:r w:rsidRPr="00686EB1">
        <w:t xml:space="preserve">ll </w:t>
      </w:r>
      <w:ins w:id="2272" w:author="Ainsworth, Alison" w:date="2015-01-28T15:43:00Z">
        <w:r w:rsidR="00307E13">
          <w:t xml:space="preserve">live </w:t>
        </w:r>
      </w:ins>
      <w:r>
        <w:t>plant</w:t>
      </w:r>
      <w:r w:rsidRPr="00686EB1">
        <w:t xml:space="preserve"> species in contact with </w:t>
      </w:r>
      <w:r>
        <w:t>any point on the</w:t>
      </w:r>
      <w:r w:rsidRPr="00686EB1">
        <w:t xml:space="preserve"> pole </w:t>
      </w:r>
      <w:r>
        <w:t>are recorded for</w:t>
      </w:r>
      <w:r w:rsidRPr="00686EB1">
        <w:t xml:space="preserve"> </w:t>
      </w:r>
      <w:r>
        <w:t>two</w:t>
      </w:r>
      <w:r w:rsidRPr="00686EB1">
        <w:t xml:space="preserve"> defined </w:t>
      </w:r>
      <w:r>
        <w:t>layers, &lt;1 m and 1-2 m (fig. 3)</w:t>
      </w:r>
      <w:r w:rsidRPr="00686EB1">
        <w:t>.</w:t>
      </w:r>
      <w:r>
        <w:t xml:space="preserve"> For each hit, the </w:t>
      </w:r>
      <w:r w:rsidR="008C38D8">
        <w:rPr>
          <w:color w:val="000000"/>
        </w:rPr>
        <w:t xml:space="preserve">upper-most surface </w:t>
      </w:r>
      <w:r>
        <w:rPr>
          <w:color w:val="000000"/>
        </w:rPr>
        <w:t xml:space="preserve">substrate type (e.g., rock, sand, soil, litter, tree trunk, </w:t>
      </w:r>
      <w:r w:rsidR="00814280">
        <w:rPr>
          <w:color w:val="000000"/>
        </w:rPr>
        <w:t xml:space="preserve">tree fern trunk, </w:t>
      </w:r>
      <w:r>
        <w:rPr>
          <w:color w:val="000000"/>
        </w:rPr>
        <w:t xml:space="preserve">bryophytes, etc) and all plant </w:t>
      </w:r>
      <w:r>
        <w:t>species touching the pole are listed by layer. In each level a species is recorded only once even if multiple individuals of the same species or multiple sections of the same plant are in contact with the pole. For example, if species A is only in contact with the pole below 1 m it is recorded as one hit in the lower strata</w:t>
      </w:r>
      <w:r w:rsidR="00040D1F">
        <w:t>. I</w:t>
      </w:r>
      <w:r>
        <w:t>f species B is in contact with the pole both below 1 m and between 1 m and 2 m</w:t>
      </w:r>
      <w:r w:rsidR="00040D1F">
        <w:t>,</w:t>
      </w:r>
      <w:r>
        <w:t xml:space="preserve"> it is recorded as one hit for each </w:t>
      </w:r>
      <w:r w:rsidR="00D92FC7">
        <w:t>stratum. The maximum number of hits for any particular species within one stratum of a sample plot is 300, as there are a total of 300 points</w:t>
      </w:r>
      <w:r w:rsidR="00D92FC7" w:rsidRPr="00A50495">
        <w:t>.</w:t>
      </w:r>
      <w:r w:rsidR="00D92FC7">
        <w:t xml:space="preserve"> </w:t>
      </w:r>
      <w:r w:rsidR="00D92FC7" w:rsidRPr="00A50495">
        <w:t xml:space="preserve">Dead plant parts in contact with the pole are recorded as live if they are attached to live plants and </w:t>
      </w:r>
      <w:ins w:id="2273" w:author="Ainsworth, Alison" w:date="2015-01-28T15:44:00Z">
        <w:r w:rsidR="00307E13">
          <w:t xml:space="preserve">not </w:t>
        </w:r>
      </w:ins>
      <w:r w:rsidR="00D92FC7" w:rsidRPr="00A50495">
        <w:t xml:space="preserve">recorded </w:t>
      </w:r>
      <w:del w:id="2274" w:author="Ainsworth, Alison" w:date="2015-01-28T15:44:00Z">
        <w:r w:rsidR="00D92FC7" w:rsidDel="00307E13">
          <w:delText xml:space="preserve">as </w:delText>
        </w:r>
      </w:del>
      <w:ins w:id="2275" w:author="Ainsworth, Alison" w:date="2015-01-28T15:44:00Z">
        <w:r w:rsidR="00307E13">
          <w:t xml:space="preserve">if they are </w:t>
        </w:r>
      </w:ins>
      <w:del w:id="2276" w:author="Ainsworth, Alison" w:date="2015-01-28T15:44:00Z">
        <w:r w:rsidR="00D92FC7" w:rsidDel="00307E13">
          <w:delText>dead</w:delText>
        </w:r>
        <w:r w:rsidR="00D92FC7" w:rsidRPr="00A50495" w:rsidDel="00307E13">
          <w:delText xml:space="preserve"> if the entire </w:delText>
        </w:r>
      </w:del>
    </w:p>
    <w:p w:rsidR="00390B7F" w:rsidRDefault="00CE0595" w:rsidP="00390B7F">
      <w:pPr>
        <w:keepNext/>
        <w:jc w:val="center"/>
      </w:pPr>
      <w:r>
        <w:rPr>
          <w:noProof/>
        </w:rPr>
        <mc:AlternateContent>
          <mc:Choice Requires="wps">
            <w:drawing>
              <wp:anchor distT="0" distB="0" distL="114300" distR="114300" simplePos="0" relativeHeight="251677184" behindDoc="0" locked="0" layoutInCell="1" allowOverlap="1" wp14:anchorId="33646834" wp14:editId="2DFE6AC8">
                <wp:simplePos x="0" y="0"/>
                <wp:positionH relativeFrom="column">
                  <wp:posOffset>1844040</wp:posOffset>
                </wp:positionH>
                <wp:positionV relativeFrom="paragraph">
                  <wp:posOffset>1468755</wp:posOffset>
                </wp:positionV>
                <wp:extent cx="2377440" cy="370205"/>
                <wp:effectExtent l="0" t="1905" r="0" b="0"/>
                <wp:wrapNone/>
                <wp:docPr id="123"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7020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Default="00E01466">
                            <w:r>
                              <w:t>0 cm           20 cm         40 cm</w:t>
                            </w:r>
                          </w:p>
                          <w:p w:rsidR="00E01466" w:rsidRDefault="00E01466">
                            <w:r>
                              <w:t xml:space="preserve">                  Point 1      Point 2</w:t>
                            </w:r>
                          </w:p>
                        </w:txbxContent>
                      </wps:txbx>
                      <wps:bodyPr rot="0" vert="horz" wrap="square" lIns="0" tIns="0" rIns="0" bIns="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43" o:spid="_x0000_s1266" type="#_x0000_t202" style="position:absolute;left:0;text-align:left;margin-left:145.2pt;margin-top:115.65pt;width:187.2pt;height:29.15pt;z-index:2516771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" fillcolor="white [3212]" stroked="f">
                <v:textbox inset="0,0,0,0">
                  <w:txbxContent>
                    <w:p w:rsidR="00E01466" w:rsidRDefault="00E01466">
                      <w:r>
                        <w:t>0 cm           20 cm         40 cm</w:t>
                      </w:r>
                    </w:p>
                    <w:p w:rsidR="00E01466" w:rsidRDefault="00E01466">
                      <w:r>
                        <w:t xml:space="preserve">                  Point 1      Point 2</w:t>
                      </w:r>
                    </w:p>
                  </w:txbxContent>
                </v:textbox>
              </v:shape>
            </w:pict>
          </mc:Fallback>
        </mc:AlternateContent>
      </w:r>
      <w:r w:rsidR="003A3696">
        <w:rPr>
          <w:noProof/>
        </w:rPr>
        <w:drawing>
          <wp:inline distT="0" distB="0" distL="0" distR="0" wp14:anchorId="145356F9" wp14:editId="5C3C398A">
            <wp:extent cx="2362200" cy="1871345"/>
            <wp:effectExtent l="0" t="0" r="0" b="0"/>
            <wp:docPr id="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grayscl/>
                    </a:blip>
                    <a:srcRect/>
                    <a:stretch>
                      <a:fillRect/>
                    </a:stretch>
                  </pic:blipFill>
                  <pic:spPr bwMode="auto">
                    <a:xfrm>
                      <a:off x="0" y="0"/>
                      <a:ext cx="2362200" cy="1871345"/>
                    </a:xfrm>
                    <a:prstGeom prst="rect">
                      <a:avLst/>
                    </a:prstGeom>
                    <a:noFill/>
                    <a:ln w="9525">
                      <a:noFill/>
                      <a:miter lim="800000"/>
                      <a:headEnd/>
                      <a:tailEnd/>
                    </a:ln>
                  </pic:spPr>
                </pic:pic>
              </a:graphicData>
            </a:graphic>
          </wp:inline>
        </w:drawing>
      </w:r>
    </w:p>
    <w:p w:rsidR="00390B7F" w:rsidRPr="00E022D3" w:rsidRDefault="00390B7F" w:rsidP="00C50BE9">
      <w:pPr>
        <w:pStyle w:val="SOPFigure"/>
      </w:pPr>
      <w:r w:rsidRPr="00E022D3">
        <w:rPr>
          <w:b/>
        </w:rPr>
        <w:t>Figure 3.</w:t>
      </w:r>
      <w:r w:rsidRPr="00E022D3">
        <w:t xml:space="preserve"> Plant cover recorded in a coastal plot in two strata (&lt;1 m and 1-2 m) along each transect. Species A is only in contact with the pole below 1 m and is recorded as one hit for Point 1 (20 cm) in the lower strata. Species B is in contact with the pole in both strata at Point 1 and is recorded as one hit in each strata.</w:t>
      </w:r>
    </w:p>
    <w:p w:rsidR="00390B7F" w:rsidRDefault="00390B7F" w:rsidP="00390B7F"/>
    <w:p w:rsidR="0002118F" w:rsidRDefault="0002118F" w:rsidP="00390B7F"/>
    <w:p w:rsidR="00390B7F" w:rsidRPr="001167A7" w:rsidRDefault="003A3696" w:rsidP="00390B7F">
      <w:pPr>
        <w:jc w:val="center"/>
      </w:pPr>
      <w:r>
        <w:rPr>
          <w:noProof/>
        </w:rPr>
        <w:drawing>
          <wp:inline distT="0" distB="0" distL="0" distR="0" wp14:anchorId="3DDD5332" wp14:editId="6ECD726A">
            <wp:extent cx="2607945" cy="1922145"/>
            <wp:effectExtent l="0" t="0" r="0" b="0"/>
            <wp:docPr id="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srcRect/>
                    <a:stretch>
                      <a:fillRect/>
                    </a:stretch>
                  </pic:blipFill>
                  <pic:spPr bwMode="auto">
                    <a:xfrm>
                      <a:off x="0" y="0"/>
                      <a:ext cx="2607945" cy="1922145"/>
                    </a:xfrm>
                    <a:prstGeom prst="rect">
                      <a:avLst/>
                    </a:prstGeom>
                    <a:noFill/>
                    <a:ln w="9525">
                      <a:noFill/>
                      <a:miter lim="800000"/>
                      <a:headEnd/>
                      <a:tailEnd/>
                    </a:ln>
                  </pic:spPr>
                </pic:pic>
              </a:graphicData>
            </a:graphic>
          </wp:inline>
        </w:drawing>
      </w:r>
    </w:p>
    <w:p w:rsidR="00390B7F" w:rsidRPr="00866BEB" w:rsidRDefault="00390B7F" w:rsidP="00C50BE9">
      <w:pPr>
        <w:pStyle w:val="SOPFigure"/>
        <w:rPr>
          <w:b/>
        </w:rPr>
      </w:pPr>
      <w:r w:rsidRPr="00C50BE9">
        <w:rPr>
          <w:b/>
        </w:rPr>
        <w:lastRenderedPageBreak/>
        <w:t>Figure 4.</w:t>
      </w:r>
      <w:r w:rsidRPr="00E022D3">
        <w:t xml:space="preserve"> </w:t>
      </w:r>
      <w:r w:rsidRPr="00866BEB">
        <w:t xml:space="preserve">Regular winds such as the trade winds in the coastal community frequently result in angled vegetation structure. Plant species are recorded as a hit if they are in contact with the pole (e.g., Points 2 and 3), even if the contact is the result of wind direction. No plant species are recorded as a hit at Point 1. </w:t>
      </w:r>
    </w:p>
    <w:p w:rsidR="00390B7F" w:rsidRDefault="00390B7F" w:rsidP="00390B7F"/>
    <w:p w:rsidR="0002118F" w:rsidRDefault="0002118F" w:rsidP="00390B7F"/>
    <w:p w:rsidR="00390B7F" w:rsidRDefault="003A3696" w:rsidP="00390B7F">
      <w:pPr>
        <w:jc w:val="center"/>
      </w:pPr>
      <w:r>
        <w:rPr>
          <w:noProof/>
        </w:rPr>
        <w:drawing>
          <wp:inline distT="0" distB="0" distL="0" distR="0" wp14:anchorId="5AAB30C3" wp14:editId="747A8406">
            <wp:extent cx="2827655" cy="1862455"/>
            <wp:effectExtent l="0" t="0" r="0" b="0"/>
            <wp:docPr id="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srcRect/>
                    <a:stretch>
                      <a:fillRect/>
                    </a:stretch>
                  </pic:blipFill>
                  <pic:spPr bwMode="auto">
                    <a:xfrm>
                      <a:off x="0" y="0"/>
                      <a:ext cx="2827655" cy="1862455"/>
                    </a:xfrm>
                    <a:prstGeom prst="rect">
                      <a:avLst/>
                    </a:prstGeom>
                    <a:noFill/>
                    <a:ln w="9525">
                      <a:noFill/>
                      <a:miter lim="800000"/>
                      <a:headEnd/>
                      <a:tailEnd/>
                    </a:ln>
                  </pic:spPr>
                </pic:pic>
              </a:graphicData>
            </a:graphic>
          </wp:inline>
        </w:drawing>
      </w:r>
    </w:p>
    <w:p w:rsidR="00390B7F" w:rsidRPr="00014AA0" w:rsidRDefault="00390B7F" w:rsidP="00C50BE9">
      <w:pPr>
        <w:pStyle w:val="SOPFigure"/>
      </w:pPr>
      <w:r w:rsidRPr="00014AA0">
        <w:rPr>
          <w:b/>
        </w:rPr>
        <w:t>Figure 5.</w:t>
      </w:r>
      <w:r w:rsidRPr="00014AA0">
        <w:t xml:space="preserve"> Cover is recreated when the absence of a plant hit is clearly due to trampling during the current sampling event. For example, if the tall grass along a transect was obviously trampled at Point 1 during plot installation then cover is recreated at this point and the grass is recorded as a hit in both strata (&lt;1 m and 1-2 m).</w:t>
      </w:r>
    </w:p>
    <w:p w:rsidR="00506085" w:rsidRDefault="00506085" w:rsidP="00506085"/>
    <w:p w:rsidR="00C50BE9" w:rsidRPr="00506085" w:rsidRDefault="00C50BE9" w:rsidP="00506085"/>
    <w:p w:rsidR="0002118F" w:rsidRDefault="00307E13" w:rsidP="0002118F">
      <w:pPr>
        <w:autoSpaceDE w:val="0"/>
        <w:autoSpaceDN w:val="0"/>
        <w:adjustRightInd w:val="0"/>
        <w:rPr>
          <w:ins w:id="2277" w:author="Ainsworth, Alison" w:date="2015-01-28T15:46:00Z"/>
        </w:rPr>
      </w:pPr>
      <w:ins w:id="2278" w:author="Ainsworth, Alison" w:date="2015-01-28T15:44:00Z">
        <w:r>
          <w:t>completely dead</w:t>
        </w:r>
      </w:ins>
      <w:del w:id="2279" w:author="Ainsworth, Alison" w:date="2015-01-28T15:44:00Z">
        <w:r w:rsidR="00D92FC7" w:rsidRPr="00A50495" w:rsidDel="00307E13">
          <w:delText>plant is dead</w:delText>
        </w:r>
        <w:r w:rsidR="00D92FC7" w:rsidDel="00307E13">
          <w:delText xml:space="preserve"> </w:delText>
        </w:r>
        <w:r w:rsidR="002126A8" w:rsidDel="00307E13">
          <w:delText>and remains where it originally rooted</w:delText>
        </w:r>
      </w:del>
      <w:ins w:id="2280" w:author="Ainsworth, Alison" w:date="2015-01-28T15:45:00Z">
        <w:r>
          <w:t>.</w:t>
        </w:r>
      </w:ins>
      <w:del w:id="2281" w:author="Ainsworth, Alison" w:date="2015-01-28T15:44:00Z">
        <w:r w:rsidR="008C38D8" w:rsidRPr="00A50495" w:rsidDel="00307E13">
          <w:delText>.</w:delText>
        </w:r>
      </w:del>
      <w:r w:rsidR="008C38D8">
        <w:rPr>
          <w:color w:val="0000FF"/>
        </w:rPr>
        <w:t xml:space="preserve"> </w:t>
      </w:r>
      <w:r w:rsidR="008C38D8">
        <w:t>In windy areas, particularly the coastal community, species that are in contact with the pole should be recorded as a hit even if the contact is the result of wind direction and speed because</w:t>
      </w:r>
      <w:r w:rsidR="005428AB">
        <w:t xml:space="preserve"> </w:t>
      </w:r>
      <w:r w:rsidR="0002118F">
        <w:t>this represents average conditions at the site (fig. 4). Alternatively, if species are in contact or not in contact with the pole due to trampling effects from the current sampling period then cover should be recreated (e.g., lift up matted grass and count as a hit) as in Figure 5</w:t>
      </w:r>
      <w:r w:rsidR="0002118F" w:rsidRPr="000A0FBC">
        <w:t>.</w:t>
      </w:r>
      <w:r w:rsidR="0002118F">
        <w:t xml:space="preserve"> </w:t>
      </w:r>
    </w:p>
    <w:p w:rsidR="00307E13" w:rsidRDefault="00307E13" w:rsidP="0002118F">
      <w:pPr>
        <w:autoSpaceDE w:val="0"/>
        <w:autoSpaceDN w:val="0"/>
        <w:adjustRightInd w:val="0"/>
        <w:rPr>
          <w:ins w:id="2282" w:author="Ainsworth, Alison" w:date="2015-01-28T15:46:00Z"/>
        </w:rPr>
      </w:pPr>
    </w:p>
    <w:p w:rsidR="00307E13" w:rsidRDefault="00307E13" w:rsidP="0002118F">
      <w:pPr>
        <w:autoSpaceDE w:val="0"/>
        <w:autoSpaceDN w:val="0"/>
        <w:adjustRightInd w:val="0"/>
        <w:rPr>
          <w:ins w:id="2283" w:author="Ainsworth, Alison" w:date="2015-01-28T15:45:00Z"/>
        </w:rPr>
      </w:pPr>
      <w:ins w:id="2284" w:author="Ainsworth, Alison" w:date="2015-01-28T15:46:00Z">
        <w:r>
          <w:t>In areas where certain species are occurring repeatedly, the use of a two letter code as opposed to the six letter code is permitted, though discouraged as a recording habit otherwise. If two letter codes is used, the recorder must ensure that the key to the code(s) used is written on the datasheet before leaving the plot and that the code is recorded correctly. To ease data entry, it is helpful to have the code(s) written using a column format within the space provided for different species (</w:t>
        </w:r>
        <w:r w:rsidRPr="00DC076C">
          <w:rPr>
            <w:highlight w:val="yellow"/>
          </w:rPr>
          <w:t>Fig. 1</w:t>
        </w:r>
        <w:r>
          <w:t>).</w:t>
        </w:r>
      </w:ins>
    </w:p>
    <w:p w:rsidR="00307E13" w:rsidRDefault="00307E13" w:rsidP="0002118F">
      <w:pPr>
        <w:autoSpaceDE w:val="0"/>
        <w:autoSpaceDN w:val="0"/>
        <w:adjustRightInd w:val="0"/>
        <w:rPr>
          <w:ins w:id="2285" w:author="Ainsworth, Alison" w:date="2015-01-28T15:46:00Z"/>
        </w:rPr>
      </w:pPr>
    </w:p>
    <w:p w:rsidR="00307E13" w:rsidRDefault="00307E13" w:rsidP="0002118F">
      <w:pPr>
        <w:autoSpaceDE w:val="0"/>
        <w:autoSpaceDN w:val="0"/>
        <w:adjustRightInd w:val="0"/>
      </w:pPr>
      <w:r w:rsidRPr="00B34BD9">
        <w:rPr>
          <w:noProof/>
        </w:rPr>
        <w:lastRenderedPageBreak/>
        <w:drawing>
          <wp:inline distT="0" distB="0" distL="0" distR="0" wp14:anchorId="1B27DC8F" wp14:editId="63450F85">
            <wp:extent cx="5822576" cy="2608637"/>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833364" cy="2613470"/>
                    </a:xfrm>
                    <a:prstGeom prst="rect">
                      <a:avLst/>
                    </a:prstGeom>
                    <a:noFill/>
                    <a:ln>
                      <a:noFill/>
                    </a:ln>
                  </pic:spPr>
                </pic:pic>
              </a:graphicData>
            </a:graphic>
          </wp:inline>
        </w:drawing>
      </w:r>
    </w:p>
    <w:p w:rsidR="0002118F" w:rsidRDefault="00307E13" w:rsidP="0002118F">
      <w:pPr>
        <w:rPr>
          <w:ins w:id="2286" w:author="Ainsworth, Alison" w:date="2015-01-28T15:47:00Z"/>
          <w:sz w:val="20"/>
          <w:szCs w:val="20"/>
        </w:rPr>
      </w:pPr>
      <w:r w:rsidRPr="00DC076C">
        <w:rPr>
          <w:b/>
          <w:sz w:val="20"/>
          <w:szCs w:val="20"/>
          <w:highlight w:val="yellow"/>
        </w:rPr>
        <w:t>Figure 1</w:t>
      </w:r>
      <w:r>
        <w:rPr>
          <w:b/>
          <w:sz w:val="20"/>
          <w:szCs w:val="20"/>
        </w:rPr>
        <w:t>.</w:t>
      </w:r>
      <w:r>
        <w:rPr>
          <w:sz w:val="20"/>
          <w:szCs w:val="20"/>
        </w:rPr>
        <w:t xml:space="preserve"> </w:t>
      </w:r>
      <w:proofErr w:type="gramStart"/>
      <w:r>
        <w:rPr>
          <w:sz w:val="20"/>
          <w:szCs w:val="20"/>
        </w:rPr>
        <w:t>Sample of wet forest understory cover where the recorder utilized two letter species codes and column format.</w:t>
      </w:r>
      <w:proofErr w:type="gramEnd"/>
    </w:p>
    <w:p w:rsidR="00307E13" w:rsidRDefault="00307E13" w:rsidP="0002118F"/>
    <w:p w:rsidR="0002118F" w:rsidRDefault="0002118F" w:rsidP="0002118F">
      <w:r w:rsidRPr="00E865C5">
        <w:t>For quality control and measurement error</w:t>
      </w:r>
      <w:r>
        <w:t xml:space="preserve"> assessment</w:t>
      </w:r>
      <w:r w:rsidRPr="00E865C5">
        <w:t xml:space="preserve">, </w:t>
      </w:r>
      <w:r>
        <w:t>2</w:t>
      </w:r>
      <w:r w:rsidRPr="00E865C5">
        <w:t xml:space="preserve">0% of the plots </w:t>
      </w:r>
      <w:r>
        <w:t>are</w:t>
      </w:r>
      <w:r w:rsidRPr="00E865C5">
        <w:t xml:space="preserve"> re-read for understory percent cover data</w:t>
      </w:r>
      <w:del w:id="2287" w:author="Ainsworth, Alison" w:date="2015-01-28T15:47:00Z">
        <w:r w:rsidRPr="00E865C5" w:rsidDel="00307E13">
          <w:delText xml:space="preserve"> (applies to first sampling year only)</w:delText>
        </w:r>
      </w:del>
      <w:r w:rsidRPr="00E865C5">
        <w:t>.</w:t>
      </w:r>
      <w:r>
        <w:t xml:space="preserve"> If measurement error appears insignificant during the first year of sampling at each site, then the </w:t>
      </w:r>
      <w:r w:rsidR="008D6A51">
        <w:t>project lead</w:t>
      </w:r>
      <w:r>
        <w:t xml:space="preserve"> may choose to discontinue this quality control measure in future years.</w:t>
      </w:r>
    </w:p>
    <w:p w:rsidR="0002118F" w:rsidRDefault="0002118F" w:rsidP="00311533">
      <w:pPr>
        <w:rPr>
          <w:noProof/>
        </w:rPr>
      </w:pPr>
    </w:p>
    <w:p w:rsidR="00390B7F" w:rsidRDefault="00390B7F" w:rsidP="004D394E">
      <w:pPr>
        <w:pStyle w:val="SOP2nd"/>
      </w:pPr>
      <w:r>
        <w:t>Conducting Woody Vegetation</w:t>
      </w:r>
      <w:r w:rsidR="00866BEB">
        <w:t xml:space="preserve"> and Tree Fern</w:t>
      </w:r>
      <w:r>
        <w:t xml:space="preserve"> Density Counts</w:t>
      </w:r>
    </w:p>
    <w:p w:rsidR="00390B7F" w:rsidRDefault="00390B7F" w:rsidP="00390B7F">
      <w:r>
        <w:t xml:space="preserve">Density counts are conducted for all live and standing dead woody plants and tree fern species at least 0.5 m tall or long if prostrate. Woody species and tree ferns are separated into size categories (Large Trees, Small Trees, Tree Seedlings, Large Tree Ferns, Small Tree Ferns, </w:t>
      </w:r>
      <w:del w:id="2288" w:author="Ainsworth, Alison" w:date="2014-11-18T16:03:00Z">
        <w:r w:rsidDel="00E1307B">
          <w:delText xml:space="preserve">and </w:delText>
        </w:r>
      </w:del>
      <w:r>
        <w:t>Shrubs</w:t>
      </w:r>
      <w:ins w:id="2289" w:author="Ainsworth, Alison" w:date="2014-11-18T16:03:00Z">
        <w:r w:rsidR="00E1307B">
          <w:t>,and Vines</w:t>
        </w:r>
      </w:ins>
      <w:r>
        <w:t>) and sampled in d</w:t>
      </w:r>
      <w:r w:rsidRPr="00E045C2">
        <w:t>ifferent size</w:t>
      </w:r>
      <w:r>
        <w:t>d</w:t>
      </w:r>
      <w:r w:rsidRPr="00E045C2">
        <w:t xml:space="preserve"> plots</w:t>
      </w:r>
      <w:r>
        <w:t xml:space="preserve"> and subplots among communities </w:t>
      </w:r>
      <w:r w:rsidRPr="00E045C2">
        <w:t>to increase field sampling</w:t>
      </w:r>
      <w:r>
        <w:t xml:space="preserve"> efficiency (fig. 1 and fig. 2)</w:t>
      </w:r>
      <w:r w:rsidRPr="00E045C2">
        <w:t>.</w:t>
      </w:r>
      <w:r>
        <w:t xml:space="preserve"> Trees are divided among size classes based on diameter at breast height (DBH) measured at 1.4 m above the root collar on the uphill side of the tree</w:t>
      </w:r>
      <w:ins w:id="2290" w:author="Ainsworth, Alison" w:date="2015-02-02T08:27:00Z">
        <w:r w:rsidR="007B4DB5">
          <w:t xml:space="preserve"> or as basal diameter for species</w:t>
        </w:r>
      </w:ins>
      <w:ins w:id="2291" w:author="Ainsworth, Alison" w:date="2015-02-02T09:11:00Z">
        <w:r w:rsidR="00A95453">
          <w:t xml:space="preserve"> with low branching architecture</w:t>
        </w:r>
      </w:ins>
      <w:ins w:id="2292" w:author="Ainsworth, Alison" w:date="2015-02-02T08:27:00Z">
        <w:r w:rsidR="007B4DB5">
          <w:t xml:space="preserve"> (</w:t>
        </w:r>
      </w:ins>
      <w:ins w:id="2293" w:author="Ainsworth, Alison" w:date="2015-02-02T09:11:00Z">
        <w:r w:rsidR="00A95453">
          <w:t xml:space="preserve">e.g., </w:t>
        </w:r>
        <w:r w:rsidR="00A95453" w:rsidRPr="00A95453">
          <w:rPr>
            <w:i/>
            <w:rPrChange w:id="2294" w:author="Ainsworth, Alison" w:date="2015-02-02T09:12:00Z">
              <w:rPr/>
            </w:rPrChange>
          </w:rPr>
          <w:t>Tournefortia argentea</w:t>
        </w:r>
        <w:r w:rsidR="00A95453">
          <w:t>)</w:t>
        </w:r>
      </w:ins>
      <w:r>
        <w:t xml:space="preserve">. Large Trees have a DBH greater than or equal to 10 cm. Small Trees have a measureable DBH </w:t>
      </w:r>
      <w:r w:rsidR="003763A1">
        <w:t xml:space="preserve">of at least 1 cm and less than </w:t>
      </w:r>
      <w:r>
        <w:t xml:space="preserve">10 cm. Tree Seedlings are defined as individuals with </w:t>
      </w:r>
      <w:r w:rsidR="003763A1">
        <w:t xml:space="preserve">a </w:t>
      </w:r>
      <w:r>
        <w:t>DBH</w:t>
      </w:r>
      <w:r w:rsidR="003763A1">
        <w:t xml:space="preserve"> less than 1 cm or no DBH</w:t>
      </w:r>
      <w:r>
        <w:t xml:space="preserve"> and a height or length of at least 0.5 m</w:t>
      </w:r>
      <w:r w:rsidR="00755BFA">
        <w:t>; tree seedlings below this height/ length are not counted</w:t>
      </w:r>
      <w:r>
        <w:t xml:space="preserve">. Large Tree Ferns have a stem diameter </w:t>
      </w:r>
      <w:ins w:id="2295" w:author="Ainsworth, Alison" w:date="2014-11-18T16:05:00Z">
        <w:r w:rsidR="00B42DDE">
          <w:t xml:space="preserve">(measured </w:t>
        </w:r>
      </w:ins>
      <w:ins w:id="2296" w:author="Ainsworth, Alison" w:date="2015-02-02T09:14:00Z">
        <w:r w:rsidR="00A95453">
          <w:t xml:space="preserve">approximately </w:t>
        </w:r>
      </w:ins>
      <w:ins w:id="2297" w:author="Ainsworth, Alison" w:date="2014-11-18T16:05:00Z">
        <w:r w:rsidR="00B42DDE">
          <w:t>0.</w:t>
        </w:r>
      </w:ins>
      <w:ins w:id="2298" w:author="Ainsworth, Alison" w:date="2015-02-03T10:14:00Z">
        <w:r w:rsidR="0068618C">
          <w:t>2</w:t>
        </w:r>
      </w:ins>
      <w:ins w:id="2299" w:author="Ainsworth, Alison" w:date="2014-11-18T16:05:00Z">
        <w:r w:rsidR="00B42DDE">
          <w:t xml:space="preserve"> </w:t>
        </w:r>
        <w:r w:rsidR="00E1307B">
          <w:t>m below previous years frond growth</w:t>
        </w:r>
      </w:ins>
      <w:ins w:id="2300" w:author="Ainsworth, Alison" w:date="2015-02-02T09:14:00Z">
        <w:r w:rsidR="00A95453">
          <w:t xml:space="preserve"> or where representative of the trunk diameter</w:t>
        </w:r>
      </w:ins>
      <w:ins w:id="2301" w:author="Ainsworth, Alison" w:date="2014-11-18T16:05:00Z">
        <w:r w:rsidR="00E1307B">
          <w:t xml:space="preserve">) </w:t>
        </w:r>
      </w:ins>
      <w:r>
        <w:t xml:space="preserve">greater than or equal to 10 cm, while Small Tree Ferns have a stem diameter less than 10 cm and a height </w:t>
      </w:r>
      <w:r w:rsidR="00B87F21">
        <w:t xml:space="preserve">(including stem and frond </w:t>
      </w:r>
      <w:del w:id="2302" w:author="Ainsworth, Alison" w:date="2015-01-28T15:54:00Z">
        <w:r w:rsidR="00B87F21" w:rsidDel="00B42DDE">
          <w:delText>canopy</w:delText>
        </w:r>
      </w:del>
      <w:ins w:id="2303" w:author="Ainsworth, Alison" w:date="2015-01-28T15:54:00Z">
        <w:r w:rsidR="00B42DDE">
          <w:t xml:space="preserve">height </w:t>
        </w:r>
      </w:ins>
      <w:ins w:id="2304" w:author="Ainsworth, Alison" w:date="2014-11-18T16:04:00Z">
        <w:r w:rsidR="00E1307B">
          <w:t>when stre</w:t>
        </w:r>
      </w:ins>
      <w:ins w:id="2305" w:author="Ainsworth, Alison" w:date="2015-02-02T09:14:00Z">
        <w:r w:rsidR="00A95453">
          <w:t>t</w:t>
        </w:r>
      </w:ins>
      <w:ins w:id="2306" w:author="Ainsworth, Alison" w:date="2014-11-18T16:04:00Z">
        <w:r w:rsidR="00E1307B">
          <w:t>ched</w:t>
        </w:r>
      </w:ins>
      <w:r w:rsidR="00B87F21">
        <w:t xml:space="preserve">) </w:t>
      </w:r>
      <w:r>
        <w:t>of at least 0.5 m; tree ferns below this height</w:t>
      </w:r>
      <w:ins w:id="2307" w:author="Ainsworth, Alison" w:date="2014-11-18T16:04:00Z">
        <w:r w:rsidR="00E1307B">
          <w:t>/length</w:t>
        </w:r>
      </w:ins>
      <w:r>
        <w:t xml:space="preserve"> are not counted. To be included in a plot or subplot, woody species must have more than 50% of their bole </w:t>
      </w:r>
      <w:r w:rsidR="005428AB">
        <w:t xml:space="preserve">(or stem mass) </w:t>
      </w:r>
      <w:r>
        <w:t xml:space="preserve">rooted within the boundary. Tree ferns must have more than 50% of their terminal end (i.e. where the fiddleheads originate) within the boundary. </w:t>
      </w:r>
    </w:p>
    <w:p w:rsidR="00D92FC7" w:rsidRDefault="00390B7F" w:rsidP="00D92FC7">
      <w:pPr>
        <w:spacing w:before="240"/>
      </w:pPr>
      <w:r w:rsidRPr="00255CC4">
        <w:t>There are cases where measuring DBH is not as straight forward as measuring the diameter at</w:t>
      </w:r>
      <w:r>
        <w:t xml:space="preserve"> 1.4 m on the uphill side of the tree</w:t>
      </w:r>
      <w:r w:rsidRPr="002D19BE">
        <w:t xml:space="preserve">. If buttressed roots are present </w:t>
      </w:r>
      <w:r w:rsidR="006862EE" w:rsidRPr="002D19BE">
        <w:t>the</w:t>
      </w:r>
      <w:r w:rsidRPr="002D19BE">
        <w:t xml:space="preserve"> diameter should be measured </w:t>
      </w:r>
      <w:r w:rsidR="006862EE" w:rsidRPr="00BE056F">
        <w:t xml:space="preserve">1.4 m </w:t>
      </w:r>
      <w:r w:rsidRPr="002D19BE">
        <w:t>above the root</w:t>
      </w:r>
      <w:r w:rsidR="006862EE" w:rsidRPr="002D19BE">
        <w:t xml:space="preserve"> crown</w:t>
      </w:r>
      <w:r w:rsidRPr="002D19BE">
        <w:t xml:space="preserve"> along the stem. Measurements will</w:t>
      </w:r>
      <w:r w:rsidR="00B20781" w:rsidRPr="002D19BE">
        <w:t xml:space="preserve"> also</w:t>
      </w:r>
      <w:r w:rsidRPr="002D19BE">
        <w:t xml:space="preserve"> differ for forked trees depending on where the fork originates. In order to</w:t>
      </w:r>
      <w:r>
        <w:t xml:space="preserve"> qualify as a fork, the stem in question </w:t>
      </w:r>
      <w:r>
        <w:lastRenderedPageBreak/>
        <w:t xml:space="preserve">must be </w:t>
      </w:r>
      <w:r w:rsidR="00482D6A">
        <w:t xml:space="preserve">at least </w:t>
      </w:r>
      <w:r>
        <w:t>one third the size of the main stem</w:t>
      </w:r>
      <w:r w:rsidR="00482D6A">
        <w:t xml:space="preserve"> or at least 10 cm</w:t>
      </w:r>
      <w:r>
        <w:t xml:space="preserve">. For those individuals that </w:t>
      </w:r>
      <w:r w:rsidR="004363EF">
        <w:t xml:space="preserve">are visibly </w:t>
      </w:r>
      <w:r>
        <w:t>fork</w:t>
      </w:r>
      <w:r w:rsidR="004363EF">
        <w:t>ed</w:t>
      </w:r>
      <w:r w:rsidR="005428AB">
        <w:t xml:space="preserve"> </w:t>
      </w:r>
      <w:r w:rsidR="00B87F21">
        <w:t>below 1.4 m</w:t>
      </w:r>
      <w:r>
        <w:t>, each stem</w:t>
      </w:r>
      <w:ins w:id="2308" w:author="Meagan J. Selvig" w:date="2014-09-30T13:33:00Z">
        <w:del w:id="2309" w:author="Ainsworth, Alison" w:date="2015-02-02T09:23:00Z">
          <w:r w:rsidR="00AC093D" w:rsidDel="009518C8">
            <w:delText xml:space="preserve"> (i.e. bole)</w:delText>
          </w:r>
        </w:del>
      </w:ins>
      <w:r>
        <w:t xml:space="preserve"> </w:t>
      </w:r>
      <w:r w:rsidR="00B87F21">
        <w:t xml:space="preserve">that is at least </w:t>
      </w:r>
      <w:r w:rsidR="00B20781">
        <w:t>one third</w:t>
      </w:r>
      <w:r w:rsidR="00B87F21">
        <w:t xml:space="preserve"> the size of the </w:t>
      </w:r>
      <w:r w:rsidR="00B20781">
        <w:t>main stem</w:t>
      </w:r>
      <w:r w:rsidR="00B87F21">
        <w:t xml:space="preserve"> </w:t>
      </w:r>
      <w:r>
        <w:t xml:space="preserve">will be measured and recorded as </w:t>
      </w:r>
      <w:r w:rsidR="00B20781">
        <w:t xml:space="preserve">boles </w:t>
      </w:r>
      <w:r>
        <w:t xml:space="preserve">from the same individual. </w:t>
      </w:r>
      <w:r w:rsidR="004363EF">
        <w:t xml:space="preserve">If there is doubt as to the connection </w:t>
      </w:r>
      <w:r w:rsidR="00DB5A27">
        <w:t xml:space="preserve">between stems, count each stem as </w:t>
      </w:r>
      <w:r w:rsidR="00B20781">
        <w:t xml:space="preserve">an </w:t>
      </w:r>
      <w:r w:rsidR="004363EF">
        <w:t>individual</w:t>
      </w:r>
      <w:r w:rsidR="00DB5A27">
        <w:t xml:space="preserve">. </w:t>
      </w:r>
      <w:r>
        <w:t xml:space="preserve">If irregularities (e.g., swellings, depressions, branches) occur at 1.4 m, the diameter immediately above </w:t>
      </w:r>
      <w:r w:rsidR="005428AB">
        <w:t xml:space="preserve">or below </w:t>
      </w:r>
      <w:r w:rsidR="006862EE">
        <w:t xml:space="preserve">if necessary </w:t>
      </w:r>
      <w:r>
        <w:t>the irregularity where it does not affect normal stem form should be measured</w:t>
      </w:r>
      <w:ins w:id="2310" w:author="Ainsworth, Alison" w:date="2015-01-28T15:52:00Z">
        <w:r w:rsidR="00B42DDE">
          <w:t>.</w:t>
        </w:r>
      </w:ins>
      <w:del w:id="2311" w:author="Ainsworth, Alison" w:date="2015-01-28T15:52:00Z">
        <w:r w:rsidR="005428AB" w:rsidDel="00B42DDE">
          <w:delText xml:space="preserve"> and the height from the ground where the measurement was taken recorded in the comments</w:delText>
        </w:r>
        <w:r w:rsidDel="00B42DDE">
          <w:delText>.</w:delText>
        </w:r>
      </w:del>
      <w:r>
        <w:t xml:space="preserve"> If a tree is missing wood or bark, DBH should not be reconstructed; instead, DBH will be measured as is unless the missing bark or wood is a localized anomaly in which case DBH should be measured immediately above as previously described</w:t>
      </w:r>
      <w:ins w:id="2312" w:author="Ainsworth, Alison" w:date="2015-01-28T15:52:00Z">
        <w:r w:rsidR="00B42DDE">
          <w:t>.</w:t>
        </w:r>
      </w:ins>
      <w:r>
        <w:t xml:space="preserve"> </w:t>
      </w:r>
      <w:del w:id="2313" w:author="Ainsworth, Alison" w:date="2015-01-28T15:53:00Z">
        <w:r w:rsidDel="00B42DDE">
          <w:delText xml:space="preserve">and noted on the recording sheet. </w:delText>
        </w:r>
      </w:del>
      <w:r>
        <w:t xml:space="preserve">The diameter of live horizontal trees (i.e., </w:t>
      </w:r>
      <w:r w:rsidR="00C21A6C">
        <w:t>wind thrown</w:t>
      </w:r>
      <w:r>
        <w:t>) will be measured 1.4 m from the root collar along the length of the stem. If a fallen, live tree has tree-form branches growing vertically from the main bole, and the main bole is above the litter/duff layer</w:t>
      </w:r>
      <w:ins w:id="2314" w:author="Ainsworth, Alison" w:date="2015-02-03T09:59:00Z">
        <w:r w:rsidR="004B0258">
          <w:t xml:space="preserve"> (&gt;50</w:t>
        </w:r>
      </w:ins>
      <w:ins w:id="2315" w:author="Ainsworth, Alison" w:date="2015-02-03T10:01:00Z">
        <w:r w:rsidR="004B0258">
          <w:t xml:space="preserve"> </w:t>
        </w:r>
      </w:ins>
      <w:ins w:id="2316" w:author="Ainsworth, Alison" w:date="2015-02-03T09:59:00Z">
        <w:r w:rsidR="004B0258">
          <w:t xml:space="preserve">cm gap between </w:t>
        </w:r>
      </w:ins>
      <w:ins w:id="2317" w:author="Ainsworth, Alison" w:date="2015-02-03T10:02:00Z">
        <w:r w:rsidR="004B0258">
          <w:t>main bole</w:t>
        </w:r>
      </w:ins>
      <w:ins w:id="2318" w:author="Ainsworth, Alison" w:date="2015-02-03T09:59:00Z">
        <w:r w:rsidR="004B0258">
          <w:t xml:space="preserve"> and ground)</w:t>
        </w:r>
      </w:ins>
      <w:r>
        <w:t xml:space="preserve">, use the rules specified for a </w:t>
      </w:r>
      <w:r w:rsidR="00D92FC7">
        <w:t>forked tree. Alternatively, if the main bole is in the duff/litter layer</w:t>
      </w:r>
      <w:ins w:id="2319" w:author="Ainsworth, Alison" w:date="2015-02-03T10:02:00Z">
        <w:r w:rsidR="004B0258">
          <w:t xml:space="preserve"> or less than 50 cm off ground</w:t>
        </w:r>
      </w:ins>
      <w:r w:rsidR="00D92FC7">
        <w:t xml:space="preserve"> treat each vertical branch as a separate tree.</w:t>
      </w:r>
      <w:ins w:id="2320" w:author="Meagan J. Selvig" w:date="2014-09-30T13:23:00Z">
        <w:r w:rsidR="000D5820">
          <w:t xml:space="preserve"> </w:t>
        </w:r>
      </w:ins>
      <w:ins w:id="2321" w:author="Ainsworth, Alison" w:date="2015-01-28T15:55:00Z">
        <w:r w:rsidR="00B42DDE">
          <w:t xml:space="preserve">When the diameter is </w:t>
        </w:r>
      </w:ins>
      <w:ins w:id="2322" w:author="Ainsworth, Alison" w:date="2015-02-03T10:16:00Z">
        <w:r w:rsidR="0068618C">
          <w:t xml:space="preserve">not </w:t>
        </w:r>
      </w:ins>
      <w:ins w:id="2323" w:author="Ainsworth, Alison" w:date="2015-01-28T15:55:00Z">
        <w:r w:rsidR="00B42DDE">
          <w:t xml:space="preserve">measureable (i.e, </w:t>
        </w:r>
      </w:ins>
      <w:ins w:id="2324" w:author="Ainsworth, Alison" w:date="2015-01-28T15:56:00Z">
        <w:r w:rsidR="00B42DDE">
          <w:t>epiphytic</w:t>
        </w:r>
      </w:ins>
      <w:ins w:id="2325" w:author="Ainsworth, Alison" w:date="2015-01-28T15:55:00Z">
        <w:r w:rsidR="00B42DDE">
          <w:t xml:space="preserve"> </w:t>
        </w:r>
      </w:ins>
      <w:ins w:id="2326" w:author="Ainsworth, Alison" w:date="2015-01-28T15:56:00Z">
        <w:r w:rsidR="00B42DDE">
          <w:t xml:space="preserve">tree or trees with intertwined trunks) then linear measurements or estimates </w:t>
        </w:r>
      </w:ins>
      <w:ins w:id="2327" w:author="Ainsworth, Alison" w:date="2015-01-28T15:57:00Z">
        <w:r w:rsidR="00B42DDE">
          <w:t>should</w:t>
        </w:r>
      </w:ins>
      <w:ins w:id="2328" w:author="Ainsworth, Alison" w:date="2015-01-28T15:56:00Z">
        <w:r w:rsidR="00B42DDE">
          <w:t xml:space="preserve"> be recorded and noted in the comments section.</w:t>
        </w:r>
      </w:ins>
    </w:p>
    <w:p w:rsidR="00390B7F" w:rsidRDefault="00390B7F" w:rsidP="00390B7F"/>
    <w:p w:rsidR="00D92FC7" w:rsidRPr="004C2DCB" w:rsidRDefault="00D92FC7" w:rsidP="00D92FC7">
      <w:pPr>
        <w:pStyle w:val="SOP3rd"/>
      </w:pPr>
      <w:r w:rsidRPr="004C2DCB">
        <w:t>Wet Forest, Limestone Forest, and Mangrove Forest Communities</w:t>
      </w:r>
    </w:p>
    <w:p w:rsidR="00D92FC7" w:rsidRDefault="00D92FC7" w:rsidP="00D92FC7">
      <w:r>
        <w:t>Density count data collected in each forest community differ among plant life form and size class (table 2). Detailed descriptions of quantitative and qualitative data collected for each plant life form size class are provided below.</w:t>
      </w:r>
    </w:p>
    <w:p w:rsidR="007513C0" w:rsidRDefault="007513C0">
      <w:pPr>
        <w:pStyle w:val="nrpsNormal"/>
        <w:pPrChange w:id="2329" w:author="Ainsworth, Alison" w:date="2015-02-02T15:23:00Z">
          <w:pPr>
            <w:pStyle w:val="SOPTable"/>
          </w:pPr>
        </w:pPrChange>
      </w:pPr>
    </w:p>
    <w:p w:rsidR="0002118F" w:rsidRDefault="0002118F" w:rsidP="006B21B6">
      <w:pPr>
        <w:pStyle w:val="SOPTable"/>
        <w:rPr>
          <w:rFonts w:cs="Arial"/>
          <w:color w:val="000000"/>
          <w:szCs w:val="20"/>
        </w:rPr>
      </w:pPr>
      <w:proofErr w:type="gramStart"/>
      <w:r w:rsidRPr="005155AF">
        <w:rPr>
          <w:b/>
        </w:rPr>
        <w:t>Table 2.</w:t>
      </w:r>
      <w:proofErr w:type="gramEnd"/>
      <w:r w:rsidRPr="005155AF">
        <w:t xml:space="preserve"> Data to be collected in wet forest, limestone forest, and mangrove forest according to vegetation sample group.</w:t>
      </w:r>
    </w:p>
    <w:tbl>
      <w:tblPr>
        <w:tblW w:w="9460" w:type="dxa"/>
        <w:tblInd w:w="98" w:type="dxa"/>
        <w:tblLayout w:type="fixed"/>
        <w:tblLook w:val="04A0" w:firstRow="1" w:lastRow="0" w:firstColumn="1" w:lastColumn="0" w:noHBand="0" w:noVBand="1"/>
      </w:tblPr>
      <w:tblGrid>
        <w:gridCol w:w="910"/>
        <w:gridCol w:w="1620"/>
        <w:gridCol w:w="810"/>
        <w:gridCol w:w="810"/>
        <w:gridCol w:w="720"/>
        <w:gridCol w:w="720"/>
        <w:gridCol w:w="720"/>
        <w:gridCol w:w="540"/>
        <w:gridCol w:w="900"/>
        <w:gridCol w:w="810"/>
        <w:gridCol w:w="900"/>
      </w:tblGrid>
      <w:tr w:rsidR="0002118F" w:rsidRPr="0043038C" w:rsidTr="0021627F">
        <w:trPr>
          <w:trHeight w:val="690"/>
        </w:trPr>
        <w:tc>
          <w:tcPr>
            <w:tcW w:w="910" w:type="dxa"/>
            <w:tcBorders>
              <w:top w:val="single" w:sz="4" w:space="0" w:color="auto"/>
              <w:left w:val="nil"/>
              <w:bottom w:val="single" w:sz="12" w:space="0" w:color="auto"/>
              <w:right w:val="nil"/>
            </w:tcBorders>
            <w:shd w:val="clear" w:color="auto" w:fill="auto"/>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Plot Size (m)</w:t>
            </w:r>
          </w:p>
        </w:tc>
        <w:tc>
          <w:tcPr>
            <w:tcW w:w="162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ind w:left="131" w:hanging="131"/>
              <w:rPr>
                <w:rFonts w:ascii="Arial" w:hAnsi="Arial" w:cs="Arial"/>
                <w:b/>
                <w:color w:val="000000"/>
                <w:sz w:val="18"/>
                <w:szCs w:val="18"/>
              </w:rPr>
            </w:pPr>
            <w:r w:rsidRPr="0043038C">
              <w:rPr>
                <w:rFonts w:ascii="Arial" w:hAnsi="Arial" w:cs="Arial"/>
                <w:b/>
                <w:color w:val="000000"/>
                <w:sz w:val="18"/>
                <w:szCs w:val="18"/>
              </w:rPr>
              <w:t>Sample Group</w:t>
            </w:r>
          </w:p>
        </w:tc>
        <w:tc>
          <w:tcPr>
            <w:tcW w:w="81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Tally Count</w:t>
            </w:r>
          </w:p>
        </w:tc>
        <w:tc>
          <w:tcPr>
            <w:tcW w:w="810" w:type="dxa"/>
            <w:tcBorders>
              <w:top w:val="single" w:sz="4" w:space="0" w:color="auto"/>
              <w:left w:val="nil"/>
              <w:bottom w:val="single" w:sz="12" w:space="0" w:color="auto"/>
              <w:right w:val="nil"/>
            </w:tcBorders>
            <w:shd w:val="clear" w:color="auto" w:fill="auto"/>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Living Status</w:t>
            </w:r>
          </w:p>
        </w:tc>
        <w:tc>
          <w:tcPr>
            <w:tcW w:w="72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Diam.</w:t>
            </w:r>
          </w:p>
        </w:tc>
        <w:tc>
          <w:tcPr>
            <w:tcW w:w="720" w:type="dxa"/>
            <w:tcBorders>
              <w:top w:val="single" w:sz="4" w:space="0" w:color="auto"/>
              <w:left w:val="nil"/>
              <w:bottom w:val="single" w:sz="12" w:space="0" w:color="auto"/>
              <w:right w:val="nil"/>
            </w:tcBorders>
            <w:shd w:val="clear" w:color="auto" w:fill="auto"/>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No. of Boles</w:t>
            </w:r>
          </w:p>
        </w:tc>
        <w:tc>
          <w:tcPr>
            <w:tcW w:w="72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Vigor Class</w:t>
            </w:r>
          </w:p>
        </w:tc>
        <w:tc>
          <w:tcPr>
            <w:tcW w:w="540" w:type="dxa"/>
            <w:tcBorders>
              <w:top w:val="single" w:sz="4" w:space="0" w:color="auto"/>
              <w:left w:val="nil"/>
              <w:bottom w:val="single" w:sz="12" w:space="0" w:color="auto"/>
              <w:right w:val="nil"/>
            </w:tcBorders>
            <w:shd w:val="clear" w:color="auto" w:fill="auto"/>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 xml:space="preserve">Flr/Frt </w:t>
            </w:r>
          </w:p>
        </w:tc>
        <w:tc>
          <w:tcPr>
            <w:tcW w:w="90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 xml:space="preserve">Rooting </w:t>
            </w:r>
            <w:r>
              <w:rPr>
                <w:rFonts w:ascii="Arial" w:hAnsi="Arial" w:cs="Arial"/>
                <w:b/>
                <w:color w:val="000000"/>
                <w:sz w:val="18"/>
                <w:szCs w:val="18"/>
              </w:rPr>
              <w:t>Height</w:t>
            </w:r>
            <w:r w:rsidRPr="0043038C">
              <w:rPr>
                <w:rFonts w:ascii="Arial" w:hAnsi="Arial" w:cs="Arial"/>
                <w:b/>
                <w:color w:val="000000"/>
                <w:sz w:val="18"/>
                <w:szCs w:val="18"/>
              </w:rPr>
              <w:t xml:space="preserve"> Class</w:t>
            </w:r>
          </w:p>
        </w:tc>
        <w:tc>
          <w:tcPr>
            <w:tcW w:w="81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 xml:space="preserve">Foliar </w:t>
            </w:r>
            <w:r>
              <w:rPr>
                <w:rFonts w:ascii="Arial" w:hAnsi="Arial" w:cs="Arial"/>
                <w:b/>
                <w:color w:val="000000"/>
                <w:sz w:val="18"/>
                <w:szCs w:val="18"/>
              </w:rPr>
              <w:t>Height</w:t>
            </w:r>
            <w:r w:rsidRPr="0043038C">
              <w:rPr>
                <w:rFonts w:ascii="Arial" w:hAnsi="Arial" w:cs="Arial"/>
                <w:b/>
                <w:color w:val="000000"/>
                <w:sz w:val="18"/>
                <w:szCs w:val="18"/>
              </w:rPr>
              <w:t xml:space="preserve"> Class</w:t>
            </w:r>
          </w:p>
        </w:tc>
        <w:tc>
          <w:tcPr>
            <w:tcW w:w="900" w:type="dxa"/>
            <w:tcBorders>
              <w:top w:val="single" w:sz="4" w:space="0" w:color="auto"/>
              <w:left w:val="nil"/>
              <w:bottom w:val="single" w:sz="12" w:space="0" w:color="auto"/>
              <w:right w:val="nil"/>
            </w:tcBorders>
            <w:shd w:val="clear" w:color="000000" w:fill="FFFFFF"/>
            <w:vAlign w:val="bottom"/>
            <w:hideMark/>
          </w:tcPr>
          <w:p w:rsidR="0002118F" w:rsidRPr="0043038C" w:rsidRDefault="0002118F" w:rsidP="0021627F">
            <w:pPr>
              <w:keepLines/>
              <w:jc w:val="center"/>
              <w:rPr>
                <w:rFonts w:ascii="Arial" w:hAnsi="Arial" w:cs="Arial"/>
                <w:b/>
                <w:color w:val="000000"/>
                <w:sz w:val="18"/>
                <w:szCs w:val="18"/>
              </w:rPr>
            </w:pPr>
            <w:r w:rsidRPr="0043038C">
              <w:rPr>
                <w:rFonts w:ascii="Arial" w:hAnsi="Arial" w:cs="Arial"/>
                <w:b/>
                <w:color w:val="000000"/>
                <w:sz w:val="18"/>
                <w:szCs w:val="18"/>
              </w:rPr>
              <w:t>Stem Length</w:t>
            </w:r>
          </w:p>
        </w:tc>
      </w:tr>
      <w:tr w:rsidR="0002118F" w:rsidRPr="0043038C" w:rsidTr="005155AF">
        <w:trPr>
          <w:trHeight w:val="465"/>
        </w:trPr>
        <w:tc>
          <w:tcPr>
            <w:tcW w:w="910" w:type="dxa"/>
            <w:tcBorders>
              <w:top w:val="single" w:sz="12" w:space="0" w:color="auto"/>
              <w:left w:val="nil"/>
              <w:bottom w:val="nil"/>
              <w:right w:val="nil"/>
            </w:tcBorders>
            <w:shd w:val="clear" w:color="auto" w:fill="auto"/>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20 x 50</w:t>
            </w:r>
          </w:p>
        </w:tc>
        <w:tc>
          <w:tcPr>
            <w:tcW w:w="1620" w:type="dxa"/>
            <w:tcBorders>
              <w:top w:val="single" w:sz="12" w:space="0" w:color="auto"/>
              <w:left w:val="nil"/>
              <w:bottom w:val="nil"/>
              <w:right w:val="nil"/>
            </w:tcBorders>
            <w:shd w:val="clear" w:color="000000" w:fill="FFFFFF"/>
            <w:hideMark/>
          </w:tcPr>
          <w:p w:rsidR="0002118F" w:rsidRPr="0043038C" w:rsidRDefault="0002118F" w:rsidP="0021627F">
            <w:pPr>
              <w:keepLines/>
              <w:ind w:left="131" w:hanging="131"/>
              <w:rPr>
                <w:rFonts w:ascii="Arial" w:hAnsi="Arial" w:cs="Arial"/>
                <w:color w:val="000000"/>
                <w:sz w:val="18"/>
                <w:szCs w:val="18"/>
              </w:rPr>
            </w:pPr>
            <w:r w:rsidRPr="0043038C">
              <w:rPr>
                <w:rFonts w:ascii="Arial" w:hAnsi="Arial" w:cs="Arial"/>
                <w:color w:val="000000"/>
                <w:sz w:val="18"/>
                <w:szCs w:val="18"/>
              </w:rPr>
              <w:t>Large Trees          (≥10 cm DBH)</w:t>
            </w:r>
          </w:p>
        </w:tc>
        <w:tc>
          <w:tcPr>
            <w:tcW w:w="810" w:type="dxa"/>
            <w:tcBorders>
              <w:top w:val="single" w:sz="12" w:space="0" w:color="auto"/>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single" w:sz="12" w:space="0" w:color="auto"/>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single" w:sz="12" w:space="0" w:color="auto"/>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single" w:sz="12" w:space="0" w:color="auto"/>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single" w:sz="12" w:space="0" w:color="auto"/>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540" w:type="dxa"/>
            <w:tcBorders>
              <w:top w:val="single" w:sz="12" w:space="0" w:color="auto"/>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900" w:type="dxa"/>
            <w:tcBorders>
              <w:top w:val="single" w:sz="12" w:space="0" w:color="auto"/>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single" w:sz="12" w:space="0" w:color="auto"/>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900" w:type="dxa"/>
            <w:tcBorders>
              <w:top w:val="single" w:sz="12" w:space="0" w:color="auto"/>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r>
      <w:tr w:rsidR="0002118F" w:rsidRPr="0043038C" w:rsidTr="005155AF">
        <w:trPr>
          <w:trHeight w:val="540"/>
        </w:trPr>
        <w:tc>
          <w:tcPr>
            <w:tcW w:w="910" w:type="dxa"/>
            <w:tcBorders>
              <w:top w:val="nil"/>
              <w:left w:val="nil"/>
              <w:bottom w:val="nil"/>
              <w:right w:val="nil"/>
            </w:tcBorders>
            <w:shd w:val="clear" w:color="auto" w:fill="auto"/>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10 x 25</w:t>
            </w:r>
          </w:p>
        </w:tc>
        <w:tc>
          <w:tcPr>
            <w:tcW w:w="1620" w:type="dxa"/>
            <w:tcBorders>
              <w:top w:val="nil"/>
              <w:left w:val="nil"/>
              <w:bottom w:val="nil"/>
              <w:right w:val="nil"/>
            </w:tcBorders>
            <w:shd w:val="clear" w:color="000000" w:fill="FFFFFF"/>
            <w:hideMark/>
          </w:tcPr>
          <w:p w:rsidR="0002118F" w:rsidRPr="0043038C" w:rsidRDefault="0002118F">
            <w:pPr>
              <w:keepLines/>
              <w:ind w:left="131" w:right="-198" w:hanging="131"/>
              <w:rPr>
                <w:rFonts w:ascii="Arial" w:hAnsi="Arial" w:cs="Arial"/>
                <w:color w:val="000000"/>
                <w:sz w:val="18"/>
                <w:szCs w:val="18"/>
              </w:rPr>
              <w:pPrChange w:id="2330" w:author="Ainsworth, Alison" w:date="2015-01-28T15:58:00Z">
                <w:pPr>
                  <w:keepLines/>
                  <w:ind w:left="131" w:hanging="131"/>
                </w:pPr>
              </w:pPrChange>
            </w:pPr>
            <w:r w:rsidRPr="0043038C">
              <w:rPr>
                <w:rFonts w:ascii="Arial" w:hAnsi="Arial" w:cs="Arial"/>
                <w:color w:val="000000"/>
                <w:sz w:val="18"/>
                <w:szCs w:val="18"/>
              </w:rPr>
              <w:t>Large Tree Ferns</w:t>
            </w:r>
            <w:ins w:id="2331" w:author="Ainsworth, Alison" w:date="2015-01-28T15:59:00Z">
              <w:r w:rsidR="0099662A">
                <w:rPr>
                  <w:rFonts w:ascii="Arial" w:hAnsi="Arial" w:cs="Arial"/>
                  <w:color w:val="000000"/>
                  <w:sz w:val="18"/>
                  <w:szCs w:val="18"/>
                </w:rPr>
                <w:t>*</w:t>
              </w:r>
            </w:ins>
            <w:r w:rsidRPr="0043038C">
              <w:rPr>
                <w:rFonts w:ascii="Arial" w:hAnsi="Arial" w:cs="Arial"/>
                <w:color w:val="000000"/>
                <w:sz w:val="18"/>
                <w:szCs w:val="18"/>
              </w:rPr>
              <w:t xml:space="preserve">     (≥10 cm Diam.)</w:t>
            </w:r>
          </w:p>
        </w:tc>
        <w:tc>
          <w:tcPr>
            <w:tcW w:w="81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72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54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90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90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r>
      <w:tr w:rsidR="0002118F" w:rsidRPr="0043038C" w:rsidTr="005155AF">
        <w:trPr>
          <w:trHeight w:val="540"/>
        </w:trPr>
        <w:tc>
          <w:tcPr>
            <w:tcW w:w="910" w:type="dxa"/>
            <w:tcBorders>
              <w:top w:val="nil"/>
              <w:left w:val="nil"/>
              <w:bottom w:val="nil"/>
              <w:right w:val="nil"/>
            </w:tcBorders>
            <w:shd w:val="clear" w:color="auto" w:fill="auto"/>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10 x 25</w:t>
            </w:r>
          </w:p>
        </w:tc>
        <w:tc>
          <w:tcPr>
            <w:tcW w:w="1620" w:type="dxa"/>
            <w:tcBorders>
              <w:top w:val="nil"/>
              <w:left w:val="nil"/>
              <w:bottom w:val="nil"/>
              <w:right w:val="nil"/>
            </w:tcBorders>
            <w:shd w:val="clear" w:color="000000" w:fill="FFFFFF"/>
            <w:hideMark/>
          </w:tcPr>
          <w:p w:rsidR="0002118F" w:rsidRPr="0043038C" w:rsidRDefault="0002118F" w:rsidP="0021627F">
            <w:pPr>
              <w:keepLines/>
              <w:ind w:left="131" w:hanging="131"/>
              <w:rPr>
                <w:rFonts w:ascii="Arial" w:hAnsi="Arial" w:cs="Arial"/>
                <w:color w:val="000000"/>
                <w:sz w:val="18"/>
                <w:szCs w:val="18"/>
              </w:rPr>
            </w:pPr>
            <w:r w:rsidRPr="0043038C">
              <w:rPr>
                <w:rFonts w:ascii="Arial" w:hAnsi="Arial" w:cs="Arial"/>
                <w:color w:val="000000"/>
                <w:sz w:val="18"/>
                <w:szCs w:val="18"/>
              </w:rPr>
              <w:t>Small Trees          (</w:t>
            </w:r>
            <w:r w:rsidR="008757B4">
              <w:rPr>
                <w:rFonts w:ascii="Arial" w:hAnsi="Arial" w:cs="Arial"/>
                <w:color w:val="000000"/>
                <w:sz w:val="18"/>
                <w:szCs w:val="18"/>
              </w:rPr>
              <w:t>1</w:t>
            </w:r>
            <w:r w:rsidRPr="0043038C">
              <w:rPr>
                <w:rFonts w:ascii="Arial" w:hAnsi="Arial" w:cs="Arial"/>
                <w:color w:val="000000"/>
                <w:sz w:val="18"/>
                <w:szCs w:val="18"/>
              </w:rPr>
              <w:t>&lt;10 cm DBH)</w:t>
            </w:r>
          </w:p>
        </w:tc>
        <w:tc>
          <w:tcPr>
            <w:tcW w:w="81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72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72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54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90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90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r>
      <w:tr w:rsidR="0002118F" w:rsidRPr="0043038C" w:rsidTr="005155AF">
        <w:trPr>
          <w:trHeight w:val="900"/>
        </w:trPr>
        <w:tc>
          <w:tcPr>
            <w:tcW w:w="910" w:type="dxa"/>
            <w:tcBorders>
              <w:top w:val="nil"/>
              <w:left w:val="nil"/>
              <w:bottom w:val="nil"/>
              <w:right w:val="nil"/>
            </w:tcBorders>
            <w:shd w:val="clear" w:color="auto" w:fill="auto"/>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2 x 50</w:t>
            </w:r>
          </w:p>
        </w:tc>
        <w:tc>
          <w:tcPr>
            <w:tcW w:w="1620" w:type="dxa"/>
            <w:tcBorders>
              <w:top w:val="nil"/>
              <w:left w:val="nil"/>
              <w:bottom w:val="nil"/>
              <w:right w:val="nil"/>
            </w:tcBorders>
            <w:shd w:val="clear" w:color="000000" w:fill="FFFFFF"/>
            <w:hideMark/>
          </w:tcPr>
          <w:p w:rsidR="0002118F" w:rsidRPr="0043038C" w:rsidRDefault="0002118F" w:rsidP="00B87F21">
            <w:pPr>
              <w:keepLines/>
              <w:ind w:left="131" w:hanging="131"/>
              <w:rPr>
                <w:rFonts w:ascii="Arial" w:hAnsi="Arial" w:cs="Arial"/>
                <w:color w:val="000000"/>
                <w:sz w:val="18"/>
                <w:szCs w:val="18"/>
              </w:rPr>
            </w:pPr>
            <w:r>
              <w:rPr>
                <w:rFonts w:ascii="Arial" w:hAnsi="Arial" w:cs="Arial"/>
                <w:color w:val="000000"/>
                <w:sz w:val="18"/>
                <w:szCs w:val="18"/>
              </w:rPr>
              <w:t>Small Tree Ferns</w:t>
            </w:r>
            <w:r>
              <w:rPr>
                <w:rFonts w:ascii="Arial" w:hAnsi="Arial" w:cs="Arial"/>
                <w:color w:val="000000"/>
                <w:sz w:val="18"/>
                <w:szCs w:val="18"/>
              </w:rPr>
              <w:br/>
            </w:r>
            <w:r w:rsidRPr="0043038C">
              <w:rPr>
                <w:rFonts w:ascii="Arial" w:hAnsi="Arial" w:cs="Arial"/>
                <w:color w:val="000000"/>
                <w:sz w:val="18"/>
                <w:szCs w:val="18"/>
              </w:rPr>
              <w:t>(≥0.5 m  ht.</w:t>
            </w:r>
            <w:r>
              <w:rPr>
                <w:rFonts w:ascii="Arial" w:hAnsi="Arial" w:cs="Arial"/>
                <w:color w:val="000000"/>
                <w:sz w:val="18"/>
                <w:szCs w:val="18"/>
              </w:rPr>
              <w:t xml:space="preserve"> &amp;</w:t>
            </w:r>
            <w:r w:rsidRPr="0043038C">
              <w:rPr>
                <w:rFonts w:ascii="Arial" w:hAnsi="Arial" w:cs="Arial"/>
                <w:color w:val="000000"/>
                <w:sz w:val="18"/>
                <w:szCs w:val="18"/>
              </w:rPr>
              <w:t xml:space="preserve"> &lt;10 cm Diam.)</w:t>
            </w:r>
          </w:p>
        </w:tc>
        <w:tc>
          <w:tcPr>
            <w:tcW w:w="81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72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72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540" w:type="dxa"/>
            <w:tcBorders>
              <w:top w:val="nil"/>
              <w:left w:val="nil"/>
              <w:bottom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90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900" w:type="dxa"/>
            <w:tcBorders>
              <w:top w:val="nil"/>
              <w:left w:val="nil"/>
              <w:bottom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r>
      <w:tr w:rsidR="0002118F" w:rsidRPr="0043038C" w:rsidTr="0099662A">
        <w:trPr>
          <w:trHeight w:val="540"/>
        </w:trPr>
        <w:tc>
          <w:tcPr>
            <w:tcW w:w="910" w:type="dxa"/>
            <w:tcBorders>
              <w:top w:val="nil"/>
              <w:left w:val="nil"/>
              <w:right w:val="nil"/>
            </w:tcBorders>
            <w:shd w:val="clear" w:color="auto" w:fill="auto"/>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2 x 50</w:t>
            </w:r>
          </w:p>
        </w:tc>
        <w:tc>
          <w:tcPr>
            <w:tcW w:w="1620" w:type="dxa"/>
            <w:tcBorders>
              <w:top w:val="nil"/>
              <w:left w:val="nil"/>
              <w:right w:val="nil"/>
            </w:tcBorders>
            <w:shd w:val="clear" w:color="000000" w:fill="FFFFFF"/>
            <w:hideMark/>
          </w:tcPr>
          <w:p w:rsidR="0002118F" w:rsidRPr="0043038C" w:rsidRDefault="0002118F" w:rsidP="008757B4">
            <w:pPr>
              <w:keepLines/>
              <w:ind w:left="131" w:hanging="131"/>
              <w:rPr>
                <w:rFonts w:ascii="Arial" w:hAnsi="Arial" w:cs="Arial"/>
                <w:color w:val="000000"/>
                <w:sz w:val="18"/>
                <w:szCs w:val="18"/>
              </w:rPr>
            </w:pPr>
            <w:r w:rsidRPr="0043038C">
              <w:rPr>
                <w:rFonts w:ascii="Arial" w:hAnsi="Arial" w:cs="Arial"/>
                <w:color w:val="000000"/>
                <w:sz w:val="18"/>
                <w:szCs w:val="18"/>
              </w:rPr>
              <w:t>Tree Seedlings     (</w:t>
            </w:r>
            <w:r w:rsidR="008757B4">
              <w:rPr>
                <w:rFonts w:ascii="Arial" w:hAnsi="Arial" w:cs="Arial"/>
                <w:color w:val="000000"/>
                <w:sz w:val="18"/>
                <w:szCs w:val="18"/>
              </w:rPr>
              <w:t xml:space="preserve">0&lt;1 cm DBH, </w:t>
            </w:r>
            <w:r w:rsidRPr="0043038C">
              <w:rPr>
                <w:rFonts w:ascii="Arial" w:hAnsi="Arial" w:cs="Arial"/>
                <w:color w:val="000000"/>
                <w:sz w:val="18"/>
                <w:szCs w:val="18"/>
              </w:rPr>
              <w:t>≥0.5 m length)</w:t>
            </w:r>
          </w:p>
        </w:tc>
        <w:tc>
          <w:tcPr>
            <w:tcW w:w="810" w:type="dxa"/>
            <w:tcBorders>
              <w:top w:val="nil"/>
              <w:left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nil"/>
              <w:left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720" w:type="dxa"/>
            <w:tcBorders>
              <w:top w:val="nil"/>
              <w:left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720" w:type="dxa"/>
            <w:tcBorders>
              <w:top w:val="nil"/>
              <w:left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540" w:type="dxa"/>
            <w:tcBorders>
              <w:top w:val="nil"/>
              <w:left w:val="nil"/>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p>
        </w:tc>
        <w:tc>
          <w:tcPr>
            <w:tcW w:w="900" w:type="dxa"/>
            <w:tcBorders>
              <w:top w:val="nil"/>
              <w:left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900" w:type="dxa"/>
            <w:tcBorders>
              <w:top w:val="nil"/>
              <w:left w:val="nil"/>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r>
      <w:tr w:rsidR="0002118F" w:rsidRPr="0043038C" w:rsidTr="0099662A">
        <w:trPr>
          <w:trHeight w:val="450"/>
        </w:trPr>
        <w:tc>
          <w:tcPr>
            <w:tcW w:w="910" w:type="dxa"/>
            <w:tcBorders>
              <w:top w:val="nil"/>
              <w:left w:val="nil"/>
              <w:bottom w:val="single" w:sz="4" w:space="0" w:color="auto"/>
              <w:right w:val="nil"/>
            </w:tcBorders>
            <w:shd w:val="clear" w:color="auto" w:fill="auto"/>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2 x 50</w:t>
            </w:r>
          </w:p>
        </w:tc>
        <w:tc>
          <w:tcPr>
            <w:tcW w:w="1620" w:type="dxa"/>
            <w:tcBorders>
              <w:top w:val="nil"/>
              <w:left w:val="nil"/>
              <w:bottom w:val="single" w:sz="4" w:space="0" w:color="auto"/>
              <w:right w:val="nil"/>
            </w:tcBorders>
            <w:shd w:val="clear" w:color="000000" w:fill="FFFFFF"/>
            <w:hideMark/>
          </w:tcPr>
          <w:p w:rsidR="0002118F" w:rsidRPr="0043038C" w:rsidRDefault="0002118F" w:rsidP="008757B4">
            <w:pPr>
              <w:keepLines/>
              <w:ind w:left="131" w:hanging="131"/>
              <w:rPr>
                <w:rFonts w:ascii="Arial" w:hAnsi="Arial" w:cs="Arial"/>
                <w:color w:val="000000"/>
                <w:sz w:val="18"/>
                <w:szCs w:val="18"/>
              </w:rPr>
            </w:pPr>
            <w:r w:rsidRPr="0043038C">
              <w:rPr>
                <w:rFonts w:ascii="Arial" w:hAnsi="Arial" w:cs="Arial"/>
                <w:color w:val="000000"/>
                <w:sz w:val="18"/>
                <w:szCs w:val="18"/>
              </w:rPr>
              <w:t>Shrubs                  (≥0.5 m length)</w:t>
            </w:r>
          </w:p>
        </w:tc>
        <w:tc>
          <w:tcPr>
            <w:tcW w:w="810" w:type="dxa"/>
            <w:tcBorders>
              <w:top w:val="nil"/>
              <w:left w:val="nil"/>
              <w:bottom w:val="single" w:sz="4" w:space="0" w:color="auto"/>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single" w:sz="4" w:space="0" w:color="auto"/>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720" w:type="dxa"/>
            <w:tcBorders>
              <w:top w:val="nil"/>
              <w:left w:val="nil"/>
              <w:bottom w:val="single" w:sz="4" w:space="0" w:color="auto"/>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720" w:type="dxa"/>
            <w:tcBorders>
              <w:top w:val="nil"/>
              <w:left w:val="nil"/>
              <w:bottom w:val="single" w:sz="4" w:space="0" w:color="auto"/>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720" w:type="dxa"/>
            <w:tcBorders>
              <w:top w:val="nil"/>
              <w:left w:val="nil"/>
              <w:bottom w:val="single" w:sz="4" w:space="0" w:color="auto"/>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540" w:type="dxa"/>
            <w:tcBorders>
              <w:top w:val="nil"/>
              <w:left w:val="nil"/>
              <w:bottom w:val="single" w:sz="4" w:space="0" w:color="auto"/>
              <w:right w:val="nil"/>
            </w:tcBorders>
            <w:shd w:val="clear" w:color="auto" w:fill="auto"/>
            <w:noWrap/>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c>
          <w:tcPr>
            <w:tcW w:w="900" w:type="dxa"/>
            <w:tcBorders>
              <w:top w:val="nil"/>
              <w:left w:val="nil"/>
              <w:bottom w:val="single" w:sz="4" w:space="0" w:color="auto"/>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810" w:type="dxa"/>
            <w:tcBorders>
              <w:top w:val="nil"/>
              <w:left w:val="nil"/>
              <w:bottom w:val="single" w:sz="4" w:space="0" w:color="auto"/>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X</w:t>
            </w:r>
          </w:p>
        </w:tc>
        <w:tc>
          <w:tcPr>
            <w:tcW w:w="900" w:type="dxa"/>
            <w:tcBorders>
              <w:top w:val="nil"/>
              <w:left w:val="nil"/>
              <w:bottom w:val="single" w:sz="4" w:space="0" w:color="auto"/>
              <w:right w:val="nil"/>
            </w:tcBorders>
            <w:shd w:val="clear" w:color="000000" w:fill="FFFFFF"/>
            <w:hideMark/>
          </w:tcPr>
          <w:p w:rsidR="0002118F" w:rsidRPr="0043038C" w:rsidRDefault="0002118F" w:rsidP="0021627F">
            <w:pPr>
              <w:keepLines/>
              <w:jc w:val="center"/>
              <w:rPr>
                <w:rFonts w:ascii="Arial" w:hAnsi="Arial" w:cs="Arial"/>
                <w:color w:val="000000"/>
                <w:sz w:val="18"/>
                <w:szCs w:val="18"/>
              </w:rPr>
            </w:pPr>
            <w:r w:rsidRPr="0043038C">
              <w:rPr>
                <w:rFonts w:ascii="Arial" w:hAnsi="Arial" w:cs="Arial"/>
                <w:color w:val="000000"/>
                <w:sz w:val="18"/>
                <w:szCs w:val="18"/>
              </w:rPr>
              <w:t> </w:t>
            </w:r>
          </w:p>
        </w:tc>
      </w:tr>
      <w:tr w:rsidR="0099662A" w:rsidRPr="0043038C" w:rsidTr="00273A6C">
        <w:trPr>
          <w:trHeight w:val="450"/>
        </w:trPr>
        <w:tc>
          <w:tcPr>
            <w:tcW w:w="9460" w:type="dxa"/>
            <w:gridSpan w:val="11"/>
            <w:tcBorders>
              <w:top w:val="single" w:sz="4" w:space="0" w:color="auto"/>
              <w:left w:val="nil"/>
              <w:right w:val="nil"/>
            </w:tcBorders>
            <w:shd w:val="clear" w:color="auto" w:fill="auto"/>
          </w:tcPr>
          <w:p w:rsidR="0099662A" w:rsidRPr="0043038C" w:rsidRDefault="0099662A" w:rsidP="0099662A">
            <w:pPr>
              <w:keepLines/>
              <w:rPr>
                <w:rFonts w:ascii="Arial" w:hAnsi="Arial" w:cs="Arial"/>
                <w:color w:val="000000"/>
                <w:sz w:val="18"/>
                <w:szCs w:val="18"/>
              </w:rPr>
            </w:pPr>
            <w:r>
              <w:rPr>
                <w:rFonts w:ascii="Arial" w:hAnsi="Arial" w:cs="Arial"/>
                <w:color w:val="000000"/>
                <w:sz w:val="18"/>
                <w:szCs w:val="18"/>
              </w:rPr>
              <w:t>*</w:t>
            </w:r>
            <w:r w:rsidRPr="0099662A">
              <w:rPr>
                <w:rFonts w:ascii="Arial" w:hAnsi="Arial" w:cs="Arial"/>
                <w:color w:val="000000"/>
                <w:sz w:val="18"/>
                <w:szCs w:val="18"/>
              </w:rPr>
              <w:t>HA</w:t>
            </w:r>
            <w:r>
              <w:rPr>
                <w:rFonts w:ascii="Arial" w:hAnsi="Arial" w:cs="Arial"/>
                <w:color w:val="000000"/>
                <w:sz w:val="18"/>
                <w:szCs w:val="18"/>
              </w:rPr>
              <w:t>LE Large Tree Ferns are recorded by quadrat for the entire 20 x 50 m plot.</w:t>
            </w:r>
          </w:p>
        </w:tc>
      </w:tr>
    </w:tbl>
    <w:p w:rsidR="007513C0" w:rsidRDefault="007513C0">
      <w:pPr>
        <w:pStyle w:val="nrpsNormal"/>
        <w:pPrChange w:id="2332" w:author="Ainsworth, Alison" w:date="2015-02-02T15:23:00Z">
          <w:pPr>
            <w:pStyle w:val="SOPTable"/>
          </w:pPr>
        </w:pPrChange>
      </w:pPr>
    </w:p>
    <w:p w:rsidR="0002118F" w:rsidRDefault="0002118F" w:rsidP="006B21B6">
      <w:pPr>
        <w:pStyle w:val="SOPTable"/>
      </w:pPr>
      <w:proofErr w:type="gramStart"/>
      <w:r w:rsidRPr="001035D1">
        <w:rPr>
          <w:b/>
        </w:rPr>
        <w:lastRenderedPageBreak/>
        <w:t>Table 3.</w:t>
      </w:r>
      <w:proofErr w:type="gramEnd"/>
      <w:r w:rsidRPr="001035D1">
        <w:t xml:space="preserve"> Rooting height classes </w:t>
      </w:r>
      <w:r>
        <w:t xml:space="preserve">and descriptions </w:t>
      </w:r>
      <w:r w:rsidRPr="001035D1">
        <w:t>for woody species and tree ferns</w:t>
      </w:r>
      <w:r>
        <w:t>.</w:t>
      </w:r>
      <w:r w:rsidR="00311533">
        <w:t xml:space="preserve"> </w:t>
      </w:r>
      <w:r w:rsidR="00311533" w:rsidRPr="00AA17F4">
        <w:t>Rooting height</w:t>
      </w:r>
      <w:r w:rsidR="00311533">
        <w:t xml:space="preserve"> indicates if an individual is epiphytic and is recorded as the measured distance (height) class</w:t>
      </w:r>
      <w:r w:rsidR="00311533" w:rsidRPr="005841B5">
        <w:t xml:space="preserve"> between</w:t>
      </w:r>
      <w:r w:rsidR="00311533">
        <w:t xml:space="preserve"> the root crown and the ground</w:t>
      </w:r>
      <w:r w:rsidR="009E2F98">
        <w:t>.</w:t>
      </w:r>
    </w:p>
    <w:tbl>
      <w:tblPr>
        <w:tblW w:w="8472" w:type="dxa"/>
        <w:tblInd w:w="96" w:type="dxa"/>
        <w:tblLook w:val="04A0" w:firstRow="1" w:lastRow="0" w:firstColumn="1" w:lastColumn="0" w:noHBand="0" w:noVBand="1"/>
      </w:tblPr>
      <w:tblGrid>
        <w:gridCol w:w="1002"/>
        <w:gridCol w:w="1080"/>
        <w:gridCol w:w="2790"/>
        <w:gridCol w:w="3600"/>
      </w:tblGrid>
      <w:tr w:rsidR="0002118F" w:rsidRPr="00311533" w:rsidTr="0099662A">
        <w:trPr>
          <w:trHeight w:val="315"/>
        </w:trPr>
        <w:tc>
          <w:tcPr>
            <w:tcW w:w="1002" w:type="dxa"/>
            <w:tcBorders>
              <w:top w:val="single" w:sz="4" w:space="0" w:color="auto"/>
              <w:left w:val="nil"/>
              <w:bottom w:val="single" w:sz="12" w:space="0" w:color="auto"/>
              <w:right w:val="nil"/>
            </w:tcBorders>
            <w:shd w:val="clear" w:color="000000" w:fill="FFFFFF"/>
            <w:noWrap/>
          </w:tcPr>
          <w:p w:rsidR="0002118F" w:rsidRPr="00311533" w:rsidRDefault="0002118F" w:rsidP="0099662A">
            <w:pPr>
              <w:keepNext/>
              <w:keepLines/>
              <w:rPr>
                <w:rFonts w:ascii="Arial" w:hAnsi="Arial" w:cs="Arial"/>
                <w:b/>
                <w:color w:val="000000"/>
                <w:sz w:val="20"/>
                <w:szCs w:val="20"/>
              </w:rPr>
            </w:pPr>
            <w:r w:rsidRPr="00311533">
              <w:rPr>
                <w:rFonts w:ascii="Arial" w:hAnsi="Arial" w:cs="Arial"/>
                <w:b/>
                <w:color w:val="000000"/>
                <w:sz w:val="20"/>
                <w:szCs w:val="20"/>
              </w:rPr>
              <w:t>Class</w:t>
            </w:r>
          </w:p>
        </w:tc>
        <w:tc>
          <w:tcPr>
            <w:tcW w:w="1080" w:type="dxa"/>
            <w:tcBorders>
              <w:top w:val="single" w:sz="4" w:space="0" w:color="auto"/>
              <w:left w:val="nil"/>
              <w:bottom w:val="single" w:sz="12" w:space="0" w:color="auto"/>
              <w:right w:val="nil"/>
            </w:tcBorders>
            <w:shd w:val="clear" w:color="000000" w:fill="FFFFFF"/>
            <w:noWrap/>
          </w:tcPr>
          <w:p w:rsidR="0002118F" w:rsidRPr="00311533" w:rsidRDefault="0002118F" w:rsidP="0099662A">
            <w:pPr>
              <w:keepNext/>
              <w:keepLines/>
              <w:rPr>
                <w:rFonts w:ascii="Arial" w:hAnsi="Arial" w:cs="Arial"/>
                <w:b/>
                <w:color w:val="000000"/>
                <w:sz w:val="20"/>
                <w:szCs w:val="20"/>
              </w:rPr>
            </w:pPr>
            <w:r w:rsidRPr="00311533">
              <w:rPr>
                <w:rFonts w:ascii="Arial" w:hAnsi="Arial" w:cs="Arial"/>
                <w:b/>
                <w:color w:val="000000"/>
                <w:sz w:val="20"/>
                <w:szCs w:val="20"/>
              </w:rPr>
              <w:t>Height</w:t>
            </w:r>
          </w:p>
        </w:tc>
        <w:tc>
          <w:tcPr>
            <w:tcW w:w="2790" w:type="dxa"/>
            <w:tcBorders>
              <w:top w:val="single" w:sz="4" w:space="0" w:color="auto"/>
              <w:left w:val="nil"/>
              <w:bottom w:val="single" w:sz="12" w:space="0" w:color="auto"/>
              <w:right w:val="nil"/>
            </w:tcBorders>
            <w:shd w:val="clear" w:color="000000" w:fill="FFFFFF"/>
          </w:tcPr>
          <w:p w:rsidR="0002118F" w:rsidRPr="00311533" w:rsidRDefault="0002118F" w:rsidP="0099662A">
            <w:pPr>
              <w:keepNext/>
              <w:keepLines/>
              <w:rPr>
                <w:rFonts w:ascii="Arial" w:hAnsi="Arial" w:cs="Arial"/>
                <w:b/>
                <w:color w:val="000000"/>
                <w:sz w:val="20"/>
                <w:szCs w:val="20"/>
              </w:rPr>
            </w:pPr>
            <w:r w:rsidRPr="00311533">
              <w:rPr>
                <w:rFonts w:ascii="Arial" w:hAnsi="Arial" w:cs="Arial"/>
                <w:b/>
                <w:color w:val="000000"/>
                <w:sz w:val="20"/>
                <w:szCs w:val="20"/>
              </w:rPr>
              <w:t>Type</w:t>
            </w:r>
          </w:p>
        </w:tc>
        <w:tc>
          <w:tcPr>
            <w:tcW w:w="3600" w:type="dxa"/>
            <w:tcBorders>
              <w:top w:val="single" w:sz="4" w:space="0" w:color="auto"/>
              <w:left w:val="nil"/>
              <w:bottom w:val="single" w:sz="12" w:space="0" w:color="auto"/>
              <w:right w:val="nil"/>
            </w:tcBorders>
            <w:shd w:val="clear" w:color="000000" w:fill="FFFFFF"/>
            <w:noWrap/>
          </w:tcPr>
          <w:p w:rsidR="0002118F" w:rsidRPr="00311533" w:rsidRDefault="0002118F" w:rsidP="0099662A">
            <w:pPr>
              <w:keepNext/>
              <w:keepLines/>
              <w:rPr>
                <w:rFonts w:ascii="Arial" w:hAnsi="Arial" w:cs="Arial"/>
                <w:b/>
                <w:color w:val="000000"/>
                <w:sz w:val="20"/>
                <w:szCs w:val="20"/>
              </w:rPr>
            </w:pPr>
            <w:r w:rsidRPr="00311533">
              <w:rPr>
                <w:rFonts w:ascii="Arial" w:hAnsi="Arial" w:cs="Arial"/>
                <w:b/>
                <w:color w:val="000000"/>
                <w:sz w:val="20"/>
                <w:szCs w:val="20"/>
              </w:rPr>
              <w:t>Description</w:t>
            </w:r>
          </w:p>
        </w:tc>
      </w:tr>
      <w:tr w:rsidR="0002118F" w:rsidRPr="0002118F" w:rsidTr="0099662A">
        <w:trPr>
          <w:trHeight w:val="315"/>
        </w:trPr>
        <w:tc>
          <w:tcPr>
            <w:tcW w:w="1002" w:type="dxa"/>
            <w:tcBorders>
              <w:top w:val="single" w:sz="12" w:space="0" w:color="auto"/>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R1</w:t>
            </w:r>
          </w:p>
        </w:tc>
        <w:tc>
          <w:tcPr>
            <w:tcW w:w="1080" w:type="dxa"/>
            <w:tcBorders>
              <w:top w:val="single" w:sz="12" w:space="0" w:color="auto"/>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ground</w:t>
            </w:r>
          </w:p>
        </w:tc>
        <w:tc>
          <w:tcPr>
            <w:tcW w:w="2790" w:type="dxa"/>
            <w:tcBorders>
              <w:top w:val="single" w:sz="12" w:space="0" w:color="auto"/>
              <w:left w:val="nil"/>
              <w:bottom w:val="nil"/>
              <w:right w:val="nil"/>
            </w:tcBorders>
            <w:shd w:val="clear" w:color="000000" w:fill="FFFFFF"/>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Terrestrial</w:t>
            </w:r>
          </w:p>
        </w:tc>
        <w:tc>
          <w:tcPr>
            <w:tcW w:w="3600" w:type="dxa"/>
            <w:tcBorders>
              <w:top w:val="single" w:sz="12" w:space="0" w:color="auto"/>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Rooted in the ground</w:t>
            </w:r>
          </w:p>
        </w:tc>
      </w:tr>
      <w:tr w:rsidR="0002118F" w:rsidRPr="0002118F" w:rsidTr="0099662A">
        <w:trPr>
          <w:trHeight w:val="315"/>
        </w:trPr>
        <w:tc>
          <w:tcPr>
            <w:tcW w:w="1002"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R2</w:t>
            </w:r>
          </w:p>
        </w:tc>
        <w:tc>
          <w:tcPr>
            <w:tcW w:w="1080"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&lt;0.5 m</w:t>
            </w:r>
          </w:p>
        </w:tc>
        <w:tc>
          <w:tcPr>
            <w:tcW w:w="2790" w:type="dxa"/>
            <w:tcBorders>
              <w:top w:val="nil"/>
              <w:left w:val="nil"/>
              <w:bottom w:val="nil"/>
              <w:right w:val="nil"/>
            </w:tcBorders>
            <w:shd w:val="clear" w:color="000000" w:fill="FFFFFF"/>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Low Epiphytes</w:t>
            </w:r>
          </w:p>
        </w:tc>
        <w:tc>
          <w:tcPr>
            <w:tcW w:w="3600"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Rooted on a low log or tree</w:t>
            </w:r>
          </w:p>
        </w:tc>
      </w:tr>
      <w:tr w:rsidR="0002118F" w:rsidRPr="0002118F" w:rsidTr="0099662A">
        <w:trPr>
          <w:trHeight w:val="315"/>
        </w:trPr>
        <w:tc>
          <w:tcPr>
            <w:tcW w:w="1002"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R3</w:t>
            </w:r>
          </w:p>
        </w:tc>
        <w:tc>
          <w:tcPr>
            <w:tcW w:w="1080"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0.5&lt;2 m</w:t>
            </w:r>
          </w:p>
        </w:tc>
        <w:tc>
          <w:tcPr>
            <w:tcW w:w="2790" w:type="dxa"/>
            <w:tcBorders>
              <w:top w:val="nil"/>
              <w:left w:val="nil"/>
              <w:bottom w:val="nil"/>
              <w:right w:val="nil"/>
            </w:tcBorders>
            <w:shd w:val="clear" w:color="000000" w:fill="FFFFFF"/>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Medium Epiphytes (dead)</w:t>
            </w:r>
          </w:p>
        </w:tc>
        <w:tc>
          <w:tcPr>
            <w:tcW w:w="3600"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Rooted on dead wood or tree ferns</w:t>
            </w:r>
            <w:r w:rsidR="0010295A">
              <w:rPr>
                <w:rFonts w:ascii="Arial" w:hAnsi="Arial" w:cs="Arial"/>
                <w:color w:val="000000"/>
                <w:sz w:val="20"/>
                <w:szCs w:val="20"/>
              </w:rPr>
              <w:t xml:space="preserve"> including those appearing on stilts</w:t>
            </w:r>
          </w:p>
        </w:tc>
      </w:tr>
      <w:tr w:rsidR="0002118F" w:rsidRPr="0002118F" w:rsidTr="0099662A">
        <w:trPr>
          <w:trHeight w:val="315"/>
        </w:trPr>
        <w:tc>
          <w:tcPr>
            <w:tcW w:w="1002"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R4</w:t>
            </w:r>
          </w:p>
        </w:tc>
        <w:tc>
          <w:tcPr>
            <w:tcW w:w="1080"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0.5&lt;2 m</w:t>
            </w:r>
          </w:p>
        </w:tc>
        <w:tc>
          <w:tcPr>
            <w:tcW w:w="2790" w:type="dxa"/>
            <w:tcBorders>
              <w:top w:val="nil"/>
              <w:left w:val="nil"/>
              <w:bottom w:val="nil"/>
              <w:right w:val="nil"/>
            </w:tcBorders>
            <w:shd w:val="clear" w:color="000000" w:fill="FFFFFF"/>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Medium Epiphytes (live)</w:t>
            </w:r>
          </w:p>
        </w:tc>
        <w:tc>
          <w:tcPr>
            <w:tcW w:w="3600" w:type="dxa"/>
            <w:tcBorders>
              <w:top w:val="nil"/>
              <w:left w:val="nil"/>
              <w:bottom w:val="nil"/>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Rooted on live wood or tree ferns</w:t>
            </w:r>
          </w:p>
        </w:tc>
      </w:tr>
      <w:tr w:rsidR="0002118F" w:rsidRPr="0002118F" w:rsidTr="0099662A">
        <w:trPr>
          <w:trHeight w:val="315"/>
        </w:trPr>
        <w:tc>
          <w:tcPr>
            <w:tcW w:w="1002" w:type="dxa"/>
            <w:tcBorders>
              <w:top w:val="nil"/>
              <w:left w:val="nil"/>
              <w:bottom w:val="single" w:sz="4" w:space="0" w:color="auto"/>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R5</w:t>
            </w:r>
          </w:p>
        </w:tc>
        <w:tc>
          <w:tcPr>
            <w:tcW w:w="1080" w:type="dxa"/>
            <w:tcBorders>
              <w:top w:val="nil"/>
              <w:left w:val="nil"/>
              <w:bottom w:val="single" w:sz="4" w:space="0" w:color="auto"/>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≥2 m</w:t>
            </w:r>
          </w:p>
        </w:tc>
        <w:tc>
          <w:tcPr>
            <w:tcW w:w="2790" w:type="dxa"/>
            <w:tcBorders>
              <w:top w:val="nil"/>
              <w:left w:val="nil"/>
              <w:bottom w:val="single" w:sz="4" w:space="0" w:color="auto"/>
              <w:right w:val="nil"/>
            </w:tcBorders>
            <w:shd w:val="clear" w:color="000000" w:fill="FFFFFF"/>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High Epiphytes</w:t>
            </w:r>
          </w:p>
        </w:tc>
        <w:tc>
          <w:tcPr>
            <w:tcW w:w="3600" w:type="dxa"/>
            <w:tcBorders>
              <w:top w:val="nil"/>
              <w:left w:val="nil"/>
              <w:bottom w:val="single" w:sz="4" w:space="0" w:color="auto"/>
              <w:right w:val="nil"/>
            </w:tcBorders>
            <w:shd w:val="clear" w:color="000000" w:fill="FFFFFF"/>
            <w:noWrap/>
          </w:tcPr>
          <w:p w:rsidR="0002118F" w:rsidRPr="0002118F" w:rsidRDefault="0002118F" w:rsidP="0099662A">
            <w:pPr>
              <w:keepNext/>
              <w:keepLines/>
              <w:rPr>
                <w:rFonts w:ascii="Arial" w:hAnsi="Arial" w:cs="Arial"/>
                <w:color w:val="000000"/>
                <w:sz w:val="20"/>
                <w:szCs w:val="20"/>
              </w:rPr>
            </w:pPr>
            <w:r w:rsidRPr="0002118F">
              <w:rPr>
                <w:rFonts w:ascii="Arial" w:hAnsi="Arial" w:cs="Arial"/>
                <w:color w:val="000000"/>
                <w:sz w:val="20"/>
                <w:szCs w:val="20"/>
              </w:rPr>
              <w:t>Rooted greater than 2 m above the surface</w:t>
            </w:r>
          </w:p>
        </w:tc>
      </w:tr>
    </w:tbl>
    <w:p w:rsidR="0002118F" w:rsidRDefault="0002118F" w:rsidP="00311533"/>
    <w:p w:rsidR="0002118F" w:rsidRDefault="0002118F" w:rsidP="00311533"/>
    <w:p w:rsidR="0002118F" w:rsidRDefault="0002118F" w:rsidP="006B21B6">
      <w:pPr>
        <w:pStyle w:val="SOPTable"/>
      </w:pPr>
      <w:r w:rsidRPr="001035D1">
        <w:rPr>
          <w:b/>
        </w:rPr>
        <w:t>Table 4.</w:t>
      </w:r>
      <w:r w:rsidRPr="001035D1">
        <w:t xml:space="preserve"> </w:t>
      </w:r>
      <w:r w:rsidR="009E2F98" w:rsidRPr="001035D1">
        <w:t>F</w:t>
      </w:r>
      <w:r w:rsidR="009E2F98">
        <w:t xml:space="preserve">rond </w:t>
      </w:r>
      <w:r w:rsidRPr="001035D1">
        <w:t xml:space="preserve">height classes for </w:t>
      </w:r>
      <w:r>
        <w:t xml:space="preserve">large </w:t>
      </w:r>
      <w:r w:rsidRPr="001035D1">
        <w:t>tree ferns</w:t>
      </w:r>
      <w:r w:rsidR="001664C1">
        <w:t xml:space="preserve"> and stem height/ length classes or small tree ferns, shrubs, and seedlings.</w:t>
      </w:r>
      <w:r w:rsidR="00F26D0F">
        <w:t xml:space="preserve"> </w:t>
      </w:r>
      <w:r w:rsidR="009E2F98">
        <w:t xml:space="preserve">Frond </w:t>
      </w:r>
      <w:r w:rsidR="00F26D0F">
        <w:t>height is</w:t>
      </w:r>
      <w:r w:rsidR="00C415C1">
        <w:t xml:space="preserve"> an indication of where the individual is within the forest vertical profile and is measured as</w:t>
      </w:r>
      <w:r w:rsidR="006862EE">
        <w:t xml:space="preserve"> the vertical</w:t>
      </w:r>
      <w:r w:rsidR="00F26D0F">
        <w:t xml:space="preserve"> </w:t>
      </w:r>
      <w:r w:rsidR="00C415C1">
        <w:t>distance</w:t>
      </w:r>
      <w:r w:rsidR="00F26D0F">
        <w:t xml:space="preserve"> from </w:t>
      </w:r>
      <w:r w:rsidR="009E2F98">
        <w:t>the ground</w:t>
      </w:r>
      <w:r w:rsidR="00F26D0F">
        <w:t xml:space="preserve"> to </w:t>
      </w:r>
      <w:r w:rsidR="009E2F98">
        <w:t>an individual’s canopy or the</w:t>
      </w:r>
      <w:r w:rsidR="00F26D0F">
        <w:t xml:space="preserve"> tallest live piece</w:t>
      </w:r>
      <w:r w:rsidR="001664C1">
        <w:t xml:space="preserve"> (</w:t>
      </w:r>
      <w:r w:rsidR="006862EE">
        <w:t>not necessarily follow</w:t>
      </w:r>
      <w:r w:rsidR="001664C1">
        <w:t>ing</w:t>
      </w:r>
      <w:r w:rsidR="006862EE">
        <w:t xml:space="preserve"> the stem).</w:t>
      </w:r>
      <w:r w:rsidR="001664C1">
        <w:t xml:space="preserve"> Alternatively, stem height/ length class does follow the stem </w:t>
      </w:r>
      <w:r w:rsidR="00C415C1">
        <w:t>and is an indication</w:t>
      </w:r>
      <w:r w:rsidR="001664C1">
        <w:t xml:space="preserve"> of the individual</w:t>
      </w:r>
      <w:r w:rsidR="00C415C1">
        <w:t>’</w:t>
      </w:r>
      <w:r w:rsidR="001664C1">
        <w:t>s age.</w:t>
      </w:r>
    </w:p>
    <w:tbl>
      <w:tblPr>
        <w:tblW w:w="8022" w:type="dxa"/>
        <w:tblInd w:w="96" w:type="dxa"/>
        <w:tblLook w:val="04A0" w:firstRow="1" w:lastRow="0" w:firstColumn="1" w:lastColumn="0" w:noHBand="0" w:noVBand="1"/>
      </w:tblPr>
      <w:tblGrid>
        <w:gridCol w:w="1092"/>
        <w:gridCol w:w="1710"/>
        <w:gridCol w:w="1170"/>
        <w:gridCol w:w="4050"/>
      </w:tblGrid>
      <w:tr w:rsidR="00C415C1" w:rsidRPr="00311533" w:rsidTr="00A86907">
        <w:trPr>
          <w:trHeight w:val="315"/>
        </w:trPr>
        <w:tc>
          <w:tcPr>
            <w:tcW w:w="1092" w:type="dxa"/>
            <w:tcBorders>
              <w:top w:val="single" w:sz="4" w:space="0" w:color="auto"/>
              <w:left w:val="nil"/>
              <w:bottom w:val="single" w:sz="4" w:space="0" w:color="auto"/>
              <w:right w:val="nil"/>
            </w:tcBorders>
            <w:shd w:val="clear" w:color="000000" w:fill="FFFFFF"/>
          </w:tcPr>
          <w:p w:rsidR="00C415C1" w:rsidRPr="00311533" w:rsidRDefault="00C415C1" w:rsidP="00A86907">
            <w:pPr>
              <w:pStyle w:val="nrpsTableheader"/>
            </w:pPr>
            <w:r w:rsidRPr="00311533">
              <w:t>Class</w:t>
            </w:r>
          </w:p>
        </w:tc>
        <w:tc>
          <w:tcPr>
            <w:tcW w:w="1710" w:type="dxa"/>
            <w:tcBorders>
              <w:top w:val="single" w:sz="4" w:space="0" w:color="auto"/>
              <w:left w:val="nil"/>
              <w:bottom w:val="single" w:sz="4" w:space="0" w:color="auto"/>
              <w:right w:val="nil"/>
            </w:tcBorders>
            <w:shd w:val="clear" w:color="000000" w:fill="FFFFFF"/>
          </w:tcPr>
          <w:p w:rsidR="00C415C1" w:rsidRPr="00311533" w:rsidRDefault="00C415C1" w:rsidP="00A86907">
            <w:pPr>
              <w:pStyle w:val="nrpsTableheader"/>
            </w:pPr>
            <w:r w:rsidRPr="00311533">
              <w:t>F</w:t>
            </w:r>
            <w:r>
              <w:t>rond</w:t>
            </w:r>
            <w:r w:rsidRPr="00311533">
              <w:t xml:space="preserve"> Height</w:t>
            </w:r>
          </w:p>
        </w:tc>
        <w:tc>
          <w:tcPr>
            <w:tcW w:w="1170" w:type="dxa"/>
            <w:tcBorders>
              <w:top w:val="single" w:sz="4" w:space="0" w:color="auto"/>
              <w:left w:val="nil"/>
              <w:bottom w:val="single" w:sz="4" w:space="0" w:color="auto"/>
              <w:right w:val="nil"/>
            </w:tcBorders>
            <w:shd w:val="clear" w:color="000000" w:fill="FFFFFF"/>
          </w:tcPr>
          <w:p w:rsidR="00C415C1" w:rsidRDefault="0010295A" w:rsidP="00A86907">
            <w:pPr>
              <w:pStyle w:val="nrpsTableheader"/>
            </w:pPr>
            <w:r>
              <w:t>Class</w:t>
            </w:r>
          </w:p>
        </w:tc>
        <w:tc>
          <w:tcPr>
            <w:tcW w:w="4050" w:type="dxa"/>
            <w:tcBorders>
              <w:top w:val="single" w:sz="4" w:space="0" w:color="auto"/>
              <w:left w:val="nil"/>
              <w:bottom w:val="single" w:sz="4" w:space="0" w:color="auto"/>
              <w:right w:val="nil"/>
            </w:tcBorders>
            <w:shd w:val="clear" w:color="000000" w:fill="FFFFFF"/>
          </w:tcPr>
          <w:p w:rsidR="00C415C1" w:rsidRPr="00311533" w:rsidRDefault="00C415C1" w:rsidP="00A86907">
            <w:pPr>
              <w:pStyle w:val="nrpsTableheader"/>
            </w:pPr>
            <w:r>
              <w:t xml:space="preserve">Stem Height/Length </w:t>
            </w:r>
          </w:p>
        </w:tc>
      </w:tr>
      <w:tr w:rsidR="0010295A" w:rsidRPr="0002118F" w:rsidTr="00A86907">
        <w:trPr>
          <w:trHeight w:val="315"/>
        </w:trPr>
        <w:tc>
          <w:tcPr>
            <w:tcW w:w="1092" w:type="dxa"/>
            <w:tcBorders>
              <w:top w:val="single" w:sz="4" w:space="0" w:color="auto"/>
              <w:left w:val="nil"/>
              <w:bottom w:val="nil"/>
              <w:right w:val="nil"/>
            </w:tcBorders>
            <w:shd w:val="clear" w:color="000000" w:fill="FFFFFF"/>
            <w:noWrap/>
          </w:tcPr>
          <w:p w:rsidR="0010295A" w:rsidRPr="0002118F" w:rsidRDefault="0010295A" w:rsidP="00A86907">
            <w:pPr>
              <w:pStyle w:val="nrpsTableCell"/>
            </w:pPr>
            <w:r>
              <w:t>-</w:t>
            </w:r>
          </w:p>
        </w:tc>
        <w:tc>
          <w:tcPr>
            <w:tcW w:w="1710" w:type="dxa"/>
            <w:tcBorders>
              <w:top w:val="single" w:sz="4" w:space="0" w:color="auto"/>
              <w:left w:val="nil"/>
              <w:bottom w:val="nil"/>
              <w:right w:val="nil"/>
            </w:tcBorders>
            <w:shd w:val="clear" w:color="000000" w:fill="FFFFFF"/>
            <w:noWrap/>
          </w:tcPr>
          <w:p w:rsidR="0010295A" w:rsidRPr="0002118F" w:rsidRDefault="0010295A" w:rsidP="00A86907">
            <w:pPr>
              <w:pStyle w:val="nrpsTableCell"/>
            </w:pPr>
            <w:r>
              <w:t>-</w:t>
            </w:r>
          </w:p>
        </w:tc>
        <w:tc>
          <w:tcPr>
            <w:tcW w:w="1170" w:type="dxa"/>
            <w:tcBorders>
              <w:top w:val="single" w:sz="4" w:space="0" w:color="auto"/>
              <w:left w:val="nil"/>
              <w:bottom w:val="nil"/>
              <w:right w:val="nil"/>
            </w:tcBorders>
            <w:shd w:val="clear" w:color="000000" w:fill="FFFFFF"/>
          </w:tcPr>
          <w:p w:rsidR="0010295A" w:rsidRDefault="0010295A" w:rsidP="00A86907">
            <w:pPr>
              <w:pStyle w:val="nrpsTableCell"/>
            </w:pPr>
            <w:r>
              <w:t>S0*</w:t>
            </w:r>
          </w:p>
        </w:tc>
        <w:tc>
          <w:tcPr>
            <w:tcW w:w="4050" w:type="dxa"/>
            <w:tcBorders>
              <w:top w:val="single" w:sz="4" w:space="0" w:color="auto"/>
              <w:left w:val="nil"/>
              <w:bottom w:val="nil"/>
              <w:right w:val="nil"/>
            </w:tcBorders>
            <w:shd w:val="clear" w:color="000000" w:fill="FFFFFF"/>
          </w:tcPr>
          <w:p w:rsidR="0010295A" w:rsidRPr="0002118F" w:rsidRDefault="0010295A" w:rsidP="00A86907">
            <w:pPr>
              <w:pStyle w:val="nrpsTableCell"/>
            </w:pPr>
            <w:r>
              <w:t>&lt;0.5 m</w:t>
            </w:r>
          </w:p>
        </w:tc>
      </w:tr>
      <w:tr w:rsidR="00C415C1" w:rsidRPr="0002118F" w:rsidTr="00A86907">
        <w:trPr>
          <w:trHeight w:val="315"/>
        </w:trPr>
        <w:tc>
          <w:tcPr>
            <w:tcW w:w="1092" w:type="dxa"/>
            <w:tcBorders>
              <w:left w:val="nil"/>
              <w:bottom w:val="nil"/>
              <w:right w:val="nil"/>
            </w:tcBorders>
            <w:shd w:val="clear" w:color="000000" w:fill="FFFFFF"/>
            <w:noWrap/>
          </w:tcPr>
          <w:p w:rsidR="00C415C1" w:rsidRPr="0002118F" w:rsidRDefault="00C415C1" w:rsidP="00A86907">
            <w:pPr>
              <w:pStyle w:val="nrpsTableCell"/>
            </w:pPr>
            <w:r w:rsidRPr="0002118F">
              <w:t>F1</w:t>
            </w:r>
          </w:p>
        </w:tc>
        <w:tc>
          <w:tcPr>
            <w:tcW w:w="1710" w:type="dxa"/>
            <w:tcBorders>
              <w:left w:val="nil"/>
              <w:bottom w:val="nil"/>
              <w:right w:val="nil"/>
            </w:tcBorders>
            <w:shd w:val="clear" w:color="000000" w:fill="FFFFFF"/>
            <w:noWrap/>
          </w:tcPr>
          <w:p w:rsidR="00C415C1" w:rsidRPr="0002118F" w:rsidRDefault="00C415C1" w:rsidP="00A86907">
            <w:pPr>
              <w:pStyle w:val="nrpsTableCell"/>
            </w:pPr>
            <w:r w:rsidRPr="0002118F">
              <w:t>0.5&lt;1 m</w:t>
            </w:r>
          </w:p>
        </w:tc>
        <w:tc>
          <w:tcPr>
            <w:tcW w:w="1170" w:type="dxa"/>
            <w:tcBorders>
              <w:left w:val="nil"/>
              <w:bottom w:val="nil"/>
              <w:right w:val="nil"/>
            </w:tcBorders>
            <w:shd w:val="clear" w:color="000000" w:fill="FFFFFF"/>
          </w:tcPr>
          <w:p w:rsidR="00C415C1" w:rsidRPr="0002118F" w:rsidRDefault="00C415C1" w:rsidP="00A86907">
            <w:pPr>
              <w:pStyle w:val="nrpsTableCell"/>
            </w:pPr>
            <w:r>
              <w:t>S1</w:t>
            </w:r>
          </w:p>
        </w:tc>
        <w:tc>
          <w:tcPr>
            <w:tcW w:w="4050" w:type="dxa"/>
            <w:tcBorders>
              <w:left w:val="nil"/>
              <w:bottom w:val="nil"/>
              <w:right w:val="nil"/>
            </w:tcBorders>
            <w:shd w:val="clear" w:color="000000" w:fill="FFFFFF"/>
          </w:tcPr>
          <w:p w:rsidR="00C415C1" w:rsidRPr="0002118F" w:rsidRDefault="00C415C1" w:rsidP="00A86907">
            <w:pPr>
              <w:pStyle w:val="nrpsTableCell"/>
            </w:pPr>
            <w:r w:rsidRPr="0002118F">
              <w:t>0.5&lt;1 m</w:t>
            </w:r>
          </w:p>
        </w:tc>
      </w:tr>
      <w:tr w:rsidR="00C415C1" w:rsidRPr="0002118F" w:rsidTr="00A86907">
        <w:trPr>
          <w:trHeight w:val="315"/>
        </w:trPr>
        <w:tc>
          <w:tcPr>
            <w:tcW w:w="1092" w:type="dxa"/>
            <w:tcBorders>
              <w:top w:val="nil"/>
              <w:left w:val="nil"/>
              <w:right w:val="nil"/>
            </w:tcBorders>
            <w:shd w:val="clear" w:color="000000" w:fill="FFFFFF"/>
            <w:noWrap/>
          </w:tcPr>
          <w:p w:rsidR="00C415C1" w:rsidRPr="0002118F" w:rsidRDefault="00C415C1" w:rsidP="00A86907">
            <w:pPr>
              <w:pStyle w:val="nrpsTableCell"/>
            </w:pPr>
            <w:r w:rsidRPr="0002118F">
              <w:t>F2</w:t>
            </w:r>
          </w:p>
        </w:tc>
        <w:tc>
          <w:tcPr>
            <w:tcW w:w="1710" w:type="dxa"/>
            <w:tcBorders>
              <w:top w:val="nil"/>
              <w:left w:val="nil"/>
              <w:right w:val="nil"/>
            </w:tcBorders>
            <w:shd w:val="clear" w:color="000000" w:fill="FFFFFF"/>
            <w:noWrap/>
          </w:tcPr>
          <w:p w:rsidR="00C415C1" w:rsidRPr="0002118F" w:rsidRDefault="00C415C1" w:rsidP="00A86907">
            <w:pPr>
              <w:pStyle w:val="nrpsTableCell"/>
            </w:pPr>
            <w:r w:rsidRPr="0002118F">
              <w:t>1&lt;2 m</w:t>
            </w:r>
          </w:p>
        </w:tc>
        <w:tc>
          <w:tcPr>
            <w:tcW w:w="1170" w:type="dxa"/>
            <w:tcBorders>
              <w:top w:val="nil"/>
              <w:left w:val="nil"/>
              <w:right w:val="nil"/>
            </w:tcBorders>
            <w:shd w:val="clear" w:color="000000" w:fill="FFFFFF"/>
          </w:tcPr>
          <w:p w:rsidR="00C415C1" w:rsidRPr="0002118F" w:rsidRDefault="00C415C1" w:rsidP="00A86907">
            <w:pPr>
              <w:pStyle w:val="nrpsTableCell"/>
            </w:pPr>
            <w:r>
              <w:t>S2</w:t>
            </w:r>
          </w:p>
        </w:tc>
        <w:tc>
          <w:tcPr>
            <w:tcW w:w="4050" w:type="dxa"/>
            <w:tcBorders>
              <w:top w:val="nil"/>
              <w:left w:val="nil"/>
              <w:right w:val="nil"/>
            </w:tcBorders>
            <w:shd w:val="clear" w:color="000000" w:fill="FFFFFF"/>
          </w:tcPr>
          <w:p w:rsidR="00C415C1" w:rsidRPr="0002118F" w:rsidRDefault="00C415C1" w:rsidP="00A86907">
            <w:pPr>
              <w:pStyle w:val="nrpsTableCell"/>
            </w:pPr>
            <w:r w:rsidRPr="0002118F">
              <w:t>1&lt;2 m</w:t>
            </w:r>
          </w:p>
        </w:tc>
      </w:tr>
      <w:tr w:rsidR="00C415C1" w:rsidRPr="0002118F" w:rsidTr="00A86907">
        <w:trPr>
          <w:trHeight w:val="315"/>
        </w:trPr>
        <w:tc>
          <w:tcPr>
            <w:tcW w:w="1092" w:type="dxa"/>
            <w:tcBorders>
              <w:top w:val="nil"/>
              <w:left w:val="nil"/>
              <w:right w:val="nil"/>
            </w:tcBorders>
            <w:shd w:val="clear" w:color="000000" w:fill="FFFFFF"/>
            <w:noWrap/>
          </w:tcPr>
          <w:p w:rsidR="00C415C1" w:rsidRPr="0002118F" w:rsidRDefault="00C415C1" w:rsidP="00A86907">
            <w:pPr>
              <w:pStyle w:val="nrpsTableCell"/>
            </w:pPr>
            <w:r>
              <w:t>F3</w:t>
            </w:r>
          </w:p>
        </w:tc>
        <w:tc>
          <w:tcPr>
            <w:tcW w:w="1710" w:type="dxa"/>
            <w:tcBorders>
              <w:top w:val="nil"/>
              <w:left w:val="nil"/>
              <w:right w:val="nil"/>
            </w:tcBorders>
            <w:shd w:val="clear" w:color="000000" w:fill="FFFFFF"/>
            <w:noWrap/>
          </w:tcPr>
          <w:p w:rsidR="00C415C1" w:rsidRPr="0002118F" w:rsidRDefault="00C415C1" w:rsidP="00A86907">
            <w:pPr>
              <w:pStyle w:val="nrpsTableCell"/>
            </w:pPr>
            <w:r>
              <w:t>2&lt;5 m</w:t>
            </w:r>
          </w:p>
        </w:tc>
        <w:tc>
          <w:tcPr>
            <w:tcW w:w="1170" w:type="dxa"/>
            <w:tcBorders>
              <w:top w:val="nil"/>
              <w:left w:val="nil"/>
              <w:right w:val="nil"/>
            </w:tcBorders>
            <w:shd w:val="clear" w:color="000000" w:fill="FFFFFF"/>
          </w:tcPr>
          <w:p w:rsidR="00C415C1" w:rsidRDefault="00C415C1" w:rsidP="00A86907">
            <w:pPr>
              <w:pStyle w:val="nrpsTableCell"/>
            </w:pPr>
            <w:r>
              <w:t>S3</w:t>
            </w:r>
          </w:p>
        </w:tc>
        <w:tc>
          <w:tcPr>
            <w:tcW w:w="4050" w:type="dxa"/>
            <w:tcBorders>
              <w:top w:val="nil"/>
              <w:left w:val="nil"/>
              <w:right w:val="nil"/>
            </w:tcBorders>
            <w:shd w:val="clear" w:color="000000" w:fill="FFFFFF"/>
          </w:tcPr>
          <w:p w:rsidR="00C415C1" w:rsidRDefault="00C415C1" w:rsidP="00A86907">
            <w:pPr>
              <w:pStyle w:val="nrpsTableCell"/>
            </w:pPr>
            <w:r>
              <w:t>2&lt;5 m</w:t>
            </w:r>
          </w:p>
        </w:tc>
      </w:tr>
      <w:tr w:rsidR="00C415C1" w:rsidRPr="0002118F" w:rsidTr="00A86907">
        <w:trPr>
          <w:trHeight w:val="315"/>
        </w:trPr>
        <w:tc>
          <w:tcPr>
            <w:tcW w:w="1092" w:type="dxa"/>
            <w:tcBorders>
              <w:left w:val="nil"/>
              <w:bottom w:val="single" w:sz="4" w:space="0" w:color="auto"/>
              <w:right w:val="nil"/>
            </w:tcBorders>
            <w:shd w:val="clear" w:color="000000" w:fill="FFFFFF"/>
            <w:noWrap/>
          </w:tcPr>
          <w:p w:rsidR="00C415C1" w:rsidRPr="0002118F" w:rsidRDefault="00C415C1" w:rsidP="00A86907">
            <w:pPr>
              <w:pStyle w:val="nrpsTableCell"/>
            </w:pPr>
            <w:r w:rsidRPr="0002118F">
              <w:t>F</w:t>
            </w:r>
            <w:r>
              <w:t>4</w:t>
            </w:r>
          </w:p>
        </w:tc>
        <w:tc>
          <w:tcPr>
            <w:tcW w:w="1710" w:type="dxa"/>
            <w:tcBorders>
              <w:left w:val="nil"/>
              <w:bottom w:val="single" w:sz="4" w:space="0" w:color="auto"/>
              <w:right w:val="nil"/>
            </w:tcBorders>
            <w:shd w:val="clear" w:color="000000" w:fill="FFFFFF"/>
            <w:noWrap/>
          </w:tcPr>
          <w:p w:rsidR="00C415C1" w:rsidRPr="0002118F" w:rsidRDefault="00C415C1" w:rsidP="00A86907">
            <w:pPr>
              <w:pStyle w:val="nrpsTableCell"/>
            </w:pPr>
            <w:r w:rsidRPr="0002118F">
              <w:t>≥</w:t>
            </w:r>
            <w:r>
              <w:t>5</w:t>
            </w:r>
            <w:r w:rsidRPr="0002118F">
              <w:t xml:space="preserve"> m</w:t>
            </w:r>
          </w:p>
        </w:tc>
        <w:tc>
          <w:tcPr>
            <w:tcW w:w="1170" w:type="dxa"/>
            <w:tcBorders>
              <w:left w:val="nil"/>
              <w:bottom w:val="single" w:sz="4" w:space="0" w:color="auto"/>
              <w:right w:val="nil"/>
            </w:tcBorders>
            <w:shd w:val="clear" w:color="000000" w:fill="FFFFFF"/>
          </w:tcPr>
          <w:p w:rsidR="00C415C1" w:rsidRPr="0002118F" w:rsidRDefault="00C415C1" w:rsidP="00A86907">
            <w:pPr>
              <w:pStyle w:val="nrpsTableCell"/>
            </w:pPr>
            <w:r>
              <w:t>S4</w:t>
            </w:r>
          </w:p>
        </w:tc>
        <w:tc>
          <w:tcPr>
            <w:tcW w:w="4050" w:type="dxa"/>
            <w:tcBorders>
              <w:left w:val="nil"/>
              <w:bottom w:val="single" w:sz="4" w:space="0" w:color="auto"/>
              <w:right w:val="nil"/>
            </w:tcBorders>
            <w:shd w:val="clear" w:color="000000" w:fill="FFFFFF"/>
          </w:tcPr>
          <w:p w:rsidR="00C415C1" w:rsidRPr="0002118F" w:rsidRDefault="00C415C1" w:rsidP="00A86907">
            <w:pPr>
              <w:pStyle w:val="nrpsTableCell"/>
            </w:pPr>
            <w:r w:rsidRPr="0002118F">
              <w:t>≥</w:t>
            </w:r>
            <w:r>
              <w:t>5</w:t>
            </w:r>
            <w:r w:rsidRPr="0002118F">
              <w:t xml:space="preserve"> m</w:t>
            </w:r>
          </w:p>
        </w:tc>
      </w:tr>
      <w:tr w:rsidR="0010295A" w:rsidRPr="0002118F" w:rsidTr="00A86907">
        <w:trPr>
          <w:trHeight w:val="315"/>
        </w:trPr>
        <w:tc>
          <w:tcPr>
            <w:tcW w:w="8022" w:type="dxa"/>
            <w:gridSpan w:val="4"/>
            <w:tcBorders>
              <w:top w:val="single" w:sz="4" w:space="0" w:color="auto"/>
              <w:left w:val="nil"/>
              <w:right w:val="nil"/>
            </w:tcBorders>
            <w:shd w:val="clear" w:color="000000" w:fill="FFFFFF"/>
            <w:noWrap/>
          </w:tcPr>
          <w:p w:rsidR="0010295A" w:rsidRPr="0002118F" w:rsidRDefault="0010295A" w:rsidP="00A86907">
            <w:pPr>
              <w:pStyle w:val="nrpsTableCell"/>
            </w:pPr>
            <w:r>
              <w:t xml:space="preserve">*S0 class is only used for </w:t>
            </w:r>
            <w:r w:rsidR="00A86907">
              <w:t>small</w:t>
            </w:r>
            <w:r>
              <w:t xml:space="preserve"> tree ferns with short or absent stem length</w:t>
            </w:r>
            <w:r w:rsidR="00A86907">
              <w:t>s</w:t>
            </w:r>
            <w:r>
              <w:t>.</w:t>
            </w:r>
          </w:p>
        </w:tc>
      </w:tr>
    </w:tbl>
    <w:p w:rsidR="0002118F" w:rsidRDefault="0002118F" w:rsidP="00390B7F"/>
    <w:p w:rsidR="000568F8" w:rsidRDefault="000568F8"/>
    <w:p w:rsidR="00390B7F" w:rsidDel="0068618C" w:rsidRDefault="00A41759" w:rsidP="00390B7F">
      <w:pPr>
        <w:rPr>
          <w:del w:id="2333" w:author="Meagan J. Selvig" w:date="2014-10-14T10:43:00Z"/>
        </w:rPr>
      </w:pPr>
      <w:commentRangeStart w:id="2334"/>
      <w:r w:rsidRPr="00AA17F4">
        <w:t>Large Trees:</w:t>
      </w:r>
      <w:commentRangeEnd w:id="2334"/>
      <w:r w:rsidR="00073724">
        <w:rPr>
          <w:rStyle w:val="CommentReference"/>
        </w:rPr>
        <w:commentReference w:id="2334"/>
      </w:r>
      <w:r>
        <w:t xml:space="preserve"> Live and dead Large Trees (</w:t>
      </w:r>
      <w:r w:rsidRPr="005841B5">
        <w:t>DBH ≥10</w:t>
      </w:r>
      <w:r w:rsidRPr="00AA17F4">
        <w:t xml:space="preserve"> cm</w:t>
      </w:r>
      <w:r>
        <w:t xml:space="preserve">) are counted within the entire 20 x 50 m plot and recorded by </w:t>
      </w:r>
      <w:r w:rsidR="00B72BC0">
        <w:t>quadrant</w:t>
      </w:r>
      <w:r>
        <w:t xml:space="preserve"> number. Q</w:t>
      </w:r>
      <w:r w:rsidRPr="00434691">
        <w:t>uantitative</w:t>
      </w:r>
      <w:r>
        <w:t xml:space="preserve"> </w:t>
      </w:r>
      <w:r w:rsidRPr="00434691">
        <w:t>measures</w:t>
      </w:r>
      <w:r>
        <w:t xml:space="preserve"> recorded</w:t>
      </w:r>
      <w:r w:rsidRPr="00434691">
        <w:t xml:space="preserve"> </w:t>
      </w:r>
      <w:r>
        <w:t xml:space="preserve">for each individual </w:t>
      </w:r>
      <w:r w:rsidRPr="00AA17F4">
        <w:t>includ</w:t>
      </w:r>
      <w:r>
        <w:t>e</w:t>
      </w:r>
      <w:r w:rsidRPr="00AA17F4">
        <w:t xml:space="preserve">: species, living status (live or dead), </w:t>
      </w:r>
      <w:r>
        <w:t xml:space="preserve">DBH, </w:t>
      </w:r>
      <w:r w:rsidRPr="00AA17F4">
        <w:t xml:space="preserve">number of boles, </w:t>
      </w:r>
      <w:r>
        <w:t>vigor class (table 1)</w:t>
      </w:r>
      <w:r w:rsidRPr="00AA17F4">
        <w:t xml:space="preserve">, reproductive status, and rooting height </w:t>
      </w:r>
      <w:r>
        <w:t>class (table 3)</w:t>
      </w:r>
      <w:r w:rsidRPr="00AA17F4">
        <w:t>.</w:t>
      </w:r>
      <w:r>
        <w:t xml:space="preserve"> </w:t>
      </w:r>
      <w:ins w:id="2335" w:author="Meagan J. Selvig" w:date="2014-10-14T10:40:00Z">
        <w:del w:id="2336" w:author="Ainsworth, Alison" w:date="2015-02-03T10:17:00Z">
          <w:r w:rsidR="0024564E" w:rsidDel="0068618C">
            <w:delText xml:space="preserve"> </w:delText>
          </w:r>
        </w:del>
        <w:del w:id="2337" w:author="Ainsworth, Alison" w:date="2015-02-02T15:28:00Z">
          <w:r w:rsidR="0024564E" w:rsidDel="00197A4D">
            <w:delText>If a large tree is completely uprooted and ha</w:delText>
          </w:r>
        </w:del>
      </w:ins>
      <w:ins w:id="2338" w:author="Meagan J. Selvig" w:date="2014-10-14T10:41:00Z">
        <w:del w:id="2339" w:author="Ainsworth, Alison" w:date="2015-02-02T15:28:00Z">
          <w:r w:rsidR="0024564E" w:rsidDel="00197A4D">
            <w:delText>s</w:delText>
          </w:r>
        </w:del>
      </w:ins>
      <w:ins w:id="2340" w:author="Meagan J. Selvig" w:date="2014-10-14T10:40:00Z">
        <w:del w:id="2341" w:author="Ainsworth, Alison" w:date="2015-02-02T15:28:00Z">
          <w:r w:rsidR="0024564E" w:rsidDel="00197A4D">
            <w:delText xml:space="preserve"> sprouts growing upright from the prostrate (not necessarily flush with ground) trunk, evaluate whether or not the sprouts </w:delText>
          </w:r>
        </w:del>
      </w:ins>
      <w:ins w:id="2342" w:author="Meagan J. Selvig" w:date="2014-10-14T10:41:00Z">
        <w:del w:id="2343" w:author="Ainsworth, Alison" w:date="2015-02-02T15:28:00Z">
          <w:r w:rsidR="0024564E" w:rsidDel="00197A4D">
            <w:delText>are</w:delText>
          </w:r>
        </w:del>
      </w:ins>
      <w:ins w:id="2344" w:author="Meagan J. Selvig" w:date="2014-10-14T10:40:00Z">
        <w:del w:id="2345" w:author="Ainsworth, Alison" w:date="2015-02-02T15:28:00Z">
          <w:r w:rsidR="0024564E" w:rsidDel="00197A4D">
            <w:delText xml:space="preserve"> acting as individuals. </w:delText>
          </w:r>
        </w:del>
      </w:ins>
      <w:ins w:id="2346" w:author="Meagan J. Selvig" w:date="2014-10-14T10:39:00Z">
        <w:del w:id="2347" w:author="Ainsworth, Alison" w:date="2015-02-02T15:30:00Z">
          <w:r w:rsidR="0024564E" w:rsidDel="00197A4D">
            <w:delText xml:space="preserve">A tree </w:delText>
          </w:r>
        </w:del>
        <w:del w:id="2348" w:author="Ainsworth, Alison" w:date="2015-02-02T15:29:00Z">
          <w:r w:rsidR="0024564E" w:rsidDel="00197A4D">
            <w:delText>could be</w:delText>
          </w:r>
        </w:del>
        <w:del w:id="2349" w:author="Ainsworth, Alison" w:date="2015-02-02T15:30:00Z">
          <w:r w:rsidR="0024564E" w:rsidDel="00197A4D">
            <w:delText xml:space="preserve"> counted as live even if the entire tree was uprooted.</w:delText>
          </w:r>
        </w:del>
      </w:ins>
      <w:ins w:id="2350" w:author="Meagan J. Selvig" w:date="2014-10-14T10:40:00Z">
        <w:del w:id="2351" w:author="Ainsworth, Alison" w:date="2015-02-02T15:30:00Z">
          <w:r w:rsidR="0024564E" w:rsidDel="00197A4D">
            <w:delText xml:space="preserve"> In such cases, count the s</w:delText>
          </w:r>
          <w:r w:rsidR="0024564E" w:rsidRPr="00AB7534" w:rsidDel="00197A4D">
            <w:delText>p</w:delText>
          </w:r>
          <w:r w:rsidR="0024564E" w:rsidDel="00197A4D">
            <w:delText>routs as individuals if they have set roots or have had</w:delText>
          </w:r>
          <w:r w:rsidR="0024564E" w:rsidRPr="00AB7534" w:rsidDel="00197A4D">
            <w:delText xml:space="preserve"> enough time to grow completely upright (usually perpendicular to the ground)</w:delText>
          </w:r>
          <w:r w:rsidR="0024564E" w:rsidDel="00197A4D">
            <w:delText>, and make</w:delText>
          </w:r>
          <w:r w:rsidR="0024564E" w:rsidRPr="00AB7534" w:rsidDel="00197A4D">
            <w:delText xml:space="preserve"> </w:delText>
          </w:r>
          <w:r w:rsidR="0024564E" w:rsidDel="00197A4D">
            <w:delText>n</w:delText>
          </w:r>
          <w:r w:rsidR="0024564E" w:rsidRPr="00AB7534" w:rsidDel="00197A4D">
            <w:delText>otes on uproot</w:delText>
          </w:r>
          <w:r w:rsidR="0024564E" w:rsidDel="00197A4D">
            <w:delText>ed</w:delText>
          </w:r>
          <w:r w:rsidR="0024564E" w:rsidRPr="00AB7534" w:rsidDel="00197A4D">
            <w:delText xml:space="preserve"> </w:delText>
          </w:r>
          <w:r w:rsidR="0024564E" w:rsidDel="00197A4D">
            <w:delText xml:space="preserve">trees </w:delText>
          </w:r>
          <w:r w:rsidR="0024564E" w:rsidRPr="00AB7534" w:rsidDel="00197A4D">
            <w:delText>when necessary.</w:delText>
          </w:r>
        </w:del>
      </w:ins>
      <w:ins w:id="2352" w:author="Meagan J. Selvig" w:date="2014-10-14T10:39:00Z">
        <w:del w:id="2353" w:author="Ainsworth, Alison" w:date="2015-02-02T15:30:00Z">
          <w:r w:rsidR="0024564E" w:rsidDel="00197A4D">
            <w:delText xml:space="preserve"> </w:delText>
          </w:r>
        </w:del>
      </w:ins>
      <w:del w:id="2354" w:author="Ainsworth, Alison" w:date="2015-02-02T15:30:00Z">
        <w:r w:rsidDel="00197A4D">
          <w:delText xml:space="preserve">Additionally, for all dead Large Trees, </w:delText>
        </w:r>
      </w:del>
      <w:del w:id="2355" w:author="Ainsworth, Alison" w:date="2014-11-18T16:11:00Z">
        <w:r w:rsidR="00B72BC0" w:rsidDel="000D3D45">
          <w:delText>quadrant</w:delText>
        </w:r>
        <w:r w:rsidR="006862EE" w:rsidDel="000D3D45">
          <w:delText xml:space="preserve"> </w:delText>
        </w:r>
      </w:del>
      <w:del w:id="2356" w:author="Ainsworth, Alison" w:date="2015-02-02T15:30:00Z">
        <w:r w:rsidR="00D23822" w:rsidDel="00197A4D">
          <w:delText>height</w:delText>
        </w:r>
        <w:r w:rsidR="008F4BC1" w:rsidRPr="008F4BC1" w:rsidDel="00197A4D">
          <w:delText xml:space="preserve"> </w:delText>
        </w:r>
        <w:r w:rsidR="008F4BC1" w:rsidDel="00197A4D">
          <w:delText>is recorded</w:delText>
        </w:r>
        <w:r w:rsidR="00D23822" w:rsidDel="00197A4D">
          <w:delText xml:space="preserve">. </w:delText>
        </w:r>
      </w:del>
      <w:r w:rsidR="00390B7F">
        <w:t xml:space="preserve">The number of boles corresponds to how many stems have recorded DBHs for an individual tree. </w:t>
      </w:r>
      <w:r w:rsidR="00390B7F" w:rsidRPr="00AA17F4">
        <w:rPr>
          <w:vanish/>
        </w:rPr>
        <w:t xml:space="preserve">Shrubs are tallied </w:t>
      </w:r>
      <w:r w:rsidR="00040D1F">
        <w:rPr>
          <w:vanish/>
        </w:rPr>
        <w:t>by</w:t>
      </w:r>
      <w:r w:rsidR="00390B7F" w:rsidRPr="00AA17F4">
        <w:rPr>
          <w:vanish/>
        </w:rPr>
        <w:t xml:space="preserve"> foliar and rootin</w:t>
      </w:r>
      <w:r w:rsidR="00040D1F">
        <w:rPr>
          <w:vanish/>
        </w:rPr>
        <w:t>g height classes, as well as by</w:t>
      </w:r>
      <w:r w:rsidR="00390B7F" w:rsidRPr="00AA17F4">
        <w:rPr>
          <w:vanish/>
        </w:rPr>
        <w:t xml:space="preserve"> living status. </w:t>
      </w:r>
      <w:r w:rsidR="00390B7F" w:rsidRPr="00AA17F4">
        <w:t xml:space="preserve">Vigor is recorded </w:t>
      </w:r>
      <w:r w:rsidR="00040D1F">
        <w:t>as one of</w:t>
      </w:r>
      <w:r w:rsidR="00390B7F">
        <w:t xml:space="preserve"> five classes ranging from healthy live to old dead based on</w:t>
      </w:r>
      <w:r w:rsidR="00390B7F" w:rsidRPr="00AA17F4">
        <w:t xml:space="preserve"> criteria </w:t>
      </w:r>
      <w:r w:rsidR="00390B7F">
        <w:t>defined</w:t>
      </w:r>
      <w:r w:rsidR="00390B7F" w:rsidRPr="00AA17F4">
        <w:t xml:space="preserve"> in </w:t>
      </w:r>
      <w:commentRangeStart w:id="2357"/>
      <w:r w:rsidR="00390B7F" w:rsidRPr="00AA17F4">
        <w:t>Table 1</w:t>
      </w:r>
      <w:commentRangeEnd w:id="2357"/>
      <w:r w:rsidR="0068618C">
        <w:rPr>
          <w:rStyle w:val="CommentReference"/>
        </w:rPr>
        <w:commentReference w:id="2357"/>
      </w:r>
      <w:r w:rsidR="00390B7F" w:rsidRPr="00AA17F4">
        <w:t xml:space="preserve">. </w:t>
      </w:r>
      <w:del w:id="2358" w:author="Ainsworth, Alison" w:date="2015-02-02T15:32:00Z">
        <w:r w:rsidR="00390B7F" w:rsidRPr="00AA17F4" w:rsidDel="00197A4D">
          <w:delText xml:space="preserve">Dead trees </w:delText>
        </w:r>
        <w:r w:rsidR="00390B7F" w:rsidDel="00197A4D">
          <w:delText xml:space="preserve">or </w:delText>
        </w:r>
        <w:r w:rsidR="00390B7F" w:rsidRPr="00AA17F4" w:rsidDel="00197A4D">
          <w:delText>snags</w:delText>
        </w:r>
      </w:del>
      <w:ins w:id="2359" w:author="Meagan J. Selvig" w:date="2014-09-30T13:48:00Z">
        <w:del w:id="2360" w:author="Ainsworth, Alison" w:date="2015-02-02T15:32:00Z">
          <w:r w:rsidR="00971748" w:rsidDel="00197A4D">
            <w:delText xml:space="preserve"> </w:delText>
          </w:r>
        </w:del>
      </w:ins>
      <w:ins w:id="2361" w:author="Meagan J. Selvig" w:date="2014-10-02T10:48:00Z">
        <w:del w:id="2362" w:author="Ainsworth, Alison" w:date="2015-02-02T15:32:00Z">
          <w:r w:rsidR="00971748" w:rsidDel="00197A4D">
            <w:delText>(</w:delText>
          </w:r>
        </w:del>
      </w:ins>
      <w:ins w:id="2363" w:author="Meagan J. Selvig" w:date="2014-10-02T10:47:00Z">
        <w:del w:id="2364" w:author="Ainsworth, Alison" w:date="2015-02-02T15:31:00Z">
          <w:r w:rsidR="00971748" w:rsidDel="00197A4D">
            <w:delText>snag</w:delText>
          </w:r>
        </w:del>
      </w:ins>
      <w:ins w:id="2365" w:author="Meagan J. Selvig" w:date="2014-10-02T10:48:00Z">
        <w:del w:id="2366" w:author="Ainsworth, Alison" w:date="2015-02-02T15:31:00Z">
          <w:r w:rsidR="00971748" w:rsidDel="00197A4D">
            <w:delText>s</w:delText>
          </w:r>
        </w:del>
      </w:ins>
      <w:ins w:id="2367" w:author="Meagan J. Selvig" w:date="2014-10-02T10:47:00Z">
        <w:del w:id="2368" w:author="Ainsworth, Alison" w:date="2015-02-02T15:31:00Z">
          <w:r w:rsidR="00971748" w:rsidDel="00197A4D">
            <w:delText xml:space="preserve"> </w:delText>
          </w:r>
        </w:del>
      </w:ins>
      <w:ins w:id="2369" w:author="Meagan J. Selvig" w:date="2014-10-02T10:48:00Z">
        <w:del w:id="2370" w:author="Ainsworth, Alison" w:date="2015-02-02T15:31:00Z">
          <w:r w:rsidR="00971748" w:rsidDel="00197A4D">
            <w:delText>are</w:delText>
          </w:r>
        </w:del>
      </w:ins>
      <w:ins w:id="2371" w:author="Meagan J. Selvig" w:date="2014-10-02T10:47:00Z">
        <w:del w:id="2372" w:author="Ainsworth, Alison" w:date="2015-02-02T15:31:00Z">
          <w:r w:rsidR="00971748" w:rsidDel="00197A4D">
            <w:delText xml:space="preserve"> </w:delText>
          </w:r>
        </w:del>
      </w:ins>
      <w:ins w:id="2373" w:author="Meagan J. Selvig" w:date="2014-09-30T13:48:00Z">
        <w:del w:id="2374" w:author="Ainsworth, Alison" w:date="2015-02-02T15:31:00Z">
          <w:r w:rsidR="00971748" w:rsidDel="00197A4D">
            <w:delText>dead tree</w:delText>
          </w:r>
        </w:del>
      </w:ins>
      <w:ins w:id="2375" w:author="Meagan J. Selvig" w:date="2014-10-02T10:48:00Z">
        <w:del w:id="2376" w:author="Ainsworth, Alison" w:date="2015-02-02T15:31:00Z">
          <w:r w:rsidR="00971748" w:rsidDel="00197A4D">
            <w:delText>s</w:delText>
          </w:r>
        </w:del>
      </w:ins>
      <w:ins w:id="2377" w:author="Meagan J. Selvig" w:date="2014-09-30T13:48:00Z">
        <w:del w:id="2378" w:author="Ainsworth, Alison" w:date="2015-02-02T15:31:00Z">
          <w:r w:rsidR="00E31AE3" w:rsidDel="00197A4D">
            <w:delText xml:space="preserve"> where species </w:delText>
          </w:r>
        </w:del>
      </w:ins>
      <w:ins w:id="2379" w:author="Meagan J. Selvig" w:date="2014-09-30T13:49:00Z">
        <w:del w:id="2380" w:author="Ainsworth, Alison" w:date="2015-02-02T15:31:00Z">
          <w:r w:rsidR="00E31AE3" w:rsidDel="00197A4D">
            <w:delText>cannot</w:delText>
          </w:r>
        </w:del>
      </w:ins>
      <w:ins w:id="2381" w:author="Meagan J. Selvig" w:date="2014-09-30T13:48:00Z">
        <w:del w:id="2382" w:author="Ainsworth, Alison" w:date="2015-02-02T15:31:00Z">
          <w:r w:rsidR="00E31AE3" w:rsidDel="00197A4D">
            <w:delText xml:space="preserve"> be identified</w:delText>
          </w:r>
        </w:del>
        <w:del w:id="2383" w:author="Ainsworth, Alison" w:date="2015-02-02T15:32:00Z">
          <w:r w:rsidR="00E31AE3" w:rsidDel="00197A4D">
            <w:delText>)</w:delText>
          </w:r>
        </w:del>
      </w:ins>
      <w:del w:id="2384" w:author="Ainsworth, Alison" w:date="2015-02-02T15:32:00Z">
        <w:r w:rsidR="00390B7F" w:rsidRPr="00AA17F4" w:rsidDel="00197A4D">
          <w:delText xml:space="preserve"> </w:delText>
        </w:r>
        <w:r w:rsidR="00AF6807" w:rsidDel="00197A4D">
          <w:delText xml:space="preserve">and stumps </w:delText>
        </w:r>
        <w:r w:rsidR="00390B7F" w:rsidRPr="00AA17F4" w:rsidDel="00197A4D">
          <w:delText xml:space="preserve">are tallied </w:delText>
        </w:r>
        <w:r w:rsidR="00AF6807" w:rsidDel="00197A4D">
          <w:delText xml:space="preserve">including diameter and height </w:delText>
        </w:r>
        <w:r w:rsidR="00390B7F" w:rsidRPr="00AA17F4" w:rsidDel="00197A4D">
          <w:delText>as long as they are standing (even if leaning</w:delText>
        </w:r>
      </w:del>
      <w:ins w:id="2385" w:author="Meagan J. Selvig" w:date="2014-09-30T13:44:00Z">
        <w:del w:id="2386" w:author="Ainsworth, Alison" w:date="2015-02-02T15:32:00Z">
          <w:r w:rsidR="00E31AE3" w:rsidDel="00197A4D">
            <w:delText xml:space="preserve"> up to 45 degrees</w:delText>
          </w:r>
        </w:del>
      </w:ins>
      <w:del w:id="2387" w:author="Ainsworth, Alison" w:date="2015-02-02T15:32:00Z">
        <w:r w:rsidR="00390B7F" w:rsidRPr="00AA17F4" w:rsidDel="00197A4D">
          <w:delText xml:space="preserve">) and have an intact bole that is at least </w:delText>
        </w:r>
        <w:r w:rsidR="006862EE" w:rsidDel="00197A4D">
          <w:delText>0.5</w:delText>
        </w:r>
        <w:r w:rsidR="00390B7F" w:rsidRPr="00AA17F4" w:rsidDel="00197A4D">
          <w:delText xml:space="preserve"> m tall</w:delText>
        </w:r>
      </w:del>
      <w:ins w:id="2388" w:author="Meagan J. Selvig" w:date="2014-09-30T13:45:00Z">
        <w:del w:id="2389" w:author="Ainsworth, Alison" w:date="2015-02-02T15:32:00Z">
          <w:r w:rsidR="00E31AE3" w:rsidDel="00197A4D">
            <w:delText xml:space="preserve"> </w:delText>
          </w:r>
        </w:del>
        <w:del w:id="2390" w:author="Ainsworth, Alison" w:date="2015-02-02T15:31:00Z">
          <w:r w:rsidR="00E31AE3" w:rsidDel="00197A4D">
            <w:delText>with a diameter of at least 50 cm</w:delText>
          </w:r>
        </w:del>
      </w:ins>
      <w:del w:id="2391" w:author="Ainsworth, Alison" w:date="2015-02-02T15:32:00Z">
        <w:r w:rsidR="00390B7F" w:rsidRPr="00AA17F4" w:rsidDel="00197A4D">
          <w:delText>.</w:delText>
        </w:r>
        <w:r w:rsidR="000117EB" w:rsidDel="00197A4D">
          <w:delText xml:space="preserve"> </w:delText>
        </w:r>
      </w:del>
      <w:r w:rsidR="00390B7F">
        <w:t xml:space="preserve">Reproductive status is recorded for all </w:t>
      </w:r>
      <w:r w:rsidR="008F4BC1">
        <w:t xml:space="preserve">live </w:t>
      </w:r>
      <w:r w:rsidR="00390B7F">
        <w:t xml:space="preserve">individuals with any evidence of flowering or fruiting. </w:t>
      </w:r>
      <w:r w:rsidR="00390B7F" w:rsidRPr="00AA17F4">
        <w:t>Rooting height</w:t>
      </w:r>
      <w:r w:rsidR="00390B7F">
        <w:t xml:space="preserve"> indicates if an individual is epiphytic and is recorded as the measured distance </w:t>
      </w:r>
      <w:r w:rsidR="00390B7F" w:rsidRPr="005841B5">
        <w:t xml:space="preserve">class </w:t>
      </w:r>
      <w:r w:rsidR="008F4BC1">
        <w:t xml:space="preserve">(0, &gt;0 </w:t>
      </w:r>
      <w:r w:rsidR="008F4BC1" w:rsidRPr="00FE7E87">
        <w:t>–</w:t>
      </w:r>
      <w:r w:rsidR="008F4BC1" w:rsidRPr="00AA17F4">
        <w:t xml:space="preserve"> &lt;0.5 m, 0.5 m </w:t>
      </w:r>
      <w:r w:rsidR="008F4BC1" w:rsidRPr="00FE7E87">
        <w:t>–</w:t>
      </w:r>
      <w:r w:rsidR="008F4BC1">
        <w:t xml:space="preserve"> &lt;</w:t>
      </w:r>
      <w:r w:rsidR="008F4BC1" w:rsidRPr="00AA17F4">
        <w:t xml:space="preserve">2 m, </w:t>
      </w:r>
      <w:r w:rsidR="008F4BC1">
        <w:t>or</w:t>
      </w:r>
      <w:r w:rsidR="008F4BC1" w:rsidRPr="00AA17F4">
        <w:t xml:space="preserve"> </w:t>
      </w:r>
      <w:r w:rsidR="008F4BC1">
        <w:t>≥</w:t>
      </w:r>
      <w:r w:rsidR="008F4BC1" w:rsidRPr="00AA17F4">
        <w:t>2 m</w:t>
      </w:r>
      <w:r w:rsidR="008F4BC1">
        <w:t xml:space="preserve">) </w:t>
      </w:r>
      <w:r w:rsidR="00390B7F" w:rsidRPr="005841B5">
        <w:t>between</w:t>
      </w:r>
      <w:r w:rsidR="00390B7F">
        <w:t xml:space="preserve"> the root crown and the ground (table 3)</w:t>
      </w:r>
      <w:r w:rsidR="00390B7F" w:rsidRPr="00AA17F4">
        <w:t>.</w:t>
      </w:r>
      <w:r w:rsidR="00AF6807">
        <w:t xml:space="preserve"> Individuals with stilt roots and root crowns between 0.5 and </w:t>
      </w:r>
      <w:r w:rsidR="00AF6807">
        <w:lastRenderedPageBreak/>
        <w:t>2 m off</w:t>
      </w:r>
      <w:r w:rsidR="00390B7F" w:rsidRPr="00AA17F4">
        <w:t xml:space="preserve"> </w:t>
      </w:r>
      <w:r w:rsidR="00AF6807">
        <w:t>the ground are recorded as R3 (rooted on dead wood or tree ferns) with a comment that the log is decomposed.</w:t>
      </w:r>
      <w:ins w:id="2392" w:author="Meagan J. Selvig" w:date="2014-10-14T10:43:00Z">
        <w:r w:rsidR="0024564E">
          <w:t xml:space="preserve"> </w:t>
        </w:r>
      </w:ins>
      <w:ins w:id="2393" w:author="Ainsworth, Alison" w:date="2015-02-02T15:32:00Z">
        <w:r w:rsidR="00197A4D">
          <w:t>For all dead Large Trees, height</w:t>
        </w:r>
        <w:r w:rsidR="00197A4D" w:rsidRPr="008F4BC1">
          <w:t xml:space="preserve"> </w:t>
        </w:r>
        <w:r w:rsidR="00197A4D">
          <w:t xml:space="preserve">is also recorded to enable biomass calculations. </w:t>
        </w:r>
        <w:r w:rsidR="00197A4D" w:rsidRPr="00AA17F4">
          <w:t xml:space="preserve">Dead trees </w:t>
        </w:r>
        <w:r w:rsidR="00197A4D">
          <w:t xml:space="preserve">or </w:t>
        </w:r>
        <w:r w:rsidR="00197A4D" w:rsidRPr="00AA17F4">
          <w:t>snags</w:t>
        </w:r>
        <w:r w:rsidR="00197A4D">
          <w:t xml:space="preserve"> (unidentified species)</w:t>
        </w:r>
        <w:r w:rsidR="00197A4D" w:rsidRPr="00AA17F4">
          <w:t xml:space="preserve"> </w:t>
        </w:r>
        <w:r w:rsidR="00197A4D">
          <w:t xml:space="preserve">and stumps </w:t>
        </w:r>
        <w:r w:rsidR="00197A4D" w:rsidRPr="00AA17F4">
          <w:t xml:space="preserve">are tallied </w:t>
        </w:r>
        <w:r w:rsidR="00197A4D">
          <w:t xml:space="preserve">including diameter and height </w:t>
        </w:r>
        <w:r w:rsidR="00197A4D" w:rsidRPr="00AA17F4">
          <w:t>as long as they are standing (even if leaning</w:t>
        </w:r>
        <w:r w:rsidR="00197A4D">
          <w:t xml:space="preserve"> up to 45 degrees</w:t>
        </w:r>
        <w:r w:rsidR="00197A4D" w:rsidRPr="00AA17F4">
          <w:t xml:space="preserve">) and have an intact bole that is at least </w:t>
        </w:r>
        <w:r w:rsidR="00197A4D">
          <w:t>0.5</w:t>
        </w:r>
        <w:r w:rsidR="00197A4D" w:rsidRPr="00AA17F4">
          <w:t xml:space="preserve"> m tall.</w:t>
        </w:r>
      </w:ins>
    </w:p>
    <w:p w:rsidR="0068618C" w:rsidRPr="00940F2B" w:rsidRDefault="0068618C" w:rsidP="00390B7F">
      <w:pPr>
        <w:rPr>
          <w:ins w:id="2394" w:author="Ainsworth, Alison" w:date="2015-02-03T10:18:00Z"/>
        </w:rPr>
      </w:pPr>
    </w:p>
    <w:p w:rsidR="008F4BC1" w:rsidRDefault="008F4BC1" w:rsidP="00390B7F"/>
    <w:p w:rsidR="008F4BC1" w:rsidRDefault="008F4BC1" w:rsidP="008F4BC1">
      <w:r>
        <w:t xml:space="preserve">In areas that have burned, additional measurements are taken on Large Trees. Sprouting at the base or along the trunk indicates the tree is still alive and should be taken into account when assigning vigor class. </w:t>
      </w:r>
      <w:del w:id="2395" w:author="Ainsworth, Alison" w:date="2015-02-02T15:33:00Z">
        <w:r w:rsidDel="00C412DD">
          <w:delText xml:space="preserve"> </w:delText>
        </w:r>
      </w:del>
      <w:r>
        <w:t xml:space="preserve">When root sprouts are present, record 1) height of the tallest sprout, 2) width of the entire sprout complex at the broadest point, and 3) width perpendicular to the axis of the broadest point. These three measurements allow volume to be calculated for the root sprouts.  </w:t>
      </w:r>
    </w:p>
    <w:p w:rsidR="00390B7F" w:rsidRDefault="00390B7F" w:rsidP="00390B7F">
      <w:pPr>
        <w:rPr>
          <w:ins w:id="2396" w:author="Meagan J. Selvig" w:date="2014-10-02T11:21:00Z"/>
        </w:rPr>
      </w:pPr>
      <w:r>
        <w:t xml:space="preserve">Canopy height is recorded within each plot by measuring the </w:t>
      </w:r>
      <w:r w:rsidRPr="002A03AB">
        <w:t xml:space="preserve">height of </w:t>
      </w:r>
      <w:r w:rsidR="00887610">
        <w:t xml:space="preserve">five </w:t>
      </w:r>
      <w:r w:rsidRPr="002A03AB">
        <w:t>canopy</w:t>
      </w:r>
      <w:r>
        <w:t xml:space="preserve"> trees per plot</w:t>
      </w:r>
      <w:r w:rsidR="00887610">
        <w:t xml:space="preserve"> that</w:t>
      </w:r>
      <w:r>
        <w:t xml:space="preserve"> represent the average canopy height within the plot</w:t>
      </w:r>
      <w:r w:rsidR="00887610">
        <w:t>; these are selected subjectively</w:t>
      </w:r>
      <w:r>
        <w:t>. The height of up to five scattered emergent trees if present</w:t>
      </w:r>
      <w:r w:rsidR="00040D1F">
        <w:t>,</w:t>
      </w:r>
      <w:r>
        <w:t xml:space="preserve"> above the a</w:t>
      </w:r>
      <w:r w:rsidR="00040D1F">
        <w:t>verage canopy are also measured</w:t>
      </w:r>
      <w:r>
        <w:t>. Height is measured to the nearest tenth of a meter from the ground</w:t>
      </w:r>
      <w:r w:rsidR="00AF6807">
        <w:t xml:space="preserve"> or a measured distance up the tree that is visible</w:t>
      </w:r>
      <w:r>
        <w:t xml:space="preserve"> to the top of the tree </w:t>
      </w:r>
      <w:r w:rsidR="00040D1F">
        <w:t xml:space="preserve">using a clinometers and meter tapes </w:t>
      </w:r>
      <w:r>
        <w:t>(SOP #9 “Using a Clinometer to Measure Height and Slope”).</w:t>
      </w:r>
      <w:r w:rsidR="00755BFA">
        <w:t xml:space="preserve"> For each tree, living status, DBH, and </w:t>
      </w:r>
      <w:r w:rsidR="00B72BC0">
        <w:t>quadrant</w:t>
      </w:r>
      <w:r w:rsidR="00755BFA">
        <w:t xml:space="preserve"> number are also recorded.</w:t>
      </w:r>
      <w:r>
        <w:t xml:space="preserve"> </w:t>
      </w:r>
    </w:p>
    <w:p w:rsidR="00C518CB" w:rsidRDefault="00C518CB" w:rsidP="00390B7F">
      <w:pPr>
        <w:rPr>
          <w:ins w:id="2397" w:author="Meagan J. Selvig" w:date="2014-10-02T11:21:00Z"/>
        </w:rPr>
      </w:pPr>
    </w:p>
    <w:p w:rsidR="00C518CB" w:rsidRPr="00C518CB" w:rsidDel="00C412DD" w:rsidRDefault="00C518CB" w:rsidP="00390B7F">
      <w:pPr>
        <w:rPr>
          <w:ins w:id="2398" w:author="Meagan J. Selvig" w:date="2014-09-30T11:44:00Z"/>
          <w:del w:id="2399" w:author="Ainsworth, Alison" w:date="2015-02-02T15:36:00Z"/>
          <w:color w:val="000000" w:themeColor="text1"/>
          <w:rPrChange w:id="2400" w:author="Meagan J. Selvig" w:date="2014-10-02T11:22:00Z">
            <w:rPr>
              <w:ins w:id="2401" w:author="Meagan J. Selvig" w:date="2014-09-30T11:44:00Z"/>
              <w:del w:id="2402" w:author="Ainsworth, Alison" w:date="2015-02-02T15:36:00Z"/>
            </w:rPr>
          </w:rPrChange>
        </w:rPr>
      </w:pPr>
      <w:ins w:id="2403" w:author="Meagan J. Selvig" w:date="2014-10-02T11:22:00Z">
        <w:del w:id="2404" w:author="Ainsworth, Alison" w:date="2015-02-02T15:36:00Z">
          <w:r w:rsidDel="00C412DD">
            <w:rPr>
              <w:color w:val="000000" w:themeColor="text1"/>
            </w:rPr>
            <w:delText>If a large dead tree was identified as a</w:delText>
          </w:r>
          <w:r w:rsidRPr="000160D5" w:rsidDel="00C412DD">
            <w:rPr>
              <w:color w:val="000000" w:themeColor="text1"/>
            </w:rPr>
            <w:delText xml:space="preserve"> stump </w:delText>
          </w:r>
        </w:del>
      </w:ins>
      <w:ins w:id="2405" w:author="Meagan J. Selvig" w:date="2014-10-14T09:47:00Z">
        <w:del w:id="2406" w:author="Ainsworth, Alison" w:date="2015-02-02T15:36:00Z">
          <w:r w:rsidR="00AA2F11" w:rsidDel="00C412DD">
            <w:rPr>
              <w:color w:val="000000" w:themeColor="text1"/>
            </w:rPr>
            <w:delText xml:space="preserve">(i.e. cut tree due to fire lines or decayed burned trees) </w:delText>
          </w:r>
        </w:del>
      </w:ins>
      <w:ins w:id="2407" w:author="Meagan J. Selvig" w:date="2014-10-02T11:22:00Z">
        <w:del w:id="2408" w:author="Ainsworth, Alison" w:date="2015-02-02T15:36:00Z">
          <w:r w:rsidDel="00C412DD">
            <w:rPr>
              <w:color w:val="000000" w:themeColor="text1"/>
            </w:rPr>
            <w:delText xml:space="preserve">with a diameter of </w:delText>
          </w:r>
          <w:r w:rsidRPr="000160D5" w:rsidDel="00C412DD">
            <w:rPr>
              <w:color w:val="000000" w:themeColor="text1"/>
            </w:rPr>
            <w:delText>at least 50 cm where measurable</w:delText>
          </w:r>
          <w:r w:rsidDel="00C412DD">
            <w:rPr>
              <w:color w:val="000000" w:themeColor="text1"/>
            </w:rPr>
            <w:delText xml:space="preserve"> in addition to being at least 50 cm in height</w:delText>
          </w:r>
          <w:r w:rsidRPr="000160D5" w:rsidDel="00C412DD">
            <w:rPr>
              <w:color w:val="000000" w:themeColor="text1"/>
            </w:rPr>
            <w:delText xml:space="preserve">, </w:delText>
          </w:r>
          <w:r w:rsidDel="00C412DD">
            <w:rPr>
              <w:color w:val="000000" w:themeColor="text1"/>
            </w:rPr>
            <w:delText xml:space="preserve">three parameters were </w:delText>
          </w:r>
          <w:r w:rsidRPr="000160D5" w:rsidDel="00C412DD">
            <w:rPr>
              <w:color w:val="000000" w:themeColor="text1"/>
            </w:rPr>
            <w:delText>record</w:delText>
          </w:r>
          <w:r w:rsidDel="00C412DD">
            <w:rPr>
              <w:color w:val="000000" w:themeColor="text1"/>
            </w:rPr>
            <w:delText>ed</w:delText>
          </w:r>
          <w:r w:rsidRPr="000160D5" w:rsidDel="00C412DD">
            <w:rPr>
              <w:color w:val="000000" w:themeColor="text1"/>
            </w:rPr>
            <w:delText>: (1) the diameter of the stump (2) th</w:delText>
          </w:r>
          <w:r w:rsidDel="00C412DD">
            <w:rPr>
              <w:color w:val="000000" w:themeColor="text1"/>
            </w:rPr>
            <w:delText>e height at which the diameter wa</w:delText>
          </w:r>
          <w:r w:rsidRPr="000160D5" w:rsidDel="00C412DD">
            <w:rPr>
              <w:color w:val="000000" w:themeColor="text1"/>
            </w:rPr>
            <w:delText>s measured, and (3) the height of the stump. From these measurements</w:delText>
          </w:r>
          <w:r w:rsidDel="00C412DD">
            <w:rPr>
              <w:color w:val="000000" w:themeColor="text1"/>
            </w:rPr>
            <w:delText>, biomass of the larger stumps found within the plot can be</w:delText>
          </w:r>
          <w:r w:rsidRPr="000160D5" w:rsidDel="00C412DD">
            <w:rPr>
              <w:color w:val="000000" w:themeColor="text1"/>
            </w:rPr>
            <w:delText xml:space="preserve"> calculate</w:delText>
          </w:r>
          <w:r w:rsidDel="00C412DD">
            <w:rPr>
              <w:color w:val="000000" w:themeColor="text1"/>
            </w:rPr>
            <w:delText>d</w:delText>
          </w:r>
          <w:r w:rsidRPr="000160D5" w:rsidDel="00C412DD">
            <w:rPr>
              <w:color w:val="000000" w:themeColor="text1"/>
            </w:rPr>
            <w:delText>.</w:delText>
          </w:r>
          <w:r w:rsidDel="00C412DD">
            <w:delText xml:space="preserve"> Measureable stumps were only counted in Large Tree Density and not in Coarse Woody Debris. If a stump with less than a 50 cm diameter (where measurable) was encountered on the Coarse Woody Debris transects, it was also excluded from coarse woody debris.</w:delText>
          </w:r>
        </w:del>
      </w:ins>
    </w:p>
    <w:p w:rsidR="006E7700" w:rsidDel="00C412DD" w:rsidRDefault="006E7700" w:rsidP="00390B7F">
      <w:pPr>
        <w:rPr>
          <w:ins w:id="2409" w:author="Meagan J. Selvig" w:date="2014-09-30T11:44:00Z"/>
          <w:del w:id="2410" w:author="Ainsworth, Alison" w:date="2015-02-02T15:37:00Z"/>
        </w:rPr>
      </w:pPr>
    </w:p>
    <w:p w:rsidR="006E7700" w:rsidDel="00C412DD" w:rsidRDefault="006E7700" w:rsidP="006E7700">
      <w:pPr>
        <w:rPr>
          <w:ins w:id="2411" w:author="Meagan J. Selvig" w:date="2014-09-30T11:44:00Z"/>
          <w:del w:id="2412" w:author="Ainsworth, Alison" w:date="2015-02-02T15:37:00Z"/>
        </w:rPr>
      </w:pPr>
      <w:ins w:id="2413" w:author="Meagan J. Selvig" w:date="2014-09-30T11:44:00Z">
        <w:del w:id="2414" w:author="Ainsworth, Alison" w:date="2015-02-02T15:37:00Z">
          <w:r w:rsidDel="00C412DD">
            <w:delText xml:space="preserve">The tree species </w:delText>
          </w:r>
          <w:r w:rsidRPr="00060FFC" w:rsidDel="00C412DD">
            <w:rPr>
              <w:i/>
            </w:rPr>
            <w:delText>Morella faya</w:delText>
          </w:r>
          <w:r w:rsidDel="00C412DD">
            <w:delText xml:space="preserve"> (faya) </w:delText>
          </w:r>
        </w:del>
      </w:ins>
      <w:ins w:id="2415" w:author="Meagan J. Selvig" w:date="2014-09-30T13:55:00Z">
        <w:del w:id="2416" w:author="Ainsworth, Alison" w:date="2015-02-02T15:37:00Z">
          <w:r w:rsidR="00342BBD" w:rsidDel="00C412DD">
            <w:delText xml:space="preserve">common in the wet forest at HAVO, </w:delText>
          </w:r>
        </w:del>
      </w:ins>
      <w:ins w:id="2417" w:author="Meagan J. Selvig" w:date="2014-09-30T11:44:00Z">
        <w:del w:id="2418" w:author="Ainsworth, Alison" w:date="2015-02-02T15:37:00Z">
          <w:r w:rsidDel="00C412DD">
            <w:delText>typically display</w:delText>
          </w:r>
        </w:del>
      </w:ins>
      <w:ins w:id="2419" w:author="Meagan J. Selvig" w:date="2014-09-30T13:56:00Z">
        <w:del w:id="2420" w:author="Ainsworth, Alison" w:date="2015-02-02T15:37:00Z">
          <w:r w:rsidR="00342BBD" w:rsidDel="00C412DD">
            <w:delText>s</w:delText>
          </w:r>
        </w:del>
      </w:ins>
      <w:ins w:id="2421" w:author="Meagan J. Selvig" w:date="2014-09-30T11:44:00Z">
        <w:del w:id="2422" w:author="Ainsworth, Alison" w:date="2015-02-02T15:37:00Z">
          <w:r w:rsidDel="00C412DD">
            <w:delText xml:space="preserve"> un</w:delText>
          </w:r>
          <w:r w:rsidR="00342BBD" w:rsidDel="00C412DD">
            <w:delText>usual growth patterns, which mak</w:delText>
          </w:r>
          <w:r w:rsidDel="00C412DD">
            <w:delText>e</w:delText>
          </w:r>
        </w:del>
      </w:ins>
      <w:ins w:id="2423" w:author="Meagan J. Selvig" w:date="2014-09-30T13:56:00Z">
        <w:del w:id="2424" w:author="Ainsworth, Alison" w:date="2015-02-02T15:37:00Z">
          <w:r w:rsidR="00342BBD" w:rsidDel="00C412DD">
            <w:delText>s</w:delText>
          </w:r>
        </w:del>
      </w:ins>
      <w:ins w:id="2425" w:author="Meagan J. Selvig" w:date="2014-09-30T11:44:00Z">
        <w:del w:id="2426" w:author="Ainsworth, Alison" w:date="2015-02-02T15:37:00Z">
          <w:r w:rsidDel="00C412DD">
            <w:delText xml:space="preserve"> measuring challenging. </w:delText>
          </w:r>
        </w:del>
      </w:ins>
      <w:ins w:id="2427" w:author="Meagan J. Selvig" w:date="2014-10-02T10:57:00Z">
        <w:del w:id="2428" w:author="Ainsworth, Alison" w:date="2015-02-02T15:37:00Z">
          <w:r w:rsidR="00892A93" w:rsidDel="00C412DD">
            <w:delText>Faya often generates root sucke</w:delText>
          </w:r>
        </w:del>
      </w:ins>
      <w:ins w:id="2429" w:author="Meagan J. Selvig" w:date="2014-10-02T10:58:00Z">
        <w:del w:id="2430" w:author="Ainsworth, Alison" w:date="2015-02-02T15:37:00Z">
          <w:r w:rsidR="00892A93" w:rsidDel="00C412DD">
            <w:delText xml:space="preserve">rs, </w:delText>
          </w:r>
        </w:del>
      </w:ins>
      <w:ins w:id="2431" w:author="Meagan J. Selvig" w:date="2014-10-14T09:51:00Z">
        <w:del w:id="2432" w:author="Ainsworth, Alison" w:date="2015-02-02T15:37:00Z">
          <w:r w:rsidR="00D07AA8" w:rsidDel="00C412DD">
            <w:delText>and the</w:delText>
          </w:r>
        </w:del>
      </w:ins>
      <w:ins w:id="2433" w:author="Meagan J. Selvig" w:date="2014-10-14T09:49:00Z">
        <w:del w:id="2434" w:author="Ainsworth, Alison" w:date="2015-02-02T15:37:00Z">
          <w:r w:rsidR="00D07AA8" w:rsidDel="00C412DD">
            <w:delText xml:space="preserve"> </w:delText>
          </w:r>
        </w:del>
      </w:ins>
      <w:ins w:id="2435" w:author="Meagan J. Selvig" w:date="2014-10-02T10:58:00Z">
        <w:del w:id="2436" w:author="Ainsworth, Alison" w:date="2015-02-02T15:37:00Z">
          <w:r w:rsidR="00892A93" w:rsidDel="00C412DD">
            <w:delText>root suckers are</w:delText>
          </w:r>
        </w:del>
      </w:ins>
      <w:ins w:id="2437" w:author="Meagan J. Selvig" w:date="2014-10-14T09:49:00Z">
        <w:del w:id="2438" w:author="Ainsworth, Alison" w:date="2015-02-02T15:37:00Z">
          <w:r w:rsidR="00D07AA8" w:rsidDel="00C412DD">
            <w:delText xml:space="preserve"> not</w:delText>
          </w:r>
        </w:del>
      </w:ins>
      <w:ins w:id="2439" w:author="Meagan J. Selvig" w:date="2014-10-02T10:58:00Z">
        <w:del w:id="2440" w:author="Ainsworth, Alison" w:date="2015-02-02T15:37:00Z">
          <w:r w:rsidR="00892A93" w:rsidDel="00C412DD">
            <w:delText xml:space="preserve"> measured as this</w:delText>
          </w:r>
        </w:del>
      </w:ins>
      <w:ins w:id="2441" w:author="Meagan J. Selvig" w:date="2014-10-14T09:49:00Z">
        <w:del w:id="2442" w:author="Ainsworth, Alison" w:date="2015-02-02T15:37:00Z">
          <w:r w:rsidR="00D07AA8" w:rsidDel="00C412DD">
            <w:delText xml:space="preserve"> trait</w:delText>
          </w:r>
        </w:del>
      </w:ins>
      <w:ins w:id="2443" w:author="Meagan J. Selvig" w:date="2014-10-02T10:58:00Z">
        <w:del w:id="2444" w:author="Ainsworth, Alison" w:date="2015-02-02T15:37:00Z">
          <w:r w:rsidR="00892A93" w:rsidDel="00C412DD">
            <w:delText xml:space="preserve"> is</w:delText>
          </w:r>
        </w:del>
      </w:ins>
      <w:ins w:id="2445" w:author="Meagan J. Selvig" w:date="2014-10-02T11:11:00Z">
        <w:del w:id="2446" w:author="Ainsworth, Alison" w:date="2015-02-02T15:37:00Z">
          <w:r w:rsidR="008C68BD" w:rsidDel="00C412DD">
            <w:delText xml:space="preserve"> an understood </w:delText>
          </w:r>
        </w:del>
      </w:ins>
      <w:ins w:id="2447" w:author="Meagan J. Selvig" w:date="2014-10-14T09:49:00Z">
        <w:del w:id="2448" w:author="Ainsworth, Alison" w:date="2015-02-02T15:37:00Z">
          <w:r w:rsidR="00D07AA8" w:rsidDel="00C412DD">
            <w:delText>aspect</w:delText>
          </w:r>
        </w:del>
      </w:ins>
      <w:ins w:id="2449" w:author="Meagan J. Selvig" w:date="2014-10-02T11:11:00Z">
        <w:del w:id="2450" w:author="Ainsworth, Alison" w:date="2015-02-02T15:37:00Z">
          <w:r w:rsidR="008C68BD" w:rsidDel="00C412DD">
            <w:delText xml:space="preserve"> of </w:delText>
          </w:r>
        </w:del>
      </w:ins>
      <w:ins w:id="2451" w:author="Meagan J. Selvig" w:date="2014-10-14T09:49:00Z">
        <w:del w:id="2452" w:author="Ainsworth, Alison" w:date="2015-02-02T15:37:00Z">
          <w:r w:rsidR="00D07AA8" w:rsidDel="00C412DD">
            <w:delText>faya’s</w:delText>
          </w:r>
        </w:del>
      </w:ins>
      <w:ins w:id="2453" w:author="Meagan J. Selvig" w:date="2014-10-02T11:11:00Z">
        <w:del w:id="2454" w:author="Ainsworth, Alison" w:date="2015-02-02T15:37:00Z">
          <w:r w:rsidR="008C68BD" w:rsidDel="00C412DD">
            <w:delText xml:space="preserve"> morphology.</w:delText>
          </w:r>
        </w:del>
      </w:ins>
      <w:ins w:id="2455" w:author="Meagan J. Selvig" w:date="2014-10-02T10:58:00Z">
        <w:del w:id="2456" w:author="Ainsworth, Alison" w:date="2015-02-02T15:37:00Z">
          <w:r w:rsidR="00892A93" w:rsidDel="00C412DD">
            <w:delText xml:space="preserve"> </w:delText>
          </w:r>
        </w:del>
      </w:ins>
      <w:ins w:id="2457" w:author="Meagan J. Selvig" w:date="2014-10-02T10:57:00Z">
        <w:del w:id="2458" w:author="Ainsworth, Alison" w:date="2015-02-02T15:37:00Z">
          <w:r w:rsidR="00892A93" w:rsidDel="00C412DD">
            <w:delText xml:space="preserve"> </w:delText>
          </w:r>
        </w:del>
      </w:ins>
      <w:ins w:id="2459" w:author="Meagan J. Selvig" w:date="2014-09-30T11:44:00Z">
        <w:del w:id="2460" w:author="Ainsworth, Alison" w:date="2015-02-02T15:37:00Z">
          <w:r w:rsidDel="00C412DD">
            <w:delText>The following notes were made regarding some of these difficulties:</w:delText>
          </w:r>
        </w:del>
      </w:ins>
    </w:p>
    <w:p w:rsidR="006E7700" w:rsidDel="00C412DD" w:rsidRDefault="006E7700" w:rsidP="006E7700">
      <w:pPr>
        <w:ind w:firstLine="360"/>
        <w:rPr>
          <w:ins w:id="2461" w:author="Meagan J. Selvig" w:date="2014-09-30T11:44:00Z"/>
          <w:del w:id="2462" w:author="Ainsworth, Alison" w:date="2015-02-02T15:37:00Z"/>
        </w:rPr>
      </w:pPr>
    </w:p>
    <w:p w:rsidR="006E7700" w:rsidRPr="0055689A" w:rsidDel="00C412DD" w:rsidRDefault="006E7700" w:rsidP="006E7700">
      <w:pPr>
        <w:rPr>
          <w:del w:id="2463" w:author="Ainsworth, Alison" w:date="2015-02-02T15:37:00Z"/>
          <w:color w:val="000000" w:themeColor="text1"/>
          <w:rPrChange w:id="2464" w:author="Meagan J. Selvig" w:date="2014-10-16T10:00:00Z">
            <w:rPr>
              <w:del w:id="2465" w:author="Ainsworth, Alison" w:date="2015-02-02T15:37:00Z"/>
            </w:rPr>
          </w:rPrChange>
        </w:rPr>
      </w:pPr>
      <w:ins w:id="2466" w:author="Meagan J. Selvig" w:date="2014-09-30T11:44:00Z">
        <w:del w:id="2467" w:author="Ainsworth, Alison" w:date="2015-02-02T15:37:00Z">
          <w:r w:rsidDel="00C412DD">
            <w:delText>When measuring forks of a faya tree,</w:delText>
          </w:r>
          <w:r w:rsidRPr="00B34BD9" w:rsidDel="00C412DD">
            <w:rPr>
              <w:color w:val="000000" w:themeColor="text1"/>
            </w:rPr>
            <w:delText xml:space="preserve"> </w:delText>
          </w:r>
          <w:r w:rsidDel="00C412DD">
            <w:rPr>
              <w:color w:val="000000" w:themeColor="text1"/>
            </w:rPr>
            <w:delText xml:space="preserve">observers </w:delText>
          </w:r>
          <w:r w:rsidRPr="00B34BD9" w:rsidDel="00C412DD">
            <w:rPr>
              <w:color w:val="000000" w:themeColor="text1"/>
            </w:rPr>
            <w:delText>evaluate</w:delText>
          </w:r>
          <w:r w:rsidDel="00C412DD">
            <w:rPr>
              <w:color w:val="000000" w:themeColor="text1"/>
            </w:rPr>
            <w:delText>d</w:delText>
          </w:r>
          <w:r w:rsidRPr="00B34BD9" w:rsidDel="00C412DD">
            <w:rPr>
              <w:color w:val="000000" w:themeColor="text1"/>
            </w:rPr>
            <w:delText xml:space="preserve"> </w:delText>
          </w:r>
          <w:r w:rsidDel="00C412DD">
            <w:rPr>
              <w:color w:val="000000" w:themeColor="text1"/>
            </w:rPr>
            <w:delText>limb growth form</w:delText>
          </w:r>
          <w:r w:rsidRPr="00B34BD9" w:rsidDel="00C412DD">
            <w:rPr>
              <w:color w:val="000000" w:themeColor="text1"/>
            </w:rPr>
            <w:delText xml:space="preserve"> to determine which </w:delText>
          </w:r>
          <w:r w:rsidDel="00C412DD">
            <w:rPr>
              <w:color w:val="000000" w:themeColor="text1"/>
            </w:rPr>
            <w:delText>we</w:delText>
          </w:r>
          <w:r w:rsidRPr="00B34BD9" w:rsidDel="00C412DD">
            <w:rPr>
              <w:color w:val="000000" w:themeColor="text1"/>
            </w:rPr>
            <w:delText xml:space="preserve">re to be counted as forks and which </w:delText>
          </w:r>
          <w:r w:rsidDel="00C412DD">
            <w:rPr>
              <w:color w:val="000000" w:themeColor="text1"/>
            </w:rPr>
            <w:delText>we</w:delText>
          </w:r>
          <w:r w:rsidRPr="00B34BD9" w:rsidDel="00C412DD">
            <w:rPr>
              <w:color w:val="000000" w:themeColor="text1"/>
            </w:rPr>
            <w:delText xml:space="preserve">re branches (and therefore not measured). This </w:delText>
          </w:r>
          <w:r w:rsidDel="00C412DD">
            <w:rPr>
              <w:color w:val="000000" w:themeColor="text1"/>
            </w:rPr>
            <w:delText>wa</w:delText>
          </w:r>
          <w:r w:rsidRPr="00B34BD9" w:rsidDel="00C412DD">
            <w:rPr>
              <w:color w:val="000000" w:themeColor="text1"/>
            </w:rPr>
            <w:delText>s not easy considering that many of th</w:delText>
          </w:r>
          <w:r w:rsidDel="00C412DD">
            <w:rPr>
              <w:color w:val="000000" w:themeColor="text1"/>
            </w:rPr>
            <w:delText>e faya limbs looked like trunks, b</w:delText>
          </w:r>
          <w:r w:rsidRPr="00B34BD9" w:rsidDel="00C412DD">
            <w:rPr>
              <w:color w:val="000000" w:themeColor="text1"/>
            </w:rPr>
            <w:delText xml:space="preserve">ut </w:delText>
          </w:r>
          <w:r w:rsidDel="00C412DD">
            <w:rPr>
              <w:color w:val="000000" w:themeColor="text1"/>
            </w:rPr>
            <w:delText>observers carefully evaluated whether or not a limb wa</w:delText>
          </w:r>
          <w:r w:rsidRPr="00B34BD9" w:rsidDel="00C412DD">
            <w:rPr>
              <w:color w:val="000000" w:themeColor="text1"/>
            </w:rPr>
            <w:delText xml:space="preserve">s “branch-like” as the key states. When evaluating a faya individual, </w:delText>
          </w:r>
          <w:r w:rsidDel="00C412DD">
            <w:rPr>
              <w:color w:val="000000" w:themeColor="text1"/>
            </w:rPr>
            <w:delText>an observer identified</w:delText>
          </w:r>
          <w:r w:rsidRPr="00B34BD9" w:rsidDel="00C412DD">
            <w:rPr>
              <w:color w:val="000000" w:themeColor="text1"/>
            </w:rPr>
            <w:delText xml:space="preserve"> where the stem in question le</w:delText>
          </w:r>
          <w:r w:rsidDel="00C412DD">
            <w:rPr>
              <w:color w:val="000000" w:themeColor="text1"/>
            </w:rPr>
            <w:delText>ft</w:delText>
          </w:r>
          <w:r w:rsidRPr="00B34BD9" w:rsidDel="00C412DD">
            <w:rPr>
              <w:color w:val="000000" w:themeColor="text1"/>
            </w:rPr>
            <w:delText xml:space="preserve"> the main bole; if the bole diameter </w:delText>
          </w:r>
          <w:r w:rsidDel="00C412DD">
            <w:rPr>
              <w:color w:val="000000" w:themeColor="text1"/>
            </w:rPr>
            <w:delText>wa</w:delText>
          </w:r>
          <w:r w:rsidRPr="00B34BD9" w:rsidDel="00C412DD">
            <w:rPr>
              <w:color w:val="000000" w:themeColor="text1"/>
            </w:rPr>
            <w:delText xml:space="preserve">s maintained even after the smaller stem split off, then that smaller stem </w:delText>
          </w:r>
          <w:r w:rsidDel="00C412DD">
            <w:rPr>
              <w:color w:val="000000" w:themeColor="text1"/>
            </w:rPr>
            <w:delText>was</w:delText>
          </w:r>
          <w:r w:rsidRPr="00B34BD9" w:rsidDel="00C412DD">
            <w:rPr>
              <w:color w:val="000000" w:themeColor="text1"/>
            </w:rPr>
            <w:delText xml:space="preserve"> called a branch and </w:delText>
          </w:r>
          <w:r w:rsidDel="00C412DD">
            <w:rPr>
              <w:color w:val="000000" w:themeColor="text1"/>
            </w:rPr>
            <w:delText>was not</w:delText>
          </w:r>
          <w:r w:rsidRPr="00B34BD9" w:rsidDel="00C412DD">
            <w:rPr>
              <w:color w:val="000000" w:themeColor="text1"/>
            </w:rPr>
            <w:delText xml:space="preserve"> measured. Conversely, if the </w:delText>
          </w:r>
          <w:r w:rsidDel="00C412DD">
            <w:rPr>
              <w:color w:val="000000" w:themeColor="text1"/>
            </w:rPr>
            <w:delText xml:space="preserve">added </w:delText>
          </w:r>
          <w:r w:rsidRPr="00B34BD9" w:rsidDel="00C412DD">
            <w:rPr>
              <w:color w:val="000000" w:themeColor="text1"/>
            </w:rPr>
            <w:delText>dia</w:delText>
          </w:r>
          <w:r w:rsidDel="00C412DD">
            <w:rPr>
              <w:color w:val="000000" w:themeColor="text1"/>
            </w:rPr>
            <w:delText>meters of the resulting stems were</w:delText>
          </w:r>
          <w:r w:rsidRPr="00B34BD9" w:rsidDel="00C412DD">
            <w:rPr>
              <w:color w:val="000000" w:themeColor="text1"/>
            </w:rPr>
            <w:delText xml:space="preserve"> almost equal to the main stem (</w:delText>
          </w:r>
          <w:r w:rsidDel="00C412DD">
            <w:rPr>
              <w:color w:val="000000" w:themeColor="text1"/>
            </w:rPr>
            <w:delText>before splitting), then both</w:delText>
          </w:r>
          <w:r w:rsidRPr="00B34BD9" w:rsidDel="00C412DD">
            <w:rPr>
              <w:color w:val="000000" w:themeColor="text1"/>
            </w:rPr>
            <w:delText xml:space="preserve"> split stems </w:delText>
          </w:r>
          <w:r w:rsidDel="00C412DD">
            <w:rPr>
              <w:color w:val="000000" w:themeColor="text1"/>
            </w:rPr>
            <w:delText>were</w:delText>
          </w:r>
          <w:r w:rsidRPr="00B34BD9" w:rsidDel="00C412DD">
            <w:rPr>
              <w:color w:val="000000" w:themeColor="text1"/>
            </w:rPr>
            <w:delText xml:space="preserve"> counted as boles (still using the 1/3 rule).  </w:delText>
          </w:r>
        </w:del>
      </w:ins>
    </w:p>
    <w:p w:rsidR="00390B7F" w:rsidDel="0068618C" w:rsidRDefault="00390B7F" w:rsidP="00390B7F">
      <w:pPr>
        <w:rPr>
          <w:del w:id="2468" w:author="Ainsworth, Alison" w:date="2015-02-03T10:19:00Z"/>
        </w:rPr>
      </w:pPr>
    </w:p>
    <w:p w:rsidR="001E778D" w:rsidRDefault="00390B7F" w:rsidP="00390B7F">
      <w:pPr>
        <w:rPr>
          <w:ins w:id="2469" w:author="Ainsworth, Alison" w:date="2015-02-03T10:21:00Z"/>
          <w:color w:val="000000" w:themeColor="text1"/>
        </w:rPr>
      </w:pPr>
      <w:r w:rsidRPr="0091363F">
        <w:rPr>
          <w:rStyle w:val="Heading4Char"/>
        </w:rPr>
        <w:t>Large Tree Ferns</w:t>
      </w:r>
      <w:r w:rsidRPr="00725EC2">
        <w:t>:</w:t>
      </w:r>
      <w:r>
        <w:t xml:space="preserve"> Live and dead Large Tree Ferns (stem </w:t>
      </w:r>
      <w:r w:rsidRPr="00594045">
        <w:t>diameter ≥10</w:t>
      </w:r>
      <w:r w:rsidRPr="00AA17F4">
        <w:t xml:space="preserve"> cm</w:t>
      </w:r>
      <w:r>
        <w:t>) in the wet forest community are counted within the 10 x 25 m nested subplot</w:t>
      </w:r>
      <w:r w:rsidR="00F6496F">
        <w:t xml:space="preserve"> (</w:t>
      </w:r>
      <w:r w:rsidR="00B72BC0">
        <w:t>quadrant</w:t>
      </w:r>
      <w:r w:rsidR="00F6496F">
        <w:t xml:space="preserve"> 4)</w:t>
      </w:r>
      <w:ins w:id="2470" w:author="Ainsworth, Alison" w:date="2015-02-02T15:38:00Z">
        <w:r w:rsidR="00C412DD">
          <w:t xml:space="preserve"> except at HALE where they are recorded within the entire plot due to low densities</w:t>
        </w:r>
      </w:ins>
      <w:r>
        <w:t>. Q</w:t>
      </w:r>
      <w:r w:rsidRPr="00434691">
        <w:t>uantitative</w:t>
      </w:r>
      <w:r>
        <w:t xml:space="preserve"> </w:t>
      </w:r>
      <w:r w:rsidRPr="00434691">
        <w:t>measures</w:t>
      </w:r>
      <w:r>
        <w:t xml:space="preserve"> recorded</w:t>
      </w:r>
      <w:r w:rsidRPr="00434691">
        <w:t xml:space="preserve"> </w:t>
      </w:r>
      <w:r>
        <w:t xml:space="preserve">for </w:t>
      </w:r>
      <w:r>
        <w:lastRenderedPageBreak/>
        <w:t xml:space="preserve">each individual </w:t>
      </w:r>
      <w:r w:rsidRPr="00AA17F4">
        <w:t>includ</w:t>
      </w:r>
      <w:r>
        <w:t>e</w:t>
      </w:r>
      <w:r w:rsidRPr="00AA17F4">
        <w:t xml:space="preserve">: species, living status (live or dead), </w:t>
      </w:r>
      <w:r>
        <w:t>stem diameter</w:t>
      </w:r>
      <w:r w:rsidRPr="00AA17F4">
        <w:t>, rooting height</w:t>
      </w:r>
      <w:r w:rsidR="000D6A4D">
        <w:t xml:space="preserve"> (table 3)</w:t>
      </w:r>
      <w:r>
        <w:t xml:space="preserve">, </w:t>
      </w:r>
      <w:r w:rsidR="00456E99">
        <w:t xml:space="preserve">frond </w:t>
      </w:r>
      <w:r>
        <w:t>height class</w:t>
      </w:r>
      <w:r w:rsidR="000D6A4D">
        <w:t xml:space="preserve"> (table 4)</w:t>
      </w:r>
      <w:r>
        <w:t>, and stem length</w:t>
      </w:r>
      <w:r w:rsidRPr="00AA17F4">
        <w:t>.</w:t>
      </w:r>
      <w:r>
        <w:t xml:space="preserve"> Tree ferns are recorded as live if any portion of the individual is alive including fiddleheads. </w:t>
      </w:r>
      <w:r w:rsidR="004F00FD">
        <w:t xml:space="preserve">To be counted as dead, the terminal end of the </w:t>
      </w:r>
      <w:del w:id="2471" w:author="Ainsworth, Alison" w:date="2015-02-03T10:20:00Z">
        <w:r w:rsidR="004F00FD" w:rsidDel="001E778D">
          <w:delText xml:space="preserve">Large </w:delText>
        </w:r>
      </w:del>
      <w:ins w:id="2472" w:author="Ainsworth, Alison" w:date="2015-02-03T10:20:00Z">
        <w:r w:rsidR="001E778D">
          <w:t>l</w:t>
        </w:r>
        <w:r w:rsidR="001E778D">
          <w:t xml:space="preserve">arge </w:t>
        </w:r>
      </w:ins>
      <w:del w:id="2473" w:author="Ainsworth, Alison" w:date="2015-02-03T10:20:00Z">
        <w:r w:rsidR="004F00FD" w:rsidDel="001E778D">
          <w:delText xml:space="preserve">Tree </w:delText>
        </w:r>
      </w:del>
      <w:ins w:id="2474" w:author="Ainsworth, Alison" w:date="2015-02-03T10:20:00Z">
        <w:r w:rsidR="001E778D">
          <w:t>t</w:t>
        </w:r>
        <w:r w:rsidR="001E778D">
          <w:t xml:space="preserve">ree </w:t>
        </w:r>
      </w:ins>
      <w:del w:id="2475" w:author="Ainsworth, Alison" w:date="2015-02-03T10:20:00Z">
        <w:r w:rsidR="004F00FD" w:rsidDel="001E778D">
          <w:delText xml:space="preserve">Fern </w:delText>
        </w:r>
      </w:del>
      <w:ins w:id="2476" w:author="Ainsworth, Alison" w:date="2015-02-03T10:20:00Z">
        <w:r w:rsidR="001E778D">
          <w:t>f</w:t>
        </w:r>
        <w:r w:rsidR="001E778D">
          <w:t xml:space="preserve">ern </w:t>
        </w:r>
      </w:ins>
      <w:r w:rsidR="004F00FD">
        <w:t xml:space="preserve">must be distinguishable and dead. </w:t>
      </w:r>
      <w:r>
        <w:t xml:space="preserve">The measurement for </w:t>
      </w:r>
      <w:ins w:id="2477" w:author="Meagan J. Selvig" w:date="2014-10-02T11:35:00Z">
        <w:r w:rsidR="008036E5">
          <w:t xml:space="preserve">stem </w:t>
        </w:r>
      </w:ins>
      <w:r>
        <w:t xml:space="preserve">diameter is taken </w:t>
      </w:r>
      <w:ins w:id="2478" w:author="Ainsworth, Alison" w:date="2015-02-02T15:39:00Z">
        <w:r w:rsidR="00C26C1B">
          <w:t>approximately 0.1-</w:t>
        </w:r>
      </w:ins>
      <w:r>
        <w:t>0.</w:t>
      </w:r>
      <w:r w:rsidR="004F00FD">
        <w:t>2</w:t>
      </w:r>
      <w:r>
        <w:t xml:space="preserve"> m below </w:t>
      </w:r>
      <w:r w:rsidR="004F00FD">
        <w:t>the terminal end</w:t>
      </w:r>
      <w:r w:rsidR="00350175">
        <w:t xml:space="preserve"> </w:t>
      </w:r>
      <w:ins w:id="2479" w:author="Ainsworth, Alison" w:date="2015-02-02T15:39:00Z">
        <w:r w:rsidR="00C26C1B">
          <w:t xml:space="preserve">or where </w:t>
        </w:r>
        <w:proofErr w:type="gramStart"/>
        <w:r w:rsidR="00C26C1B">
          <w:t>is representative of the trunk diameter</w:t>
        </w:r>
        <w:proofErr w:type="gramEnd"/>
        <w:r w:rsidR="00C26C1B">
          <w:t xml:space="preserve"> </w:t>
        </w:r>
      </w:ins>
      <w:r w:rsidR="00350175">
        <w:t>and is to 0.1 cm</w:t>
      </w:r>
      <w:r w:rsidR="004F00FD">
        <w:t>.</w:t>
      </w:r>
      <w:r>
        <w:t xml:space="preserve"> </w:t>
      </w:r>
      <w:ins w:id="2480" w:author="Meagan J. Selvig" w:date="2014-10-14T09:54:00Z">
        <w:r w:rsidR="00A01DB3">
          <w:t>Because tree ferns are fairly uniform in circumference, t</w:t>
        </w:r>
      </w:ins>
      <w:ins w:id="2481" w:author="Meagan J. Selvig" w:date="2014-10-02T11:36:00Z">
        <w:r w:rsidR="008036E5">
          <w:t xml:space="preserve">ree calipers </w:t>
        </w:r>
        <w:del w:id="2482" w:author="Ainsworth, Alison" w:date="2015-01-22T13:13:00Z">
          <w:r w:rsidR="008036E5" w:rsidDel="005E749E">
            <w:delText>are</w:delText>
          </w:r>
        </w:del>
      </w:ins>
      <w:ins w:id="2483" w:author="Ainsworth, Alison" w:date="2015-01-22T13:13:00Z">
        <w:r w:rsidR="005E749E">
          <w:t>may be</w:t>
        </w:r>
      </w:ins>
      <w:ins w:id="2484" w:author="Meagan J. Selvig" w:date="2014-10-02T11:36:00Z">
        <w:r w:rsidR="008036E5">
          <w:t xml:space="preserve"> used to measure tree</w:t>
        </w:r>
      </w:ins>
      <w:ins w:id="2485" w:author="Meagan J. Selvig" w:date="2014-10-14T09:54:00Z">
        <w:r w:rsidR="00A01DB3">
          <w:t xml:space="preserve"> ferns</w:t>
        </w:r>
      </w:ins>
      <w:ins w:id="2486" w:author="Meagan J. Selvig" w:date="2014-10-02T11:36:00Z">
        <w:r w:rsidR="008036E5">
          <w:t xml:space="preserve">. </w:t>
        </w:r>
      </w:ins>
      <w:r>
        <w:t>If the stem width is not more or less uniform</w:t>
      </w:r>
      <w:r w:rsidR="00040D1F">
        <w:t>,</w:t>
      </w:r>
      <w:r>
        <w:t xml:space="preserve"> then a second diameter measurement is taken at the base of the trunk</w:t>
      </w:r>
      <w:r w:rsidR="00040D1F">
        <w:t>,</w:t>
      </w:r>
      <w:r>
        <w:t xml:space="preserve"> and the two measurements are averaged.</w:t>
      </w:r>
      <w:ins w:id="2487" w:author="Meagan J. Selvig" w:date="2014-10-02T11:37:00Z">
        <w:r w:rsidR="008036E5">
          <w:t xml:space="preserve"> If the tree fern is tall and the terminal end is too high to reach, the stem diameter was recorded at 1.4 m vertical distance up from </w:t>
        </w:r>
      </w:ins>
      <w:ins w:id="2488" w:author="Meagan J. Selvig" w:date="2014-10-02T11:38:00Z">
        <w:r w:rsidR="008036E5">
          <w:t>the</w:t>
        </w:r>
      </w:ins>
      <w:ins w:id="2489" w:author="Meagan J. Selvig" w:date="2014-10-02T11:37:00Z">
        <w:r w:rsidR="008036E5">
          <w:t xml:space="preserve"> </w:t>
        </w:r>
      </w:ins>
      <w:ins w:id="2490" w:author="Meagan J. Selvig" w:date="2014-10-02T11:38:00Z">
        <w:r w:rsidR="008036E5">
          <w:t>ground (i.e. not length or DBH).</w:t>
        </w:r>
      </w:ins>
      <w:r>
        <w:t xml:space="preserve"> </w:t>
      </w:r>
      <w:r w:rsidRPr="00AA17F4">
        <w:t>Rooting height</w:t>
      </w:r>
      <w:r>
        <w:t xml:space="preserve"> is recorded as the measured distance class (</w:t>
      </w:r>
      <w:r w:rsidR="00040D1F">
        <w:t xml:space="preserve">0, </w:t>
      </w:r>
      <w:r w:rsidR="008F4BC1">
        <w:t>&gt;</w:t>
      </w:r>
      <w:r w:rsidR="00040D1F">
        <w:t xml:space="preserve">0 </w:t>
      </w:r>
      <w:r w:rsidR="00040D1F" w:rsidRPr="00FE7E87">
        <w:t>–</w:t>
      </w:r>
      <w:r w:rsidR="00040D1F" w:rsidRPr="00AA17F4">
        <w:t xml:space="preserve"> </w:t>
      </w:r>
      <w:r w:rsidRPr="00AA17F4">
        <w:t xml:space="preserve">&lt;0.5 m, 0.5 m </w:t>
      </w:r>
      <w:r w:rsidRPr="00FE7E87">
        <w:t>–</w:t>
      </w:r>
      <w:r w:rsidR="008F4BC1">
        <w:t xml:space="preserve"> &lt;</w:t>
      </w:r>
      <w:r w:rsidRPr="00AA17F4">
        <w:t xml:space="preserve">2 m, </w:t>
      </w:r>
      <w:r>
        <w:t>or</w:t>
      </w:r>
      <w:r w:rsidRPr="00AA17F4">
        <w:t xml:space="preserve"> </w:t>
      </w:r>
      <w:r w:rsidR="008F4BC1">
        <w:t>≥</w:t>
      </w:r>
      <w:r w:rsidRPr="00AA17F4">
        <w:t>2 m</w:t>
      </w:r>
      <w:r>
        <w:t>) between the base of the individual and the ground (table 3)</w:t>
      </w:r>
      <w:r w:rsidRPr="00AA17F4">
        <w:t xml:space="preserve">. </w:t>
      </w:r>
      <w:r>
        <w:t xml:space="preserve">In order to characterize the role of tree ferns within the community profile, </w:t>
      </w:r>
      <w:r w:rsidR="00456E99">
        <w:t xml:space="preserve">frond </w:t>
      </w:r>
      <w:r>
        <w:t xml:space="preserve">height class and stem length are also recorded. </w:t>
      </w:r>
      <w:r w:rsidR="00456E99">
        <w:t>Frond</w:t>
      </w:r>
      <w:r w:rsidR="00456E99" w:rsidRPr="00FE7E87">
        <w:t xml:space="preserve"> </w:t>
      </w:r>
      <w:r w:rsidRPr="00FE7E87">
        <w:t xml:space="preserve">height class (0.5 – </w:t>
      </w:r>
      <w:r w:rsidR="008F4BC1">
        <w:t>&lt;</w:t>
      </w:r>
      <w:r w:rsidRPr="00FE7E87">
        <w:t xml:space="preserve">1 m, 1 – </w:t>
      </w:r>
      <w:r w:rsidR="008F4BC1">
        <w:t>&lt;</w:t>
      </w:r>
      <w:r w:rsidRPr="00FE7E87">
        <w:t>2 m, 2</w:t>
      </w:r>
      <w:r w:rsidR="008757B4">
        <w:t xml:space="preserve"> </w:t>
      </w:r>
      <w:r w:rsidR="008757B4" w:rsidRPr="00FE7E87">
        <w:t xml:space="preserve">– </w:t>
      </w:r>
      <w:r w:rsidR="008757B4">
        <w:t>&lt;5</w:t>
      </w:r>
      <w:r w:rsidRPr="00FE7E87">
        <w:t xml:space="preserve"> m</w:t>
      </w:r>
      <w:r w:rsidR="008757B4">
        <w:t>, ≥5 m</w:t>
      </w:r>
      <w:r w:rsidRPr="00FE7E87">
        <w:t xml:space="preserve">) </w:t>
      </w:r>
      <w:r>
        <w:t xml:space="preserve">indicates where an individual is within the forest vertical profile (table 4). For epiphytic individuals, </w:t>
      </w:r>
      <w:r w:rsidR="00456E99">
        <w:t xml:space="preserve">frond </w:t>
      </w:r>
      <w:r>
        <w:t xml:space="preserve">height is the vertical distance between the </w:t>
      </w:r>
      <w:del w:id="2491" w:author="Ainsworth, Alison" w:date="2015-02-02T15:40:00Z">
        <w:r w:rsidDel="00C26C1B">
          <w:delText>base of the stem</w:delText>
        </w:r>
      </w:del>
      <w:ins w:id="2492" w:author="Ainsworth, Alison" w:date="2015-02-02T15:40:00Z">
        <w:r w:rsidR="00C26C1B">
          <w:t>ground</w:t>
        </w:r>
      </w:ins>
      <w:r>
        <w:t xml:space="preserve"> and the highest live frond</w:t>
      </w:r>
      <w:ins w:id="2493" w:author="Meagan J. Selvig" w:date="2014-09-30T14:10:00Z">
        <w:del w:id="2494" w:author="Ainsworth, Alison" w:date="2015-02-02T15:40:00Z">
          <w:r w:rsidR="00BE056F" w:rsidDel="00C26C1B">
            <w:delText xml:space="preserve">, and if entire fern is too high to reach, an estimate is made and </w:delText>
          </w:r>
        </w:del>
      </w:ins>
      <w:ins w:id="2495" w:author="Meagan J. Selvig" w:date="2014-09-30T14:11:00Z">
        <w:del w:id="2496" w:author="Ainsworth, Alison" w:date="2015-02-02T15:40:00Z">
          <w:r w:rsidR="00BE056F" w:rsidDel="00C26C1B">
            <w:delText>a note is made in the comments section</w:delText>
          </w:r>
        </w:del>
      </w:ins>
      <w:r>
        <w:t>. S</w:t>
      </w:r>
      <w:r w:rsidRPr="00FE7E87">
        <w:t xml:space="preserve">tem length </w:t>
      </w:r>
      <w:r>
        <w:t xml:space="preserve">provides an estimate of tree fern </w:t>
      </w:r>
      <w:r w:rsidR="00456E99">
        <w:t xml:space="preserve">age and </w:t>
      </w:r>
      <w:r>
        <w:t xml:space="preserve">biomass and is </w:t>
      </w:r>
      <w:r w:rsidRPr="00FE7E87">
        <w:t xml:space="preserve">measured from where the rhizome emerges from the ground </w:t>
      </w:r>
      <w:ins w:id="2497" w:author="Ainsworth, Alison" w:date="2015-02-02T15:42:00Z">
        <w:r w:rsidR="00C26C1B">
          <w:t xml:space="preserve">(&gt;25% of trunk above ground) </w:t>
        </w:r>
      </w:ins>
      <w:r w:rsidRPr="00FE7E87">
        <w:t xml:space="preserve">to </w:t>
      </w:r>
      <w:r w:rsidR="009C41E1">
        <w:t>the terminal end</w:t>
      </w:r>
      <w:ins w:id="2498" w:author="Ainsworth, Alison" w:date="2015-02-02T15:42:00Z">
        <w:r w:rsidR="00C26C1B">
          <w:t xml:space="preserve"> of the trunk</w:t>
        </w:r>
      </w:ins>
      <w:r>
        <w:t>.</w:t>
      </w:r>
      <w:r w:rsidRPr="001B5955">
        <w:t xml:space="preserve"> </w:t>
      </w:r>
      <w:r>
        <w:t xml:space="preserve">The stem length measurement </w:t>
      </w:r>
      <w:del w:id="2499" w:author="Ainsworth, Alison" w:date="2015-02-02T15:41:00Z">
        <w:r w:rsidR="00F6496F" w:rsidDel="00C26C1B">
          <w:delText xml:space="preserve">is recorded in meters and </w:delText>
        </w:r>
      </w:del>
      <w:r>
        <w:t xml:space="preserve">should contour the shape of the trunk and round </w:t>
      </w:r>
      <w:ins w:id="2500" w:author="Ainsworth, Alison" w:date="2015-02-02T15:41:00Z">
        <w:r w:rsidR="00C26C1B">
          <w:t xml:space="preserve">down </w:t>
        </w:r>
      </w:ins>
      <w:r>
        <w:t>to the nearest tenth of a meter.</w:t>
      </w:r>
      <w:ins w:id="2501" w:author="Meagan J. Selvig" w:date="2014-09-30T14:12:00Z">
        <w:r w:rsidR="00BE056F" w:rsidRPr="00BE056F">
          <w:rPr>
            <w:color w:val="000000" w:themeColor="text1"/>
          </w:rPr>
          <w:t xml:space="preserve"> </w:t>
        </w:r>
      </w:ins>
    </w:p>
    <w:p w:rsidR="00390B7F" w:rsidRPr="00BE056F" w:rsidDel="00BE056F" w:rsidRDefault="00BE056F" w:rsidP="00390B7F">
      <w:pPr>
        <w:rPr>
          <w:del w:id="2502" w:author="Meagan J. Selvig" w:date="2014-09-30T14:12:00Z"/>
          <w:color w:val="000000" w:themeColor="text1"/>
          <w:rPrChange w:id="2503" w:author="Meagan J. Selvig" w:date="2014-09-30T14:12:00Z">
            <w:rPr>
              <w:del w:id="2504" w:author="Meagan J. Selvig" w:date="2014-09-30T14:12:00Z"/>
              <w:b/>
              <w:i/>
            </w:rPr>
          </w:rPrChange>
        </w:rPr>
      </w:pPr>
      <w:ins w:id="2505" w:author="Meagan J. Selvig" w:date="2014-09-30T14:12:00Z">
        <w:del w:id="2506" w:author="Ainsworth, Alison" w:date="2015-02-02T15:42:00Z">
          <w:r w:rsidDel="00C26C1B">
            <w:rPr>
              <w:color w:val="000000" w:themeColor="text1"/>
            </w:rPr>
            <w:delText>D</w:delText>
          </w:r>
          <w:r w:rsidRPr="00B34BD9" w:rsidDel="00C26C1B">
            <w:rPr>
              <w:color w:val="000000" w:themeColor="text1"/>
            </w:rPr>
            <w:delText xml:space="preserve">igging to find where the </w:delText>
          </w:r>
          <w:r w:rsidDel="00C26C1B">
            <w:rPr>
              <w:color w:val="000000" w:themeColor="text1"/>
            </w:rPr>
            <w:delText>stem</w:delText>
          </w:r>
          <w:r w:rsidRPr="00B34BD9" w:rsidDel="00C26C1B">
            <w:rPr>
              <w:color w:val="000000" w:themeColor="text1"/>
            </w:rPr>
            <w:delText xml:space="preserve"> root</w:delText>
          </w:r>
          <w:r w:rsidDel="00C26C1B">
            <w:rPr>
              <w:color w:val="000000" w:themeColor="text1"/>
            </w:rPr>
            <w:delText>ed is not allowed;</w:delText>
          </w:r>
          <w:r w:rsidRPr="00B34BD9" w:rsidDel="00C26C1B">
            <w:rPr>
              <w:color w:val="000000" w:themeColor="text1"/>
            </w:rPr>
            <w:delText xml:space="preserve"> the measurement </w:delText>
          </w:r>
          <w:r w:rsidDel="00C26C1B">
            <w:rPr>
              <w:color w:val="000000" w:themeColor="text1"/>
            </w:rPr>
            <w:delText xml:space="preserve">is made </w:delText>
          </w:r>
          <w:r w:rsidRPr="00B34BD9" w:rsidDel="00C26C1B">
            <w:rPr>
              <w:color w:val="000000" w:themeColor="text1"/>
            </w:rPr>
            <w:delText xml:space="preserve">at the base or where </w:delText>
          </w:r>
          <w:r w:rsidDel="00C26C1B">
            <w:rPr>
              <w:color w:val="000000" w:themeColor="text1"/>
            </w:rPr>
            <w:delText xml:space="preserve">more than </w:delText>
          </w:r>
          <w:r w:rsidRPr="00B34BD9" w:rsidDel="00C26C1B">
            <w:rPr>
              <w:color w:val="000000" w:themeColor="text1"/>
            </w:rPr>
            <w:delText xml:space="preserve">75% of the trunk </w:delText>
          </w:r>
          <w:r w:rsidDel="00C26C1B">
            <w:rPr>
              <w:color w:val="000000" w:themeColor="text1"/>
            </w:rPr>
            <w:delText>is</w:delText>
          </w:r>
          <w:r w:rsidRPr="00B34BD9" w:rsidDel="00C26C1B">
            <w:rPr>
              <w:color w:val="000000" w:themeColor="text1"/>
            </w:rPr>
            <w:delText xml:space="preserve"> below ground.</w:delText>
          </w:r>
        </w:del>
      </w:ins>
    </w:p>
    <w:p w:rsidR="00390B7F" w:rsidRDefault="00390B7F" w:rsidP="00390B7F"/>
    <w:p w:rsidR="00390B7F" w:rsidRDefault="00390B7F" w:rsidP="00390B7F">
      <w:r w:rsidRPr="0091363F">
        <w:rPr>
          <w:rStyle w:val="Heading4Char"/>
        </w:rPr>
        <w:t xml:space="preserve">Small </w:t>
      </w:r>
      <w:commentRangeStart w:id="2507"/>
      <w:r w:rsidRPr="0091363F">
        <w:rPr>
          <w:rStyle w:val="Heading4Char"/>
        </w:rPr>
        <w:t>Trees</w:t>
      </w:r>
      <w:commentRangeEnd w:id="2507"/>
      <w:r w:rsidR="005E749E">
        <w:rPr>
          <w:rStyle w:val="CommentReference"/>
        </w:rPr>
        <w:commentReference w:id="2507"/>
      </w:r>
      <w:r w:rsidRPr="00725EC2">
        <w:t>:</w:t>
      </w:r>
      <w:r>
        <w:t xml:space="preserve"> Live and dead </w:t>
      </w:r>
      <w:ins w:id="2508" w:author="Meagan J. Selvig" w:date="2014-09-30T14:17:00Z">
        <w:r w:rsidR="00837111">
          <w:t xml:space="preserve">standing </w:t>
        </w:r>
      </w:ins>
      <w:r>
        <w:t xml:space="preserve">Small Trees </w:t>
      </w:r>
      <w:del w:id="2509" w:author="Ainsworth, Alison" w:date="2015-02-02T15:43:00Z">
        <w:r w:rsidDel="00C26C1B">
          <w:delText xml:space="preserve">and </w:delText>
        </w:r>
      </w:del>
      <w:del w:id="2510" w:author="Ainsworth, Alison" w:date="2015-01-22T13:16:00Z">
        <w:r w:rsidDel="005E749E">
          <w:delText xml:space="preserve">exceptionally large shrubs with a tree-like growth </w:delText>
        </w:r>
        <w:commentRangeStart w:id="2511"/>
        <w:r w:rsidDel="005E749E">
          <w:delText>form</w:delText>
        </w:r>
      </w:del>
      <w:commentRangeEnd w:id="2511"/>
      <w:r w:rsidR="005E749E">
        <w:rPr>
          <w:rStyle w:val="CommentReference"/>
        </w:rPr>
        <w:commentReference w:id="2511"/>
      </w:r>
      <w:del w:id="2512" w:author="Ainsworth, Alison" w:date="2015-01-22T13:16:00Z">
        <w:r w:rsidDel="005E749E">
          <w:delText xml:space="preserve"> </w:delText>
        </w:r>
      </w:del>
      <w:r>
        <w:t xml:space="preserve">(DBH </w:t>
      </w:r>
      <w:r w:rsidR="00350175">
        <w:t>1</w:t>
      </w:r>
      <w:r>
        <w:t>&lt;10 cm) are counted within the 10 x 25 m nested subplot</w:t>
      </w:r>
      <w:r w:rsidR="00F6496F">
        <w:t xml:space="preserve"> (</w:t>
      </w:r>
      <w:r w:rsidR="00B72BC0">
        <w:t>quadrant</w:t>
      </w:r>
      <w:r w:rsidR="00F6496F">
        <w:t xml:space="preserve"> 4)</w:t>
      </w:r>
      <w:r>
        <w:t xml:space="preserve">. </w:t>
      </w:r>
      <w:ins w:id="2513" w:author="Meagan J. Selvig" w:date="2014-10-14T09:59:00Z">
        <w:del w:id="2514" w:author="Ainsworth, Alison" w:date="2015-01-22T13:16:00Z">
          <w:r w:rsidR="00176015" w:rsidDel="005E749E">
            <w:delText>If a shrub species displays tree-like growth form and is measured as a tree, it is important that this is species is treated the same way throughout the sampling frame</w:delText>
          </w:r>
        </w:del>
      </w:ins>
      <w:ins w:id="2515" w:author="Meagan J. Selvig" w:date="2014-10-16T10:06:00Z">
        <w:del w:id="2516" w:author="Ainsworth, Alison" w:date="2015-01-22T13:16:00Z">
          <w:r w:rsidR="00056E74" w:rsidDel="005E749E">
            <w:delText xml:space="preserve"> </w:delText>
          </w:r>
        </w:del>
      </w:ins>
      <w:ins w:id="2517" w:author="Meagan J. Selvig" w:date="2014-10-16T10:07:00Z">
        <w:del w:id="2518" w:author="Ainsworth, Alison" w:date="2015-01-22T13:16:00Z">
          <w:r w:rsidR="00056E74" w:rsidDel="005E749E">
            <w:delText>and during each sampling period</w:delText>
          </w:r>
        </w:del>
      </w:ins>
      <w:ins w:id="2519" w:author="Meagan J. Selvig" w:date="2014-10-14T09:59:00Z">
        <w:del w:id="2520" w:author="Ainsworth, Alison" w:date="2015-01-22T13:16:00Z">
          <w:r w:rsidR="00176015" w:rsidDel="005E749E">
            <w:delText>.</w:delText>
          </w:r>
        </w:del>
      </w:ins>
      <w:ins w:id="2521" w:author="Meagan J. Selvig" w:date="2014-10-14T10:00:00Z">
        <w:del w:id="2522" w:author="Ainsworth, Alison" w:date="2015-01-22T13:16:00Z">
          <w:r w:rsidR="00056E74" w:rsidDel="005E749E">
            <w:delText xml:space="preserve"> </w:delText>
          </w:r>
        </w:del>
      </w:ins>
      <w:commentRangeStart w:id="2523"/>
      <w:r>
        <w:t>I</w:t>
      </w:r>
      <w:r w:rsidRPr="00FE7E87">
        <w:t>ndividuals</w:t>
      </w:r>
      <w:commentRangeEnd w:id="2523"/>
      <w:r w:rsidR="005E749E">
        <w:rPr>
          <w:rStyle w:val="CommentReference"/>
        </w:rPr>
        <w:commentReference w:id="2523"/>
      </w:r>
      <w:r w:rsidRPr="00FE7E87">
        <w:t xml:space="preserve"> are tallied</w:t>
      </w:r>
      <w:r>
        <w:t xml:space="preserve"> in two diameter groups (DBH </w:t>
      </w:r>
      <w:r w:rsidR="00350175">
        <w:t>1</w:t>
      </w:r>
      <w:r>
        <w:t>&lt;5</w:t>
      </w:r>
      <w:r w:rsidRPr="00FE7E87">
        <w:t xml:space="preserve"> cm and DBH ≥5 cm) by species, living status,</w:t>
      </w:r>
      <w:r>
        <w:t xml:space="preserve"> </w:t>
      </w:r>
      <w:r w:rsidRPr="00FE7E87">
        <w:t>and rooting height class</w:t>
      </w:r>
      <w:r w:rsidR="000D6A4D">
        <w:t xml:space="preserve"> (table 3)</w:t>
      </w:r>
      <w:r w:rsidRPr="00FE7E87">
        <w:t>.</w:t>
      </w:r>
      <w:r>
        <w:t xml:space="preserve"> </w:t>
      </w:r>
      <w:r w:rsidR="00F6496F">
        <w:t xml:space="preserve">Forked small trees are tallied based on the diameter of the largest </w:t>
      </w:r>
      <w:ins w:id="2524" w:author="Ainsworth, Alison" w:date="2015-02-02T15:43:00Z">
        <w:r w:rsidR="00C26C1B">
          <w:t xml:space="preserve">live </w:t>
        </w:r>
      </w:ins>
      <w:r w:rsidR="00F6496F">
        <w:t>stem</w:t>
      </w:r>
      <w:ins w:id="2525" w:author="Ainsworth, Alison" w:date="2015-02-02T15:47:00Z">
        <w:r w:rsidR="0066237D">
          <w:t xml:space="preserve"> as long as there is not dead stem </w:t>
        </w:r>
        <w:r w:rsidR="0066237D" w:rsidRPr="00FE7E87">
          <w:t>≥</w:t>
        </w:r>
        <w:r w:rsidR="0066237D">
          <w:t>10 cm</w:t>
        </w:r>
      </w:ins>
      <w:ins w:id="2526" w:author="Ainsworth, Alison" w:date="2015-02-02T15:48:00Z">
        <w:r w:rsidR="0066237D">
          <w:t xml:space="preserve"> in which case the individual would be </w:t>
        </w:r>
      </w:ins>
      <w:ins w:id="2527" w:author="Ainsworth, Alison" w:date="2015-02-03T10:21:00Z">
        <w:r w:rsidR="001E778D">
          <w:t>counted</w:t>
        </w:r>
      </w:ins>
      <w:ins w:id="2528" w:author="Ainsworth, Alison" w:date="2015-02-02T15:48:00Z">
        <w:r w:rsidR="0066237D">
          <w:t xml:space="preserve"> as a large tree</w:t>
        </w:r>
      </w:ins>
      <w:r w:rsidR="00F6496F">
        <w:t xml:space="preserve">. </w:t>
      </w:r>
      <w:ins w:id="2529" w:author="Ainsworth, Alison" w:date="2015-02-02T15:51:00Z">
        <w:r w:rsidR="003E73DE">
          <w:t>If many stems are sprouting from a single dead main bole that is &lt;10cm, then those stems are considered to be part of an individual and tallied as one point based on largest live stem.</w:t>
        </w:r>
      </w:ins>
      <w:del w:id="2530" w:author="Ainsworth, Alison" w:date="2015-02-02T15:51:00Z">
        <w:r w:rsidR="00F6496F" w:rsidDel="003E73DE">
          <w:delText>Similar to sampling large trees, if there is doubt about whether stems are from the same individual tally as separate individuals.</w:delText>
        </w:r>
      </w:del>
      <w:r w:rsidR="00F6496F">
        <w:t xml:space="preserve"> </w:t>
      </w:r>
    </w:p>
    <w:p w:rsidR="00DC5460" w:rsidRDefault="00DC5460" w:rsidP="00390B7F"/>
    <w:p w:rsidR="003623BF" w:rsidRDefault="00866BEB" w:rsidP="003623BF">
      <w:r w:rsidRPr="0091363F">
        <w:rPr>
          <w:rStyle w:val="Heading4Char"/>
        </w:rPr>
        <w:t>Small Tree Ferns</w:t>
      </w:r>
      <w:r w:rsidRPr="00725EC2">
        <w:t>:</w:t>
      </w:r>
      <w:r>
        <w:t xml:space="preserve"> Live and dead Small Tree Ferns with a height</w:t>
      </w:r>
      <w:r w:rsidR="003623BF">
        <w:t>/ length</w:t>
      </w:r>
      <w:ins w:id="2531" w:author="Ainsworth, Alison" w:date="2015-01-22T13:18:00Z">
        <w:r w:rsidR="00E732D1">
          <w:t xml:space="preserve"> of the stretched out frond</w:t>
        </w:r>
      </w:ins>
      <w:r>
        <w:t xml:space="preserve"> </w:t>
      </w:r>
      <w:r>
        <w:rPr>
          <w:rFonts w:ascii="Calibri" w:hAnsi="Calibri"/>
        </w:rPr>
        <w:t>≥</w:t>
      </w:r>
      <w:r>
        <w:t>0.5 m and stem diameter &lt;10 cm are counted within the 2 x 50 m nested subplot. Individuals are tallied by species, living status, rooting height class</w:t>
      </w:r>
      <w:r w:rsidR="000D6A4D">
        <w:t xml:space="preserve"> (table 3)</w:t>
      </w:r>
      <w:r>
        <w:t xml:space="preserve">, and </w:t>
      </w:r>
      <w:del w:id="2532" w:author="Ainsworth, Alison" w:date="2015-01-22T13:19:00Z">
        <w:r w:rsidDel="00E732D1">
          <w:delText>height</w:delText>
        </w:r>
        <w:r w:rsidR="00216707" w:rsidDel="00E732D1">
          <w:delText xml:space="preserve">/ </w:delText>
        </w:r>
      </w:del>
      <w:r w:rsidR="00216707">
        <w:t>length</w:t>
      </w:r>
      <w:r>
        <w:t xml:space="preserve"> class</w:t>
      </w:r>
      <w:ins w:id="2533" w:author="Ainsworth, Alison" w:date="2015-01-22T13:19:00Z">
        <w:r w:rsidR="00E732D1">
          <w:t xml:space="preserve"> of the stem</w:t>
        </w:r>
      </w:ins>
      <w:r w:rsidR="000D6A4D">
        <w:t xml:space="preserve"> (table 4)</w:t>
      </w:r>
      <w:r>
        <w:t xml:space="preserve">. </w:t>
      </w:r>
      <w:ins w:id="2534" w:author="Ainsworth, Alison" w:date="2015-02-02T15:43:00Z">
        <w:r w:rsidR="00C26C1B">
          <w:t>Note that stem length may be &lt;50</w:t>
        </w:r>
      </w:ins>
      <w:ins w:id="2535" w:author="Ainsworth, Alison" w:date="2015-02-02T15:44:00Z">
        <w:r w:rsidR="00C26C1B">
          <w:t xml:space="preserve"> </w:t>
        </w:r>
      </w:ins>
      <w:ins w:id="2536" w:author="Ainsworth, Alison" w:date="2015-02-02T15:43:00Z">
        <w:r w:rsidR="00C26C1B">
          <w:t>cm</w:t>
        </w:r>
      </w:ins>
      <w:ins w:id="2537" w:author="Ainsworth, Alison" w:date="2015-02-02T15:44:00Z">
        <w:r w:rsidR="00C26C1B">
          <w:t xml:space="preserve"> and counted as long as the plant with its stretched out frond exceeds 50 cm.</w:t>
        </w:r>
      </w:ins>
      <w:del w:id="2538" w:author="Ainsworth, Alison" w:date="2015-01-22T13:19:00Z">
        <w:r w:rsidR="003623BF" w:rsidDel="00E732D1">
          <w:delText xml:space="preserve">Height/ length class includes the trunk and the frond height for small tree fern individuals. </w:delText>
        </w:r>
      </w:del>
    </w:p>
    <w:p w:rsidR="00866BEB" w:rsidRDefault="00866BEB" w:rsidP="00866BEB"/>
    <w:p w:rsidR="00390B7F" w:rsidDel="00D97FAD" w:rsidRDefault="00390B7F" w:rsidP="00390B7F">
      <w:pPr>
        <w:rPr>
          <w:del w:id="2539" w:author="Meagan J. Selvig" w:date="2014-10-02T12:40:00Z"/>
        </w:rPr>
      </w:pPr>
      <w:r w:rsidRPr="0091363F">
        <w:rPr>
          <w:rStyle w:val="Heading4Char"/>
        </w:rPr>
        <w:t>Tree Seedlings</w:t>
      </w:r>
      <w:r w:rsidRPr="0045714C">
        <w:t>:</w:t>
      </w:r>
      <w:r>
        <w:t xml:space="preserve"> Live and dead Tree Seedlings </w:t>
      </w:r>
      <w:ins w:id="2540" w:author="Meagan J. Selvig" w:date="2014-10-02T12:38:00Z">
        <w:r w:rsidR="00D97FAD">
          <w:t>at least 50 cm in length and with a</w:t>
        </w:r>
      </w:ins>
      <w:ins w:id="2541" w:author="Ainsworth, Alison" w:date="2015-02-03T10:22:00Z">
        <w:r w:rsidR="001E778D">
          <w:t xml:space="preserve"> </w:t>
        </w:r>
      </w:ins>
      <w:del w:id="2542" w:author="Meagan J. Selvig" w:date="2014-10-02T12:38:00Z">
        <w:r w:rsidDel="00D97FAD">
          <w:delText>(</w:delText>
        </w:r>
      </w:del>
      <w:r>
        <w:t>DBH</w:t>
      </w:r>
      <w:r w:rsidR="00350175">
        <w:t xml:space="preserve"> &lt; 1 cm</w:t>
      </w:r>
      <w:del w:id="2543" w:author="Meagan J. Selvig" w:date="2014-10-02T12:39:00Z">
        <w:r w:rsidDel="00D97FAD">
          <w:delText>)</w:delText>
        </w:r>
      </w:del>
      <w:r>
        <w:t xml:space="preserve"> are counted within the 2 x 50 m nested subplot. Individuals are tallied by species, living status, rooting height class</w:t>
      </w:r>
      <w:r w:rsidR="000D6A4D">
        <w:t xml:space="preserve"> (table 3)</w:t>
      </w:r>
      <w:r>
        <w:t>, and height</w:t>
      </w:r>
      <w:r w:rsidR="00216707">
        <w:t>/ length</w:t>
      </w:r>
      <w:r>
        <w:t xml:space="preserve"> class</w:t>
      </w:r>
      <w:r w:rsidR="000D6A4D">
        <w:t xml:space="preserve"> (table 4)</w:t>
      </w:r>
      <w:r>
        <w:t xml:space="preserve">. </w:t>
      </w:r>
      <w:r w:rsidR="00216707">
        <w:t>H</w:t>
      </w:r>
      <w:r>
        <w:t>eight</w:t>
      </w:r>
      <w:r w:rsidR="00216707">
        <w:t>/</w:t>
      </w:r>
      <w:r>
        <w:t xml:space="preserve"> </w:t>
      </w:r>
      <w:r w:rsidR="00216707">
        <w:t xml:space="preserve">length </w:t>
      </w:r>
      <w:r>
        <w:t xml:space="preserve">class </w:t>
      </w:r>
      <w:r w:rsidR="000B4CB6">
        <w:t xml:space="preserve">for woody species is measured from the base of the stem to the growing tip and </w:t>
      </w:r>
      <w:r>
        <w:t xml:space="preserve">provides data on size and/or </w:t>
      </w:r>
      <w:r>
        <w:lastRenderedPageBreak/>
        <w:t>age structure for small woody individuals.</w:t>
      </w:r>
      <w:ins w:id="2544" w:author="Ainsworth, Alison" w:date="2015-02-02T15:49:00Z">
        <w:r w:rsidR="0066237D">
          <w:t xml:space="preserve"> </w:t>
        </w:r>
      </w:ins>
      <w:ins w:id="2545" w:author="Ainsworth, Alison" w:date="2015-02-02T15:51:00Z">
        <w:r w:rsidR="003E73DE">
          <w:t xml:space="preserve">Note that a clump of </w:t>
        </w:r>
      </w:ins>
      <w:ins w:id="2546" w:author="Ainsworth, Alison" w:date="2015-02-02T15:53:00Z">
        <w:r w:rsidR="003E73DE">
          <w:t>stems</w:t>
        </w:r>
      </w:ins>
      <w:ins w:id="2547" w:author="Ainsworth, Alison" w:date="2015-02-02T15:51:00Z">
        <w:r w:rsidR="003E73DE">
          <w:t xml:space="preserve"> may be tallied as a seedling if the largest dead bole is </w:t>
        </w:r>
      </w:ins>
      <w:ins w:id="2548" w:author="Ainsworth, Alison" w:date="2015-02-02T15:54:00Z">
        <w:r w:rsidR="003E73DE">
          <w:t>&lt;</w:t>
        </w:r>
      </w:ins>
      <w:ins w:id="2549" w:author="Ainsworth, Alison" w:date="2015-02-02T15:51:00Z">
        <w:r w:rsidR="003E73DE">
          <w:t xml:space="preserve"> 10</w:t>
        </w:r>
      </w:ins>
      <w:ins w:id="2550" w:author="Ainsworth, Alison" w:date="2015-02-02T15:54:00Z">
        <w:r w:rsidR="003E73DE">
          <w:t xml:space="preserve"> </w:t>
        </w:r>
      </w:ins>
      <w:ins w:id="2551" w:author="Ainsworth, Alison" w:date="2015-02-02T15:51:00Z">
        <w:r w:rsidR="003E73DE">
          <w:t xml:space="preserve">cm and the largest live bole is </w:t>
        </w:r>
        <w:r w:rsidR="003E73DE" w:rsidRPr="003E73DE">
          <w:t xml:space="preserve">not </w:t>
        </w:r>
      </w:ins>
      <w:ins w:id="2552" w:author="Ainsworth, Alison" w:date="2015-02-02T15:52:00Z">
        <w:r w:rsidR="003E73DE" w:rsidRPr="003E73DE">
          <w:rPr>
            <w:rPrChange w:id="2553" w:author="Ainsworth, Alison" w:date="2015-02-02T15:52:00Z">
              <w:rPr>
                <w:rFonts w:ascii="Calibri" w:hAnsi="Calibri"/>
              </w:rPr>
            </w:rPrChange>
          </w:rPr>
          <w:t>≥ 1 cm</w:t>
        </w:r>
      </w:ins>
      <w:ins w:id="2554" w:author="Ainsworth, Alison" w:date="2015-02-02T15:54:00Z">
        <w:r w:rsidR="003E73DE">
          <w:t xml:space="preserve"> DBH</w:t>
        </w:r>
      </w:ins>
      <w:ins w:id="2555" w:author="Ainsworth, Alison" w:date="2015-02-02T15:52:00Z">
        <w:r w:rsidR="003E73DE">
          <w:t>.</w:t>
        </w:r>
      </w:ins>
      <w:ins w:id="2556" w:author="Ainsworth, Alison" w:date="2015-02-02T15:53:00Z">
        <w:r w:rsidR="003E73DE" w:rsidRPr="003E73DE">
          <w:t xml:space="preserve"> </w:t>
        </w:r>
        <w:r w:rsidR="003E73DE">
          <w:t xml:space="preserve">Once the representative size class for the clump is determined, none of the individuals of that clump are tallied for any other class. </w:t>
        </w:r>
      </w:ins>
      <w:del w:id="2557" w:author="Ainsworth, Alison" w:date="2015-02-02T15:50:00Z">
        <w:r w:rsidDel="003E73DE">
          <w:delText xml:space="preserve"> </w:delText>
        </w:r>
      </w:del>
      <w:ins w:id="2558" w:author="Meagan J. Selvig" w:date="2014-10-02T12:40:00Z">
        <w:del w:id="2559" w:author="Ainsworth, Alison" w:date="2015-01-22T13:21:00Z">
          <w:r w:rsidR="00D97FAD" w:rsidDel="00E732D1">
            <w:delText xml:space="preserve">The length or height of an individual included any dead stem beyond live vegetation if still present, as it was more representative of the plant’s age. </w:delText>
          </w:r>
        </w:del>
        <w:del w:id="2560" w:author="Ainsworth, Alison" w:date="2015-02-02T15:45:00Z">
          <w:r w:rsidR="00D97FAD" w:rsidDel="0066237D">
            <w:rPr>
              <w:color w:val="000000" w:themeColor="text1"/>
            </w:rPr>
            <w:delText>An</w:delText>
          </w:r>
          <w:r w:rsidR="00D97FAD" w:rsidDel="0066237D">
            <w:rPr>
              <w:b/>
              <w:i/>
            </w:rPr>
            <w:delText xml:space="preserve"> </w:delText>
          </w:r>
          <w:r w:rsidR="00D97FAD" w:rsidDel="0066237D">
            <w:delText xml:space="preserve">individual was counted as dead if the entire plant was dead and did not have a DBH greater than or equal to 1 cm. </w:delText>
          </w:r>
        </w:del>
      </w:ins>
    </w:p>
    <w:p w:rsidR="00D97FAD" w:rsidRDefault="00D97FAD" w:rsidP="00390B7F">
      <w:pPr>
        <w:rPr>
          <w:ins w:id="2561" w:author="Meagan J. Selvig" w:date="2014-10-02T12:42:00Z"/>
        </w:rPr>
      </w:pPr>
    </w:p>
    <w:p w:rsidR="00D97FAD" w:rsidRDefault="00D97FAD" w:rsidP="00D97FAD">
      <w:pPr>
        <w:rPr>
          <w:ins w:id="2562" w:author="Meagan J. Selvig" w:date="2014-10-02T12:42:00Z"/>
        </w:rPr>
      </w:pPr>
      <w:ins w:id="2563" w:author="Meagan J. Selvig" w:date="2014-10-02T12:42:00Z">
        <w:del w:id="2564" w:author="Ainsworth, Alison" w:date="2015-02-02T15:53:00Z">
          <w:r w:rsidDel="003E73DE">
            <w:delText xml:space="preserve">If many stems are sprouting from a single dead main bole, then those stems are considered to be part of an individual. For clumps of seedlings and saplings that </w:delText>
          </w:r>
        </w:del>
      </w:ins>
      <w:ins w:id="2565" w:author="Meagan J. Selvig" w:date="2014-10-02T12:43:00Z">
        <w:del w:id="2566" w:author="Ainsworth, Alison" w:date="2015-02-02T15:53:00Z">
          <w:r w:rsidDel="003E73DE">
            <w:delText xml:space="preserve">are </w:delText>
          </w:r>
        </w:del>
      </w:ins>
      <w:ins w:id="2567" w:author="Meagan J. Selvig" w:date="2014-10-02T12:42:00Z">
        <w:del w:id="2568" w:author="Ainsworth, Alison" w:date="2015-02-02T15:53:00Z">
          <w:r w:rsidDel="003E73DE">
            <w:delText xml:space="preserve">basal sprouts from a dead main stem, the DBH measurement of </w:delText>
          </w:r>
          <w:commentRangeStart w:id="2569"/>
          <w:r w:rsidDel="003E73DE">
            <w:delText xml:space="preserve">the largest diameter stem </w:delText>
          </w:r>
        </w:del>
      </w:ins>
      <w:commentRangeEnd w:id="2569"/>
      <w:ins w:id="2570" w:author="Meagan J. Selvig" w:date="2014-10-16T10:12:00Z">
        <w:del w:id="2571" w:author="Ainsworth, Alison" w:date="2015-02-02T15:53:00Z">
          <w:r w:rsidR="00F33160" w:rsidDel="003E73DE">
            <w:rPr>
              <w:rStyle w:val="CommentReference"/>
            </w:rPr>
            <w:commentReference w:id="2569"/>
          </w:r>
        </w:del>
      </w:ins>
      <w:ins w:id="2572" w:author="Meagan J. Selvig" w:date="2014-10-02T12:43:00Z">
        <w:del w:id="2573" w:author="Ainsworth, Alison" w:date="2015-02-02T15:53:00Z">
          <w:r w:rsidDel="003E73DE">
            <w:delText>is</w:delText>
          </w:r>
        </w:del>
      </w:ins>
      <w:ins w:id="2574" w:author="Meagan J. Selvig" w:date="2014-10-02T12:42:00Z">
        <w:del w:id="2575" w:author="Ainsworth, Alison" w:date="2015-02-02T15:53:00Z">
          <w:r w:rsidDel="003E73DE">
            <w:delText xml:space="preserve"> used to classify the entire individual in a size class (large tree vs. small tree vs. seedling). Individual basal sprout stem diameters </w:delText>
          </w:r>
        </w:del>
      </w:ins>
      <w:ins w:id="2576" w:author="Meagan J. Selvig" w:date="2014-10-02T12:43:00Z">
        <w:del w:id="2577" w:author="Ainsworth, Alison" w:date="2015-02-02T15:53:00Z">
          <w:r w:rsidDel="003E73DE">
            <w:delText>are</w:delText>
          </w:r>
        </w:del>
      </w:ins>
      <w:ins w:id="2578" w:author="Meagan J. Selvig" w:date="2014-10-02T12:42:00Z">
        <w:del w:id="2579" w:author="Ainsworth, Alison" w:date="2015-02-02T15:53:00Z">
          <w:r w:rsidDel="003E73DE">
            <w:delText xml:space="preserve"> not added. Once the representative size class for the clump </w:delText>
          </w:r>
        </w:del>
      </w:ins>
      <w:ins w:id="2580" w:author="Meagan J. Selvig" w:date="2014-10-02T12:43:00Z">
        <w:del w:id="2581" w:author="Ainsworth, Alison" w:date="2015-02-02T15:53:00Z">
          <w:r w:rsidDel="003E73DE">
            <w:delText xml:space="preserve">is </w:delText>
          </w:r>
        </w:del>
      </w:ins>
      <w:ins w:id="2582" w:author="Meagan J. Selvig" w:date="2014-10-02T12:42:00Z">
        <w:del w:id="2583" w:author="Ainsworth, Alison" w:date="2015-02-02T15:53:00Z">
          <w:r w:rsidDel="003E73DE">
            <w:delText xml:space="preserve">determined, none of the individuals of that clump </w:delText>
          </w:r>
        </w:del>
      </w:ins>
      <w:ins w:id="2584" w:author="Meagan J. Selvig" w:date="2014-10-02T12:43:00Z">
        <w:del w:id="2585" w:author="Ainsworth, Alison" w:date="2015-02-02T15:53:00Z">
          <w:r w:rsidDel="003E73DE">
            <w:delText>are</w:delText>
          </w:r>
        </w:del>
      </w:ins>
      <w:ins w:id="2586" w:author="Meagan J. Selvig" w:date="2014-10-02T12:42:00Z">
        <w:del w:id="2587" w:author="Ainsworth, Alison" w:date="2015-02-02T15:53:00Z">
          <w:r w:rsidDel="003E73DE">
            <w:delText xml:space="preserve"> tallied for any other class. For example, if the largest stem of a clump ha</w:delText>
          </w:r>
        </w:del>
      </w:ins>
      <w:ins w:id="2588" w:author="Meagan J. Selvig" w:date="2014-10-02T12:43:00Z">
        <w:del w:id="2589" w:author="Ainsworth, Alison" w:date="2015-02-02T15:53:00Z">
          <w:r w:rsidDel="003E73DE">
            <w:delText>s</w:delText>
          </w:r>
        </w:del>
      </w:ins>
      <w:ins w:id="2590" w:author="Meagan J. Selvig" w:date="2014-10-02T12:42:00Z">
        <w:del w:id="2591" w:author="Ainsworth, Alison" w:date="2015-02-02T15:53:00Z">
          <w:r w:rsidDel="003E73DE">
            <w:delText xml:space="preserve"> a DBH less than 1 cm, then one </w:delText>
          </w:r>
          <w:r w:rsidRPr="00B34BD9" w:rsidDel="003E73DE">
            <w:delText>seedling</w:delText>
          </w:r>
          <w:r w:rsidDel="003E73DE">
            <w:delText xml:space="preserve"> was counted for the entire clump according to the measurement of that individual stem only. </w:delText>
          </w:r>
        </w:del>
        <w:del w:id="2592" w:author="Ainsworth, Alison" w:date="2015-01-22T13:23:00Z">
          <w:r w:rsidDel="00E732D1">
            <w:delText>And in another example, if an individual had a dead stem of small tree size with live seedling sized branches, observers counted this as a small tree.</w:delText>
          </w:r>
        </w:del>
      </w:ins>
      <w:ins w:id="2593" w:author="Meagan J. Selvig" w:date="2014-10-02T12:43:00Z">
        <w:del w:id="2594" w:author="Ainsworth, Alison" w:date="2015-01-22T13:23:00Z">
          <w:r w:rsidR="00AF4814" w:rsidDel="00E732D1">
            <w:delText xml:space="preserve"> </w:delText>
          </w:r>
        </w:del>
      </w:ins>
    </w:p>
    <w:p w:rsidR="00390B7F" w:rsidDel="001E778D" w:rsidRDefault="00390B7F" w:rsidP="00390B7F">
      <w:pPr>
        <w:rPr>
          <w:del w:id="2595" w:author="Ainsworth, Alison" w:date="2015-02-03T10:22:00Z"/>
        </w:rPr>
      </w:pPr>
    </w:p>
    <w:p w:rsidR="00390B7F" w:rsidRDefault="00390B7F" w:rsidP="00390B7F">
      <w:pPr>
        <w:rPr>
          <w:rFonts w:ascii="Arial" w:hAnsi="Arial" w:cs="Arial"/>
          <w:b/>
          <w:color w:val="000000"/>
          <w:sz w:val="20"/>
          <w:szCs w:val="20"/>
        </w:rPr>
      </w:pPr>
      <w:r w:rsidRPr="0091363F">
        <w:rPr>
          <w:rStyle w:val="Heading4Char"/>
        </w:rPr>
        <w:t>Shrubs</w:t>
      </w:r>
      <w:r>
        <w:rPr>
          <w:rFonts w:ascii="Arial" w:hAnsi="Arial" w:cs="Arial"/>
        </w:rPr>
        <w:t xml:space="preserve">: </w:t>
      </w:r>
      <w:r>
        <w:t xml:space="preserve">Live and dead shrub species </w:t>
      </w:r>
      <w:del w:id="2596" w:author="Ainsworth, Alison" w:date="2015-01-22T13:24:00Z">
        <w:r w:rsidDel="00212ECA">
          <w:delText xml:space="preserve">that are </w:delText>
        </w:r>
        <w:r w:rsidR="00216707" w:rsidDel="00212ECA">
          <w:delText xml:space="preserve">not </w:delText>
        </w:r>
        <w:r w:rsidDel="00212ECA">
          <w:delText xml:space="preserve">recorded in the Small Tree category </w:delText>
        </w:r>
      </w:del>
      <w:r>
        <w:t>are counted within the 2 x 50 m subplot</w:t>
      </w:r>
      <w:ins w:id="2597" w:author="Meagan J. Selvig" w:date="2014-10-02T12:46:00Z">
        <w:r w:rsidR="00C743A6">
          <w:t xml:space="preserve"> and do not need to have a diameter of 1 cm to be counted</w:t>
        </w:r>
      </w:ins>
      <w:ins w:id="2598" w:author="Meagan J. Selvig" w:date="2014-10-02T12:49:00Z">
        <w:r w:rsidR="00C743A6">
          <w:t>,</w:t>
        </w:r>
        <w:r w:rsidR="00E5410F">
          <w:t xml:space="preserve"> but must be at</w:t>
        </w:r>
      </w:ins>
      <w:ins w:id="2599" w:author="Meagan J. Selvig" w:date="2014-10-14T10:07:00Z">
        <w:r w:rsidR="00E5410F">
          <w:t xml:space="preserve"> </w:t>
        </w:r>
      </w:ins>
      <w:ins w:id="2600" w:author="Meagan J. Selvig" w:date="2014-10-02T12:49:00Z">
        <w:r w:rsidR="00E5410F">
          <w:t>least 50 cm in</w:t>
        </w:r>
        <w:r w:rsidR="00C743A6">
          <w:t xml:space="preserve"> height or length</w:t>
        </w:r>
      </w:ins>
      <w:r>
        <w:t>. Individuals are tallied by species, living status, rooting height class</w:t>
      </w:r>
      <w:r w:rsidR="000D6A4D">
        <w:t xml:space="preserve"> (table 3)</w:t>
      </w:r>
      <w:r w:rsidR="00CB2D4A">
        <w:t>,</w:t>
      </w:r>
      <w:r>
        <w:t xml:space="preserve"> and height</w:t>
      </w:r>
      <w:r w:rsidR="00216707">
        <w:t>/ length</w:t>
      </w:r>
      <w:r>
        <w:t xml:space="preserve"> class</w:t>
      </w:r>
      <w:r w:rsidR="000D6A4D">
        <w:t xml:space="preserve"> (table 4)</w:t>
      </w:r>
      <w:r>
        <w:t>.</w:t>
      </w:r>
      <w:ins w:id="2601" w:author="Meagan J. Selvig" w:date="2014-10-02T12:47:00Z">
        <w:r w:rsidR="00C743A6">
          <w:t xml:space="preserve"> When shrubs are sprawling or possess multiple stems, the length of the longest stem is used to determine the </w:t>
        </w:r>
      </w:ins>
      <w:ins w:id="2602" w:author="Meagan J. Selvig" w:date="2014-10-02T12:48:00Z">
        <w:r w:rsidR="00C743A6">
          <w:t>appropriate</w:t>
        </w:r>
      </w:ins>
      <w:ins w:id="2603" w:author="Meagan J. Selvig" w:date="2014-10-02T12:47:00Z">
        <w:r w:rsidR="00C743A6">
          <w:t xml:space="preserve"> </w:t>
        </w:r>
      </w:ins>
      <w:ins w:id="2604" w:author="Meagan J. Selvig" w:date="2014-10-02T12:48:00Z">
        <w:r w:rsidR="00C743A6">
          <w:t>height class.</w:t>
        </w:r>
      </w:ins>
      <w:r w:rsidR="0086405C">
        <w:t xml:space="preserve"> </w:t>
      </w:r>
      <w:ins w:id="2605" w:author="Meagan J. Selvig" w:date="2014-10-02T12:48:00Z">
        <w:r w:rsidR="00C743A6">
          <w:t>Vines</w:t>
        </w:r>
      </w:ins>
      <w:ins w:id="2606" w:author="Ainsworth, Alison" w:date="2015-02-02T15:55:00Z">
        <w:r w:rsidR="003E73DE">
          <w:t xml:space="preserve"> and lianas</w:t>
        </w:r>
      </w:ins>
      <w:ins w:id="2607" w:author="Meagan J. Selvig" w:date="2014-10-02T12:48:00Z">
        <w:del w:id="2608" w:author="Ainsworth, Alison" w:date="2015-02-02T15:55:00Z">
          <w:r w:rsidR="00C743A6" w:rsidDel="003E73DE">
            <w:delText>, or s</w:delText>
          </w:r>
        </w:del>
      </w:ins>
      <w:del w:id="2609" w:author="Ainsworth, Alison" w:date="2015-02-02T15:55:00Z">
        <w:r w:rsidR="0086405C" w:rsidDel="003E73DE">
          <w:delText xml:space="preserve">Species with a vine-like growth </w:delText>
        </w:r>
      </w:del>
      <w:del w:id="2610" w:author="Ainsworth, Alison" w:date="2015-01-22T13:25:00Z">
        <w:r w:rsidR="0086405C" w:rsidDel="00212ECA">
          <w:delText>form</w:delText>
        </w:r>
      </w:del>
      <w:r w:rsidR="0086405C">
        <w:t xml:space="preserve"> (e.g. </w:t>
      </w:r>
      <w:r w:rsidR="0086405C" w:rsidRPr="001664C1">
        <w:rPr>
          <w:i/>
        </w:rPr>
        <w:t>Frecinetia arborea</w:t>
      </w:r>
      <w:ins w:id="2611" w:author="Meagan J. Selvig" w:date="2014-10-02T12:48:00Z">
        <w:r w:rsidR="00C743A6">
          <w:rPr>
            <w:i/>
          </w:rPr>
          <w:t>, Mikania micrantha</w:t>
        </w:r>
      </w:ins>
      <w:r w:rsidR="0086405C">
        <w:t>) are also included in the shrub belt</w:t>
      </w:r>
      <w:ins w:id="2612" w:author="Meagan J. Selvig" w:date="2014-10-02T12:46:00Z">
        <w:r w:rsidR="00C743A6">
          <w:t xml:space="preserve"> if rooted in the plot</w:t>
        </w:r>
      </w:ins>
      <w:r w:rsidR="0086405C">
        <w:t xml:space="preserve"> as they are not captured well by any other measurement.</w:t>
      </w:r>
    </w:p>
    <w:p w:rsidR="0002118F" w:rsidRDefault="0002118F" w:rsidP="00F26D0F"/>
    <w:p w:rsidR="005D70C4" w:rsidRPr="004C2DCB" w:rsidRDefault="005D70C4" w:rsidP="00D74E2A">
      <w:pPr>
        <w:pStyle w:val="SOP3rd"/>
      </w:pPr>
      <w:commentRangeStart w:id="2613"/>
      <w:r w:rsidRPr="004C2DCB">
        <w:t>Subalpine Shrubland Community</w:t>
      </w:r>
      <w:commentRangeEnd w:id="2613"/>
      <w:r w:rsidR="00455EC2">
        <w:rPr>
          <w:rStyle w:val="CommentReference"/>
          <w:rFonts w:ascii="Times New Roman" w:hAnsi="Times New Roman"/>
          <w:b w:val="0"/>
          <w:i w:val="0"/>
        </w:rPr>
        <w:commentReference w:id="2613"/>
      </w:r>
    </w:p>
    <w:p w:rsidR="005D70C4" w:rsidRDefault="005D70C4" w:rsidP="005D70C4">
      <w:pPr>
        <w:rPr>
          <w:color w:val="000000"/>
        </w:rPr>
      </w:pPr>
      <w:r>
        <w:rPr>
          <w:color w:val="000000"/>
        </w:rPr>
        <w:t>Similar to the forest communities, vegetation is measured within a 20 x 50 m plot in the subalpine shrubland community. However, subplot sizes vary to account for differences in community structure (i.e., fewer trees). Details on each sampled parameter by plant life form and size class are provided below (table 5).</w:t>
      </w:r>
    </w:p>
    <w:p w:rsidR="005D70C4" w:rsidRDefault="005D70C4" w:rsidP="005D70C4">
      <w:pPr>
        <w:rPr>
          <w:rStyle w:val="Heading4Char"/>
        </w:rPr>
      </w:pPr>
    </w:p>
    <w:p w:rsidR="005D70C4" w:rsidRPr="001005B5" w:rsidRDefault="005D70C4" w:rsidP="005D70C4">
      <w:pPr>
        <w:rPr>
          <w:color w:val="000000"/>
        </w:rPr>
      </w:pPr>
      <w:r w:rsidRPr="0091363F">
        <w:rPr>
          <w:rStyle w:val="Heading4Char"/>
        </w:rPr>
        <w:t>Large</w:t>
      </w:r>
      <w:ins w:id="2614" w:author="Ainsworth, Alison" w:date="2015-02-03T10:23:00Z">
        <w:r w:rsidR="001E778D">
          <w:rPr>
            <w:rStyle w:val="Heading4Char"/>
          </w:rPr>
          <w:t xml:space="preserve"> and Small</w:t>
        </w:r>
      </w:ins>
      <w:r w:rsidRPr="0091363F">
        <w:rPr>
          <w:rStyle w:val="Heading4Char"/>
        </w:rPr>
        <w:t xml:space="preserve"> Trees</w:t>
      </w:r>
      <w:r w:rsidRPr="001005B5">
        <w:t xml:space="preserve">: </w:t>
      </w:r>
      <w:r>
        <w:t xml:space="preserve">Live and dead </w:t>
      </w:r>
      <w:del w:id="2615" w:author="Ainsworth, Alison" w:date="2015-02-03T10:23:00Z">
        <w:r w:rsidDel="001E778D">
          <w:delText>L</w:delText>
        </w:r>
        <w:r w:rsidRPr="001005B5" w:rsidDel="001E778D">
          <w:delText xml:space="preserve">arge </w:delText>
        </w:r>
      </w:del>
      <w:r w:rsidRPr="009D2764">
        <w:t>Trees (</w:t>
      </w:r>
      <w:commentRangeStart w:id="2616"/>
      <w:r w:rsidRPr="009D2764">
        <w:t>DBH ≥</w:t>
      </w:r>
      <w:del w:id="2617" w:author="Ainsworth, Alison" w:date="2015-02-03T10:23:00Z">
        <w:r w:rsidRPr="009D2764" w:rsidDel="001E778D">
          <w:delText xml:space="preserve">10 </w:delText>
        </w:r>
      </w:del>
      <w:ins w:id="2618" w:author="Ainsworth, Alison" w:date="2015-02-03T10:23:00Z">
        <w:r w:rsidR="001E778D">
          <w:t>1</w:t>
        </w:r>
        <w:r w:rsidR="001E778D" w:rsidRPr="009D2764">
          <w:t xml:space="preserve"> </w:t>
        </w:r>
      </w:ins>
      <w:r w:rsidRPr="009D2764">
        <w:t>cm</w:t>
      </w:r>
      <w:commentRangeEnd w:id="2616"/>
      <w:r w:rsidR="0010414E">
        <w:rPr>
          <w:rStyle w:val="CommentReference"/>
        </w:rPr>
        <w:commentReference w:id="2616"/>
      </w:r>
      <w:r w:rsidRPr="009D2764">
        <w:t>)</w:t>
      </w:r>
      <w:r>
        <w:t xml:space="preserve"> are counted within the 20 x 50 m plot and tallied by </w:t>
      </w:r>
      <w:r w:rsidRPr="00AA17F4">
        <w:t xml:space="preserve">species, living status, </w:t>
      </w:r>
      <w:ins w:id="2619" w:author="Ainsworth, Alison" w:date="2015-02-03T10:24:00Z">
        <w:r w:rsidR="001E778D">
          <w:t xml:space="preserve">basal diameter, </w:t>
        </w:r>
      </w:ins>
      <w:r>
        <w:t>DBH</w:t>
      </w:r>
      <w:ins w:id="2620" w:author="Ainsworth, Alison" w:date="2015-02-03T10:23:00Z">
        <w:r w:rsidR="001E778D">
          <w:t xml:space="preserve"> (when applicable)</w:t>
        </w:r>
      </w:ins>
      <w:r>
        <w:t xml:space="preserve">, </w:t>
      </w:r>
      <w:r w:rsidRPr="00AA17F4">
        <w:t>number of boles</w:t>
      </w:r>
      <w:ins w:id="2621" w:author="Ainsworth, Alison" w:date="2015-02-03T10:24:00Z">
        <w:r w:rsidR="001E778D">
          <w:t xml:space="preserve"> (when applicable)</w:t>
        </w:r>
      </w:ins>
      <w:r w:rsidRPr="00AA17F4">
        <w:t xml:space="preserve">, </w:t>
      </w:r>
      <w:r>
        <w:t>vigor class</w:t>
      </w:r>
      <w:r w:rsidR="000D6A4D">
        <w:t xml:space="preserve"> (table 1)</w:t>
      </w:r>
      <w:ins w:id="2622" w:author="Ainsworth, Alison" w:date="2015-02-03T10:25:00Z">
        <w:r w:rsidR="00BE0156">
          <w:t xml:space="preserve">, live height estimate and dead height </w:t>
        </w:r>
        <w:r w:rsidR="00BE0156">
          <w:t>(only required when dead height exceeds live height)</w:t>
        </w:r>
      </w:ins>
      <w:r w:rsidRPr="00AA17F4">
        <w:t xml:space="preserve">, </w:t>
      </w:r>
      <w:r>
        <w:t xml:space="preserve">and </w:t>
      </w:r>
      <w:r w:rsidRPr="00AA17F4">
        <w:t>reproductive status</w:t>
      </w:r>
      <w:r>
        <w:t xml:space="preserve">. </w:t>
      </w:r>
      <w:del w:id="2623" w:author="Ainsworth, Alison" w:date="2015-02-03T10:25:00Z">
        <w:r w:rsidDel="00BE0156">
          <w:delText>Parameter descriptions were detailed in the previous forest sampling section</w:delText>
        </w:r>
      </w:del>
      <w:ins w:id="2624" w:author="Meagan J. Selvig" w:date="2014-10-14T13:39:00Z">
        <w:del w:id="2625" w:author="Ainsworth, Alison" w:date="2015-02-03T10:25:00Z">
          <w:r w:rsidR="000D1D77" w:rsidDel="00BE0156">
            <w:delText xml:space="preserve"> and also included basal diameter, live height estimate and dead height</w:delText>
          </w:r>
        </w:del>
      </w:ins>
      <w:ins w:id="2626" w:author="Meagan J. Selvig" w:date="2014-10-14T13:41:00Z">
        <w:del w:id="2627" w:author="Ainsworth, Alison" w:date="2015-02-03T10:25:00Z">
          <w:r w:rsidR="000D1D77" w:rsidDel="00BE0156">
            <w:delText xml:space="preserve"> (only required when dead height exceeds live height)</w:delText>
          </w:r>
        </w:del>
      </w:ins>
      <w:ins w:id="2628" w:author="Meagan J. Selvig" w:date="2014-10-14T13:39:00Z">
        <w:del w:id="2629" w:author="Ainsworth, Alison" w:date="2015-02-03T10:25:00Z">
          <w:r w:rsidR="000D1D77" w:rsidDel="00BE0156">
            <w:delText xml:space="preserve"> estimate</w:delText>
          </w:r>
        </w:del>
      </w:ins>
      <w:del w:id="2630" w:author="Ainsworth, Alison" w:date="2015-02-03T10:25:00Z">
        <w:r w:rsidDel="00BE0156">
          <w:delText xml:space="preserve">. </w:delText>
        </w:r>
      </w:del>
      <w:ins w:id="2631" w:author="Meagan J. Selvig" w:date="2014-10-14T13:41:00Z">
        <w:r w:rsidR="000D1D77">
          <w:t xml:space="preserve">The dead height measurement </w:t>
        </w:r>
      </w:ins>
      <w:ins w:id="2632" w:author="Meagan J. Selvig" w:date="2014-10-14T13:42:00Z">
        <w:r w:rsidR="000D1D77">
          <w:t xml:space="preserve">is </w:t>
        </w:r>
      </w:ins>
      <w:ins w:id="2633" w:author="Meagan J. Selvig" w:date="2014-10-14T13:41:00Z">
        <w:r w:rsidR="000D1D77">
          <w:t xml:space="preserve">to </w:t>
        </w:r>
      </w:ins>
      <w:ins w:id="2634" w:author="Meagan J. Selvig" w:date="2014-10-14T13:42:00Z">
        <w:r w:rsidR="000D1D77">
          <w:t xml:space="preserve">the </w:t>
        </w:r>
      </w:ins>
      <w:ins w:id="2635" w:author="Meagan J. Selvig" w:date="2014-10-14T13:41:00Z">
        <w:r w:rsidR="000D1D77">
          <w:t xml:space="preserve">end of an entire dead branch as opposed to a dead twig at the end of a live branch. </w:t>
        </w:r>
      </w:ins>
      <w:ins w:id="2636" w:author="Meagan J. Selvig" w:date="2014-10-14T13:40:00Z">
        <w:r w:rsidR="000D1D77">
          <w:t xml:space="preserve">These measurements help capture resprout growth on an individual whose main trunk had died. </w:t>
        </w:r>
      </w:ins>
      <w:ins w:id="2637" w:author="Ainsworth, Alison" w:date="2015-02-03T10:26:00Z">
        <w:r w:rsidR="00BE0156">
          <w:t xml:space="preserve">Because at least live height is recorded for all trees, canopy height estimates are not necessary in this community. </w:t>
        </w:r>
      </w:ins>
      <w:bookmarkStart w:id="2638" w:name="_GoBack"/>
      <w:bookmarkEnd w:id="2638"/>
      <w:r>
        <w:rPr>
          <w:color w:val="000000"/>
        </w:rPr>
        <w:t>R</w:t>
      </w:r>
      <w:r w:rsidRPr="001005B5">
        <w:rPr>
          <w:color w:val="000000"/>
        </w:rPr>
        <w:t>ooting height class is not recorded for this community</w:t>
      </w:r>
      <w:r>
        <w:rPr>
          <w:color w:val="000000"/>
        </w:rPr>
        <w:t xml:space="preserve"> because epiphytic growth is very rare in these drier high elevation areas</w:t>
      </w:r>
      <w:r w:rsidRPr="001005B5">
        <w:rPr>
          <w:color w:val="000000"/>
        </w:rPr>
        <w:t xml:space="preserve">. </w:t>
      </w:r>
    </w:p>
    <w:p w:rsidR="005D70C4" w:rsidRDefault="005D70C4" w:rsidP="005D70C4">
      <w:pPr>
        <w:rPr>
          <w:rStyle w:val="Heading4Char"/>
        </w:rPr>
      </w:pPr>
    </w:p>
    <w:p w:rsidR="005D70C4" w:rsidRPr="001005B5" w:rsidDel="00BE0156" w:rsidRDefault="005D70C4" w:rsidP="005D70C4">
      <w:pPr>
        <w:rPr>
          <w:del w:id="2639" w:author="Ainsworth, Alison" w:date="2015-02-03T10:26:00Z"/>
          <w:b/>
          <w:color w:val="000000"/>
        </w:rPr>
      </w:pPr>
      <w:del w:id="2640" w:author="Ainsworth, Alison" w:date="2015-02-03T10:26:00Z">
        <w:r w:rsidRPr="0091363F" w:rsidDel="00BE0156">
          <w:rPr>
            <w:rStyle w:val="Heading4Char"/>
          </w:rPr>
          <w:delText>Small Trees</w:delText>
        </w:r>
        <w:r w:rsidRPr="001005B5" w:rsidDel="00BE0156">
          <w:delText xml:space="preserve">: </w:delText>
        </w:r>
        <w:r w:rsidDel="00BE0156">
          <w:delText xml:space="preserve">Live and dead Small Trees </w:delText>
        </w:r>
      </w:del>
      <w:del w:id="2641" w:author="Ainsworth, Alison" w:date="2015-02-02T15:58:00Z">
        <w:r w:rsidDel="00AC07F8">
          <w:delText xml:space="preserve">and exceptionally large shrubs with a tree-like growth form </w:delText>
        </w:r>
      </w:del>
      <w:del w:id="2642" w:author="Ainsworth, Alison" w:date="2015-02-03T10:26:00Z">
        <w:r w:rsidDel="00BE0156">
          <w:delText xml:space="preserve">(DBH </w:delText>
        </w:r>
        <w:r w:rsidR="00350175" w:rsidDel="00BE0156">
          <w:delText>1</w:delText>
        </w:r>
        <w:r w:rsidDel="00BE0156">
          <w:delText xml:space="preserve">&lt;10 cm) are </w:delText>
        </w:r>
      </w:del>
      <w:del w:id="2643" w:author="Ainsworth, Alison" w:date="2015-02-02T15:58:00Z">
        <w:r w:rsidDel="00AC07F8">
          <w:delText xml:space="preserve">also </w:delText>
        </w:r>
      </w:del>
      <w:del w:id="2644" w:author="Ainsworth, Alison" w:date="2015-02-03T10:26:00Z">
        <w:r w:rsidDel="00BE0156">
          <w:delText xml:space="preserve">counted within the 20 x 50 m plot. Similar to the Large Trees, individuals </w:delText>
        </w:r>
        <w:r w:rsidRPr="001005B5" w:rsidDel="00BE0156">
          <w:delText xml:space="preserve">are tallied </w:delText>
        </w:r>
        <w:r w:rsidDel="00BE0156">
          <w:delText>by species, living status, DBH</w:delText>
        </w:r>
        <w:r w:rsidRPr="001005B5" w:rsidDel="00BE0156">
          <w:delText xml:space="preserve">, </w:delText>
        </w:r>
        <w:r w:rsidDel="00BE0156">
          <w:delText xml:space="preserve">number of boles, </w:delText>
        </w:r>
        <w:r w:rsidRPr="001005B5" w:rsidDel="00BE0156">
          <w:delText>vigor</w:delText>
        </w:r>
        <w:r w:rsidDel="00BE0156">
          <w:delText xml:space="preserve"> class</w:delText>
        </w:r>
        <w:r w:rsidR="000D6A4D" w:rsidDel="00BE0156">
          <w:delText xml:space="preserve"> (table 1)</w:delText>
        </w:r>
        <w:r w:rsidRPr="001005B5" w:rsidDel="00BE0156">
          <w:delText xml:space="preserve">, and </w:delText>
        </w:r>
        <w:r w:rsidRPr="001005B5" w:rsidDel="00BE0156">
          <w:lastRenderedPageBreak/>
          <w:delText>reproductive status</w:delText>
        </w:r>
        <w:r w:rsidR="00216707" w:rsidDel="00BE0156">
          <w:delText xml:space="preserve"> within each </w:delText>
        </w:r>
        <w:r w:rsidR="00B72BC0" w:rsidDel="00BE0156">
          <w:delText>quadrant</w:delText>
        </w:r>
        <w:r w:rsidRPr="001005B5" w:rsidDel="00BE0156">
          <w:delText>.</w:delText>
        </w:r>
        <w:r w:rsidRPr="00A07F63" w:rsidDel="00BE0156">
          <w:delText xml:space="preserve"> </w:delText>
        </w:r>
        <w:r w:rsidDel="00BE0156">
          <w:delText xml:space="preserve">Larger sample plots are required to capture smaller woody individuals in this community as compared to the forest communities </w:delText>
        </w:r>
        <w:r w:rsidRPr="001005B5" w:rsidDel="00BE0156">
          <w:delText xml:space="preserve">because trees are </w:delText>
        </w:r>
        <w:commentRangeStart w:id="2645"/>
        <w:r w:rsidRPr="001005B5" w:rsidDel="00BE0156">
          <w:delText>sparse</w:delText>
        </w:r>
        <w:commentRangeEnd w:id="2645"/>
        <w:r w:rsidR="003D485D" w:rsidDel="00BE0156">
          <w:rPr>
            <w:rStyle w:val="CommentReference"/>
          </w:rPr>
          <w:commentReference w:id="2645"/>
        </w:r>
        <w:r w:rsidRPr="001005B5" w:rsidDel="00BE0156">
          <w:delText>.</w:delText>
        </w:r>
      </w:del>
    </w:p>
    <w:p w:rsidR="00390B7F" w:rsidDel="00BE0156" w:rsidRDefault="00390B7F" w:rsidP="00390B7F">
      <w:pPr>
        <w:rPr>
          <w:del w:id="2646" w:author="Ainsworth, Alison" w:date="2015-02-03T10:26:00Z"/>
        </w:rPr>
      </w:pPr>
    </w:p>
    <w:p w:rsidR="005D70C4" w:rsidRPr="001005B5" w:rsidRDefault="005D70C4" w:rsidP="005D70C4">
      <w:pPr>
        <w:rPr>
          <w:b/>
          <w:color w:val="000000"/>
        </w:rPr>
      </w:pPr>
      <w:r w:rsidRPr="0091363F">
        <w:rPr>
          <w:rStyle w:val="Heading4Char"/>
        </w:rPr>
        <w:t>Tree Seedlings</w:t>
      </w:r>
      <w:r w:rsidRPr="001005B5">
        <w:t xml:space="preserve">: </w:t>
      </w:r>
      <w:r>
        <w:t xml:space="preserve">Live and dead </w:t>
      </w:r>
      <w:r w:rsidRPr="001005B5">
        <w:t xml:space="preserve">Tree </w:t>
      </w:r>
      <w:r>
        <w:t>S</w:t>
      </w:r>
      <w:r w:rsidRPr="001005B5">
        <w:t xml:space="preserve">eedlings </w:t>
      </w:r>
      <w:r>
        <w:t>(DBH</w:t>
      </w:r>
      <w:r w:rsidR="00350175">
        <w:t xml:space="preserve"> &lt; 1 cm</w:t>
      </w:r>
      <w:r>
        <w:t xml:space="preserve">) </w:t>
      </w:r>
      <w:r w:rsidRPr="001005B5">
        <w:t xml:space="preserve">are </w:t>
      </w:r>
      <w:r>
        <w:t>counted</w:t>
      </w:r>
      <w:r w:rsidRPr="001005B5">
        <w:t xml:space="preserve"> within the 2 x 50 m subplot and are recorded by </w:t>
      </w:r>
      <w:r>
        <w:t xml:space="preserve">species, living status, and </w:t>
      </w:r>
      <w:r w:rsidRPr="001005B5">
        <w:t>height</w:t>
      </w:r>
      <w:r w:rsidR="00216707">
        <w:t>/ length</w:t>
      </w:r>
      <w:r w:rsidRPr="001005B5">
        <w:t xml:space="preserve"> class</w:t>
      </w:r>
      <w:r w:rsidR="000D6A4D">
        <w:t xml:space="preserve"> (table 4)</w:t>
      </w:r>
      <w:r>
        <w:t>.</w:t>
      </w:r>
    </w:p>
    <w:p w:rsidR="00A41759" w:rsidRDefault="00A41759" w:rsidP="00A41759">
      <w:pPr>
        <w:rPr>
          <w:rStyle w:val="Heading4Char"/>
        </w:rPr>
      </w:pPr>
    </w:p>
    <w:p w:rsidR="00A41759" w:rsidRDefault="00A41759" w:rsidP="00A41759">
      <w:pPr>
        <w:rPr>
          <w:ins w:id="2647" w:author="Meagan J. Selvig" w:date="2014-10-14T13:48:00Z"/>
        </w:rPr>
      </w:pPr>
      <w:r w:rsidRPr="0091363F">
        <w:rPr>
          <w:rStyle w:val="Heading4Char"/>
        </w:rPr>
        <w:t>Shrubs</w:t>
      </w:r>
      <w:r w:rsidRPr="001005B5">
        <w:t xml:space="preserve">: </w:t>
      </w:r>
      <w:r>
        <w:t xml:space="preserve">Live and dead </w:t>
      </w:r>
      <w:r w:rsidRPr="001005B5">
        <w:t>Shrub</w:t>
      </w:r>
      <w:r>
        <w:t xml:space="preserve">s </w:t>
      </w:r>
      <w:del w:id="2648" w:author="Ainsworth, Alison" w:date="2015-02-02T15:58:00Z">
        <w:r w:rsidDel="00AC07F8">
          <w:delText>that are not counted in the Small Trees category</w:delText>
        </w:r>
        <w:r w:rsidRPr="001005B5" w:rsidDel="00AC07F8">
          <w:delText xml:space="preserve"> </w:delText>
        </w:r>
      </w:del>
      <w:r w:rsidRPr="001005B5">
        <w:t xml:space="preserve">are </w:t>
      </w:r>
      <w:r>
        <w:t>counted</w:t>
      </w:r>
      <w:r w:rsidRPr="001005B5">
        <w:t xml:space="preserve"> in the 2 x 50 m subplot</w:t>
      </w:r>
      <w:r>
        <w:t xml:space="preserve"> and tallied by species, living status, and </w:t>
      </w:r>
      <w:r w:rsidRPr="001005B5">
        <w:t>height</w:t>
      </w:r>
      <w:r>
        <w:t>/ length</w:t>
      </w:r>
      <w:r w:rsidRPr="001005B5">
        <w:t xml:space="preserve"> class</w:t>
      </w:r>
      <w:r>
        <w:t xml:space="preserve"> (table 4).</w:t>
      </w:r>
      <w:r w:rsidRPr="001005B5">
        <w:t xml:space="preserve"> </w:t>
      </w:r>
    </w:p>
    <w:p w:rsidR="00C81F03" w:rsidRDefault="00C81F03" w:rsidP="00A41759">
      <w:pPr>
        <w:rPr>
          <w:ins w:id="2649" w:author="Meagan J. Selvig" w:date="2014-10-14T13:48:00Z"/>
        </w:rPr>
      </w:pPr>
    </w:p>
    <w:p w:rsidR="00C81F03" w:rsidDel="00BE0156" w:rsidRDefault="00C81F03" w:rsidP="00A41759">
      <w:pPr>
        <w:rPr>
          <w:del w:id="2650" w:author="Ainsworth, Alison" w:date="2015-02-03T10:26:00Z"/>
        </w:rPr>
      </w:pPr>
      <w:ins w:id="2651" w:author="Meagan J. Selvig" w:date="2014-10-14T13:48:00Z">
        <w:del w:id="2652" w:author="Ainsworth, Alison" w:date="2015-02-03T10:26:00Z">
          <w:r w:rsidDel="00BE0156">
            <w:delText>Canopy Height is not measured</w:delText>
          </w:r>
        </w:del>
      </w:ins>
      <w:ins w:id="2653" w:author="Meagan J. Selvig" w:date="2014-10-14T13:50:00Z">
        <w:del w:id="2654" w:author="Ainsworth, Alison" w:date="2015-02-03T10:26:00Z">
          <w:r w:rsidR="00FF4490" w:rsidDel="00BE0156">
            <w:delText xml:space="preserve"> for a </w:delText>
          </w:r>
          <w:r w:rsidR="00FF4490" w:rsidDel="00BE0156">
            <w:tab/>
            <w:delText>subset of trees</w:delText>
          </w:r>
        </w:del>
      </w:ins>
      <w:ins w:id="2655" w:author="Meagan J. Selvig" w:date="2014-10-14T13:48:00Z">
        <w:del w:id="2656" w:author="Ainsworth, Alison" w:date="2015-02-03T10:26:00Z">
          <w:r w:rsidDel="00BE0156">
            <w:delText xml:space="preserve"> in</w:delText>
          </w:r>
        </w:del>
      </w:ins>
      <w:ins w:id="2657" w:author="Meagan J. Selvig" w:date="2014-10-14T13:50:00Z">
        <w:del w:id="2658" w:author="Ainsworth, Alison" w:date="2015-02-03T10:26:00Z">
          <w:r w:rsidR="00FF4490" w:rsidDel="00BE0156">
            <w:delText xml:space="preserve"> the</w:delText>
          </w:r>
        </w:del>
      </w:ins>
      <w:ins w:id="2659" w:author="Meagan J. Selvig" w:date="2014-10-14T13:48:00Z">
        <w:del w:id="2660" w:author="Ainsworth, Alison" w:date="2015-02-03T10:26:00Z">
          <w:r w:rsidDel="00BE0156">
            <w:delText xml:space="preserve"> subalpine communities</w:delText>
          </w:r>
          <w:r w:rsidR="00FF4490" w:rsidDel="00BE0156">
            <w:delText xml:space="preserve">, but rather maximum live vegetation height is recorded on </w:delText>
          </w:r>
        </w:del>
      </w:ins>
      <w:ins w:id="2661" w:author="Meagan J. Selvig" w:date="2014-10-14T13:49:00Z">
        <w:del w:id="2662" w:author="Ainsworth, Alison" w:date="2015-02-03T10:26:00Z">
          <w:r w:rsidR="00FF4490" w:rsidDel="00BE0156">
            <w:delText>the</w:delText>
          </w:r>
        </w:del>
      </w:ins>
      <w:ins w:id="2663" w:author="Meagan J. Selvig" w:date="2014-10-14T13:48:00Z">
        <w:del w:id="2664" w:author="Ainsworth, Alison" w:date="2015-02-03T10:26:00Z">
          <w:r w:rsidR="00FF4490" w:rsidDel="00BE0156">
            <w:delText xml:space="preserve"> </w:delText>
          </w:r>
        </w:del>
      </w:ins>
      <w:ins w:id="2665" w:author="Meagan J. Selvig" w:date="2014-10-14T13:49:00Z">
        <w:del w:id="2666" w:author="Ainsworth, Alison" w:date="2015-02-03T10:26:00Z">
          <w:r w:rsidR="00FF4490" w:rsidDel="00BE0156">
            <w:delText xml:space="preserve">Location Data form. </w:delText>
          </w:r>
        </w:del>
      </w:ins>
    </w:p>
    <w:p w:rsidR="005D70C4" w:rsidDel="00BE0156" w:rsidRDefault="005D70C4" w:rsidP="005D70C4">
      <w:pPr>
        <w:rPr>
          <w:del w:id="2667" w:author="Ainsworth, Alison" w:date="2015-02-03T10:26:00Z"/>
          <w:rStyle w:val="Heading4Char"/>
        </w:rPr>
      </w:pPr>
    </w:p>
    <w:p w:rsidR="00A41759" w:rsidRPr="004C2DCB" w:rsidRDefault="00A41759" w:rsidP="00A41759">
      <w:pPr>
        <w:pStyle w:val="SOP3rd"/>
      </w:pPr>
      <w:r w:rsidRPr="004C2DCB">
        <w:t>Coastal Community</w:t>
      </w:r>
    </w:p>
    <w:p w:rsidR="00A41759" w:rsidRDefault="00A41759" w:rsidP="00A41759">
      <w:pPr>
        <w:rPr>
          <w:color w:val="000000"/>
        </w:rPr>
      </w:pPr>
      <w:r>
        <w:rPr>
          <w:color w:val="000000"/>
        </w:rPr>
        <w:t>Vegetation is measured within a 10 x 20 m plot in the coastal community. Plot and subplot sizes differ from the forest and shrubland communities due to the restricted linear nature of this community. Details on each sampled parameter by plant life form and size class are provided below (table 6).</w:t>
      </w:r>
    </w:p>
    <w:p w:rsidR="00A41759" w:rsidRDefault="00A41759" w:rsidP="005D70C4">
      <w:pPr>
        <w:rPr>
          <w:rStyle w:val="Heading4Char"/>
        </w:rPr>
      </w:pPr>
    </w:p>
    <w:p w:rsidR="000568F8" w:rsidRDefault="00390B7F" w:rsidP="00D55078">
      <w:pPr>
        <w:pStyle w:val="SOPTable"/>
      </w:pPr>
      <w:r w:rsidRPr="005155AF">
        <w:rPr>
          <w:b/>
        </w:rPr>
        <w:t>Table 5.</w:t>
      </w:r>
      <w:r w:rsidRPr="008979C7">
        <w:t xml:space="preserve"> Data to be collected in subalpine shrubland accor</w:t>
      </w:r>
      <w:r w:rsidR="00F26D0F">
        <w:t>ding to vegetation sample</w:t>
      </w:r>
      <w:r w:rsidRPr="008979C7">
        <w:t xml:space="preserve"> group.</w:t>
      </w:r>
    </w:p>
    <w:tbl>
      <w:tblPr>
        <w:tblW w:w="8559" w:type="dxa"/>
        <w:tblInd w:w="92" w:type="dxa"/>
        <w:tblLayout w:type="fixed"/>
        <w:tblLook w:val="04A0" w:firstRow="1" w:lastRow="0" w:firstColumn="1" w:lastColumn="0" w:noHBand="0" w:noVBand="1"/>
      </w:tblPr>
      <w:tblGrid>
        <w:gridCol w:w="1006"/>
        <w:gridCol w:w="1800"/>
        <w:gridCol w:w="810"/>
        <w:gridCol w:w="900"/>
        <w:gridCol w:w="872"/>
        <w:gridCol w:w="831"/>
        <w:gridCol w:w="810"/>
        <w:gridCol w:w="540"/>
        <w:gridCol w:w="990"/>
      </w:tblGrid>
      <w:tr w:rsidR="005155AF" w:rsidRPr="0002118F" w:rsidTr="008757B4">
        <w:trPr>
          <w:trHeight w:val="690"/>
        </w:trPr>
        <w:tc>
          <w:tcPr>
            <w:tcW w:w="1006" w:type="dxa"/>
            <w:tcBorders>
              <w:top w:val="single" w:sz="4" w:space="0" w:color="auto"/>
              <w:left w:val="nil"/>
              <w:bottom w:val="single" w:sz="12" w:space="0" w:color="auto"/>
              <w:right w:val="nil"/>
            </w:tcBorders>
            <w:shd w:val="clear" w:color="auto" w:fill="auto"/>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Plot Size (m)</w:t>
            </w:r>
          </w:p>
        </w:tc>
        <w:tc>
          <w:tcPr>
            <w:tcW w:w="1800" w:type="dxa"/>
            <w:tcBorders>
              <w:top w:val="single" w:sz="4" w:space="0" w:color="auto"/>
              <w:left w:val="nil"/>
              <w:bottom w:val="single" w:sz="12" w:space="0" w:color="auto"/>
              <w:right w:val="nil"/>
            </w:tcBorders>
            <w:shd w:val="clear" w:color="000000" w:fill="FFFFFF"/>
            <w:vAlign w:val="bottom"/>
            <w:hideMark/>
          </w:tcPr>
          <w:p w:rsidR="0002118F" w:rsidRPr="0002118F" w:rsidRDefault="0002118F" w:rsidP="005155AF">
            <w:pPr>
              <w:ind w:left="168" w:hanging="168"/>
              <w:rPr>
                <w:rFonts w:ascii="Arial" w:eastAsia="Times New Roman" w:hAnsi="Arial" w:cs="Arial"/>
                <w:b/>
                <w:color w:val="000000"/>
                <w:sz w:val="20"/>
                <w:szCs w:val="20"/>
              </w:rPr>
            </w:pPr>
            <w:r w:rsidRPr="0002118F">
              <w:rPr>
                <w:rFonts w:ascii="Arial" w:eastAsia="Times New Roman" w:hAnsi="Arial" w:cs="Arial"/>
                <w:b/>
                <w:color w:val="000000"/>
                <w:sz w:val="20"/>
                <w:szCs w:val="20"/>
              </w:rPr>
              <w:t>Sample Group</w:t>
            </w:r>
          </w:p>
        </w:tc>
        <w:tc>
          <w:tcPr>
            <w:tcW w:w="810" w:type="dxa"/>
            <w:tcBorders>
              <w:top w:val="single" w:sz="4" w:space="0" w:color="auto"/>
              <w:left w:val="nil"/>
              <w:bottom w:val="single" w:sz="12" w:space="0" w:color="auto"/>
              <w:right w:val="nil"/>
            </w:tcBorders>
            <w:shd w:val="clear" w:color="000000" w:fill="FFFFFF"/>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Tally Count</w:t>
            </w:r>
          </w:p>
        </w:tc>
        <w:tc>
          <w:tcPr>
            <w:tcW w:w="900" w:type="dxa"/>
            <w:tcBorders>
              <w:top w:val="single" w:sz="4" w:space="0" w:color="auto"/>
              <w:left w:val="nil"/>
              <w:bottom w:val="single" w:sz="12" w:space="0" w:color="auto"/>
              <w:right w:val="nil"/>
            </w:tcBorders>
            <w:shd w:val="clear" w:color="auto" w:fill="auto"/>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Living Status</w:t>
            </w:r>
          </w:p>
        </w:tc>
        <w:tc>
          <w:tcPr>
            <w:tcW w:w="872" w:type="dxa"/>
            <w:tcBorders>
              <w:top w:val="single" w:sz="4" w:space="0" w:color="auto"/>
              <w:left w:val="nil"/>
              <w:bottom w:val="single" w:sz="12" w:space="0" w:color="auto"/>
              <w:right w:val="nil"/>
            </w:tcBorders>
            <w:shd w:val="clear" w:color="000000" w:fill="FFFFFF"/>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Diam.</w:t>
            </w:r>
          </w:p>
        </w:tc>
        <w:tc>
          <w:tcPr>
            <w:tcW w:w="831" w:type="dxa"/>
            <w:tcBorders>
              <w:top w:val="single" w:sz="4" w:space="0" w:color="auto"/>
              <w:left w:val="nil"/>
              <w:bottom w:val="single" w:sz="12" w:space="0" w:color="auto"/>
              <w:right w:val="nil"/>
            </w:tcBorders>
            <w:shd w:val="clear" w:color="auto" w:fill="auto"/>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No. of Boles</w:t>
            </w:r>
          </w:p>
        </w:tc>
        <w:tc>
          <w:tcPr>
            <w:tcW w:w="810" w:type="dxa"/>
            <w:tcBorders>
              <w:top w:val="single" w:sz="4" w:space="0" w:color="auto"/>
              <w:left w:val="nil"/>
              <w:bottom w:val="single" w:sz="12" w:space="0" w:color="auto"/>
              <w:right w:val="nil"/>
            </w:tcBorders>
            <w:shd w:val="clear" w:color="000000" w:fill="FFFFFF"/>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Vigor Class</w:t>
            </w:r>
          </w:p>
        </w:tc>
        <w:tc>
          <w:tcPr>
            <w:tcW w:w="540" w:type="dxa"/>
            <w:tcBorders>
              <w:top w:val="single" w:sz="4" w:space="0" w:color="auto"/>
              <w:left w:val="nil"/>
              <w:bottom w:val="single" w:sz="12" w:space="0" w:color="auto"/>
              <w:right w:val="nil"/>
            </w:tcBorders>
            <w:shd w:val="clear" w:color="auto" w:fill="auto"/>
            <w:vAlign w:val="bottom"/>
            <w:hideMark/>
          </w:tcPr>
          <w:p w:rsidR="0002118F" w:rsidRPr="0002118F" w:rsidRDefault="0002118F" w:rsidP="0002118F">
            <w:pPr>
              <w:jc w:val="center"/>
              <w:rPr>
                <w:rFonts w:ascii="Arial" w:eastAsia="Times New Roman" w:hAnsi="Arial" w:cs="Arial"/>
                <w:b/>
                <w:color w:val="000000"/>
                <w:sz w:val="20"/>
                <w:szCs w:val="20"/>
              </w:rPr>
            </w:pPr>
            <w:r w:rsidRPr="0002118F">
              <w:rPr>
                <w:rFonts w:ascii="Arial" w:eastAsia="Times New Roman" w:hAnsi="Arial" w:cs="Arial"/>
                <w:b/>
                <w:color w:val="000000"/>
                <w:sz w:val="20"/>
                <w:szCs w:val="20"/>
              </w:rPr>
              <w:t xml:space="preserve">Flr/Frt </w:t>
            </w:r>
          </w:p>
        </w:tc>
        <w:tc>
          <w:tcPr>
            <w:tcW w:w="990" w:type="dxa"/>
            <w:tcBorders>
              <w:top w:val="single" w:sz="4" w:space="0" w:color="auto"/>
              <w:left w:val="nil"/>
              <w:bottom w:val="single" w:sz="12" w:space="0" w:color="auto"/>
              <w:right w:val="nil"/>
            </w:tcBorders>
            <w:shd w:val="clear" w:color="000000" w:fill="FFFFFF"/>
            <w:vAlign w:val="bottom"/>
            <w:hideMark/>
          </w:tcPr>
          <w:p w:rsidR="0002118F" w:rsidRPr="0002118F" w:rsidRDefault="0002118F" w:rsidP="0002118F">
            <w:pPr>
              <w:jc w:val="center"/>
              <w:rPr>
                <w:rFonts w:ascii="Arial" w:eastAsia="Times New Roman" w:hAnsi="Arial" w:cs="Arial"/>
                <w:b/>
                <w:color w:val="000000"/>
                <w:sz w:val="20"/>
                <w:szCs w:val="20"/>
              </w:rPr>
            </w:pPr>
            <w:r>
              <w:rPr>
                <w:rFonts w:ascii="Arial" w:eastAsia="Times New Roman" w:hAnsi="Arial" w:cs="Arial"/>
                <w:b/>
                <w:color w:val="000000"/>
                <w:sz w:val="20"/>
                <w:szCs w:val="20"/>
              </w:rPr>
              <w:t>Height</w:t>
            </w:r>
            <w:r w:rsidRPr="0002118F">
              <w:rPr>
                <w:rFonts w:ascii="Arial" w:eastAsia="Times New Roman" w:hAnsi="Arial" w:cs="Arial"/>
                <w:b/>
                <w:color w:val="000000"/>
                <w:sz w:val="20"/>
                <w:szCs w:val="20"/>
              </w:rPr>
              <w:t xml:space="preserve"> Class</w:t>
            </w:r>
          </w:p>
        </w:tc>
      </w:tr>
      <w:tr w:rsidR="005155AF" w:rsidRPr="0002118F" w:rsidTr="008757B4">
        <w:trPr>
          <w:trHeight w:val="557"/>
        </w:trPr>
        <w:tc>
          <w:tcPr>
            <w:tcW w:w="1006" w:type="dxa"/>
            <w:tcBorders>
              <w:top w:val="single" w:sz="12" w:space="0" w:color="auto"/>
              <w:left w:val="nil"/>
              <w:bottom w:val="nil"/>
              <w:right w:val="nil"/>
            </w:tcBorders>
            <w:shd w:val="clear" w:color="auto" w:fill="auto"/>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20 x 50</w:t>
            </w:r>
          </w:p>
        </w:tc>
        <w:tc>
          <w:tcPr>
            <w:tcW w:w="1800" w:type="dxa"/>
            <w:tcBorders>
              <w:top w:val="single" w:sz="12" w:space="0" w:color="auto"/>
              <w:left w:val="nil"/>
              <w:bottom w:val="nil"/>
              <w:right w:val="nil"/>
            </w:tcBorders>
            <w:shd w:val="clear" w:color="000000" w:fill="FFFFFF"/>
            <w:hideMark/>
          </w:tcPr>
          <w:p w:rsidR="0002118F" w:rsidRPr="0002118F" w:rsidRDefault="0002118F" w:rsidP="005155AF">
            <w:pPr>
              <w:ind w:left="168" w:hanging="168"/>
              <w:rPr>
                <w:rFonts w:ascii="Arial" w:eastAsia="Times New Roman" w:hAnsi="Arial" w:cs="Arial"/>
                <w:color w:val="000000"/>
                <w:sz w:val="20"/>
                <w:szCs w:val="20"/>
              </w:rPr>
            </w:pPr>
            <w:r w:rsidRPr="0002118F">
              <w:rPr>
                <w:rFonts w:ascii="Arial" w:eastAsia="Times New Roman" w:hAnsi="Arial" w:cs="Arial"/>
                <w:color w:val="000000"/>
                <w:sz w:val="20"/>
                <w:szCs w:val="20"/>
              </w:rPr>
              <w:t>Large Trees</w:t>
            </w:r>
            <w:r w:rsidR="005155AF">
              <w:rPr>
                <w:rFonts w:ascii="Arial" w:eastAsia="Times New Roman" w:hAnsi="Arial" w:cs="Arial"/>
                <w:color w:val="000000"/>
                <w:sz w:val="20"/>
                <w:szCs w:val="20"/>
              </w:rPr>
              <w:t xml:space="preserve"> </w:t>
            </w:r>
            <w:r w:rsidR="005155AF">
              <w:rPr>
                <w:rFonts w:ascii="Arial" w:eastAsia="Times New Roman" w:hAnsi="Arial" w:cs="Arial"/>
                <w:color w:val="000000"/>
                <w:sz w:val="20"/>
                <w:szCs w:val="20"/>
              </w:rPr>
              <w:br/>
            </w:r>
            <w:r w:rsidRPr="0002118F">
              <w:rPr>
                <w:rFonts w:ascii="Arial" w:eastAsia="Times New Roman" w:hAnsi="Arial" w:cs="Arial"/>
                <w:color w:val="000000"/>
                <w:sz w:val="20"/>
                <w:szCs w:val="20"/>
              </w:rPr>
              <w:t>(≥10 cm DBH)</w:t>
            </w:r>
          </w:p>
        </w:tc>
        <w:tc>
          <w:tcPr>
            <w:tcW w:w="810" w:type="dxa"/>
            <w:tcBorders>
              <w:top w:val="single" w:sz="12" w:space="0" w:color="auto"/>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900" w:type="dxa"/>
            <w:tcBorders>
              <w:top w:val="single" w:sz="12" w:space="0" w:color="auto"/>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72" w:type="dxa"/>
            <w:tcBorders>
              <w:top w:val="single" w:sz="12" w:space="0" w:color="auto"/>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31" w:type="dxa"/>
            <w:tcBorders>
              <w:top w:val="single" w:sz="12" w:space="0" w:color="auto"/>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10" w:type="dxa"/>
            <w:tcBorders>
              <w:top w:val="single" w:sz="12" w:space="0" w:color="auto"/>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540" w:type="dxa"/>
            <w:tcBorders>
              <w:top w:val="single" w:sz="12" w:space="0" w:color="auto"/>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990" w:type="dxa"/>
            <w:tcBorders>
              <w:top w:val="single" w:sz="12" w:space="0" w:color="auto"/>
              <w:left w:val="nil"/>
              <w:bottom w:val="nil"/>
              <w:right w:val="nil"/>
            </w:tcBorders>
            <w:shd w:val="clear" w:color="auto" w:fill="auto"/>
            <w:noWrap/>
            <w:vAlign w:val="bottom"/>
            <w:hideMark/>
          </w:tcPr>
          <w:p w:rsidR="0002118F" w:rsidRPr="0002118F" w:rsidRDefault="0002118F" w:rsidP="0002118F">
            <w:pPr>
              <w:rPr>
                <w:rFonts w:ascii="Arial" w:eastAsia="Times New Roman" w:hAnsi="Arial" w:cs="Arial"/>
                <w:color w:val="000000"/>
                <w:sz w:val="20"/>
                <w:szCs w:val="20"/>
              </w:rPr>
            </w:pPr>
          </w:p>
        </w:tc>
      </w:tr>
      <w:tr w:rsidR="005155AF" w:rsidRPr="0002118F" w:rsidTr="008757B4">
        <w:trPr>
          <w:trHeight w:val="585"/>
        </w:trPr>
        <w:tc>
          <w:tcPr>
            <w:tcW w:w="1006" w:type="dxa"/>
            <w:tcBorders>
              <w:top w:val="nil"/>
              <w:left w:val="nil"/>
              <w:bottom w:val="nil"/>
              <w:right w:val="nil"/>
            </w:tcBorders>
            <w:shd w:val="clear" w:color="auto" w:fill="auto"/>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20 x 50</w:t>
            </w:r>
          </w:p>
        </w:tc>
        <w:tc>
          <w:tcPr>
            <w:tcW w:w="1800" w:type="dxa"/>
            <w:tcBorders>
              <w:top w:val="nil"/>
              <w:left w:val="nil"/>
              <w:bottom w:val="nil"/>
              <w:right w:val="nil"/>
            </w:tcBorders>
            <w:shd w:val="clear" w:color="000000" w:fill="FFFFFF"/>
            <w:hideMark/>
          </w:tcPr>
          <w:p w:rsidR="0002118F" w:rsidRPr="0002118F" w:rsidRDefault="0002118F" w:rsidP="005155AF">
            <w:pPr>
              <w:ind w:left="168" w:hanging="168"/>
              <w:rPr>
                <w:rFonts w:ascii="Arial" w:eastAsia="Times New Roman" w:hAnsi="Arial" w:cs="Arial"/>
                <w:color w:val="000000"/>
                <w:sz w:val="20"/>
                <w:szCs w:val="20"/>
              </w:rPr>
            </w:pPr>
            <w:r w:rsidRPr="0002118F">
              <w:rPr>
                <w:rFonts w:ascii="Arial" w:eastAsia="Times New Roman" w:hAnsi="Arial" w:cs="Arial"/>
                <w:color w:val="000000"/>
                <w:sz w:val="20"/>
                <w:szCs w:val="20"/>
              </w:rPr>
              <w:t>Small Trees</w:t>
            </w:r>
            <w:r w:rsidR="005155AF">
              <w:rPr>
                <w:rFonts w:ascii="Arial" w:eastAsia="Times New Roman" w:hAnsi="Arial" w:cs="Arial"/>
                <w:color w:val="000000"/>
                <w:sz w:val="20"/>
                <w:szCs w:val="20"/>
              </w:rPr>
              <w:br/>
            </w:r>
            <w:r w:rsidRPr="0002118F">
              <w:rPr>
                <w:rFonts w:ascii="Arial" w:eastAsia="Times New Roman" w:hAnsi="Arial" w:cs="Arial"/>
                <w:color w:val="000000"/>
                <w:sz w:val="20"/>
                <w:szCs w:val="20"/>
              </w:rPr>
              <w:t>(</w:t>
            </w:r>
            <w:r w:rsidR="008757B4">
              <w:rPr>
                <w:rFonts w:ascii="Arial" w:eastAsia="Times New Roman" w:hAnsi="Arial" w:cs="Arial"/>
                <w:color w:val="000000"/>
                <w:sz w:val="20"/>
                <w:szCs w:val="20"/>
              </w:rPr>
              <w:t>1</w:t>
            </w:r>
            <w:r w:rsidRPr="0002118F">
              <w:rPr>
                <w:rFonts w:ascii="Arial" w:eastAsia="Times New Roman" w:hAnsi="Arial" w:cs="Arial"/>
                <w:color w:val="000000"/>
                <w:sz w:val="20"/>
                <w:szCs w:val="20"/>
              </w:rPr>
              <w:t>&lt;10 cm DBH)</w:t>
            </w:r>
          </w:p>
        </w:tc>
        <w:tc>
          <w:tcPr>
            <w:tcW w:w="810" w:type="dxa"/>
            <w:tcBorders>
              <w:top w:val="nil"/>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900"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72" w:type="dxa"/>
            <w:tcBorders>
              <w:top w:val="nil"/>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31"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10" w:type="dxa"/>
            <w:tcBorders>
              <w:top w:val="nil"/>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540"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990" w:type="dxa"/>
            <w:tcBorders>
              <w:top w:val="nil"/>
              <w:left w:val="nil"/>
              <w:bottom w:val="nil"/>
              <w:right w:val="nil"/>
            </w:tcBorders>
            <w:shd w:val="clear" w:color="auto" w:fill="auto"/>
            <w:noWrap/>
            <w:vAlign w:val="bottom"/>
            <w:hideMark/>
          </w:tcPr>
          <w:p w:rsidR="0002118F" w:rsidRPr="0002118F" w:rsidRDefault="0002118F" w:rsidP="0002118F">
            <w:pPr>
              <w:rPr>
                <w:rFonts w:ascii="Arial" w:eastAsia="Times New Roman" w:hAnsi="Arial" w:cs="Arial"/>
                <w:color w:val="000000"/>
                <w:sz w:val="20"/>
                <w:szCs w:val="20"/>
              </w:rPr>
            </w:pPr>
          </w:p>
        </w:tc>
      </w:tr>
      <w:tr w:rsidR="005155AF" w:rsidRPr="0002118F" w:rsidTr="008757B4">
        <w:trPr>
          <w:trHeight w:val="576"/>
        </w:trPr>
        <w:tc>
          <w:tcPr>
            <w:tcW w:w="1006" w:type="dxa"/>
            <w:tcBorders>
              <w:top w:val="nil"/>
              <w:left w:val="nil"/>
              <w:bottom w:val="nil"/>
              <w:right w:val="nil"/>
            </w:tcBorders>
            <w:shd w:val="clear" w:color="auto" w:fill="auto"/>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2 x 50</w:t>
            </w:r>
          </w:p>
        </w:tc>
        <w:tc>
          <w:tcPr>
            <w:tcW w:w="1800" w:type="dxa"/>
            <w:tcBorders>
              <w:top w:val="nil"/>
              <w:left w:val="nil"/>
              <w:bottom w:val="nil"/>
              <w:right w:val="nil"/>
            </w:tcBorders>
            <w:shd w:val="clear" w:color="000000" w:fill="FFFFFF"/>
            <w:hideMark/>
          </w:tcPr>
          <w:p w:rsidR="0002118F" w:rsidRPr="0002118F" w:rsidRDefault="0002118F" w:rsidP="005155AF">
            <w:pPr>
              <w:ind w:left="168" w:hanging="168"/>
              <w:rPr>
                <w:rFonts w:ascii="Arial" w:eastAsia="Times New Roman" w:hAnsi="Arial" w:cs="Arial"/>
                <w:color w:val="000000"/>
                <w:sz w:val="20"/>
                <w:szCs w:val="20"/>
              </w:rPr>
            </w:pPr>
            <w:r w:rsidRPr="0002118F">
              <w:rPr>
                <w:rFonts w:ascii="Arial" w:eastAsia="Times New Roman" w:hAnsi="Arial" w:cs="Arial"/>
                <w:color w:val="000000"/>
                <w:sz w:val="20"/>
                <w:szCs w:val="20"/>
              </w:rPr>
              <w:t>Tree Seedlings</w:t>
            </w:r>
            <w:r w:rsidR="005155AF">
              <w:rPr>
                <w:rFonts w:ascii="Arial" w:eastAsia="Times New Roman" w:hAnsi="Arial" w:cs="Arial"/>
                <w:color w:val="000000"/>
                <w:sz w:val="20"/>
                <w:szCs w:val="20"/>
              </w:rPr>
              <w:br/>
            </w:r>
            <w:r w:rsidRPr="0002118F">
              <w:rPr>
                <w:rFonts w:ascii="Arial" w:eastAsia="Times New Roman" w:hAnsi="Arial" w:cs="Arial"/>
                <w:color w:val="000000"/>
                <w:sz w:val="20"/>
                <w:szCs w:val="20"/>
              </w:rPr>
              <w:t>(</w:t>
            </w:r>
            <w:r w:rsidR="008757B4">
              <w:rPr>
                <w:rFonts w:ascii="Arial" w:eastAsia="Times New Roman" w:hAnsi="Arial" w:cs="Arial"/>
                <w:color w:val="000000"/>
                <w:sz w:val="20"/>
                <w:szCs w:val="20"/>
              </w:rPr>
              <w:t xml:space="preserve">0&lt;1 cm DBH, </w:t>
            </w:r>
            <w:r w:rsidRPr="0002118F">
              <w:rPr>
                <w:rFonts w:ascii="Arial" w:eastAsia="Times New Roman" w:hAnsi="Arial" w:cs="Arial"/>
                <w:color w:val="000000"/>
                <w:sz w:val="20"/>
                <w:szCs w:val="20"/>
              </w:rPr>
              <w:t>≥0.5 m length)</w:t>
            </w:r>
          </w:p>
        </w:tc>
        <w:tc>
          <w:tcPr>
            <w:tcW w:w="810" w:type="dxa"/>
            <w:tcBorders>
              <w:top w:val="nil"/>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900"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72" w:type="dxa"/>
            <w:tcBorders>
              <w:top w:val="nil"/>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 </w:t>
            </w:r>
          </w:p>
        </w:tc>
        <w:tc>
          <w:tcPr>
            <w:tcW w:w="831"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p>
        </w:tc>
        <w:tc>
          <w:tcPr>
            <w:tcW w:w="990" w:type="dxa"/>
            <w:tcBorders>
              <w:top w:val="nil"/>
              <w:left w:val="nil"/>
              <w:bottom w:val="nil"/>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r>
      <w:tr w:rsidR="005155AF" w:rsidRPr="0002118F" w:rsidTr="008757B4">
        <w:trPr>
          <w:trHeight w:val="510"/>
        </w:trPr>
        <w:tc>
          <w:tcPr>
            <w:tcW w:w="1006" w:type="dxa"/>
            <w:tcBorders>
              <w:top w:val="nil"/>
              <w:left w:val="nil"/>
              <w:bottom w:val="single" w:sz="4" w:space="0" w:color="auto"/>
              <w:right w:val="nil"/>
            </w:tcBorders>
            <w:shd w:val="clear" w:color="auto" w:fill="auto"/>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2 x 50</w:t>
            </w:r>
          </w:p>
        </w:tc>
        <w:tc>
          <w:tcPr>
            <w:tcW w:w="1800" w:type="dxa"/>
            <w:tcBorders>
              <w:top w:val="nil"/>
              <w:left w:val="nil"/>
              <w:bottom w:val="single" w:sz="4" w:space="0" w:color="auto"/>
              <w:right w:val="nil"/>
            </w:tcBorders>
            <w:shd w:val="clear" w:color="000000" w:fill="FFFFFF"/>
            <w:hideMark/>
          </w:tcPr>
          <w:p w:rsidR="0002118F" w:rsidRPr="0002118F" w:rsidRDefault="0002118F" w:rsidP="005155AF">
            <w:pPr>
              <w:ind w:left="168" w:hanging="168"/>
              <w:rPr>
                <w:rFonts w:ascii="Arial" w:eastAsia="Times New Roman" w:hAnsi="Arial" w:cs="Arial"/>
                <w:color w:val="000000"/>
                <w:sz w:val="20"/>
                <w:szCs w:val="20"/>
              </w:rPr>
            </w:pPr>
            <w:r w:rsidRPr="0002118F">
              <w:rPr>
                <w:rFonts w:ascii="Arial" w:eastAsia="Times New Roman" w:hAnsi="Arial" w:cs="Arial"/>
                <w:color w:val="000000"/>
                <w:sz w:val="20"/>
                <w:szCs w:val="20"/>
              </w:rPr>
              <w:t xml:space="preserve">Shrubs </w:t>
            </w:r>
            <w:r w:rsidR="005155AF">
              <w:rPr>
                <w:rFonts w:ascii="Arial" w:eastAsia="Times New Roman" w:hAnsi="Arial" w:cs="Arial"/>
                <w:color w:val="000000"/>
                <w:sz w:val="20"/>
                <w:szCs w:val="20"/>
              </w:rPr>
              <w:br/>
            </w:r>
            <w:r w:rsidRPr="0002118F">
              <w:rPr>
                <w:rFonts w:ascii="Arial" w:eastAsia="Times New Roman" w:hAnsi="Arial" w:cs="Arial"/>
                <w:color w:val="000000"/>
                <w:sz w:val="20"/>
                <w:szCs w:val="20"/>
              </w:rPr>
              <w:t>(≥0.5 m length)</w:t>
            </w:r>
          </w:p>
        </w:tc>
        <w:tc>
          <w:tcPr>
            <w:tcW w:w="810" w:type="dxa"/>
            <w:tcBorders>
              <w:top w:val="nil"/>
              <w:left w:val="nil"/>
              <w:bottom w:val="single" w:sz="4" w:space="0" w:color="auto"/>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900" w:type="dxa"/>
            <w:tcBorders>
              <w:top w:val="nil"/>
              <w:left w:val="nil"/>
              <w:bottom w:val="single" w:sz="4" w:space="0" w:color="auto"/>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c>
          <w:tcPr>
            <w:tcW w:w="872" w:type="dxa"/>
            <w:tcBorders>
              <w:top w:val="nil"/>
              <w:left w:val="nil"/>
              <w:bottom w:val="single" w:sz="4" w:space="0" w:color="auto"/>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 </w:t>
            </w:r>
          </w:p>
        </w:tc>
        <w:tc>
          <w:tcPr>
            <w:tcW w:w="831" w:type="dxa"/>
            <w:tcBorders>
              <w:top w:val="nil"/>
              <w:left w:val="nil"/>
              <w:bottom w:val="single" w:sz="4" w:space="0" w:color="auto"/>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 </w:t>
            </w:r>
          </w:p>
        </w:tc>
        <w:tc>
          <w:tcPr>
            <w:tcW w:w="810" w:type="dxa"/>
            <w:tcBorders>
              <w:top w:val="nil"/>
              <w:left w:val="nil"/>
              <w:bottom w:val="single" w:sz="4" w:space="0" w:color="auto"/>
              <w:right w:val="nil"/>
            </w:tcBorders>
            <w:shd w:val="clear" w:color="000000" w:fill="FFFFFF"/>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 </w:t>
            </w:r>
          </w:p>
        </w:tc>
        <w:tc>
          <w:tcPr>
            <w:tcW w:w="540" w:type="dxa"/>
            <w:tcBorders>
              <w:top w:val="nil"/>
              <w:left w:val="nil"/>
              <w:bottom w:val="single" w:sz="4" w:space="0" w:color="auto"/>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 </w:t>
            </w:r>
          </w:p>
        </w:tc>
        <w:tc>
          <w:tcPr>
            <w:tcW w:w="990" w:type="dxa"/>
            <w:tcBorders>
              <w:top w:val="nil"/>
              <w:left w:val="nil"/>
              <w:bottom w:val="single" w:sz="4" w:space="0" w:color="auto"/>
              <w:right w:val="nil"/>
            </w:tcBorders>
            <w:shd w:val="clear" w:color="auto" w:fill="auto"/>
            <w:noWrap/>
            <w:hideMark/>
          </w:tcPr>
          <w:p w:rsidR="0002118F" w:rsidRPr="0002118F" w:rsidRDefault="0002118F" w:rsidP="0002118F">
            <w:pPr>
              <w:jc w:val="center"/>
              <w:rPr>
                <w:rFonts w:ascii="Arial" w:eastAsia="Times New Roman" w:hAnsi="Arial" w:cs="Arial"/>
                <w:color w:val="000000"/>
                <w:sz w:val="20"/>
                <w:szCs w:val="20"/>
              </w:rPr>
            </w:pPr>
            <w:r w:rsidRPr="0002118F">
              <w:rPr>
                <w:rFonts w:ascii="Arial" w:eastAsia="Times New Roman" w:hAnsi="Arial" w:cs="Arial"/>
                <w:color w:val="000000"/>
                <w:sz w:val="20"/>
                <w:szCs w:val="20"/>
              </w:rPr>
              <w:t>X</w:t>
            </w:r>
          </w:p>
        </w:tc>
      </w:tr>
    </w:tbl>
    <w:p w:rsidR="00390B7F" w:rsidRDefault="00390B7F" w:rsidP="006F7EF0"/>
    <w:p w:rsidR="008757B4" w:rsidRDefault="008757B4" w:rsidP="006F7EF0"/>
    <w:p w:rsidR="008757B4" w:rsidRDefault="008757B4" w:rsidP="00D55078">
      <w:pPr>
        <w:pStyle w:val="SOPTable"/>
      </w:pPr>
      <w:r>
        <w:rPr>
          <w:b/>
        </w:rPr>
        <w:t>Table 6</w:t>
      </w:r>
      <w:r w:rsidRPr="009736AC">
        <w:rPr>
          <w:b/>
        </w:rPr>
        <w:t>.</w:t>
      </w:r>
      <w:r w:rsidRPr="009736AC">
        <w:t xml:space="preserve"> </w:t>
      </w:r>
      <w:r w:rsidRPr="00400CB9">
        <w:t>Data to be collected in coastal communities according to vegetation sample group.</w:t>
      </w:r>
    </w:p>
    <w:tbl>
      <w:tblPr>
        <w:tblW w:w="8680" w:type="dxa"/>
        <w:tblInd w:w="98" w:type="dxa"/>
        <w:tblLayout w:type="fixed"/>
        <w:tblLook w:val="04A0" w:firstRow="1" w:lastRow="0" w:firstColumn="1" w:lastColumn="0" w:noHBand="0" w:noVBand="1"/>
      </w:tblPr>
      <w:tblGrid>
        <w:gridCol w:w="1090"/>
        <w:gridCol w:w="1742"/>
        <w:gridCol w:w="868"/>
        <w:gridCol w:w="900"/>
        <w:gridCol w:w="872"/>
        <w:gridCol w:w="838"/>
        <w:gridCol w:w="810"/>
        <w:gridCol w:w="540"/>
        <w:gridCol w:w="1020"/>
      </w:tblGrid>
      <w:tr w:rsidR="008757B4" w:rsidRPr="005155AF" w:rsidTr="008757B4">
        <w:trPr>
          <w:trHeight w:val="765"/>
        </w:trPr>
        <w:tc>
          <w:tcPr>
            <w:tcW w:w="1090" w:type="dxa"/>
            <w:tcBorders>
              <w:top w:val="single" w:sz="4" w:space="0" w:color="auto"/>
              <w:left w:val="nil"/>
              <w:bottom w:val="single" w:sz="12" w:space="0" w:color="auto"/>
              <w:right w:val="nil"/>
            </w:tcBorders>
            <w:shd w:val="clear" w:color="auto" w:fill="auto"/>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Plot Size (m)</w:t>
            </w:r>
          </w:p>
        </w:tc>
        <w:tc>
          <w:tcPr>
            <w:tcW w:w="1742" w:type="dxa"/>
            <w:tcBorders>
              <w:top w:val="single" w:sz="4" w:space="0" w:color="auto"/>
              <w:left w:val="nil"/>
              <w:bottom w:val="single" w:sz="12" w:space="0" w:color="auto"/>
              <w:right w:val="nil"/>
            </w:tcBorders>
            <w:shd w:val="clear" w:color="000000" w:fill="FFFFFF"/>
            <w:vAlign w:val="bottom"/>
            <w:hideMark/>
          </w:tcPr>
          <w:p w:rsidR="008757B4" w:rsidRPr="005155AF" w:rsidRDefault="008757B4" w:rsidP="008757B4">
            <w:pPr>
              <w:ind w:left="121" w:hanging="121"/>
              <w:rPr>
                <w:rFonts w:ascii="Arial" w:eastAsia="Times New Roman" w:hAnsi="Arial" w:cs="Arial"/>
                <w:b/>
                <w:color w:val="000000"/>
                <w:sz w:val="20"/>
                <w:szCs w:val="20"/>
              </w:rPr>
            </w:pPr>
            <w:r w:rsidRPr="005155AF">
              <w:rPr>
                <w:rFonts w:ascii="Arial" w:eastAsia="Times New Roman" w:hAnsi="Arial" w:cs="Arial"/>
                <w:b/>
                <w:color w:val="000000"/>
                <w:sz w:val="20"/>
                <w:szCs w:val="20"/>
              </w:rPr>
              <w:t>Sample Group</w:t>
            </w:r>
          </w:p>
        </w:tc>
        <w:tc>
          <w:tcPr>
            <w:tcW w:w="868" w:type="dxa"/>
            <w:tcBorders>
              <w:top w:val="single" w:sz="4" w:space="0" w:color="auto"/>
              <w:left w:val="nil"/>
              <w:bottom w:val="single" w:sz="12" w:space="0" w:color="auto"/>
              <w:right w:val="nil"/>
            </w:tcBorders>
            <w:shd w:val="clear" w:color="000000" w:fill="FFFFFF"/>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Tally Count</w:t>
            </w:r>
          </w:p>
        </w:tc>
        <w:tc>
          <w:tcPr>
            <w:tcW w:w="900" w:type="dxa"/>
            <w:tcBorders>
              <w:top w:val="single" w:sz="4" w:space="0" w:color="auto"/>
              <w:left w:val="nil"/>
              <w:bottom w:val="single" w:sz="12" w:space="0" w:color="auto"/>
              <w:right w:val="nil"/>
            </w:tcBorders>
            <w:shd w:val="clear" w:color="auto" w:fill="auto"/>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Living Status</w:t>
            </w:r>
          </w:p>
        </w:tc>
        <w:tc>
          <w:tcPr>
            <w:tcW w:w="872" w:type="dxa"/>
            <w:tcBorders>
              <w:top w:val="single" w:sz="4" w:space="0" w:color="auto"/>
              <w:left w:val="nil"/>
              <w:bottom w:val="single" w:sz="12" w:space="0" w:color="auto"/>
              <w:right w:val="nil"/>
            </w:tcBorders>
            <w:shd w:val="clear" w:color="000000" w:fill="FFFFFF"/>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Diam.</w:t>
            </w:r>
          </w:p>
        </w:tc>
        <w:tc>
          <w:tcPr>
            <w:tcW w:w="838" w:type="dxa"/>
            <w:tcBorders>
              <w:top w:val="single" w:sz="4" w:space="0" w:color="auto"/>
              <w:left w:val="nil"/>
              <w:bottom w:val="single" w:sz="12" w:space="0" w:color="auto"/>
              <w:right w:val="nil"/>
            </w:tcBorders>
            <w:shd w:val="clear" w:color="auto" w:fill="auto"/>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No. of Boles</w:t>
            </w:r>
          </w:p>
        </w:tc>
        <w:tc>
          <w:tcPr>
            <w:tcW w:w="810" w:type="dxa"/>
            <w:tcBorders>
              <w:top w:val="single" w:sz="4" w:space="0" w:color="auto"/>
              <w:left w:val="nil"/>
              <w:bottom w:val="single" w:sz="12" w:space="0" w:color="auto"/>
              <w:right w:val="nil"/>
            </w:tcBorders>
            <w:shd w:val="clear" w:color="000000" w:fill="FFFFFF"/>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Vigor Class</w:t>
            </w:r>
          </w:p>
        </w:tc>
        <w:tc>
          <w:tcPr>
            <w:tcW w:w="540" w:type="dxa"/>
            <w:tcBorders>
              <w:top w:val="single" w:sz="4" w:space="0" w:color="auto"/>
              <w:left w:val="nil"/>
              <w:bottom w:val="single" w:sz="12" w:space="0" w:color="auto"/>
              <w:right w:val="nil"/>
            </w:tcBorders>
            <w:shd w:val="clear" w:color="auto" w:fill="auto"/>
            <w:vAlign w:val="bottom"/>
            <w:hideMark/>
          </w:tcPr>
          <w:p w:rsidR="008757B4" w:rsidRPr="005155AF" w:rsidRDefault="008757B4" w:rsidP="008757B4">
            <w:pPr>
              <w:jc w:val="center"/>
              <w:rPr>
                <w:rFonts w:ascii="Arial" w:eastAsia="Times New Roman" w:hAnsi="Arial" w:cs="Arial"/>
                <w:b/>
                <w:color w:val="000000"/>
                <w:sz w:val="20"/>
                <w:szCs w:val="20"/>
              </w:rPr>
            </w:pPr>
            <w:r w:rsidRPr="005155AF">
              <w:rPr>
                <w:rFonts w:ascii="Arial" w:eastAsia="Times New Roman" w:hAnsi="Arial" w:cs="Arial"/>
                <w:b/>
                <w:color w:val="000000"/>
                <w:sz w:val="20"/>
                <w:szCs w:val="20"/>
              </w:rPr>
              <w:t xml:space="preserve">Flr/Frt </w:t>
            </w:r>
          </w:p>
        </w:tc>
        <w:tc>
          <w:tcPr>
            <w:tcW w:w="1020" w:type="dxa"/>
            <w:tcBorders>
              <w:top w:val="single" w:sz="4" w:space="0" w:color="auto"/>
              <w:left w:val="nil"/>
              <w:bottom w:val="single" w:sz="12" w:space="0" w:color="auto"/>
              <w:right w:val="nil"/>
            </w:tcBorders>
            <w:shd w:val="clear" w:color="000000" w:fill="FFFFFF"/>
            <w:vAlign w:val="bottom"/>
            <w:hideMark/>
          </w:tcPr>
          <w:p w:rsidR="008757B4" w:rsidRPr="005155AF" w:rsidRDefault="008757B4" w:rsidP="008757B4">
            <w:pPr>
              <w:jc w:val="center"/>
              <w:rPr>
                <w:rFonts w:ascii="Arial" w:eastAsia="Times New Roman" w:hAnsi="Arial" w:cs="Arial"/>
                <w:b/>
                <w:color w:val="000000"/>
                <w:sz w:val="20"/>
                <w:szCs w:val="20"/>
              </w:rPr>
            </w:pPr>
            <w:r>
              <w:rPr>
                <w:rFonts w:ascii="Arial" w:eastAsia="Times New Roman" w:hAnsi="Arial" w:cs="Arial"/>
                <w:b/>
                <w:color w:val="000000"/>
                <w:sz w:val="20"/>
                <w:szCs w:val="20"/>
              </w:rPr>
              <w:t>Height</w:t>
            </w:r>
            <w:r w:rsidRPr="005155AF">
              <w:rPr>
                <w:rFonts w:ascii="Arial" w:eastAsia="Times New Roman" w:hAnsi="Arial" w:cs="Arial"/>
                <w:b/>
                <w:color w:val="000000"/>
                <w:sz w:val="20"/>
                <w:szCs w:val="20"/>
              </w:rPr>
              <w:t xml:space="preserve"> Class</w:t>
            </w:r>
          </w:p>
        </w:tc>
      </w:tr>
      <w:tr w:rsidR="008757B4" w:rsidRPr="005155AF" w:rsidTr="008757B4">
        <w:trPr>
          <w:trHeight w:val="510"/>
        </w:trPr>
        <w:tc>
          <w:tcPr>
            <w:tcW w:w="1090" w:type="dxa"/>
            <w:tcBorders>
              <w:top w:val="single" w:sz="12" w:space="0" w:color="auto"/>
              <w:left w:val="nil"/>
              <w:bottom w:val="nil"/>
              <w:right w:val="nil"/>
            </w:tcBorders>
            <w:shd w:val="clear" w:color="auto" w:fill="auto"/>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xml:space="preserve">10 x 20 </w:t>
            </w:r>
          </w:p>
        </w:tc>
        <w:tc>
          <w:tcPr>
            <w:tcW w:w="1742" w:type="dxa"/>
            <w:tcBorders>
              <w:top w:val="single" w:sz="12" w:space="0" w:color="auto"/>
              <w:left w:val="nil"/>
              <w:bottom w:val="nil"/>
              <w:right w:val="nil"/>
            </w:tcBorders>
            <w:shd w:val="clear" w:color="000000" w:fill="FFFFFF"/>
            <w:hideMark/>
          </w:tcPr>
          <w:p w:rsidR="008757B4" w:rsidRPr="005155AF" w:rsidRDefault="008757B4" w:rsidP="008757B4">
            <w:pPr>
              <w:ind w:left="121" w:hanging="121"/>
              <w:rPr>
                <w:rFonts w:ascii="Arial" w:eastAsia="Times New Roman" w:hAnsi="Arial" w:cs="Arial"/>
                <w:color w:val="000000"/>
                <w:sz w:val="20"/>
                <w:szCs w:val="20"/>
              </w:rPr>
            </w:pPr>
            <w:r>
              <w:rPr>
                <w:rFonts w:ascii="Arial" w:eastAsia="Times New Roman" w:hAnsi="Arial" w:cs="Arial"/>
                <w:color w:val="000000"/>
                <w:sz w:val="20"/>
                <w:szCs w:val="20"/>
              </w:rPr>
              <w:t>Large Trees</w:t>
            </w:r>
            <w:r>
              <w:rPr>
                <w:rFonts w:ascii="Arial" w:eastAsia="Times New Roman" w:hAnsi="Arial" w:cs="Arial"/>
                <w:color w:val="000000"/>
                <w:sz w:val="20"/>
                <w:szCs w:val="20"/>
              </w:rPr>
              <w:br/>
            </w:r>
            <w:r w:rsidRPr="005155AF">
              <w:rPr>
                <w:rFonts w:ascii="Arial" w:eastAsia="Times New Roman" w:hAnsi="Arial" w:cs="Arial"/>
                <w:color w:val="000000"/>
                <w:sz w:val="20"/>
                <w:szCs w:val="20"/>
              </w:rPr>
              <w:t>(≥10 cm DBH)</w:t>
            </w:r>
          </w:p>
        </w:tc>
        <w:tc>
          <w:tcPr>
            <w:tcW w:w="868" w:type="dxa"/>
            <w:tcBorders>
              <w:top w:val="single" w:sz="12" w:space="0" w:color="auto"/>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900" w:type="dxa"/>
            <w:tcBorders>
              <w:top w:val="single" w:sz="12" w:space="0" w:color="auto"/>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872" w:type="dxa"/>
            <w:tcBorders>
              <w:top w:val="single" w:sz="12" w:space="0" w:color="auto"/>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838" w:type="dxa"/>
            <w:tcBorders>
              <w:top w:val="single" w:sz="12" w:space="0" w:color="auto"/>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810" w:type="dxa"/>
            <w:tcBorders>
              <w:top w:val="single" w:sz="12" w:space="0" w:color="auto"/>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540" w:type="dxa"/>
            <w:tcBorders>
              <w:top w:val="single" w:sz="12" w:space="0" w:color="auto"/>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1020" w:type="dxa"/>
            <w:tcBorders>
              <w:top w:val="single" w:sz="12" w:space="0" w:color="auto"/>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r>
      <w:tr w:rsidR="008757B4" w:rsidRPr="005155AF" w:rsidTr="008757B4">
        <w:trPr>
          <w:trHeight w:val="510"/>
        </w:trPr>
        <w:tc>
          <w:tcPr>
            <w:tcW w:w="1090" w:type="dxa"/>
            <w:tcBorders>
              <w:top w:val="nil"/>
              <w:left w:val="nil"/>
              <w:bottom w:val="nil"/>
              <w:right w:val="nil"/>
            </w:tcBorders>
            <w:shd w:val="clear" w:color="auto" w:fill="auto"/>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2 - 2 x 20</w:t>
            </w:r>
          </w:p>
        </w:tc>
        <w:tc>
          <w:tcPr>
            <w:tcW w:w="1742" w:type="dxa"/>
            <w:tcBorders>
              <w:top w:val="nil"/>
              <w:left w:val="nil"/>
              <w:bottom w:val="nil"/>
              <w:right w:val="nil"/>
            </w:tcBorders>
            <w:shd w:val="clear" w:color="000000" w:fill="FFFFFF"/>
            <w:hideMark/>
          </w:tcPr>
          <w:p w:rsidR="008757B4" w:rsidRPr="005155AF" w:rsidRDefault="008757B4" w:rsidP="008757B4">
            <w:pPr>
              <w:ind w:left="121" w:hanging="121"/>
              <w:rPr>
                <w:rFonts w:ascii="Arial" w:eastAsia="Times New Roman" w:hAnsi="Arial" w:cs="Arial"/>
                <w:color w:val="000000"/>
                <w:sz w:val="20"/>
                <w:szCs w:val="20"/>
              </w:rPr>
            </w:pPr>
            <w:r>
              <w:rPr>
                <w:rFonts w:ascii="Arial" w:eastAsia="Times New Roman" w:hAnsi="Arial" w:cs="Arial"/>
                <w:color w:val="000000"/>
                <w:sz w:val="20"/>
                <w:szCs w:val="20"/>
              </w:rPr>
              <w:t>Small Trees</w:t>
            </w:r>
            <w:r>
              <w:rPr>
                <w:rFonts w:ascii="Arial" w:eastAsia="Times New Roman" w:hAnsi="Arial" w:cs="Arial"/>
                <w:color w:val="000000"/>
                <w:sz w:val="20"/>
                <w:szCs w:val="20"/>
              </w:rPr>
              <w:br/>
            </w:r>
            <w:r w:rsidRPr="005155AF">
              <w:rPr>
                <w:rFonts w:ascii="Arial" w:eastAsia="Times New Roman" w:hAnsi="Arial" w:cs="Arial"/>
                <w:color w:val="000000"/>
                <w:sz w:val="20"/>
                <w:szCs w:val="20"/>
              </w:rPr>
              <w:t>(</w:t>
            </w:r>
            <w:r>
              <w:rPr>
                <w:rFonts w:ascii="Arial" w:eastAsia="Times New Roman" w:hAnsi="Arial" w:cs="Arial"/>
                <w:color w:val="000000"/>
                <w:sz w:val="20"/>
                <w:szCs w:val="20"/>
              </w:rPr>
              <w:t>1</w:t>
            </w:r>
            <w:r w:rsidRPr="005155AF">
              <w:rPr>
                <w:rFonts w:ascii="Arial" w:eastAsia="Times New Roman" w:hAnsi="Arial" w:cs="Arial"/>
                <w:color w:val="000000"/>
                <w:sz w:val="20"/>
                <w:szCs w:val="20"/>
              </w:rPr>
              <w:t>&lt;10 cm DBH)</w:t>
            </w:r>
          </w:p>
        </w:tc>
        <w:tc>
          <w:tcPr>
            <w:tcW w:w="868"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900" w:type="dxa"/>
            <w:tcBorders>
              <w:top w:val="nil"/>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872"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838" w:type="dxa"/>
            <w:tcBorders>
              <w:top w:val="nil"/>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p>
        </w:tc>
        <w:tc>
          <w:tcPr>
            <w:tcW w:w="1020"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r>
      <w:tr w:rsidR="008757B4" w:rsidRPr="005155AF" w:rsidTr="008757B4">
        <w:trPr>
          <w:trHeight w:val="510"/>
        </w:trPr>
        <w:tc>
          <w:tcPr>
            <w:tcW w:w="1090" w:type="dxa"/>
            <w:tcBorders>
              <w:top w:val="nil"/>
              <w:left w:val="nil"/>
              <w:bottom w:val="nil"/>
              <w:right w:val="nil"/>
            </w:tcBorders>
            <w:shd w:val="clear" w:color="auto" w:fill="auto"/>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2 - 2 x 20</w:t>
            </w:r>
          </w:p>
        </w:tc>
        <w:tc>
          <w:tcPr>
            <w:tcW w:w="1742" w:type="dxa"/>
            <w:tcBorders>
              <w:top w:val="nil"/>
              <w:left w:val="nil"/>
              <w:bottom w:val="nil"/>
              <w:right w:val="nil"/>
            </w:tcBorders>
            <w:shd w:val="clear" w:color="000000" w:fill="FFFFFF"/>
            <w:hideMark/>
          </w:tcPr>
          <w:p w:rsidR="008757B4" w:rsidRPr="005155AF" w:rsidRDefault="008757B4" w:rsidP="008757B4">
            <w:pPr>
              <w:ind w:left="121" w:hanging="121"/>
              <w:rPr>
                <w:rFonts w:ascii="Arial" w:eastAsia="Times New Roman" w:hAnsi="Arial" w:cs="Arial"/>
                <w:color w:val="000000"/>
                <w:sz w:val="20"/>
                <w:szCs w:val="20"/>
              </w:rPr>
            </w:pPr>
            <w:r>
              <w:rPr>
                <w:rFonts w:ascii="Arial" w:eastAsia="Times New Roman" w:hAnsi="Arial" w:cs="Arial"/>
                <w:color w:val="000000"/>
                <w:sz w:val="20"/>
                <w:szCs w:val="20"/>
              </w:rPr>
              <w:t>Tree Seedlings</w:t>
            </w:r>
            <w:r>
              <w:rPr>
                <w:rFonts w:ascii="Arial" w:eastAsia="Times New Roman" w:hAnsi="Arial" w:cs="Arial"/>
                <w:color w:val="000000"/>
                <w:sz w:val="20"/>
                <w:szCs w:val="20"/>
              </w:rPr>
              <w:br/>
            </w:r>
            <w:r w:rsidRPr="005155AF">
              <w:rPr>
                <w:rFonts w:ascii="Arial" w:eastAsia="Times New Roman" w:hAnsi="Arial" w:cs="Arial"/>
                <w:color w:val="000000"/>
                <w:sz w:val="20"/>
                <w:szCs w:val="20"/>
              </w:rPr>
              <w:t>(</w:t>
            </w:r>
            <w:r>
              <w:rPr>
                <w:rFonts w:ascii="Arial" w:eastAsia="Times New Roman" w:hAnsi="Arial" w:cs="Arial"/>
                <w:color w:val="000000"/>
                <w:sz w:val="20"/>
                <w:szCs w:val="20"/>
              </w:rPr>
              <w:t xml:space="preserve">0&lt;1 cm DBH, </w:t>
            </w:r>
            <w:r w:rsidRPr="005155AF">
              <w:rPr>
                <w:rFonts w:ascii="Arial" w:eastAsia="Times New Roman" w:hAnsi="Arial" w:cs="Arial"/>
                <w:color w:val="000000"/>
                <w:sz w:val="20"/>
                <w:szCs w:val="20"/>
              </w:rPr>
              <w:t>≥0.5 m length)</w:t>
            </w:r>
          </w:p>
        </w:tc>
        <w:tc>
          <w:tcPr>
            <w:tcW w:w="868"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900" w:type="dxa"/>
            <w:tcBorders>
              <w:top w:val="nil"/>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872"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838" w:type="dxa"/>
            <w:tcBorders>
              <w:top w:val="nil"/>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p>
        </w:tc>
        <w:tc>
          <w:tcPr>
            <w:tcW w:w="810"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540" w:type="dxa"/>
            <w:tcBorders>
              <w:top w:val="nil"/>
              <w:left w:val="nil"/>
              <w:bottom w:val="nil"/>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p>
        </w:tc>
        <w:tc>
          <w:tcPr>
            <w:tcW w:w="1020" w:type="dxa"/>
            <w:tcBorders>
              <w:top w:val="nil"/>
              <w:left w:val="nil"/>
              <w:bottom w:val="nil"/>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r>
      <w:tr w:rsidR="008757B4" w:rsidRPr="005155AF" w:rsidTr="008757B4">
        <w:trPr>
          <w:trHeight w:val="510"/>
        </w:trPr>
        <w:tc>
          <w:tcPr>
            <w:tcW w:w="1090" w:type="dxa"/>
            <w:tcBorders>
              <w:top w:val="nil"/>
              <w:left w:val="nil"/>
              <w:bottom w:val="single" w:sz="4" w:space="0" w:color="auto"/>
              <w:right w:val="nil"/>
            </w:tcBorders>
            <w:shd w:val="clear" w:color="auto" w:fill="auto"/>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2 - 2 x 20</w:t>
            </w:r>
          </w:p>
        </w:tc>
        <w:tc>
          <w:tcPr>
            <w:tcW w:w="1742" w:type="dxa"/>
            <w:tcBorders>
              <w:top w:val="nil"/>
              <w:left w:val="nil"/>
              <w:bottom w:val="single" w:sz="4" w:space="0" w:color="auto"/>
              <w:right w:val="nil"/>
            </w:tcBorders>
            <w:shd w:val="clear" w:color="000000" w:fill="FFFFFF"/>
            <w:hideMark/>
          </w:tcPr>
          <w:p w:rsidR="008757B4" w:rsidRPr="005155AF" w:rsidRDefault="008757B4" w:rsidP="008757B4">
            <w:pPr>
              <w:ind w:left="121" w:hanging="121"/>
              <w:rPr>
                <w:rFonts w:ascii="Arial" w:eastAsia="Times New Roman" w:hAnsi="Arial" w:cs="Arial"/>
                <w:color w:val="000000"/>
                <w:sz w:val="20"/>
                <w:szCs w:val="20"/>
              </w:rPr>
            </w:pPr>
            <w:r>
              <w:rPr>
                <w:rFonts w:ascii="Arial" w:eastAsia="Times New Roman" w:hAnsi="Arial" w:cs="Arial"/>
                <w:color w:val="000000"/>
                <w:sz w:val="20"/>
                <w:szCs w:val="20"/>
              </w:rPr>
              <w:t>Shrubs</w:t>
            </w:r>
            <w:r>
              <w:rPr>
                <w:rFonts w:ascii="Arial" w:eastAsia="Times New Roman" w:hAnsi="Arial" w:cs="Arial"/>
                <w:color w:val="000000"/>
                <w:sz w:val="20"/>
                <w:szCs w:val="20"/>
              </w:rPr>
              <w:br/>
            </w:r>
            <w:r w:rsidRPr="005155AF">
              <w:rPr>
                <w:rFonts w:ascii="Arial" w:eastAsia="Times New Roman" w:hAnsi="Arial" w:cs="Arial"/>
                <w:color w:val="000000"/>
                <w:sz w:val="20"/>
                <w:szCs w:val="20"/>
              </w:rPr>
              <w:t>(≥0.5 m length)</w:t>
            </w:r>
          </w:p>
        </w:tc>
        <w:tc>
          <w:tcPr>
            <w:tcW w:w="868" w:type="dxa"/>
            <w:tcBorders>
              <w:top w:val="nil"/>
              <w:left w:val="nil"/>
              <w:bottom w:val="single" w:sz="4" w:space="0" w:color="auto"/>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900" w:type="dxa"/>
            <w:tcBorders>
              <w:top w:val="nil"/>
              <w:left w:val="nil"/>
              <w:bottom w:val="single" w:sz="4" w:space="0" w:color="auto"/>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c>
          <w:tcPr>
            <w:tcW w:w="872" w:type="dxa"/>
            <w:tcBorders>
              <w:top w:val="nil"/>
              <w:left w:val="nil"/>
              <w:bottom w:val="single" w:sz="4" w:space="0" w:color="auto"/>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838" w:type="dxa"/>
            <w:tcBorders>
              <w:top w:val="nil"/>
              <w:left w:val="nil"/>
              <w:bottom w:val="single" w:sz="4" w:space="0" w:color="auto"/>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810" w:type="dxa"/>
            <w:tcBorders>
              <w:top w:val="nil"/>
              <w:left w:val="nil"/>
              <w:bottom w:val="single" w:sz="4" w:space="0" w:color="auto"/>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540" w:type="dxa"/>
            <w:tcBorders>
              <w:top w:val="nil"/>
              <w:left w:val="nil"/>
              <w:bottom w:val="single" w:sz="4" w:space="0" w:color="auto"/>
              <w:right w:val="nil"/>
            </w:tcBorders>
            <w:shd w:val="clear" w:color="auto" w:fill="auto"/>
            <w:noWrap/>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 </w:t>
            </w:r>
          </w:p>
        </w:tc>
        <w:tc>
          <w:tcPr>
            <w:tcW w:w="1020" w:type="dxa"/>
            <w:tcBorders>
              <w:top w:val="nil"/>
              <w:left w:val="nil"/>
              <w:bottom w:val="single" w:sz="4" w:space="0" w:color="auto"/>
              <w:right w:val="nil"/>
            </w:tcBorders>
            <w:shd w:val="clear" w:color="000000" w:fill="FFFFFF"/>
            <w:hideMark/>
          </w:tcPr>
          <w:p w:rsidR="008757B4" w:rsidRPr="005155AF" w:rsidRDefault="008757B4" w:rsidP="008757B4">
            <w:pPr>
              <w:jc w:val="center"/>
              <w:rPr>
                <w:rFonts w:ascii="Arial" w:eastAsia="Times New Roman" w:hAnsi="Arial" w:cs="Arial"/>
                <w:color w:val="000000"/>
                <w:sz w:val="20"/>
                <w:szCs w:val="20"/>
              </w:rPr>
            </w:pPr>
            <w:r w:rsidRPr="005155AF">
              <w:rPr>
                <w:rFonts w:ascii="Arial" w:eastAsia="Times New Roman" w:hAnsi="Arial" w:cs="Arial"/>
                <w:color w:val="000000"/>
                <w:sz w:val="20"/>
                <w:szCs w:val="20"/>
              </w:rPr>
              <w:t>X</w:t>
            </w:r>
          </w:p>
        </w:tc>
      </w:tr>
    </w:tbl>
    <w:p w:rsidR="00D92FC7" w:rsidRDefault="00D92FC7" w:rsidP="00D92FC7">
      <w:pPr>
        <w:rPr>
          <w:rStyle w:val="Heading4Char"/>
        </w:rPr>
      </w:pPr>
    </w:p>
    <w:p w:rsidR="00390B7F" w:rsidRDefault="00390B7F" w:rsidP="00390B7F"/>
    <w:p w:rsidR="00390B7F" w:rsidRPr="001005B5" w:rsidRDefault="00390B7F" w:rsidP="00390B7F">
      <w:r w:rsidRPr="0091363F">
        <w:rPr>
          <w:rStyle w:val="Heading4Char"/>
        </w:rPr>
        <w:t>Large Trees</w:t>
      </w:r>
      <w:r w:rsidRPr="001005B5">
        <w:t>: L</w:t>
      </w:r>
      <w:r>
        <w:t>ive and dead L</w:t>
      </w:r>
      <w:r w:rsidRPr="001005B5">
        <w:t xml:space="preserve">arge </w:t>
      </w:r>
      <w:r>
        <w:t>T</w:t>
      </w:r>
      <w:r w:rsidRPr="001005B5">
        <w:t xml:space="preserve">rees </w:t>
      </w:r>
      <w:r>
        <w:t>(</w:t>
      </w:r>
      <w:r w:rsidRPr="00A07F63">
        <w:t>DBH ≥10 cm</w:t>
      </w:r>
      <w:r>
        <w:t xml:space="preserve">) are counted within the 10 x 20 m plot </w:t>
      </w:r>
      <w:r w:rsidRPr="001005B5">
        <w:t xml:space="preserve">in </w:t>
      </w:r>
      <w:r>
        <w:t>a similar</w:t>
      </w:r>
      <w:r w:rsidRPr="001005B5">
        <w:t xml:space="preserve"> manner as those in the </w:t>
      </w:r>
      <w:r w:rsidRPr="001005B5">
        <w:rPr>
          <w:color w:val="000000"/>
        </w:rPr>
        <w:t>shrubland</w:t>
      </w:r>
      <w:r>
        <w:rPr>
          <w:color w:val="000000"/>
        </w:rPr>
        <w:t xml:space="preserve"> communities. Individuals are tallied by species, living status, DBH, number of boles, vigor class</w:t>
      </w:r>
      <w:r w:rsidR="000D6A4D">
        <w:rPr>
          <w:color w:val="000000"/>
        </w:rPr>
        <w:t xml:space="preserve"> (table 1)</w:t>
      </w:r>
      <w:r>
        <w:rPr>
          <w:color w:val="000000"/>
        </w:rPr>
        <w:t>, and reproductive status.</w:t>
      </w:r>
      <w:r w:rsidRPr="001005B5">
        <w:rPr>
          <w:color w:val="000000"/>
        </w:rPr>
        <w:t xml:space="preserve"> </w:t>
      </w:r>
    </w:p>
    <w:p w:rsidR="00390B7F" w:rsidRDefault="00390B7F" w:rsidP="00390B7F"/>
    <w:p w:rsidR="00390B7F" w:rsidRPr="001005B5" w:rsidRDefault="00390B7F" w:rsidP="00390B7F">
      <w:r w:rsidRPr="0091363F">
        <w:rPr>
          <w:rStyle w:val="Heading4Char"/>
        </w:rPr>
        <w:t>Small Trees</w:t>
      </w:r>
      <w:r w:rsidRPr="001005B5">
        <w:t xml:space="preserve">: </w:t>
      </w:r>
      <w:r>
        <w:t xml:space="preserve">Live and dead </w:t>
      </w:r>
      <w:r w:rsidRPr="001005B5">
        <w:t>Small</w:t>
      </w:r>
      <w:r>
        <w:t xml:space="preserve"> T</w:t>
      </w:r>
      <w:r w:rsidRPr="001005B5">
        <w:t>rees</w:t>
      </w:r>
      <w:r>
        <w:t xml:space="preserve"> </w:t>
      </w:r>
      <w:del w:id="2668" w:author="Ainsworth, Alison" w:date="2015-02-02T16:19:00Z">
        <w:r w:rsidDel="0049280C">
          <w:delText xml:space="preserve">and exceptionally large shrubs with a tree-like growth form </w:delText>
        </w:r>
      </w:del>
      <w:r>
        <w:t xml:space="preserve">(DBH </w:t>
      </w:r>
      <w:r w:rsidR="00216707">
        <w:t>1</w:t>
      </w:r>
      <w:r>
        <w:t xml:space="preserve">&lt;10 cm) are counted within </w:t>
      </w:r>
      <w:r w:rsidRPr="001005B5">
        <w:t>two 2 x 20 m subplots</w:t>
      </w:r>
      <w:r>
        <w:t>. I</w:t>
      </w:r>
      <w:r w:rsidRPr="00FE7E87">
        <w:t>ndividuals are tallied</w:t>
      </w:r>
      <w:r>
        <w:t xml:space="preserve"> in two diameter groups (DBH &lt;5</w:t>
      </w:r>
      <w:r w:rsidRPr="00FE7E87">
        <w:t xml:space="preserve"> cm and DBH ≥5 cm) by species, </w:t>
      </w:r>
      <w:r>
        <w:t>living status, and height</w:t>
      </w:r>
      <w:r w:rsidR="00216707">
        <w:t>/ length</w:t>
      </w:r>
      <w:r>
        <w:t xml:space="preserve"> class</w:t>
      </w:r>
      <w:r w:rsidR="000D6A4D">
        <w:t xml:space="preserve"> (table 4)</w:t>
      </w:r>
      <w:r w:rsidRPr="00FE7E87">
        <w:t>.</w:t>
      </w:r>
      <w:r>
        <w:t xml:space="preserve"> </w:t>
      </w:r>
    </w:p>
    <w:p w:rsidR="00390B7F" w:rsidRDefault="00390B7F" w:rsidP="00390B7F"/>
    <w:p w:rsidR="00390B7F" w:rsidRPr="001005B5" w:rsidRDefault="00390B7F" w:rsidP="00390B7F">
      <w:r w:rsidRPr="001005B5">
        <w:t xml:space="preserve">Tree Seedlings: </w:t>
      </w:r>
      <w:r>
        <w:t>Live and dead T</w:t>
      </w:r>
      <w:r w:rsidRPr="001005B5">
        <w:t xml:space="preserve">ree </w:t>
      </w:r>
      <w:r>
        <w:t>S</w:t>
      </w:r>
      <w:r w:rsidRPr="001005B5">
        <w:t xml:space="preserve">eedlings </w:t>
      </w:r>
      <w:r>
        <w:t>(no measureable</w:t>
      </w:r>
      <w:ins w:id="2669" w:author="Ainsworth, Alison" w:date="2015-02-02T16:19:00Z">
        <w:r w:rsidR="0049280C">
          <w:t xml:space="preserve"> or &lt;1 cm</w:t>
        </w:r>
      </w:ins>
      <w:r>
        <w:t xml:space="preserve"> DBH) </w:t>
      </w:r>
      <w:r w:rsidRPr="001005B5">
        <w:t xml:space="preserve">found in coastal community plots are </w:t>
      </w:r>
      <w:r>
        <w:t xml:space="preserve">also </w:t>
      </w:r>
      <w:r w:rsidRPr="001005B5">
        <w:t>recorded within two 2 x</w:t>
      </w:r>
      <w:r>
        <w:t xml:space="preserve"> </w:t>
      </w:r>
      <w:r w:rsidRPr="001005B5">
        <w:t>20 m subplots</w:t>
      </w:r>
      <w:r>
        <w:t>.</w:t>
      </w:r>
      <w:r w:rsidRPr="001005B5">
        <w:t xml:space="preserve"> </w:t>
      </w:r>
      <w:r>
        <w:t>Similar to Small Trees, individuals are tallied by species, living status, and height</w:t>
      </w:r>
      <w:r w:rsidR="00216707">
        <w:t>/ length</w:t>
      </w:r>
      <w:r>
        <w:t xml:space="preserve"> class</w:t>
      </w:r>
      <w:r w:rsidR="000D6A4D">
        <w:t xml:space="preserve"> (table 4)</w:t>
      </w:r>
      <w:r>
        <w:t>.</w:t>
      </w:r>
    </w:p>
    <w:p w:rsidR="00390B7F" w:rsidRDefault="00390B7F" w:rsidP="00390B7F"/>
    <w:p w:rsidR="00390B7F" w:rsidRPr="001005B5" w:rsidRDefault="00390B7F" w:rsidP="00390B7F">
      <w:r w:rsidRPr="0091363F">
        <w:rPr>
          <w:rStyle w:val="Heading4Char"/>
        </w:rPr>
        <w:t>Shrubs</w:t>
      </w:r>
      <w:r w:rsidRPr="001005B5">
        <w:t xml:space="preserve">: </w:t>
      </w:r>
      <w:r>
        <w:t xml:space="preserve">Live and dead </w:t>
      </w:r>
      <w:r w:rsidRPr="001005B5">
        <w:t>Shrub</w:t>
      </w:r>
      <w:r>
        <w:t xml:space="preserve">s </w:t>
      </w:r>
      <w:del w:id="2670" w:author="Ainsworth, Alison" w:date="2015-02-02T16:19:00Z">
        <w:r w:rsidDel="0049280C">
          <w:delText>that are not counted in the Small Trees category</w:delText>
        </w:r>
        <w:r w:rsidRPr="001005B5" w:rsidDel="0049280C">
          <w:delText xml:space="preserve"> </w:delText>
        </w:r>
      </w:del>
      <w:r w:rsidRPr="001005B5">
        <w:t xml:space="preserve">are </w:t>
      </w:r>
      <w:r>
        <w:t xml:space="preserve">counted </w:t>
      </w:r>
      <w:r w:rsidRPr="001005B5">
        <w:t>in the same two 2</w:t>
      </w:r>
      <w:r>
        <w:t xml:space="preserve"> </w:t>
      </w:r>
      <w:r w:rsidRPr="001005B5">
        <w:t xml:space="preserve">x 20 m subplots used for recording </w:t>
      </w:r>
      <w:r>
        <w:t>S</w:t>
      </w:r>
      <w:r w:rsidRPr="001005B5">
        <w:t xml:space="preserve">mall </w:t>
      </w:r>
      <w:r>
        <w:t>T</w:t>
      </w:r>
      <w:r w:rsidRPr="001005B5">
        <w:t xml:space="preserve">rees and </w:t>
      </w:r>
      <w:r>
        <w:t>T</w:t>
      </w:r>
      <w:r w:rsidRPr="001005B5">
        <w:t xml:space="preserve">ree </w:t>
      </w:r>
      <w:r>
        <w:t>S</w:t>
      </w:r>
      <w:r w:rsidRPr="001005B5">
        <w:t xml:space="preserve">eedlings. Individuals in the shrub sample group are </w:t>
      </w:r>
      <w:r>
        <w:t xml:space="preserve">tallied by species, living status, and </w:t>
      </w:r>
      <w:r w:rsidRPr="001005B5">
        <w:t>height</w:t>
      </w:r>
      <w:r w:rsidR="00216707">
        <w:t>/ length</w:t>
      </w:r>
      <w:r>
        <w:t xml:space="preserve"> class</w:t>
      </w:r>
      <w:r w:rsidR="000D6A4D">
        <w:t xml:space="preserve"> (table 4)</w:t>
      </w:r>
      <w:r w:rsidRPr="001005B5">
        <w:t xml:space="preserve">. </w:t>
      </w:r>
    </w:p>
    <w:p w:rsidR="005155AF" w:rsidRDefault="005155AF" w:rsidP="00F26D0F"/>
    <w:p w:rsidR="008F539A" w:rsidRDefault="008F539A" w:rsidP="004D394E">
      <w:pPr>
        <w:pStyle w:val="SOP2nd"/>
      </w:pPr>
      <w:r>
        <w:t xml:space="preserve">Quantifying </w:t>
      </w:r>
      <w:r w:rsidR="00622702">
        <w:t xml:space="preserve">Coarse </w:t>
      </w:r>
      <w:r>
        <w:t>Woody Debris</w:t>
      </w:r>
    </w:p>
    <w:p w:rsidR="007513C0" w:rsidRDefault="00363C39" w:rsidP="007513C0">
      <w:r>
        <w:t xml:space="preserve">Coarse woody debris or downed wood </w:t>
      </w:r>
      <w:r w:rsidR="00961130">
        <w:t xml:space="preserve">and downed tree ferns with no distinguishable terminal end are </w:t>
      </w:r>
      <w:r>
        <w:t xml:space="preserve">tallied along the </w:t>
      </w:r>
      <w:r w:rsidR="00F24836">
        <w:t xml:space="preserve">centerline </w:t>
      </w:r>
      <w:r w:rsidR="00CB2D4A">
        <w:t xml:space="preserve">(TR2) </w:t>
      </w:r>
      <w:r w:rsidR="00F24836">
        <w:t xml:space="preserve">and the two </w:t>
      </w:r>
      <w:r w:rsidR="00CB2D4A">
        <w:t>short</w:t>
      </w:r>
      <w:r>
        <w:t xml:space="preserve"> transects for</w:t>
      </w:r>
      <w:r w:rsidR="00CB2D4A">
        <w:t>ming the plot border (TR4 and TR6)</w:t>
      </w:r>
      <w:r>
        <w:t xml:space="preserve"> </w:t>
      </w:r>
      <w:r w:rsidR="00CB2D4A">
        <w:t xml:space="preserve">for each </w:t>
      </w:r>
      <w:r>
        <w:t xml:space="preserve">plot </w:t>
      </w:r>
      <w:r w:rsidR="005155AF">
        <w:t xml:space="preserve">(fig. 1) </w:t>
      </w:r>
      <w:r>
        <w:t>using a planar inter</w:t>
      </w:r>
      <w:r w:rsidR="00B5353A">
        <w:t>cep</w:t>
      </w:r>
      <w:r>
        <w:t xml:space="preserve">t technique. </w:t>
      </w:r>
      <w:r w:rsidR="008979C7">
        <w:t>T</w:t>
      </w:r>
      <w:r w:rsidR="00F24836">
        <w:t xml:space="preserve">he </w:t>
      </w:r>
      <w:r w:rsidR="008979C7">
        <w:t xml:space="preserve">transect </w:t>
      </w:r>
      <w:r w:rsidR="00D6208B">
        <w:t xml:space="preserve">azimuth and </w:t>
      </w:r>
      <w:r w:rsidR="00F24836">
        <w:t>slope</w:t>
      </w:r>
      <w:r w:rsidR="008979C7">
        <w:t xml:space="preserve"> </w:t>
      </w:r>
      <w:r w:rsidR="00D6208B">
        <w:t>are</w:t>
      </w:r>
      <w:r w:rsidR="008979C7">
        <w:t xml:space="preserve"> recorded </w:t>
      </w:r>
      <w:r w:rsidR="00D6208B">
        <w:t>for</w:t>
      </w:r>
      <w:r w:rsidR="00F24836">
        <w:t xml:space="preserve"> the three sample transects (TR2, TR4 and TR6)</w:t>
      </w:r>
      <w:r w:rsidR="00CF6290">
        <w:t xml:space="preserve"> from the zero end of each transect</w:t>
      </w:r>
      <w:r w:rsidR="00CB2D4A">
        <w:t>.</w:t>
      </w:r>
      <w:r w:rsidR="00CF6290">
        <w:t xml:space="preserve"> </w:t>
      </w:r>
      <w:r w:rsidR="00961130">
        <w:t xml:space="preserve">If the entire transect length is not visible due to vegetation, slope can be calculated for each 10 m section and then averaged. </w:t>
      </w:r>
      <w:r w:rsidR="00CB2D4A">
        <w:t>Particles of l</w:t>
      </w:r>
      <w:r w:rsidR="00CB2D4A" w:rsidRPr="00526D4C">
        <w:t xml:space="preserve">arge </w:t>
      </w:r>
      <w:r w:rsidR="000F4E97">
        <w:t>CWD</w:t>
      </w:r>
      <w:r w:rsidR="00CB2D4A" w:rsidRPr="00526D4C">
        <w:t xml:space="preserve"> (</w:t>
      </w:r>
      <w:r w:rsidR="000D7B29">
        <w:rPr>
          <w:rFonts w:ascii="Calibri" w:hAnsi="Calibri"/>
        </w:rPr>
        <w:t>≥</w:t>
      </w:r>
      <w:r w:rsidR="00CB2D4A" w:rsidRPr="00526D4C">
        <w:t xml:space="preserve">7.6 cm) </w:t>
      </w:r>
      <w:r w:rsidR="00CB2D4A">
        <w:t xml:space="preserve">that are </w:t>
      </w:r>
      <w:r w:rsidR="00CB2D4A" w:rsidRPr="00526D4C">
        <w:t xml:space="preserve">within 2 m of the ground </w:t>
      </w:r>
      <w:r w:rsidR="00CB2D4A">
        <w:t>and that intersect the transect</w:t>
      </w:r>
      <w:r w:rsidR="00CB2D4A" w:rsidRPr="00526D4C">
        <w:t xml:space="preserve"> using</w:t>
      </w:r>
      <w:r w:rsidR="00CB2D4A">
        <w:t xml:space="preserve"> the planar intercept technique will be</w:t>
      </w:r>
      <w:r w:rsidR="00CB2D4A" w:rsidRPr="00526D4C">
        <w:t xml:space="preserve"> </w:t>
      </w:r>
      <w:r w:rsidR="00CB2D4A">
        <w:t>reported.</w:t>
      </w:r>
      <w:r w:rsidR="00CB2D4A" w:rsidRPr="00526D4C">
        <w:t xml:space="preserve"> The </w:t>
      </w:r>
      <w:r w:rsidR="00CB2D4A">
        <w:t>diameter</w:t>
      </w:r>
      <w:r w:rsidR="00CB2D4A" w:rsidRPr="00526D4C">
        <w:t xml:space="preserve"> (cm)</w:t>
      </w:r>
      <w:r w:rsidR="00CB2D4A">
        <w:t xml:space="preserve"> of the particle will be </w:t>
      </w:r>
      <w:r w:rsidR="00CB2D4A" w:rsidRPr="00526D4C">
        <w:t>taken perpendicular to the point where the tape crosses the central axis</w:t>
      </w:r>
      <w:r w:rsidR="00CB2D4A">
        <w:t xml:space="preserve"> of the debris and will be</w:t>
      </w:r>
      <w:r w:rsidR="00CB2D4A" w:rsidRPr="00526D4C">
        <w:t xml:space="preserve"> recorded</w:t>
      </w:r>
      <w:r w:rsidR="00A027E2">
        <w:t xml:space="preserve">. </w:t>
      </w:r>
      <w:r w:rsidR="00CB2D4A">
        <w:t>Additionally</w:t>
      </w:r>
      <w:r w:rsidR="00CB2D4A" w:rsidRPr="00526D4C">
        <w:t xml:space="preserve"> each particle </w:t>
      </w:r>
      <w:r w:rsidR="00CB2D4A">
        <w:t>will be</w:t>
      </w:r>
      <w:r w:rsidR="00CB2D4A" w:rsidRPr="00526D4C">
        <w:t xml:space="preserve"> assigned one of five decay classes (</w:t>
      </w:r>
      <w:r w:rsidR="00F32BB2">
        <w:t>t</w:t>
      </w:r>
      <w:r w:rsidR="00CB2D4A" w:rsidRPr="00526D4C">
        <w:t>able 7).</w:t>
      </w:r>
      <w:r w:rsidR="00F32BB2">
        <w:t xml:space="preserve"> </w:t>
      </w:r>
      <w:r w:rsidR="00F268D5">
        <w:t xml:space="preserve">Wood must be downed and dead to be counted. Stems and branches attached to standing shrubs or trees are not included. If the transect intersects a curved piece more than once, each intersection is tallied. Uprooted stumps are tallied, but undisturbed stumps are not. For rotten logs that have fallen apart, the cylinder containing rotten material is </w:t>
      </w:r>
      <w:r w:rsidR="007513C0">
        <w:t xml:space="preserve">visually reconstructed in order to estimate its diameter. Only leaning (&gt;45 degrees from vertical and &lt;2 m from the ground) dead trees are tallied. </w:t>
      </w:r>
    </w:p>
    <w:p w:rsidR="00216707" w:rsidRDefault="00216707" w:rsidP="00363C39"/>
    <w:p w:rsidR="00D55078" w:rsidRDefault="00D55078">
      <w:pPr>
        <w:rPr>
          <w:rFonts w:ascii="Arial" w:hAnsi="Arial"/>
          <w:b/>
          <w:bCs/>
          <w:sz w:val="20"/>
          <w:szCs w:val="18"/>
        </w:rPr>
      </w:pPr>
      <w:r>
        <w:rPr>
          <w:b/>
        </w:rPr>
        <w:br w:type="page"/>
      </w:r>
    </w:p>
    <w:p w:rsidR="00CF6290" w:rsidRDefault="00030720" w:rsidP="00D55078">
      <w:pPr>
        <w:pStyle w:val="Caption"/>
        <w:keepLines/>
        <w:spacing w:after="120"/>
      </w:pPr>
      <w:r w:rsidRPr="00400245">
        <w:rPr>
          <w:b/>
        </w:rPr>
        <w:lastRenderedPageBreak/>
        <w:t>Table 7.</w:t>
      </w:r>
      <w:r>
        <w:t xml:space="preserve"> Decay classes for logs </w:t>
      </w:r>
      <w:r w:rsidR="00CB2D4A">
        <w:t xml:space="preserve">with diameters </w:t>
      </w:r>
      <w:r>
        <w:rPr>
          <w:rFonts w:ascii="Calibri" w:hAnsi="Calibri"/>
        </w:rPr>
        <w:t>≥</w:t>
      </w:r>
      <w:r>
        <w:t>7.6 cm</w:t>
      </w:r>
      <w:r w:rsidR="00CB2D4A">
        <w:t xml:space="preserve"> </w:t>
      </w:r>
      <w:r w:rsidR="00246D6B">
        <w:fldChar w:fldCharType="begin"/>
      </w:r>
      <w:r w:rsidR="00904318">
        <w:instrText xml:space="preserve"> ADDIN EN.CITE &lt;EndNote&gt;&lt;Cite&gt;&lt;Author&gt;USDA Forest Service&lt;/Author&gt;&lt;Year&gt;2005&lt;/Year&gt;&lt;RecNum&gt;310&lt;/RecNum&gt;&lt;DisplayText&gt;(USDA Forest Service 2005)&lt;/DisplayText&gt;&lt;record&gt;&lt;rec-number&gt;310&lt;/rec-number&gt;&lt;foreign-keys&gt;&lt;key app="EN" db-id="29wd9fdxkttawpevre3ptatrsdx2se0wz5da"&gt;310&lt;/key&gt;&lt;/foreign-keys&gt;&lt;ref-type name="Report"&gt;27&lt;/ref-type&gt;&lt;contributors&gt;&lt;authors&gt;&lt;author&gt;USDA Forest Service,&lt;/author&gt;&lt;/authors&gt;&lt;/contributors&gt;&lt;titles&gt;&lt;title&gt;Field Instructions for the Inventory of Pacific Islands&lt;/title&gt;&lt;/titles&gt;&lt;dates&gt;&lt;year&gt;2005&lt;/year&gt;&lt;/dates&gt;&lt;pub-location&gt;Portland, OR.&lt;/pub-location&gt;&lt;publisher&gt;Forest Inventory and Analysis Program, Pacific Northwest Research Station&lt;/publisher&gt;&lt;urls&gt;&lt;/urls&gt;&lt;/record&gt;&lt;/Cite&gt;&lt;/EndNote&gt;</w:instrText>
      </w:r>
      <w:r w:rsidR="00246D6B">
        <w:fldChar w:fldCharType="separate"/>
      </w:r>
      <w:r w:rsidR="00904318">
        <w:rPr>
          <w:noProof/>
        </w:rPr>
        <w:t>(USDA Forest Service 2005)</w:t>
      </w:r>
      <w:r w:rsidR="00246D6B">
        <w:fldChar w:fldCharType="end"/>
      </w:r>
      <w:r>
        <w:t>.</w:t>
      </w:r>
      <w:r w:rsidR="00F32BB2">
        <w:t xml:space="preserve"> To apply to tree ferns, primarily use structural integrity.</w:t>
      </w:r>
    </w:p>
    <w:tbl>
      <w:tblPr>
        <w:tblW w:w="9275" w:type="dxa"/>
        <w:tblInd w:w="103" w:type="dxa"/>
        <w:tblLook w:val="04A0" w:firstRow="1" w:lastRow="0" w:firstColumn="1" w:lastColumn="0" w:noHBand="0" w:noVBand="1"/>
      </w:tblPr>
      <w:tblGrid>
        <w:gridCol w:w="1277"/>
        <w:gridCol w:w="1721"/>
        <w:gridCol w:w="2317"/>
        <w:gridCol w:w="1260"/>
        <w:gridCol w:w="1620"/>
        <w:gridCol w:w="1080"/>
      </w:tblGrid>
      <w:tr w:rsidR="008D14A8" w:rsidRPr="00F26D0F" w:rsidTr="00F26D0F">
        <w:trPr>
          <w:trHeight w:val="575"/>
        </w:trPr>
        <w:tc>
          <w:tcPr>
            <w:tcW w:w="1277" w:type="dxa"/>
            <w:tcBorders>
              <w:top w:val="single" w:sz="4" w:space="0" w:color="auto"/>
              <w:bottom w:val="single" w:sz="12" w:space="0" w:color="auto"/>
            </w:tcBorders>
            <w:shd w:val="clear" w:color="auto" w:fill="auto"/>
            <w:vAlign w:val="center"/>
            <w:hideMark/>
          </w:tcPr>
          <w:p w:rsidR="008D14A8" w:rsidRPr="00F26D0F" w:rsidRDefault="008D14A8" w:rsidP="008D14A8">
            <w:pPr>
              <w:jc w:val="center"/>
              <w:rPr>
                <w:rFonts w:ascii="Arial" w:eastAsia="Times New Roman" w:hAnsi="Arial" w:cs="Arial"/>
                <w:b/>
                <w:color w:val="000000"/>
                <w:sz w:val="18"/>
                <w:szCs w:val="20"/>
              </w:rPr>
            </w:pPr>
            <w:r w:rsidRPr="00F26D0F">
              <w:rPr>
                <w:rFonts w:ascii="Arial" w:eastAsia="Times New Roman" w:hAnsi="Arial" w:cs="Arial"/>
                <w:b/>
                <w:color w:val="000000"/>
                <w:sz w:val="18"/>
                <w:szCs w:val="20"/>
              </w:rPr>
              <w:t>Decay Class</w:t>
            </w:r>
          </w:p>
        </w:tc>
        <w:tc>
          <w:tcPr>
            <w:tcW w:w="1721" w:type="dxa"/>
            <w:tcBorders>
              <w:top w:val="single" w:sz="4" w:space="0" w:color="auto"/>
              <w:bottom w:val="single" w:sz="12" w:space="0" w:color="auto"/>
            </w:tcBorders>
            <w:shd w:val="clear" w:color="auto" w:fill="auto"/>
            <w:vAlign w:val="center"/>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Structural Integrity</w:t>
            </w:r>
          </w:p>
        </w:tc>
        <w:tc>
          <w:tcPr>
            <w:tcW w:w="2317" w:type="dxa"/>
            <w:tcBorders>
              <w:top w:val="single" w:sz="4" w:space="0" w:color="auto"/>
              <w:bottom w:val="single" w:sz="12" w:space="0" w:color="auto"/>
            </w:tcBorders>
            <w:shd w:val="clear" w:color="auto" w:fill="auto"/>
            <w:vAlign w:val="center"/>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Wood Texture</w:t>
            </w:r>
          </w:p>
        </w:tc>
        <w:tc>
          <w:tcPr>
            <w:tcW w:w="1260" w:type="dxa"/>
            <w:tcBorders>
              <w:top w:val="single" w:sz="4" w:space="0" w:color="auto"/>
              <w:bottom w:val="single" w:sz="12" w:space="0" w:color="auto"/>
            </w:tcBorders>
            <w:shd w:val="clear" w:color="auto" w:fill="auto"/>
            <w:vAlign w:val="center"/>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Color of Wood</w:t>
            </w:r>
          </w:p>
        </w:tc>
        <w:tc>
          <w:tcPr>
            <w:tcW w:w="1620" w:type="dxa"/>
            <w:tcBorders>
              <w:top w:val="single" w:sz="4" w:space="0" w:color="auto"/>
              <w:bottom w:val="single" w:sz="12" w:space="0" w:color="auto"/>
            </w:tcBorders>
            <w:shd w:val="clear" w:color="auto" w:fill="auto"/>
            <w:vAlign w:val="center"/>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Branches and Twigs</w:t>
            </w:r>
          </w:p>
        </w:tc>
        <w:tc>
          <w:tcPr>
            <w:tcW w:w="1080" w:type="dxa"/>
            <w:tcBorders>
              <w:top w:val="single" w:sz="4" w:space="0" w:color="auto"/>
              <w:bottom w:val="single" w:sz="12" w:space="0" w:color="auto"/>
            </w:tcBorders>
            <w:shd w:val="clear" w:color="auto" w:fill="auto"/>
            <w:vAlign w:val="center"/>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Invading Roots</w:t>
            </w:r>
          </w:p>
        </w:tc>
      </w:tr>
      <w:tr w:rsidR="008D14A8" w:rsidRPr="00F26D0F" w:rsidTr="00F26D0F">
        <w:trPr>
          <w:trHeight w:val="690"/>
        </w:trPr>
        <w:tc>
          <w:tcPr>
            <w:tcW w:w="1277" w:type="dxa"/>
            <w:tcBorders>
              <w:top w:val="single" w:sz="12" w:space="0" w:color="auto"/>
            </w:tcBorders>
            <w:shd w:val="clear" w:color="auto" w:fill="auto"/>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1</w:t>
            </w:r>
          </w:p>
        </w:tc>
        <w:tc>
          <w:tcPr>
            <w:tcW w:w="1721" w:type="dxa"/>
            <w:tcBorders>
              <w:top w:val="single" w:sz="12"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sound, freshly fallen, intact logs </w:t>
            </w:r>
          </w:p>
        </w:tc>
        <w:tc>
          <w:tcPr>
            <w:tcW w:w="2317" w:type="dxa"/>
            <w:tcBorders>
              <w:top w:val="single" w:sz="12"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intact, hard, decay absent</w:t>
            </w:r>
          </w:p>
        </w:tc>
        <w:tc>
          <w:tcPr>
            <w:tcW w:w="1260" w:type="dxa"/>
            <w:tcBorders>
              <w:top w:val="single" w:sz="12"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original color </w:t>
            </w:r>
          </w:p>
        </w:tc>
        <w:tc>
          <w:tcPr>
            <w:tcW w:w="1620" w:type="dxa"/>
            <w:tcBorders>
              <w:top w:val="single" w:sz="12"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twigs present; bark tight </w:t>
            </w:r>
          </w:p>
        </w:tc>
        <w:tc>
          <w:tcPr>
            <w:tcW w:w="1080" w:type="dxa"/>
            <w:tcBorders>
              <w:top w:val="single" w:sz="12"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none </w:t>
            </w:r>
          </w:p>
        </w:tc>
      </w:tr>
      <w:tr w:rsidR="008D14A8" w:rsidRPr="00F26D0F" w:rsidTr="00F26D0F">
        <w:trPr>
          <w:trHeight w:val="1467"/>
        </w:trPr>
        <w:tc>
          <w:tcPr>
            <w:tcW w:w="1277" w:type="dxa"/>
            <w:shd w:val="clear" w:color="auto" w:fill="auto"/>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2</w:t>
            </w:r>
          </w:p>
        </w:tc>
        <w:tc>
          <w:tcPr>
            <w:tcW w:w="1721"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sound</w:t>
            </w:r>
          </w:p>
        </w:tc>
        <w:tc>
          <w:tcPr>
            <w:tcW w:w="2317"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mostly intact; sapwood partly soft (starting to decay) but cannot be pulled apart by hand, heartwood is mostly sound </w:t>
            </w:r>
          </w:p>
        </w:tc>
        <w:tc>
          <w:tcPr>
            <w:tcW w:w="126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original color </w:t>
            </w:r>
          </w:p>
        </w:tc>
        <w:tc>
          <w:tcPr>
            <w:tcW w:w="162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fine  twigs gone; bark peeling</w:t>
            </w:r>
          </w:p>
        </w:tc>
        <w:tc>
          <w:tcPr>
            <w:tcW w:w="108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none </w:t>
            </w:r>
          </w:p>
        </w:tc>
      </w:tr>
      <w:tr w:rsidR="008D14A8" w:rsidRPr="00F26D0F" w:rsidTr="00F26D0F">
        <w:trPr>
          <w:trHeight w:val="1089"/>
        </w:trPr>
        <w:tc>
          <w:tcPr>
            <w:tcW w:w="1277" w:type="dxa"/>
            <w:shd w:val="clear" w:color="auto" w:fill="auto"/>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3</w:t>
            </w:r>
          </w:p>
        </w:tc>
        <w:tc>
          <w:tcPr>
            <w:tcW w:w="1721"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heartwood sound; piece supports its own weight </w:t>
            </w:r>
          </w:p>
        </w:tc>
        <w:tc>
          <w:tcPr>
            <w:tcW w:w="2317"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hard, large pieces, partly decaying; sapwood can be pulled apart by hand or sapwood absent </w:t>
            </w:r>
          </w:p>
        </w:tc>
        <w:tc>
          <w:tcPr>
            <w:tcW w:w="126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reddish-brown or original color </w:t>
            </w:r>
          </w:p>
        </w:tc>
        <w:tc>
          <w:tcPr>
            <w:tcW w:w="162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branch stubs will not pull out</w:t>
            </w:r>
          </w:p>
        </w:tc>
        <w:tc>
          <w:tcPr>
            <w:tcW w:w="108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sapwood </w:t>
            </w:r>
          </w:p>
        </w:tc>
      </w:tr>
      <w:tr w:rsidR="008D14A8" w:rsidRPr="00F26D0F" w:rsidTr="00F26D0F">
        <w:trPr>
          <w:trHeight w:val="1521"/>
        </w:trPr>
        <w:tc>
          <w:tcPr>
            <w:tcW w:w="1277" w:type="dxa"/>
            <w:shd w:val="clear" w:color="auto" w:fill="auto"/>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4</w:t>
            </w:r>
          </w:p>
        </w:tc>
        <w:tc>
          <w:tcPr>
            <w:tcW w:w="1721"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heartwood rotten; piece does not support its own weight, but maintains its shape </w:t>
            </w:r>
          </w:p>
        </w:tc>
        <w:tc>
          <w:tcPr>
            <w:tcW w:w="2317"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small, blocky pieces; a metal pin can be pushed into heartwood </w:t>
            </w:r>
          </w:p>
        </w:tc>
        <w:tc>
          <w:tcPr>
            <w:tcW w:w="126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reddish or light brown </w:t>
            </w:r>
          </w:p>
        </w:tc>
        <w:tc>
          <w:tcPr>
            <w:tcW w:w="1620" w:type="dxa"/>
            <w:shd w:val="clear" w:color="auto" w:fill="auto"/>
            <w:hideMark/>
          </w:tcPr>
          <w:p w:rsidR="008D14A8" w:rsidRPr="00F26D0F" w:rsidRDefault="008D14A8" w:rsidP="008D14A8">
            <w:pPr>
              <w:rPr>
                <w:rFonts w:ascii="Arial" w:eastAsia="Times New Roman" w:hAnsi="Arial" w:cs="Arial"/>
                <w:color w:val="000000"/>
                <w:sz w:val="18"/>
                <w:szCs w:val="20"/>
              </w:rPr>
            </w:pPr>
            <w:r w:rsidRPr="00F26D0F">
              <w:rPr>
                <w:rFonts w:ascii="Arial" w:eastAsia="Times New Roman" w:hAnsi="Arial" w:cs="Arial"/>
                <w:color w:val="000000"/>
                <w:sz w:val="18"/>
                <w:szCs w:val="20"/>
              </w:rPr>
              <w:t>branch stubs will pull out</w:t>
            </w:r>
          </w:p>
        </w:tc>
        <w:tc>
          <w:tcPr>
            <w:tcW w:w="1080" w:type="dxa"/>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heartwood </w:t>
            </w:r>
          </w:p>
        </w:tc>
      </w:tr>
      <w:tr w:rsidR="008D14A8" w:rsidRPr="00F26D0F" w:rsidTr="00F26D0F">
        <w:trPr>
          <w:trHeight w:val="909"/>
        </w:trPr>
        <w:tc>
          <w:tcPr>
            <w:tcW w:w="1277" w:type="dxa"/>
            <w:tcBorders>
              <w:bottom w:val="single" w:sz="4" w:space="0" w:color="auto"/>
            </w:tcBorders>
            <w:shd w:val="clear" w:color="auto" w:fill="auto"/>
            <w:hideMark/>
          </w:tcPr>
          <w:p w:rsidR="008D14A8" w:rsidRPr="00F26D0F" w:rsidRDefault="008D14A8" w:rsidP="008D14A8">
            <w:pPr>
              <w:jc w:val="center"/>
              <w:rPr>
                <w:rFonts w:ascii="Arial" w:eastAsia="Times New Roman" w:hAnsi="Arial" w:cs="Arial"/>
                <w:b/>
                <w:bCs/>
                <w:color w:val="000000"/>
                <w:sz w:val="18"/>
                <w:szCs w:val="20"/>
              </w:rPr>
            </w:pPr>
            <w:r w:rsidRPr="00F26D0F">
              <w:rPr>
                <w:rFonts w:ascii="Arial" w:eastAsia="Times New Roman" w:hAnsi="Arial" w:cs="Arial"/>
                <w:b/>
                <w:bCs/>
                <w:color w:val="000000"/>
                <w:sz w:val="18"/>
                <w:szCs w:val="20"/>
              </w:rPr>
              <w:t>5</w:t>
            </w:r>
          </w:p>
        </w:tc>
        <w:tc>
          <w:tcPr>
            <w:tcW w:w="1721" w:type="dxa"/>
            <w:tcBorders>
              <w:bottom w:val="single" w:sz="4"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piece no longer maintains its shape, spreads out on ground </w:t>
            </w:r>
          </w:p>
        </w:tc>
        <w:tc>
          <w:tcPr>
            <w:tcW w:w="2317" w:type="dxa"/>
            <w:tcBorders>
              <w:bottom w:val="single" w:sz="4"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many small pieces, soft portions; powdery when dry</w:t>
            </w:r>
          </w:p>
        </w:tc>
        <w:tc>
          <w:tcPr>
            <w:tcW w:w="1260" w:type="dxa"/>
            <w:tcBorders>
              <w:bottom w:val="single" w:sz="4"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red-brown to dark brown </w:t>
            </w:r>
          </w:p>
        </w:tc>
        <w:tc>
          <w:tcPr>
            <w:tcW w:w="1620" w:type="dxa"/>
            <w:tcBorders>
              <w:bottom w:val="single" w:sz="4"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branch stubs and pitch pockets have rotted down </w:t>
            </w:r>
          </w:p>
        </w:tc>
        <w:tc>
          <w:tcPr>
            <w:tcW w:w="1080" w:type="dxa"/>
            <w:tcBorders>
              <w:bottom w:val="single" w:sz="4" w:space="0" w:color="auto"/>
            </w:tcBorders>
            <w:shd w:val="clear" w:color="auto" w:fill="auto"/>
            <w:hideMark/>
          </w:tcPr>
          <w:p w:rsidR="008D14A8" w:rsidRPr="00F26D0F" w:rsidRDefault="008D14A8" w:rsidP="00CB18B0">
            <w:pPr>
              <w:rPr>
                <w:rFonts w:ascii="Arial" w:eastAsia="Times New Roman" w:hAnsi="Arial" w:cs="Arial"/>
                <w:color w:val="000000"/>
                <w:sz w:val="18"/>
                <w:szCs w:val="20"/>
              </w:rPr>
            </w:pPr>
            <w:r w:rsidRPr="00F26D0F">
              <w:rPr>
                <w:rFonts w:ascii="Arial" w:eastAsia="Times New Roman" w:hAnsi="Arial" w:cs="Arial"/>
                <w:color w:val="000000"/>
                <w:sz w:val="18"/>
                <w:szCs w:val="20"/>
              </w:rPr>
              <w:t xml:space="preserve">heartwood </w:t>
            </w:r>
          </w:p>
        </w:tc>
      </w:tr>
    </w:tbl>
    <w:p w:rsidR="00CB18B0" w:rsidRDefault="00CB18B0" w:rsidP="0021627F"/>
    <w:p w:rsidR="00D92FC7" w:rsidRDefault="00D92FC7" w:rsidP="0021627F"/>
    <w:p w:rsidR="00A41759" w:rsidRDefault="00A41759" w:rsidP="00A41759"/>
    <w:p w:rsidR="00D92FC7" w:rsidRDefault="00A41759" w:rsidP="00D92FC7">
      <w:r>
        <w:t xml:space="preserve">Tree fern stems or logs are only counted along with CWD when the individual is dead and the terminal end is not distinguishable (i.e., no obvious end where the fiddleheads originated). Stem  </w:t>
      </w:r>
      <w:r w:rsidR="00D92FC7">
        <w:t>diameter and decay class are recorded for each tree fern log (with no distinguishable live or dead head) intersecting the transect plane. Three decay classes are used for tree fern logs with numbering generally consistent with CWD (1) freshly fallen, (3) sound, intact, and supports its own weight, and (5) old dead, decomposing and difficult to tell from a mound of soil on the ground.</w:t>
      </w:r>
    </w:p>
    <w:p w:rsidR="00D92FC7" w:rsidRPr="0021627F" w:rsidRDefault="00D92FC7" w:rsidP="0021627F"/>
    <w:p w:rsidR="00390B7F" w:rsidRDefault="00390B7F" w:rsidP="004D394E">
      <w:pPr>
        <w:pStyle w:val="SOP2nd"/>
      </w:pPr>
      <w:r>
        <w:rPr>
          <w:rStyle w:val="PACNReportNormalTextChar1"/>
        </w:rPr>
        <w:t>Literature Cited</w:t>
      </w:r>
    </w:p>
    <w:bookmarkStart w:id="2671" w:name="_Toc242255180"/>
    <w:bookmarkEnd w:id="2131"/>
    <w:p w:rsidR="000568F8" w:rsidRDefault="00246D6B">
      <w:pPr>
        <w:spacing w:after="240"/>
        <w:ind w:left="720" w:hanging="720"/>
        <w:rPr>
          <w:noProof/>
        </w:rPr>
      </w:pPr>
      <w:r>
        <w:fldChar w:fldCharType="begin"/>
      </w:r>
      <w:r w:rsidR="00904318">
        <w:instrText xml:space="preserve"> ADDIN EN.SECTION.REFLIST </w:instrText>
      </w:r>
      <w:r>
        <w:fldChar w:fldCharType="separate"/>
      </w:r>
      <w:r w:rsidR="002F6B96">
        <w:rPr>
          <w:noProof/>
        </w:rPr>
        <w:t>Elzinga, C. L., D. W. Salzer, J. W. Willoughby, and J. P. Gibbs. 2001. Monitoring Plant and Animal Populations. Blackwell Science, Malden, MA.</w:t>
      </w:r>
    </w:p>
    <w:p w:rsidR="000568F8" w:rsidRDefault="002F6B96">
      <w:pPr>
        <w:spacing w:after="240"/>
        <w:ind w:left="720" w:hanging="720"/>
        <w:rPr>
          <w:noProof/>
        </w:rPr>
      </w:pPr>
      <w:r>
        <w:rPr>
          <w:noProof/>
        </w:rPr>
        <w:t>Jacobi, J. D., G. Gerrish, and D. Mueller-Dombois. 1983. Metrosideros dieback in Hawaii: a comparison of adjacent dieback and non-dieback rain forest stands. New Zealand Journal of Ecology 6:79-97.</w:t>
      </w:r>
    </w:p>
    <w:p w:rsidR="000568F8" w:rsidRDefault="002F6B96">
      <w:pPr>
        <w:spacing w:after="240"/>
        <w:ind w:left="720" w:hanging="720"/>
        <w:rPr>
          <w:noProof/>
        </w:rPr>
      </w:pPr>
      <w:r>
        <w:rPr>
          <w:noProof/>
        </w:rPr>
        <w:t>Mueller-Dombois, D. and H. Ellenberg. 1974. Aims and Methods of Vegetation Ecology. John Wiley &amp; Sons, New York, NY.</w:t>
      </w:r>
    </w:p>
    <w:p w:rsidR="002F6B96" w:rsidRDefault="002F6B96" w:rsidP="002F6B96">
      <w:pPr>
        <w:ind w:left="720" w:hanging="720"/>
        <w:rPr>
          <w:noProof/>
        </w:rPr>
      </w:pPr>
      <w:r>
        <w:rPr>
          <w:noProof/>
        </w:rPr>
        <w:lastRenderedPageBreak/>
        <w:t>USDA Forest Service. 2005. Field Instructions for the Inventory of Pacific Islands. Forest Inventory and Analysis Program, Pacific Northwest Research Station, Portland, OR.</w:t>
      </w:r>
    </w:p>
    <w:p w:rsidR="000568F8" w:rsidRDefault="000568F8">
      <w:pPr>
        <w:ind w:left="720" w:hanging="720"/>
        <w:rPr>
          <w:noProof/>
        </w:rPr>
      </w:pPr>
    </w:p>
    <w:p w:rsidR="00CB2D4A" w:rsidRDefault="00246D6B" w:rsidP="00CB2D4A">
      <w:pPr>
        <w:spacing w:after="240"/>
        <w:ind w:left="720" w:hanging="720"/>
      </w:pPr>
      <w:r>
        <w:fldChar w:fldCharType="end"/>
      </w:r>
    </w:p>
    <w:p w:rsidR="00A41759" w:rsidRDefault="00A41759" w:rsidP="00CB2D4A">
      <w:pPr>
        <w:sectPr w:rsidR="00A41759" w:rsidSect="00390B7F">
          <w:headerReference w:type="default" r:id="rId271"/>
          <w:footerReference w:type="default" r:id="rId272"/>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672" w:name="SOP9"/>
      <w:r w:rsidRPr="00F433AE">
        <w:lastRenderedPageBreak/>
        <w:t>Standard Operating Procedure (SOP) #9</w:t>
      </w:r>
    </w:p>
    <w:p w:rsidR="00390B7F" w:rsidRPr="00F433AE" w:rsidRDefault="00390B7F" w:rsidP="001F42C3">
      <w:pPr>
        <w:pStyle w:val="SOPSubtitle"/>
      </w:pPr>
      <w:bookmarkStart w:id="2673" w:name="_Toc266424463"/>
      <w:bookmarkStart w:id="2674" w:name="_Toc266424728"/>
      <w:bookmarkStart w:id="2675" w:name="_Toc266709717"/>
      <w:bookmarkEnd w:id="2672"/>
      <w:r w:rsidRPr="00F433AE">
        <w:t>Using a Clinometer to Measure Height and Slope</w:t>
      </w:r>
      <w:bookmarkEnd w:id="2671"/>
      <w:bookmarkEnd w:id="2673"/>
      <w:bookmarkEnd w:id="2674"/>
      <w:bookmarkEnd w:id="2675"/>
    </w:p>
    <w:p w:rsidR="00390B7F" w:rsidRDefault="00390B7F" w:rsidP="00390B7F">
      <w:r>
        <w:t>Version 1.0 (</w:t>
      </w:r>
      <w:r w:rsidR="00C21A6C">
        <w:t>January 28, 2011</w:t>
      </w:r>
      <w:r>
        <w:t>)</w:t>
      </w:r>
    </w:p>
    <w:p w:rsidR="00390B7F" w:rsidRDefault="00390B7F" w:rsidP="00390B7F"/>
    <w:p w:rsidR="001F42C3" w:rsidRDefault="001F42C3" w:rsidP="0021627F">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21627F" w:rsidRDefault="00390B7F" w:rsidP="0021627F"/>
    <w:p w:rsidR="00390B7F" w:rsidRDefault="00390B7F" w:rsidP="004D394E">
      <w:pPr>
        <w:pStyle w:val="SOP2nd"/>
      </w:pPr>
      <w:r>
        <w:t>Purpose</w:t>
      </w:r>
    </w:p>
    <w:p w:rsidR="00390B7F" w:rsidRDefault="00390B7F" w:rsidP="00390B7F">
      <w:r w:rsidRPr="0001261A">
        <w:t xml:space="preserve">This SOP outlines the </w:t>
      </w:r>
      <w:r>
        <w:t xml:space="preserve">procedure to measure </w:t>
      </w:r>
      <w:r w:rsidR="00400245">
        <w:t xml:space="preserve">plant </w:t>
      </w:r>
      <w:r>
        <w:t xml:space="preserve">height and </w:t>
      </w:r>
      <w:r w:rsidR="00400245">
        <w:t xml:space="preserve">ground </w:t>
      </w:r>
      <w:r>
        <w:t xml:space="preserve">slope with a </w:t>
      </w:r>
      <w:r w:rsidR="00400245">
        <w:t xml:space="preserve">clinometers as part of Pacific Island Network (PACN) </w:t>
      </w:r>
      <w:r w:rsidR="00135676">
        <w:t xml:space="preserve">focal terrestrial plant communities </w:t>
      </w:r>
      <w:r w:rsidR="00400245">
        <w:t>monitoring</w:t>
      </w:r>
      <w:r>
        <w:t>. For the most part this procedure follow</w:t>
      </w:r>
      <w:r w:rsidR="00400245">
        <w:t>s</w:t>
      </w:r>
      <w:r>
        <w:t xml:space="preserve"> the concepts and steps described in the Suunto Clinometer Instructions</w:t>
      </w:r>
      <w:r w:rsidR="00400245">
        <w:t xml:space="preserve"> (2001)</w:t>
      </w:r>
      <w:r>
        <w:t>. This SOP is not intended as an endorsement of the products mentioned, but simply as description of the procedure to collect height and slope data.</w:t>
      </w:r>
    </w:p>
    <w:p w:rsidR="00390B7F" w:rsidRDefault="00390B7F" w:rsidP="00390B7F"/>
    <w:p w:rsidR="00390B7F" w:rsidRDefault="00390B7F" w:rsidP="004D394E">
      <w:pPr>
        <w:pStyle w:val="SOP2nd"/>
      </w:pPr>
      <w:r w:rsidRPr="001779A1">
        <w:t>Procedures</w:t>
      </w:r>
    </w:p>
    <w:p w:rsidR="00390B7F" w:rsidRDefault="00390B7F" w:rsidP="00390B7F">
      <w:pPr>
        <w:pStyle w:val="BodyTextIndent"/>
      </w:pPr>
      <w:r>
        <w:t>Most brands of clinometer will work sufficiently well for this protocol. We will present instructions for the Suunto clinometer as an example of the procedure. To measure tree height with a Suunto clinometer, follow these general steps taken verba</w:t>
      </w:r>
      <w:r w:rsidR="00F26D0F">
        <w:t>tim from the instruction manual.</w:t>
      </w:r>
    </w:p>
    <w:p w:rsidR="00F26D0F" w:rsidRPr="00F26D0F" w:rsidRDefault="00F26D0F" w:rsidP="00F26D0F"/>
    <w:p w:rsidR="00390B7F" w:rsidRDefault="00390B7F" w:rsidP="00F26D0F">
      <w:pPr>
        <w:pStyle w:val="BodyTextIndent"/>
        <w:numPr>
          <w:ilvl w:val="0"/>
          <w:numId w:val="51"/>
        </w:numPr>
        <w:tabs>
          <w:tab w:val="clear" w:pos="720"/>
        </w:tabs>
        <w:autoSpaceDE/>
        <w:autoSpaceDN/>
        <w:adjustRightInd/>
        <w:spacing w:after="60"/>
        <w:ind w:left="360"/>
      </w:pPr>
      <w:r>
        <w:t xml:space="preserve">Measure the horizontal distance from the </w:t>
      </w:r>
      <w:r w:rsidRPr="0021627F">
        <w:rPr>
          <w:i/>
        </w:rPr>
        <w:t>base of the tree</w:t>
      </w:r>
      <w:r>
        <w:t xml:space="preserve"> (or the </w:t>
      </w:r>
      <w:r w:rsidRPr="0021627F">
        <w:rPr>
          <w:i/>
        </w:rPr>
        <w:t>position directly beneath the required point</w:t>
      </w:r>
      <w:r>
        <w:t>) to a position where the required point on the tree (e.g., tree tip) can be seen.</w:t>
      </w:r>
    </w:p>
    <w:p w:rsidR="00390B7F" w:rsidRDefault="00390B7F" w:rsidP="00F26D0F">
      <w:pPr>
        <w:pStyle w:val="BodyTextIndent"/>
        <w:numPr>
          <w:ilvl w:val="0"/>
          <w:numId w:val="51"/>
        </w:numPr>
        <w:tabs>
          <w:tab w:val="clear" w:pos="720"/>
        </w:tabs>
        <w:autoSpaceDE/>
        <w:autoSpaceDN/>
        <w:adjustRightInd/>
        <w:spacing w:after="60"/>
        <w:ind w:left="360"/>
      </w:pPr>
      <w:r>
        <w:t>Sight at the required point on the tree:</w:t>
      </w:r>
    </w:p>
    <w:p w:rsidR="00390B7F" w:rsidRDefault="00390B7F" w:rsidP="00F26D0F">
      <w:pPr>
        <w:pStyle w:val="BodyTextIndent"/>
        <w:numPr>
          <w:ilvl w:val="0"/>
          <w:numId w:val="52"/>
        </w:numPr>
        <w:tabs>
          <w:tab w:val="clear" w:pos="2160"/>
        </w:tabs>
        <w:autoSpaceDE/>
        <w:autoSpaceDN/>
        <w:adjustRightInd/>
        <w:spacing w:after="60"/>
        <w:ind w:left="720"/>
      </w:pPr>
      <w:r>
        <w:t>Using one eye: Close one eye and simultaneously look through the Suunto at the scale and ‘beside’ the Suunto at the tree. Judge where the horizontal line on the Suunto scale would cross the tree.</w:t>
      </w:r>
    </w:p>
    <w:p w:rsidR="00390B7F" w:rsidRDefault="00390B7F" w:rsidP="00F26D0F">
      <w:pPr>
        <w:pStyle w:val="BodyTextIndent"/>
        <w:numPr>
          <w:ilvl w:val="0"/>
          <w:numId w:val="52"/>
        </w:numPr>
        <w:tabs>
          <w:tab w:val="clear" w:pos="2160"/>
        </w:tabs>
        <w:autoSpaceDE/>
        <w:autoSpaceDN/>
        <w:adjustRightInd/>
        <w:spacing w:after="60"/>
        <w:ind w:left="720"/>
      </w:pPr>
      <w:r>
        <w:t>Both eyes: With one eye looking at the Suunto scale and the other looking at the tree, allow the images to appear to be superimposed on each other. Note: If you suffer from astigmatism, use the one eye approach.</w:t>
      </w:r>
    </w:p>
    <w:p w:rsidR="00390B7F" w:rsidRDefault="00390B7F" w:rsidP="00F26D0F">
      <w:pPr>
        <w:pStyle w:val="BodyTextIndent"/>
        <w:numPr>
          <w:ilvl w:val="0"/>
          <w:numId w:val="51"/>
        </w:numPr>
        <w:tabs>
          <w:tab w:val="clear" w:pos="720"/>
        </w:tabs>
        <w:autoSpaceDE/>
        <w:autoSpaceDN/>
        <w:adjustRightInd/>
        <w:spacing w:after="60"/>
        <w:ind w:left="360"/>
      </w:pPr>
      <w:r>
        <w:lastRenderedPageBreak/>
        <w:t>Read from the percent scale and multiple this percentage by the horizontal distance measured in step 1.</w:t>
      </w:r>
    </w:p>
    <w:p w:rsidR="00390B7F" w:rsidRDefault="00390B7F" w:rsidP="00F26D0F">
      <w:pPr>
        <w:pStyle w:val="BodyTextIndent"/>
        <w:numPr>
          <w:ilvl w:val="0"/>
          <w:numId w:val="51"/>
        </w:numPr>
        <w:tabs>
          <w:tab w:val="clear" w:pos="720"/>
        </w:tabs>
        <w:autoSpaceDE/>
        <w:autoSpaceDN/>
        <w:adjustRightInd/>
        <w:spacing w:after="60"/>
        <w:ind w:left="360"/>
      </w:pPr>
      <w:r>
        <w:t>Site to the base of the tree and repeat steps 2-3.</w:t>
      </w:r>
    </w:p>
    <w:p w:rsidR="00390B7F" w:rsidRDefault="00390B7F" w:rsidP="00F26D0F">
      <w:pPr>
        <w:pStyle w:val="BodyTextIndent"/>
        <w:numPr>
          <w:ilvl w:val="0"/>
          <w:numId w:val="51"/>
        </w:numPr>
        <w:tabs>
          <w:tab w:val="clear" w:pos="720"/>
        </w:tabs>
        <w:autoSpaceDE/>
        <w:autoSpaceDN/>
        <w:adjustRightInd/>
        <w:spacing w:after="60"/>
        <w:ind w:left="360"/>
      </w:pPr>
      <w:r>
        <w:t>Combine the heights from steps 3 and 4 to determine total tree height:</w:t>
      </w:r>
    </w:p>
    <w:p w:rsidR="00390B7F" w:rsidRDefault="00390B7F" w:rsidP="00F26D0F">
      <w:pPr>
        <w:pStyle w:val="BodyTextIndent"/>
        <w:numPr>
          <w:ilvl w:val="0"/>
          <w:numId w:val="53"/>
        </w:numPr>
        <w:tabs>
          <w:tab w:val="clear" w:pos="2160"/>
        </w:tabs>
        <w:autoSpaceDE/>
        <w:autoSpaceDN/>
        <w:adjustRightInd/>
        <w:spacing w:after="60"/>
        <w:ind w:left="720"/>
      </w:pPr>
      <w:r>
        <w:t>Add the 2 heights together if you looked up to the required point in step 2 and down to the base of the tree in step 4.</w:t>
      </w:r>
    </w:p>
    <w:p w:rsidR="00390B7F" w:rsidRDefault="00390B7F" w:rsidP="00F26D0F">
      <w:pPr>
        <w:pStyle w:val="BodyTextIndent"/>
        <w:numPr>
          <w:ilvl w:val="0"/>
          <w:numId w:val="53"/>
        </w:numPr>
        <w:tabs>
          <w:tab w:val="clear" w:pos="2160"/>
        </w:tabs>
        <w:autoSpaceDE/>
        <w:autoSpaceDN/>
        <w:adjustRightInd/>
        <w:spacing w:after="60"/>
        <w:ind w:left="720"/>
      </w:pPr>
      <w:r>
        <w:t>Subtract the height to the base of the tree from the height to the required point if you are on sloping ground and had to look up to both the required point and the base of the tree.</w:t>
      </w:r>
    </w:p>
    <w:p w:rsidR="00390B7F" w:rsidRDefault="00390B7F" w:rsidP="00F26D0F">
      <w:pPr>
        <w:pStyle w:val="BodyTextIndent"/>
        <w:numPr>
          <w:ilvl w:val="0"/>
          <w:numId w:val="51"/>
        </w:numPr>
        <w:tabs>
          <w:tab w:val="clear" w:pos="720"/>
        </w:tabs>
        <w:autoSpaceDE/>
        <w:autoSpaceDN/>
        <w:adjustRightInd/>
        <w:spacing w:after="60"/>
        <w:ind w:left="360"/>
      </w:pPr>
      <w:r>
        <w:t>Check all readings and calculations.</w:t>
      </w:r>
    </w:p>
    <w:p w:rsidR="00F26D0F" w:rsidRPr="00F26D0F" w:rsidRDefault="00F26D0F" w:rsidP="00F26D0F"/>
    <w:p w:rsidR="00390B7F" w:rsidRPr="009A27FE" w:rsidRDefault="00390B7F" w:rsidP="00D74E2A">
      <w:pPr>
        <w:pStyle w:val="SOP3rd"/>
      </w:pPr>
      <w:r w:rsidRPr="009A27FE">
        <w:t>Tree Height Example</w:t>
      </w:r>
    </w:p>
    <w:p w:rsidR="00390B7F" w:rsidRDefault="00390B7F" w:rsidP="00390B7F">
      <w:r>
        <w:t>The example below, which is a condensed and paraphrased version of the Suunto Clinometer instructions, provides a more concrete example of how to measure tree height, as defined as the distance from the ground to the upper most point of the tree.</w:t>
      </w:r>
    </w:p>
    <w:p w:rsidR="00390B7F" w:rsidRDefault="00390B7F" w:rsidP="00390B7F"/>
    <w:p w:rsidR="00390B7F" w:rsidRDefault="00390B7F" w:rsidP="00390B7F">
      <w:r>
        <w:t xml:space="preserve">Measure a horizontal distance of 20 meters from the tree to a position where both the top and bottom of the tree are visible. You may need to alter this distance as needed to find a suitable location for taking measurements. Be sure your final position allows you to see both the very top and bottom of the tree (i.e., walk around the tree first before choosing a final position). </w:t>
      </w:r>
    </w:p>
    <w:p w:rsidR="00390B7F" w:rsidRDefault="00390B7F" w:rsidP="00390B7F"/>
    <w:p w:rsidR="00390B7F" w:rsidRDefault="00390B7F" w:rsidP="00390B7F">
      <w:r>
        <w:t>Once in a suitable position, hold the clinometer as shown in the right side of Figure 1.</w:t>
      </w:r>
    </w:p>
    <w:p w:rsidR="00390B7F" w:rsidRDefault="00390B7F" w:rsidP="00390B7F">
      <w:r>
        <w:t xml:space="preserve"> </w:t>
      </w:r>
    </w:p>
    <w:p w:rsidR="00390B7F" w:rsidRDefault="00CE0595" w:rsidP="00390B7F">
      <w:pPr>
        <w:spacing w:before="100" w:beforeAutospacing="1" w:after="100" w:afterAutospacing="1"/>
      </w:pPr>
      <w:r>
        <w:rPr>
          <w:noProof/>
        </w:rPr>
        <mc:AlternateContent>
          <mc:Choice Requires="wps">
            <w:drawing>
              <wp:anchor distT="0" distB="0" distL="114300" distR="114300" simplePos="0" relativeHeight="251651584" behindDoc="0" locked="0" layoutInCell="1" allowOverlap="1" wp14:anchorId="64A13FC5" wp14:editId="19185BF5">
                <wp:simplePos x="0" y="0"/>
                <wp:positionH relativeFrom="column">
                  <wp:posOffset>-114300</wp:posOffset>
                </wp:positionH>
                <wp:positionV relativeFrom="paragraph">
                  <wp:posOffset>73660</wp:posOffset>
                </wp:positionV>
                <wp:extent cx="4635500" cy="2362200"/>
                <wp:effectExtent l="9525" t="6985" r="12700" b="12065"/>
                <wp:wrapNone/>
                <wp:docPr id="12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5500" cy="2362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26" style="position:absolute;margin-left:-9pt;margin-top:5.8pt;width:365pt;height:18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" filled="f"/>
            </w:pict>
          </mc:Fallback>
        </mc:AlternateContent>
      </w:r>
      <w:r w:rsidR="003A3696">
        <w:rPr>
          <w:rFonts w:ascii="Tahoma" w:hAnsi="Tahoma" w:cs="Tahoma"/>
          <w:noProof/>
        </w:rPr>
        <w:drawing>
          <wp:inline distT="0" distB="0" distL="0" distR="0" wp14:anchorId="568C955A" wp14:editId="6A4A853E">
            <wp:extent cx="2548255" cy="1710055"/>
            <wp:effectExtent l="19050" t="0" r="4445" b="0"/>
            <wp:docPr id="131" name="Picture 131" descr="suun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uunto1"/>
                    <pic:cNvPicPr>
                      <a:picLocks noChangeAspect="1" noChangeArrowheads="1"/>
                    </pic:cNvPicPr>
                  </pic:nvPicPr>
                  <pic:blipFill>
                    <a:blip r:embed="rId273" cstate="print">
                      <a:grayscl/>
                    </a:blip>
                    <a:srcRect/>
                    <a:stretch>
                      <a:fillRect/>
                    </a:stretch>
                  </pic:blipFill>
                  <pic:spPr bwMode="auto">
                    <a:xfrm>
                      <a:off x="0" y="0"/>
                      <a:ext cx="2548255" cy="1710055"/>
                    </a:xfrm>
                    <a:prstGeom prst="rect">
                      <a:avLst/>
                    </a:prstGeom>
                    <a:noFill/>
                    <a:ln w="9525">
                      <a:noFill/>
                      <a:miter lim="800000"/>
                      <a:headEnd/>
                      <a:tailEnd/>
                    </a:ln>
                  </pic:spPr>
                </pic:pic>
              </a:graphicData>
            </a:graphic>
          </wp:inline>
        </w:drawing>
      </w:r>
      <w:r w:rsidR="00390B7F">
        <w:rPr>
          <w:rFonts w:ascii="Tahoma" w:hAnsi="Tahoma" w:cs="Tahoma"/>
        </w:rPr>
        <w:t xml:space="preserve">        </w:t>
      </w:r>
      <w:r w:rsidR="003A3696">
        <w:rPr>
          <w:rFonts w:ascii="Tahoma" w:hAnsi="Tahoma" w:cs="Tahoma"/>
          <w:noProof/>
        </w:rPr>
        <w:drawing>
          <wp:inline distT="0" distB="0" distL="0" distR="0" wp14:anchorId="47E69CC6" wp14:editId="75193E6E">
            <wp:extent cx="1388745" cy="2141855"/>
            <wp:effectExtent l="19050" t="0" r="1905" b="0"/>
            <wp:docPr id="132" name="Picture 132" descr="suunt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uunto2"/>
                    <pic:cNvPicPr>
                      <a:picLocks noChangeAspect="1" noChangeArrowheads="1"/>
                    </pic:cNvPicPr>
                  </pic:nvPicPr>
                  <pic:blipFill>
                    <a:blip r:embed="rId274" cstate="print"/>
                    <a:srcRect/>
                    <a:stretch>
                      <a:fillRect/>
                    </a:stretch>
                  </pic:blipFill>
                  <pic:spPr bwMode="auto">
                    <a:xfrm>
                      <a:off x="0" y="0"/>
                      <a:ext cx="1388745" cy="2141855"/>
                    </a:xfrm>
                    <a:prstGeom prst="rect">
                      <a:avLst/>
                    </a:prstGeom>
                    <a:noFill/>
                    <a:ln w="9525">
                      <a:noFill/>
                      <a:miter lim="800000"/>
                      <a:headEnd/>
                      <a:tailEnd/>
                    </a:ln>
                  </pic:spPr>
                </pic:pic>
              </a:graphicData>
            </a:graphic>
          </wp:inline>
        </w:drawing>
      </w:r>
    </w:p>
    <w:p w:rsidR="00390B7F" w:rsidRDefault="00390B7F" w:rsidP="0021627F">
      <w:pPr>
        <w:pStyle w:val="SOPFigure"/>
      </w:pPr>
      <w:r w:rsidRPr="0021627F">
        <w:rPr>
          <w:b/>
        </w:rPr>
        <w:t>Figure 1.</w:t>
      </w:r>
      <w:r w:rsidRPr="009A27FE">
        <w:t xml:space="preserve"> </w:t>
      </w:r>
      <w:r w:rsidRPr="00272185">
        <w:t>Suunto clinometer and scale.</w:t>
      </w:r>
    </w:p>
    <w:p w:rsidR="00390B7F" w:rsidRDefault="00390B7F" w:rsidP="00390B7F"/>
    <w:p w:rsidR="00390B7F" w:rsidRDefault="00390B7F" w:rsidP="00390B7F">
      <w:r>
        <w:t>U</w:t>
      </w:r>
      <w:r w:rsidRPr="00FD6555">
        <w:t>se the Percent scale</w:t>
      </w:r>
      <w:r>
        <w:t>,</w:t>
      </w:r>
      <w:r w:rsidRPr="00FD6555">
        <w:t xml:space="preserve"> which as </w:t>
      </w:r>
      <w:r>
        <w:t>you look through the side “peep”</w:t>
      </w:r>
      <w:r w:rsidRPr="00FD6555">
        <w:t xml:space="preserve"> hole</w:t>
      </w:r>
      <w:r>
        <w:t>,</w:t>
      </w:r>
      <w:r w:rsidRPr="00FD6555">
        <w:t xml:space="preserve"> will probably be on the left side (</w:t>
      </w:r>
      <w:r>
        <w:t>it should be labeled on the exposed side</w:t>
      </w:r>
      <w:r w:rsidRPr="00FD6555">
        <w:t xml:space="preserve">). When you look through the </w:t>
      </w:r>
      <w:r>
        <w:t>“</w:t>
      </w:r>
      <w:r w:rsidRPr="00FD6555">
        <w:t>peep</w:t>
      </w:r>
      <w:r>
        <w:t>”</w:t>
      </w:r>
      <w:r w:rsidRPr="00FD6555">
        <w:t xml:space="preserve"> hole</w:t>
      </w:r>
      <w:r>
        <w:t>,</w:t>
      </w:r>
      <w:r w:rsidRPr="00FD6555">
        <w:t xml:space="preserve"> keep BOTH eyes open at all times. This will produce an optical effect that transposes the cross hair onto the tree </w:t>
      </w:r>
      <w:r>
        <w:t>in question</w:t>
      </w:r>
      <w:r w:rsidRPr="00FD6555">
        <w:t xml:space="preserve">. If you tilt the clinometer up and down as </w:t>
      </w:r>
      <w:r>
        <w:t xml:space="preserve">you look through the “peep” hole </w:t>
      </w:r>
      <w:r w:rsidRPr="00FD6555">
        <w:t xml:space="preserve">you will notice the scales have both positive </w:t>
      </w:r>
      <w:r>
        <w:t xml:space="preserve">(+) </w:t>
      </w:r>
      <w:r w:rsidRPr="00FD6555">
        <w:t xml:space="preserve">and negative </w:t>
      </w:r>
      <w:r>
        <w:t xml:space="preserve">(-) </w:t>
      </w:r>
      <w:r w:rsidRPr="00FD6555">
        <w:t xml:space="preserve">numbers. </w:t>
      </w:r>
      <w:r>
        <w:t>A</w:t>
      </w:r>
      <w:r w:rsidRPr="00FD6555">
        <w:t xml:space="preserve">lways </w:t>
      </w:r>
      <w:r>
        <w:t>note</w:t>
      </w:r>
      <w:r w:rsidRPr="00FD6555">
        <w:t xml:space="preserve"> whether the number is </w:t>
      </w:r>
      <w:r>
        <w:t>positive or negative.</w:t>
      </w:r>
    </w:p>
    <w:p w:rsidR="00390B7F" w:rsidRDefault="00390B7F" w:rsidP="00390B7F"/>
    <w:p w:rsidR="00390B7F" w:rsidRDefault="00390B7F" w:rsidP="00390B7F">
      <w:r>
        <w:t xml:space="preserve">With both eyes open tilt the clinometer until you superimpose the cross hair on the very top of the tree. Then read the proper scale and sign. This will be your upper reading. Then tilt the clinometer down until you get the number that coincides with where the tree meets the ground. Assuming a distance of 20 meters, use the equation below to get the tree height: </w:t>
      </w:r>
    </w:p>
    <w:p w:rsidR="00390B7F" w:rsidRDefault="00390B7F" w:rsidP="0021627F">
      <w:pPr>
        <w:jc w:val="center"/>
      </w:pPr>
      <w:r>
        <w:t>Total height (meters) = (Top measurement – bottom measurement) * 0.20</w:t>
      </w:r>
    </w:p>
    <w:p w:rsidR="00390B7F" w:rsidRDefault="00390B7F" w:rsidP="00390B7F"/>
    <w:p w:rsidR="00390B7F" w:rsidRDefault="00390B7F" w:rsidP="00390B7F">
      <w:r>
        <w:t xml:space="preserve">For example, suppose the top measurement (to the highest point on the tree) is +100 and the bottom measurement (to the base of the tree) is -10 (see Figure 2). To compute tree height substitute the percent values into the equation as follows: </w:t>
      </w:r>
    </w:p>
    <w:p w:rsidR="00390B7F" w:rsidRDefault="00390B7F" w:rsidP="0021627F">
      <w:pPr>
        <w:jc w:val="center"/>
      </w:pPr>
      <w:r>
        <w:t>Total height (m) = (100 – (-10)) * 0.20 = 110 * 0.20 = 22 meters</w:t>
      </w:r>
    </w:p>
    <w:p w:rsidR="0021627F" w:rsidRDefault="0021627F" w:rsidP="00390B7F"/>
    <w:p w:rsidR="00390B7F" w:rsidRDefault="003A3696" w:rsidP="0021627F">
      <w:pPr>
        <w:rPr>
          <w:rFonts w:ascii="Arial" w:hAnsi="Arial" w:cs="Arial"/>
          <w:b/>
          <w:sz w:val="20"/>
          <w:szCs w:val="20"/>
        </w:rPr>
      </w:pPr>
      <w:r>
        <w:rPr>
          <w:noProof/>
        </w:rPr>
        <w:drawing>
          <wp:inline distT="0" distB="0" distL="0" distR="0" wp14:anchorId="647CEE61" wp14:editId="27D1F926">
            <wp:extent cx="2658745" cy="2235200"/>
            <wp:effectExtent l="1905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5" cstate="print">
                      <a:grayscl/>
                    </a:blip>
                    <a:srcRect/>
                    <a:stretch>
                      <a:fillRect/>
                    </a:stretch>
                  </pic:blipFill>
                  <pic:spPr bwMode="auto">
                    <a:xfrm>
                      <a:off x="0" y="0"/>
                      <a:ext cx="2658745" cy="2235200"/>
                    </a:xfrm>
                    <a:prstGeom prst="rect">
                      <a:avLst/>
                    </a:prstGeom>
                    <a:noFill/>
                    <a:ln w="9525">
                      <a:noFill/>
                      <a:miter lim="800000"/>
                      <a:headEnd/>
                      <a:tailEnd/>
                    </a:ln>
                  </pic:spPr>
                </pic:pic>
              </a:graphicData>
            </a:graphic>
          </wp:inline>
        </w:drawing>
      </w:r>
    </w:p>
    <w:p w:rsidR="00390B7F" w:rsidRDefault="00390B7F" w:rsidP="0021627F">
      <w:pPr>
        <w:pStyle w:val="SOPFigure"/>
      </w:pPr>
      <w:r w:rsidRPr="009A27FE">
        <w:rPr>
          <w:b/>
        </w:rPr>
        <w:t>Figure 2.</w:t>
      </w:r>
      <w:r w:rsidRPr="009A27FE">
        <w:t xml:space="preserve"> Schematic diagram of the measurements from a </w:t>
      </w:r>
      <w:r>
        <w:t>field crew member</w:t>
      </w:r>
      <w:r w:rsidRPr="009A27FE">
        <w:t xml:space="preserve"> (“O”) to the highest (“A”) and lowest (“B”) points on a tree. According to the Suunto manual, the most common mistake in measuring height is not using the true tree top. If side branches are mistaken for the top, an overestimate of height will occur. Note how the above angle measurement to the top of the tree (“A”) sights through the crown of the tree. </w:t>
      </w:r>
    </w:p>
    <w:p w:rsidR="00390B7F" w:rsidRPr="0021627F" w:rsidRDefault="00390B7F" w:rsidP="0021627F"/>
    <w:p w:rsidR="00390B7F" w:rsidRDefault="00390B7F" w:rsidP="00390B7F">
      <w:r>
        <w:t xml:space="preserve">If you use a different distance than 20 m then the total height equation changes accordingly. For example, if you use a horizontal distance of 50 m then the total height equation becomes: </w:t>
      </w:r>
    </w:p>
    <w:p w:rsidR="00390B7F" w:rsidRDefault="00390B7F" w:rsidP="0021627F">
      <w:pPr>
        <w:jc w:val="center"/>
      </w:pPr>
      <w:r>
        <w:t>Total height (m) = (Top measurement – bottom measurement) * 0.50</w:t>
      </w:r>
    </w:p>
    <w:p w:rsidR="00390B7F" w:rsidRDefault="00390B7F" w:rsidP="00390B7F"/>
    <w:p w:rsidR="00390B7F" w:rsidRDefault="00390B7F" w:rsidP="00390B7F">
      <w:r>
        <w:t>The general form for the total height equation is:</w:t>
      </w:r>
    </w:p>
    <w:p w:rsidR="00390B7F" w:rsidRDefault="00390B7F" w:rsidP="0021627F">
      <w:pPr>
        <w:jc w:val="center"/>
      </w:pPr>
      <w:r>
        <w:t>Total height (m) = (Top measurement – bottom measurement) * (Distance /100)</w:t>
      </w:r>
    </w:p>
    <w:p w:rsidR="00FA3BCA" w:rsidRPr="006F7EF0" w:rsidRDefault="00FA3BCA" w:rsidP="006F7EF0"/>
    <w:p w:rsidR="00390B7F" w:rsidRPr="003D7596" w:rsidRDefault="00390B7F" w:rsidP="00D74E2A">
      <w:pPr>
        <w:pStyle w:val="SOP3rd"/>
      </w:pPr>
      <w:r w:rsidRPr="003D7596">
        <w:t>Measuring Slope</w:t>
      </w:r>
    </w:p>
    <w:p w:rsidR="00390B7F" w:rsidRDefault="00390B7F" w:rsidP="00390B7F">
      <w:r>
        <w:t xml:space="preserve">Plot slope and centerline slope are general characteristics noted on the “Plot Location” data form in Appendix E. To measure slope accurately, look through the clinometer and locate an upslope object or person that is the same height as your eye level. Read and record the angle using the technique described above. This angle is the slope of the surface. </w:t>
      </w:r>
    </w:p>
    <w:p w:rsidR="00390B7F" w:rsidRDefault="00390B7F" w:rsidP="00390B7F"/>
    <w:p w:rsidR="00390B7F" w:rsidRDefault="00390B7F" w:rsidP="004D394E">
      <w:pPr>
        <w:pStyle w:val="SOP2nd"/>
      </w:pPr>
      <w:r>
        <w:t>Literature Cited</w:t>
      </w:r>
    </w:p>
    <w:p w:rsidR="00134889" w:rsidRDefault="00390B7F" w:rsidP="0021627F">
      <w:pPr>
        <w:sectPr w:rsidR="00134889" w:rsidSect="00390B7F">
          <w:headerReference w:type="default" r:id="rId276"/>
          <w:footerReference w:type="default" r:id="rId277"/>
          <w:pgSz w:w="12240" w:h="15840" w:code="1"/>
          <w:pgMar w:top="1440" w:right="1440" w:bottom="1440" w:left="1440" w:header="720" w:footer="720" w:gutter="0"/>
          <w:pgNumType w:start="1" w:chapStyle="1"/>
          <w:cols w:space="720"/>
          <w:docGrid w:linePitch="360"/>
        </w:sectPr>
      </w:pPr>
      <w:r>
        <w:t>Suunto. 2001. Suunto Clinometer Instructions. Vantaa, Finland.</w:t>
      </w:r>
    </w:p>
    <w:p w:rsidR="00390B7F" w:rsidRPr="0021627F" w:rsidRDefault="00390B7F" w:rsidP="0021627F"/>
    <w:p w:rsidR="0021627F" w:rsidRDefault="0021627F" w:rsidP="0021627F">
      <w:bookmarkStart w:id="2676" w:name="_Toc242255181"/>
    </w:p>
    <w:p w:rsidR="00134889" w:rsidRDefault="00134889" w:rsidP="0021627F">
      <w:pPr>
        <w:sectPr w:rsidR="00134889" w:rsidSect="00134889">
          <w:footerReference w:type="default" r:id="rId278"/>
          <w:type w:val="continuous"/>
          <w:pgSz w:w="12240" w:h="15840" w:code="1"/>
          <w:pgMar w:top="1440" w:right="1440" w:bottom="1440" w:left="1440" w:header="720" w:footer="720" w:gutter="0"/>
          <w:pgNumType w:start="1" w:chapStyle="1"/>
          <w:cols w:space="720"/>
          <w:docGrid w:linePitch="360"/>
        </w:sectPr>
      </w:pPr>
    </w:p>
    <w:p w:rsidR="00134889" w:rsidRDefault="00134889" w:rsidP="0021627F">
      <w:pPr>
        <w:sectPr w:rsidR="00134889" w:rsidSect="00134889">
          <w:type w:val="continuous"/>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677" w:name="SOP10"/>
      <w:r w:rsidRPr="00F433AE">
        <w:lastRenderedPageBreak/>
        <w:t>Standard Operating Procedure (SOP) #10</w:t>
      </w:r>
    </w:p>
    <w:p w:rsidR="00390B7F" w:rsidRPr="00F433AE" w:rsidRDefault="00390B7F" w:rsidP="001F42C3">
      <w:pPr>
        <w:pStyle w:val="SOPSubtitle"/>
      </w:pPr>
      <w:bookmarkStart w:id="2678" w:name="_Toc266424464"/>
      <w:bookmarkStart w:id="2679" w:name="_Toc266424729"/>
      <w:bookmarkStart w:id="2680" w:name="_Toc266709718"/>
      <w:bookmarkEnd w:id="2677"/>
      <w:r w:rsidRPr="00F433AE">
        <w:t>Collecting and Vouchering</w:t>
      </w:r>
      <w:bookmarkEnd w:id="2676"/>
      <w:bookmarkEnd w:id="2678"/>
      <w:bookmarkEnd w:id="2679"/>
      <w:bookmarkEnd w:id="2680"/>
    </w:p>
    <w:p w:rsidR="00390B7F" w:rsidRDefault="00390B7F" w:rsidP="00390B7F">
      <w:r>
        <w:t>Version 1.0 (</w:t>
      </w:r>
      <w:r w:rsidR="00C21A6C">
        <w:t>January 28, 2011</w:t>
      </w:r>
      <w:r>
        <w:t>)</w:t>
      </w:r>
    </w:p>
    <w:p w:rsidR="00390B7F" w:rsidRDefault="00390B7F" w:rsidP="00390B7F"/>
    <w:p w:rsidR="001F42C3" w:rsidRDefault="001F42C3" w:rsidP="0021627F">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Default="00390B7F" w:rsidP="00390B7F">
      <w:pPr>
        <w:rPr>
          <w:rStyle w:val="Emphasis"/>
          <w:i w:val="0"/>
        </w:rPr>
      </w:pPr>
    </w:p>
    <w:p w:rsidR="00390B7F" w:rsidRDefault="00390B7F" w:rsidP="00390B7F">
      <w:r w:rsidRPr="003864F8">
        <w:rPr>
          <w:rStyle w:val="Emphasis"/>
          <w:i w:val="0"/>
        </w:rPr>
        <w:t>Based on:</w:t>
      </w:r>
      <w:r w:rsidR="00B31E80">
        <w:rPr>
          <w:rStyle w:val="Emphasis"/>
          <w:i w:val="0"/>
        </w:rPr>
        <w:t xml:space="preserve"> </w:t>
      </w:r>
      <w:r>
        <w:t xml:space="preserve">Williams, A., S. O’Neil, E. Speith, and J. Rodgers. 2007. Standard Operating Procedure (SOP) 4 “Plant Collecting and Vouchering,” Version 1.0. </w:t>
      </w:r>
      <w:r>
        <w:rPr>
          <w:i/>
        </w:rPr>
        <w:t xml:space="preserve">In </w:t>
      </w:r>
      <w:r w:rsidRPr="00347FB0">
        <w:t>Early Detection Monitoring of Invasive Plant Species in the San Francisco Bay Area Network</w:t>
      </w:r>
      <w:r>
        <w:t>:</w:t>
      </w:r>
      <w:r>
        <w:rPr>
          <w:b/>
          <w:bCs/>
          <w:sz w:val="36"/>
          <w:szCs w:val="36"/>
        </w:rPr>
        <w:t xml:space="preserve"> </w:t>
      </w:r>
      <w:r w:rsidRPr="00EA4FD7">
        <w:t>A Volunteer-Based Approach</w:t>
      </w:r>
      <w:r>
        <w:t xml:space="preserve">. Department of the Interior, National Park Service, Pacific West Regional Office, Oakland, </w:t>
      </w:r>
      <w:r w:rsidR="00F26D0F">
        <w:t>CA</w:t>
      </w:r>
      <w:r>
        <w:t>.</w:t>
      </w:r>
    </w:p>
    <w:p w:rsidR="00390B7F" w:rsidRDefault="00390B7F" w:rsidP="00B31E80"/>
    <w:p w:rsidR="00390B7F" w:rsidRDefault="00390B7F" w:rsidP="00B31E80"/>
    <w:p w:rsidR="00390B7F" w:rsidRDefault="00CE0595" w:rsidP="00B31E80">
      <w:r>
        <w:rPr>
          <w:noProof/>
        </w:rPr>
        <mc:AlternateContent>
          <mc:Choice Requires="wps">
            <w:drawing>
              <wp:anchor distT="0" distB="0" distL="114300" distR="114300" simplePos="0" relativeHeight="251652608" behindDoc="0" locked="0" layoutInCell="1" allowOverlap="1" wp14:anchorId="3D4FEE96" wp14:editId="3E80CAC8">
                <wp:simplePos x="0" y="0"/>
                <wp:positionH relativeFrom="column">
                  <wp:posOffset>0</wp:posOffset>
                </wp:positionH>
                <wp:positionV relativeFrom="paragraph">
                  <wp:posOffset>-175260</wp:posOffset>
                </wp:positionV>
                <wp:extent cx="5486400" cy="280035"/>
                <wp:effectExtent l="9525" t="5715" r="9525" b="9525"/>
                <wp:wrapSquare wrapText="bothSides"/>
                <wp:docPr id="12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0035"/>
                        </a:xfrm>
                        <a:prstGeom prst="rect">
                          <a:avLst/>
                        </a:prstGeom>
                        <a:solidFill>
                          <a:srgbClr val="FFFFFF"/>
                        </a:solidFill>
                        <a:ln w="9525">
                          <a:solidFill>
                            <a:srgbClr val="000000"/>
                          </a:solidFill>
                          <a:miter lim="800000"/>
                          <a:headEnd/>
                          <a:tailEnd/>
                        </a:ln>
                      </wps:spPr>
                      <wps:txbx>
                        <w:txbxContent>
                          <w:p w:rsidR="00E01466" w:rsidRPr="00904318" w:rsidRDefault="00E01466" w:rsidP="00390B7F">
                            <w:pPr>
                              <w:jc w:val="center"/>
                              <w:rPr>
                                <w:rFonts w:ascii="Bookman Old Style" w:hAnsi="Bookman Old Style"/>
                                <w:b/>
                                <w:i/>
                              </w:rPr>
                            </w:pPr>
                            <w:r w:rsidRPr="00904318">
                              <w:rPr>
                                <w:rFonts w:ascii="Bookman Old Style" w:hAnsi="Bookman Old Style"/>
                                <w:b/>
                                <w:i/>
                              </w:rPr>
                              <w:t>Only PARK STAFF are allowed to collect without a permit.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8" o:spid="_x0000_s1267" type="#_x0000_t202" style="position:absolute;margin-left:0;margin-top:-13.8pt;width:6in;height:22.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">
                <v:textbox style="mso-fit-shape-to-text:t">
                  <w:txbxContent>
                    <w:p w:rsidR="00E01466" w:rsidRPr="00904318" w:rsidRDefault="00E01466" w:rsidP="00390B7F">
                      <w:pPr>
                        <w:jc w:val="center"/>
                        <w:rPr>
                          <w:rFonts w:ascii="Bookman Old Style" w:hAnsi="Bookman Old Style"/>
                          <w:b/>
                          <w:i/>
                        </w:rPr>
                      </w:pPr>
                      <w:r w:rsidRPr="00904318">
                        <w:rPr>
                          <w:rFonts w:ascii="Bookman Old Style" w:hAnsi="Bookman Old Style"/>
                          <w:b/>
                          <w:i/>
                        </w:rPr>
                        <w:t>Only PARK STAFF are allowed to collect without a permit.</w:t>
                      </w:r>
                    </w:p>
                  </w:txbxContent>
                </v:textbox>
                <w10:wrap type="square"/>
              </v:shape>
            </w:pict>
          </mc:Fallback>
        </mc:AlternateContent>
      </w:r>
    </w:p>
    <w:p w:rsidR="00390B7F" w:rsidRPr="0021627F" w:rsidRDefault="00390B7F" w:rsidP="0021627F"/>
    <w:p w:rsidR="00390B7F" w:rsidRDefault="00390B7F" w:rsidP="004D394E">
      <w:pPr>
        <w:pStyle w:val="SOP2nd"/>
      </w:pPr>
      <w:r>
        <w:t>Purpose</w:t>
      </w:r>
    </w:p>
    <w:p w:rsidR="00390B7F" w:rsidRDefault="00400245" w:rsidP="00390B7F">
      <w:pPr>
        <w:rPr>
          <w:rFonts w:ascii="Arial" w:hAnsi="Arial"/>
          <w:bCs/>
        </w:rPr>
      </w:pPr>
      <w:r>
        <w:t xml:space="preserve">This SOP describes how to collect voucher specimens in the process of Pacific Island Network (PACN) </w:t>
      </w:r>
      <w:r w:rsidR="00135676">
        <w:t xml:space="preserve">focal terrestrial plant communities </w:t>
      </w:r>
      <w:r>
        <w:t xml:space="preserve">monitoring. </w:t>
      </w:r>
      <w:r w:rsidR="00390B7F">
        <w:t xml:space="preserve">Having a physical voucher of a plant, especially a potentially new record in </w:t>
      </w:r>
      <w:r>
        <w:t>a</w:t>
      </w:r>
      <w:r w:rsidR="00390B7F">
        <w:t xml:space="preserve"> park, is still the preferred method of proving an observation. Specimens, even non-natives, should not be collected by non-staff unless the individual has the proper Scientific Research and Collecting Permit. Volunteers and inexperienced field crew members should only take photographic vouchers of any unknown species. More experienced staff may field-key or choose to voucher for expert identification, or to record a new species for the park plant list or significant range expansion for an invasive species (</w:t>
      </w:r>
      <w:r w:rsidR="00390B7F" w:rsidRPr="00E12A40">
        <w:t>e.g.,</w:t>
      </w:r>
      <w:r w:rsidR="00390B7F">
        <w:t xml:space="preserve"> the first record in the county), but should also photograph the plant </w:t>
      </w:r>
      <w:r w:rsidR="00390B7F">
        <w:rPr>
          <w:i/>
        </w:rPr>
        <w:t xml:space="preserve">in situ </w:t>
      </w:r>
      <w:r w:rsidR="00390B7F">
        <w:t>to capture characteristics that may be lost during pressing. Contact park vegetation staff for a list of plants that lack voucher evidence of their presence in the park.</w:t>
      </w:r>
    </w:p>
    <w:p w:rsidR="00014AA0" w:rsidRPr="0021627F" w:rsidRDefault="00014AA0" w:rsidP="0021627F">
      <w:bookmarkStart w:id="2681" w:name="_Toc168385399"/>
    </w:p>
    <w:p w:rsidR="00014AA0" w:rsidRPr="0021627F" w:rsidRDefault="00014AA0" w:rsidP="0021627F"/>
    <w:p w:rsidR="00390B7F" w:rsidRDefault="00390B7F" w:rsidP="0021627F">
      <w:pPr>
        <w:pStyle w:val="SOP2nd"/>
        <w:keepLines/>
      </w:pPr>
      <w:r w:rsidRPr="003864F8">
        <w:lastRenderedPageBreak/>
        <w:t>In the field</w:t>
      </w:r>
      <w:bookmarkStart w:id="2682" w:name="_Toc168385400"/>
      <w:bookmarkStart w:id="2683" w:name="_Toc160953976"/>
      <w:bookmarkEnd w:id="2681"/>
    </w:p>
    <w:p w:rsidR="00390B7F" w:rsidRPr="006F7EF0" w:rsidRDefault="00390B7F" w:rsidP="0021627F">
      <w:pPr>
        <w:keepNext/>
        <w:keepLines/>
      </w:pPr>
    </w:p>
    <w:p w:rsidR="00390B7F" w:rsidRDefault="00390B7F" w:rsidP="0021627F">
      <w:pPr>
        <w:pStyle w:val="SOP3rd"/>
        <w:keepLines/>
      </w:pPr>
      <w:r w:rsidRPr="004C2DCB">
        <w:t>Collecting ethics and regulations</w:t>
      </w:r>
      <w:bookmarkEnd w:id="2682"/>
      <w:bookmarkEnd w:id="2683"/>
    </w:p>
    <w:p w:rsidR="0032201F" w:rsidRDefault="00390B7F" w:rsidP="0032201F">
      <w:r>
        <w:t xml:space="preserve">Only collect </w:t>
      </w:r>
      <w:r w:rsidR="0032201F">
        <w:t xml:space="preserve">native individuals </w:t>
      </w:r>
      <w:r>
        <w:t>if the plant’s population will not be seriously affected by the taking: generally, if there are over 20 individuals in the vicinity. If the population is small, but you must collect, take only enough to key without destroying the plant (</w:t>
      </w:r>
      <w:r w:rsidRPr="00E12A40">
        <w:t>e.g.</w:t>
      </w:r>
      <w:r>
        <w:t xml:space="preserve">, a flower and stem without roots) and consider photo-vouchering. If </w:t>
      </w:r>
      <w:r w:rsidR="0032201F">
        <w:t xml:space="preserve">native </w:t>
      </w:r>
      <w:r>
        <w:t>plants are or are suspected to be rare, consider carefully whether or not to col</w:t>
      </w:r>
      <w:r w:rsidR="00B31E80">
        <w:t xml:space="preserve">lect. </w:t>
      </w:r>
      <w:r w:rsidR="0032201F">
        <w:t>Hawaii Plant Extinction Prevention program (State of Hawaii 2011)</w:t>
      </w:r>
      <w:r w:rsidR="00B31E80">
        <w:t>, s</w:t>
      </w:r>
      <w:r>
        <w:t>tate</w:t>
      </w:r>
      <w:r w:rsidR="00B31E80">
        <w:t xml:space="preserve"> and f</w:t>
      </w:r>
      <w:r>
        <w:t>ederally listed species should not be collected with</w:t>
      </w:r>
      <w:r w:rsidR="00BD1B24">
        <w:t>out consultation with the park s</w:t>
      </w:r>
      <w:r>
        <w:t xml:space="preserve">upervisory </w:t>
      </w:r>
      <w:r w:rsidR="00BD1B24">
        <w:t>botanist</w:t>
      </w:r>
      <w:r>
        <w:t xml:space="preserve"> and the appropriate permits.</w:t>
      </w:r>
      <w:r w:rsidR="0032201F">
        <w:t xml:space="preserve"> Nonnative individuals can be collected regardless of population size, but if there is any uncertainty as to whether a rare individual is native or not it should not be collected. </w:t>
      </w:r>
    </w:p>
    <w:p w:rsidR="00390B7F" w:rsidRPr="006F7EF0" w:rsidRDefault="00390B7F" w:rsidP="006F7EF0">
      <w:bookmarkStart w:id="2684" w:name="_Toc168385401"/>
      <w:bookmarkStart w:id="2685" w:name="_Toc160953977"/>
    </w:p>
    <w:p w:rsidR="00390B7F" w:rsidRDefault="00390B7F" w:rsidP="00D74E2A">
      <w:pPr>
        <w:pStyle w:val="SOP3rd"/>
      </w:pPr>
      <w:r w:rsidRPr="002B17C5">
        <w:t>Collecting tips</w:t>
      </w:r>
      <w:bookmarkEnd w:id="2684"/>
      <w:bookmarkEnd w:id="2685"/>
    </w:p>
    <w:p w:rsidR="00390B7F" w:rsidRDefault="00390B7F" w:rsidP="00390B7F">
      <w:r>
        <w:t>Plants are best keyed fresh, so field-key when possible. Tiny-flowered plants are especially difficult to key when wilted or pressed. If field-keying is unsuccessful, press some of the plant</w:t>
      </w:r>
      <w:r w:rsidR="00B31E80">
        <w:t>,</w:t>
      </w:r>
      <w:r>
        <w:t xml:space="preserve"> and store the rest in a plastic bag</w:t>
      </w:r>
      <w:r w:rsidR="00B31E80">
        <w:t xml:space="preserve"> or container</w:t>
      </w:r>
      <w:r>
        <w:t xml:space="preserve">. Blow the bag up with air and keep the plant moist (a small piece of wet paper in the bag helps); refrigeration will help keep the specimen fresh. </w:t>
      </w:r>
      <w:r w:rsidR="0032201F">
        <w:t>L</w:t>
      </w:r>
      <w:r>
        <w:t xml:space="preserve">abel the bagged and the pressed plants! </w:t>
      </w:r>
    </w:p>
    <w:p w:rsidR="00B31E80" w:rsidRDefault="00B31E80" w:rsidP="00390B7F"/>
    <w:p w:rsidR="00390B7F" w:rsidRDefault="00390B7F" w:rsidP="00390B7F">
      <w:pPr>
        <w:spacing w:after="120"/>
      </w:pPr>
      <w:r>
        <w:t>If you decide to collect with the intent of creating a pressed and mounted specimen:</w:t>
      </w:r>
    </w:p>
    <w:p w:rsidR="00390B7F" w:rsidRDefault="00390B7F" w:rsidP="00DC3873">
      <w:pPr>
        <w:numPr>
          <w:ilvl w:val="0"/>
          <w:numId w:val="91"/>
        </w:numPr>
        <w:spacing w:after="60"/>
        <w:ind w:left="720" w:right="720"/>
      </w:pPr>
      <w:r>
        <w:t>Collect a representative example of the species, not the largest or smallest. Try to capture any phenotypic variation.</w:t>
      </w:r>
    </w:p>
    <w:p w:rsidR="00390B7F" w:rsidRDefault="00390B7F" w:rsidP="00DC3873">
      <w:pPr>
        <w:numPr>
          <w:ilvl w:val="0"/>
          <w:numId w:val="91"/>
        </w:numPr>
        <w:spacing w:after="60"/>
        <w:ind w:left="720" w:right="720"/>
      </w:pPr>
      <w:r>
        <w:t>Collect enough of the plant to make pressing worthwhile. If the plants are tiny, collect enough to fill about half an herbarium sheet. Take enough to make a good voucher, plus a little extra for keying if necessary.</w:t>
      </w:r>
    </w:p>
    <w:p w:rsidR="00390B7F" w:rsidRDefault="00390B7F" w:rsidP="00DC3873">
      <w:pPr>
        <w:numPr>
          <w:ilvl w:val="0"/>
          <w:numId w:val="91"/>
        </w:numPr>
        <w:spacing w:after="60"/>
        <w:ind w:left="720" w:right="720"/>
      </w:pPr>
      <w:r>
        <w:t>Collect as much of the individual plant as possible, including roots (or a portion if rhizomatous), bulbs, vegetative and flowering/fruiting matter.</w:t>
      </w:r>
    </w:p>
    <w:p w:rsidR="00390B7F" w:rsidRDefault="00390B7F" w:rsidP="00DC3873">
      <w:pPr>
        <w:numPr>
          <w:ilvl w:val="0"/>
          <w:numId w:val="91"/>
        </w:numPr>
        <w:spacing w:after="60"/>
        <w:ind w:left="720" w:right="720"/>
      </w:pPr>
      <w:r>
        <w:t>Collect as many phenological stages as possible (flowering and fruiting), since many keys use characteristics of fruit and flower. If necessary, snip flowers or fruits off an additional plant to complete the collection.</w:t>
      </w:r>
    </w:p>
    <w:p w:rsidR="00390B7F" w:rsidRDefault="00390B7F" w:rsidP="00DC3873">
      <w:pPr>
        <w:numPr>
          <w:ilvl w:val="0"/>
          <w:numId w:val="91"/>
        </w:numPr>
        <w:spacing w:after="60"/>
        <w:ind w:left="720" w:right="720"/>
      </w:pPr>
      <w:r>
        <w:t>Press carefully; the standard plant press is the same size as a standard herbarium sheet (11”x17”). How you place the plant in the press will generally be how it will look mounted. If a plant is large, fold it or cut it to fit, keeping branchings and general form intact. Note original dimensions and photograph if possible. Plants may occasionally require more than one sheet for proper representation.</w:t>
      </w:r>
    </w:p>
    <w:p w:rsidR="00390B7F" w:rsidRDefault="00390B7F" w:rsidP="00DC3873">
      <w:pPr>
        <w:numPr>
          <w:ilvl w:val="0"/>
          <w:numId w:val="91"/>
        </w:numPr>
        <w:spacing w:after="60"/>
        <w:ind w:left="720" w:right="720"/>
      </w:pPr>
      <w:r>
        <w:t>Take copious notes, including the following information (see field descriptions from NPSpecies below): date; collector; exact location in Lat/Long or UTM (if GPS is used, specify datum such as NAD83); descriptive location (do not use “local” nicknames not on any map!); habitat description (dominant species); associated species; characteristics that may be lost in pressing (</w:t>
      </w:r>
      <w:r w:rsidR="00B31E80">
        <w:rPr>
          <w:i/>
        </w:rPr>
        <w:t>e.</w:t>
      </w:r>
      <w:r w:rsidR="00B31E80" w:rsidRPr="00B31E80">
        <w:rPr>
          <w:i/>
        </w:rPr>
        <w:t>g.</w:t>
      </w:r>
      <w:r w:rsidR="00B31E80">
        <w:rPr>
          <w:i/>
        </w:rPr>
        <w:t xml:space="preserve"> </w:t>
      </w:r>
      <w:r>
        <w:t>smells, flower color, habit, etc.); study name and number/plot number if applicable. Some information (elevation, sensitivity) may be filled in at the office. Many specimens are eventually discarded due to a lack of collection information.</w:t>
      </w:r>
    </w:p>
    <w:p w:rsidR="00390B7F" w:rsidRDefault="00390B7F" w:rsidP="00DC3873">
      <w:pPr>
        <w:numPr>
          <w:ilvl w:val="0"/>
          <w:numId w:val="91"/>
        </w:numPr>
        <w:spacing w:after="60"/>
        <w:ind w:left="720" w:right="720"/>
      </w:pPr>
      <w:r>
        <w:lastRenderedPageBreak/>
        <w:t>Wash as much dirt as possible from the roots and pat dry before pressing.</w:t>
      </w:r>
    </w:p>
    <w:p w:rsidR="00390B7F" w:rsidRDefault="00390B7F" w:rsidP="00DC3873">
      <w:pPr>
        <w:numPr>
          <w:ilvl w:val="0"/>
          <w:numId w:val="91"/>
        </w:numPr>
        <w:spacing w:after="60"/>
        <w:ind w:left="720" w:right="720"/>
      </w:pPr>
      <w:r>
        <w:t>If flowers are large enough, cut one or two open and press flat so the interior/cross-section can be seen. Do the same for fruits. Turn over at least one leaf so the underside will be visible in the final mounting.</w:t>
      </w:r>
    </w:p>
    <w:p w:rsidR="006B2422" w:rsidRDefault="006B2422" w:rsidP="006B2422">
      <w:pPr>
        <w:numPr>
          <w:ilvl w:val="0"/>
          <w:numId w:val="91"/>
        </w:numPr>
        <w:spacing w:after="60"/>
        <w:ind w:left="720" w:right="720"/>
      </w:pPr>
      <w:r>
        <w:t>When photo-vouchering, many of the above guidelines still apply</w:t>
      </w:r>
      <w:r w:rsidR="00712E27">
        <w:t xml:space="preserve">. </w:t>
      </w:r>
      <w:r>
        <w:t>For key characteristics such as flowers and fruits, be sure to get close-ups from several angles. Also photograph the whole plant including an object for scale.</w:t>
      </w:r>
    </w:p>
    <w:p w:rsidR="00390B7F" w:rsidRDefault="00390B7F" w:rsidP="00390B7F">
      <w:pPr>
        <w:spacing w:after="120"/>
        <w:ind w:right="720"/>
      </w:pPr>
    </w:p>
    <w:tbl>
      <w:tblPr>
        <w:tblW w:w="0" w:type="auto"/>
        <w:tblLayout w:type="fixed"/>
        <w:tblCellMar>
          <w:left w:w="30" w:type="dxa"/>
          <w:right w:w="30" w:type="dxa"/>
        </w:tblCellMar>
        <w:tblLook w:val="0000" w:firstRow="0" w:lastRow="0" w:firstColumn="0" w:lastColumn="0" w:noHBand="0" w:noVBand="0"/>
      </w:tblPr>
      <w:tblGrid>
        <w:gridCol w:w="1200"/>
        <w:gridCol w:w="989"/>
        <w:gridCol w:w="1008"/>
        <w:gridCol w:w="1560"/>
        <w:gridCol w:w="1262"/>
        <w:gridCol w:w="1248"/>
        <w:gridCol w:w="2123"/>
      </w:tblGrid>
      <w:tr w:rsidR="00390B7F" w:rsidRPr="003864F8" w:rsidTr="00390B7F">
        <w:trPr>
          <w:trHeight w:val="250"/>
        </w:trPr>
        <w:tc>
          <w:tcPr>
            <w:tcW w:w="1200" w:type="dxa"/>
            <w:tcBorders>
              <w:top w:val="single" w:sz="12" w:space="0" w:color="auto"/>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Date:</w:t>
            </w:r>
          </w:p>
        </w:tc>
        <w:tc>
          <w:tcPr>
            <w:tcW w:w="989" w:type="dxa"/>
            <w:tcBorders>
              <w:top w:val="single" w:sz="12" w:space="0" w:color="auto"/>
              <w:left w:val="nil"/>
              <w:bottom w:val="single" w:sz="6" w:space="0" w:color="auto"/>
              <w:right w:val="single" w:sz="6" w:space="0" w:color="auto"/>
            </w:tcBorders>
          </w:tcPr>
          <w:p w:rsidR="00390B7F" w:rsidRPr="003864F8" w:rsidRDefault="00390B7F" w:rsidP="00390B7F">
            <w:pPr>
              <w:autoSpaceDN w:val="0"/>
              <w:jc w:val="right"/>
              <w:rPr>
                <w:rFonts w:ascii="Arial" w:hAnsi="Arial"/>
                <w:snapToGrid w:val="0"/>
                <w:color w:val="000000"/>
                <w:sz w:val="20"/>
                <w:szCs w:val="20"/>
              </w:rPr>
            </w:pPr>
            <w:r w:rsidRPr="003864F8">
              <w:rPr>
                <w:rFonts w:ascii="Arial" w:hAnsi="Arial"/>
                <w:snapToGrid w:val="0"/>
                <w:color w:val="000000"/>
                <w:sz w:val="20"/>
                <w:szCs w:val="20"/>
              </w:rPr>
              <w:t>03/31/03</w:t>
            </w:r>
          </w:p>
        </w:tc>
        <w:tc>
          <w:tcPr>
            <w:tcW w:w="1008" w:type="dxa"/>
            <w:tcBorders>
              <w:top w:val="single" w:sz="12" w:space="0" w:color="auto"/>
              <w:left w:val="single" w:sz="6"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Collector:</w:t>
            </w:r>
          </w:p>
        </w:tc>
        <w:tc>
          <w:tcPr>
            <w:tcW w:w="1560" w:type="dxa"/>
            <w:tcBorders>
              <w:top w:val="single" w:sz="12" w:space="0" w:color="auto"/>
              <w:left w:val="nil"/>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Andrea Williams</w:t>
            </w:r>
          </w:p>
        </w:tc>
        <w:tc>
          <w:tcPr>
            <w:tcW w:w="1262" w:type="dxa"/>
            <w:tcBorders>
              <w:top w:val="single" w:sz="12" w:space="0" w:color="auto"/>
              <w:left w:val="nil"/>
              <w:bottom w:val="single" w:sz="6" w:space="0" w:color="auto"/>
              <w:right w:val="single" w:sz="6" w:space="0" w:color="auto"/>
            </w:tcBorders>
          </w:tcPr>
          <w:p w:rsidR="00390B7F" w:rsidRPr="003864F8" w:rsidRDefault="00390B7F" w:rsidP="00390B7F">
            <w:pPr>
              <w:autoSpaceDN w:val="0"/>
              <w:jc w:val="right"/>
              <w:rPr>
                <w:rFonts w:ascii="Arial" w:hAnsi="Arial"/>
                <w:snapToGrid w:val="0"/>
                <w:color w:val="000000"/>
                <w:sz w:val="20"/>
                <w:szCs w:val="20"/>
              </w:rPr>
            </w:pPr>
          </w:p>
        </w:tc>
        <w:tc>
          <w:tcPr>
            <w:tcW w:w="1248" w:type="dxa"/>
            <w:tcBorders>
              <w:top w:val="single" w:sz="12" w:space="0" w:color="auto"/>
              <w:left w:val="single" w:sz="6"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Collection #:</w:t>
            </w:r>
          </w:p>
        </w:tc>
        <w:tc>
          <w:tcPr>
            <w:tcW w:w="2123" w:type="dxa"/>
            <w:tcBorders>
              <w:top w:val="single" w:sz="12" w:space="0" w:color="auto"/>
              <w:left w:val="nil"/>
              <w:bottom w:val="single" w:sz="6" w:space="0" w:color="auto"/>
              <w:right w:val="single" w:sz="12" w:space="0" w:color="auto"/>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AW-03-03</w:t>
            </w:r>
          </w:p>
        </w:tc>
      </w:tr>
      <w:tr w:rsidR="00390B7F" w:rsidRPr="003864F8" w:rsidTr="00390B7F">
        <w:trPr>
          <w:trHeight w:val="250"/>
        </w:trPr>
        <w:tc>
          <w:tcPr>
            <w:tcW w:w="1200" w:type="dxa"/>
            <w:tcBorders>
              <w:top w:val="single" w:sz="6" w:space="0" w:color="auto"/>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Binomial:</w:t>
            </w:r>
          </w:p>
        </w:tc>
        <w:tc>
          <w:tcPr>
            <w:tcW w:w="1997" w:type="dxa"/>
            <w:gridSpan w:val="2"/>
            <w:tcBorders>
              <w:top w:val="single" w:sz="6" w:space="0" w:color="auto"/>
              <w:left w:val="nil"/>
              <w:bottom w:val="single" w:sz="6" w:space="0" w:color="auto"/>
              <w:right w:val="single" w:sz="6" w:space="0" w:color="auto"/>
            </w:tcBorders>
          </w:tcPr>
          <w:p w:rsidR="00390B7F" w:rsidRPr="003864F8" w:rsidRDefault="00390B7F" w:rsidP="00390B7F">
            <w:pPr>
              <w:autoSpaceDN w:val="0"/>
              <w:rPr>
                <w:rFonts w:ascii="Arial" w:hAnsi="Arial"/>
                <w:i/>
                <w:snapToGrid w:val="0"/>
                <w:color w:val="000000"/>
                <w:sz w:val="20"/>
                <w:szCs w:val="20"/>
              </w:rPr>
            </w:pPr>
            <w:r w:rsidRPr="003864F8">
              <w:rPr>
                <w:rFonts w:ascii="Arial" w:hAnsi="Arial"/>
                <w:i/>
                <w:snapToGrid w:val="0"/>
                <w:color w:val="000000"/>
                <w:sz w:val="20"/>
                <w:szCs w:val="20"/>
              </w:rPr>
              <w:t>Allium triquetrum</w:t>
            </w:r>
          </w:p>
        </w:tc>
        <w:tc>
          <w:tcPr>
            <w:tcW w:w="1560" w:type="dxa"/>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Authority:</w:t>
            </w:r>
          </w:p>
        </w:tc>
        <w:tc>
          <w:tcPr>
            <w:tcW w:w="1262" w:type="dxa"/>
            <w:tcBorders>
              <w:top w:val="single" w:sz="6" w:space="0" w:color="auto"/>
              <w:left w:val="single" w:sz="6"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L.</w:t>
            </w:r>
          </w:p>
        </w:tc>
        <w:tc>
          <w:tcPr>
            <w:tcW w:w="1248"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2123" w:type="dxa"/>
            <w:tcBorders>
              <w:top w:val="single" w:sz="6" w:space="0" w:color="auto"/>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50"/>
        </w:trPr>
        <w:tc>
          <w:tcPr>
            <w:tcW w:w="1200" w:type="dxa"/>
            <w:tcBorders>
              <w:top w:val="single" w:sz="6" w:space="0" w:color="auto"/>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Family:</w:t>
            </w:r>
          </w:p>
        </w:tc>
        <w:tc>
          <w:tcPr>
            <w:tcW w:w="989" w:type="dxa"/>
            <w:tcBorders>
              <w:top w:val="single" w:sz="6" w:space="0" w:color="auto"/>
              <w:left w:val="nil"/>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Liliaceae</w:t>
            </w:r>
          </w:p>
        </w:tc>
        <w:tc>
          <w:tcPr>
            <w:tcW w:w="1008" w:type="dxa"/>
            <w:tcBorders>
              <w:top w:val="single" w:sz="6" w:space="0" w:color="auto"/>
              <w:left w:val="nil"/>
              <w:bottom w:val="single" w:sz="6" w:space="0" w:color="auto"/>
              <w:right w:val="single" w:sz="6" w:space="0" w:color="auto"/>
            </w:tcBorders>
          </w:tcPr>
          <w:p w:rsidR="00390B7F" w:rsidRPr="003864F8" w:rsidRDefault="00390B7F" w:rsidP="00390B7F">
            <w:pPr>
              <w:autoSpaceDN w:val="0"/>
              <w:jc w:val="right"/>
              <w:rPr>
                <w:rFonts w:ascii="Arial" w:hAnsi="Arial"/>
                <w:snapToGrid w:val="0"/>
                <w:color w:val="000000"/>
                <w:sz w:val="20"/>
                <w:szCs w:val="20"/>
              </w:rPr>
            </w:pPr>
          </w:p>
        </w:tc>
        <w:tc>
          <w:tcPr>
            <w:tcW w:w="1560" w:type="dxa"/>
            <w:tcBorders>
              <w:top w:val="single" w:sz="6" w:space="0" w:color="auto"/>
              <w:left w:val="single" w:sz="6"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Common Name:</w:t>
            </w:r>
          </w:p>
        </w:tc>
        <w:tc>
          <w:tcPr>
            <w:tcW w:w="2510" w:type="dxa"/>
            <w:gridSpan w:val="2"/>
            <w:tcBorders>
              <w:top w:val="single" w:sz="6" w:space="0" w:color="auto"/>
              <w:left w:val="nil"/>
              <w:bottom w:val="single" w:sz="6" w:space="0" w:color="auto"/>
              <w:right w:val="nil"/>
            </w:tcBorders>
          </w:tcPr>
          <w:p w:rsidR="00390B7F" w:rsidRPr="003864F8" w:rsidRDefault="00C21A6C" w:rsidP="00390B7F">
            <w:pPr>
              <w:autoSpaceDN w:val="0"/>
              <w:rPr>
                <w:rFonts w:ascii="Arial" w:hAnsi="Arial"/>
                <w:snapToGrid w:val="0"/>
                <w:color w:val="000000"/>
                <w:sz w:val="20"/>
                <w:szCs w:val="20"/>
              </w:rPr>
            </w:pPr>
            <w:r w:rsidRPr="003864F8">
              <w:rPr>
                <w:rFonts w:ascii="Arial" w:hAnsi="Arial"/>
                <w:snapToGrid w:val="0"/>
                <w:color w:val="000000"/>
                <w:sz w:val="20"/>
                <w:szCs w:val="20"/>
              </w:rPr>
              <w:t>three corner</w:t>
            </w:r>
            <w:r w:rsidR="00390B7F" w:rsidRPr="003864F8">
              <w:rPr>
                <w:rFonts w:ascii="Arial" w:hAnsi="Arial"/>
                <w:snapToGrid w:val="0"/>
                <w:color w:val="000000"/>
                <w:sz w:val="20"/>
                <w:szCs w:val="20"/>
              </w:rPr>
              <w:t xml:space="preserve"> leek</w:t>
            </w:r>
          </w:p>
        </w:tc>
        <w:tc>
          <w:tcPr>
            <w:tcW w:w="2123" w:type="dxa"/>
            <w:tcBorders>
              <w:top w:val="single" w:sz="6" w:space="0" w:color="auto"/>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50"/>
        </w:trPr>
        <w:tc>
          <w:tcPr>
            <w:tcW w:w="2189" w:type="dxa"/>
            <w:gridSpan w:val="2"/>
            <w:tcBorders>
              <w:top w:val="single" w:sz="6" w:space="0" w:color="auto"/>
              <w:left w:val="single" w:sz="12" w:space="0" w:color="auto"/>
              <w:bottom w:val="nil"/>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Distinctive Features:</w:t>
            </w:r>
          </w:p>
        </w:tc>
        <w:tc>
          <w:tcPr>
            <w:tcW w:w="7201" w:type="dxa"/>
            <w:gridSpan w:val="5"/>
            <w:tcBorders>
              <w:top w:val="single" w:sz="6" w:space="0" w:color="auto"/>
              <w:left w:val="nil"/>
              <w:bottom w:val="nil"/>
              <w:right w:val="single" w:sz="12" w:space="0" w:color="auto"/>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Onion odor, triangular stem, sl succulent, bracted umbel of 5-15</w:t>
            </w:r>
          </w:p>
        </w:tc>
      </w:tr>
      <w:tr w:rsidR="00390B7F" w:rsidRPr="003864F8" w:rsidTr="00390B7F">
        <w:trPr>
          <w:trHeight w:val="250"/>
        </w:trPr>
        <w:tc>
          <w:tcPr>
            <w:tcW w:w="4757" w:type="dxa"/>
            <w:gridSpan w:val="4"/>
            <w:tcBorders>
              <w:top w:val="nil"/>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6-tepalled fls; perianth white with grn midvein</w:t>
            </w:r>
          </w:p>
        </w:tc>
        <w:tc>
          <w:tcPr>
            <w:tcW w:w="1262" w:type="dxa"/>
            <w:tcBorders>
              <w:top w:val="nil"/>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1248" w:type="dxa"/>
            <w:tcBorders>
              <w:top w:val="nil"/>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2123" w:type="dxa"/>
            <w:tcBorders>
              <w:top w:val="nil"/>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50"/>
        </w:trPr>
        <w:tc>
          <w:tcPr>
            <w:tcW w:w="1200" w:type="dxa"/>
            <w:tcBorders>
              <w:top w:val="single" w:sz="6" w:space="0" w:color="auto"/>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Habitat:</w:t>
            </w:r>
          </w:p>
        </w:tc>
        <w:tc>
          <w:tcPr>
            <w:tcW w:w="1997" w:type="dxa"/>
            <w:gridSpan w:val="2"/>
            <w:tcBorders>
              <w:top w:val="single" w:sz="6" w:space="0" w:color="auto"/>
              <w:left w:val="nil"/>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disturbed areas</w:t>
            </w:r>
          </w:p>
        </w:tc>
        <w:tc>
          <w:tcPr>
            <w:tcW w:w="1560"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1262"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1248"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2123" w:type="dxa"/>
            <w:tcBorders>
              <w:top w:val="single" w:sz="6" w:space="0" w:color="auto"/>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50"/>
        </w:trPr>
        <w:tc>
          <w:tcPr>
            <w:tcW w:w="1200" w:type="dxa"/>
            <w:tcBorders>
              <w:top w:val="single" w:sz="6" w:space="0" w:color="auto"/>
              <w:left w:val="single" w:sz="12" w:space="0" w:color="auto"/>
              <w:bottom w:val="nil"/>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Assoc sp.:</w:t>
            </w:r>
          </w:p>
        </w:tc>
        <w:tc>
          <w:tcPr>
            <w:tcW w:w="3557" w:type="dxa"/>
            <w:gridSpan w:val="3"/>
            <w:tcBorders>
              <w:top w:val="single" w:sz="6" w:space="0" w:color="auto"/>
              <w:left w:val="nil"/>
              <w:bottom w:val="nil"/>
              <w:right w:val="nil"/>
            </w:tcBorders>
          </w:tcPr>
          <w:p w:rsidR="00390B7F" w:rsidRPr="003864F8" w:rsidRDefault="00390B7F" w:rsidP="00390B7F">
            <w:pPr>
              <w:autoSpaceDN w:val="0"/>
              <w:rPr>
                <w:rFonts w:ascii="Arial" w:hAnsi="Arial"/>
                <w:i/>
                <w:snapToGrid w:val="0"/>
                <w:color w:val="000000"/>
                <w:sz w:val="20"/>
                <w:szCs w:val="20"/>
              </w:rPr>
            </w:pPr>
            <w:r w:rsidRPr="003864F8">
              <w:rPr>
                <w:rFonts w:ascii="Arial" w:hAnsi="Arial"/>
                <w:i/>
                <w:snapToGrid w:val="0"/>
                <w:color w:val="000000"/>
                <w:sz w:val="20"/>
                <w:szCs w:val="20"/>
              </w:rPr>
              <w:t>Rubus discolor, Achillea millefolia</w:t>
            </w:r>
          </w:p>
        </w:tc>
        <w:tc>
          <w:tcPr>
            <w:tcW w:w="2510" w:type="dxa"/>
            <w:gridSpan w:val="2"/>
            <w:tcBorders>
              <w:top w:val="single" w:sz="6" w:space="0" w:color="auto"/>
              <w:left w:val="nil"/>
              <w:bottom w:val="nil"/>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plus weedy grasses</w:t>
            </w:r>
          </w:p>
        </w:tc>
        <w:tc>
          <w:tcPr>
            <w:tcW w:w="2123" w:type="dxa"/>
            <w:tcBorders>
              <w:top w:val="single" w:sz="6" w:space="0" w:color="auto"/>
              <w:left w:val="nil"/>
              <w:bottom w:val="nil"/>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50"/>
        </w:trPr>
        <w:tc>
          <w:tcPr>
            <w:tcW w:w="2189" w:type="dxa"/>
            <w:gridSpan w:val="2"/>
            <w:tcBorders>
              <w:top w:val="single" w:sz="6" w:space="0" w:color="auto"/>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Location Description:</w:t>
            </w:r>
          </w:p>
        </w:tc>
        <w:tc>
          <w:tcPr>
            <w:tcW w:w="2568" w:type="dxa"/>
            <w:gridSpan w:val="2"/>
            <w:tcBorders>
              <w:top w:val="single" w:sz="6" w:space="0" w:color="auto"/>
              <w:left w:val="nil"/>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Freshwater Lagoon Spit</w:t>
            </w:r>
          </w:p>
        </w:tc>
        <w:tc>
          <w:tcPr>
            <w:tcW w:w="1262"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1248"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2123" w:type="dxa"/>
            <w:tcBorders>
              <w:top w:val="single" w:sz="6" w:space="0" w:color="auto"/>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50"/>
        </w:trPr>
        <w:tc>
          <w:tcPr>
            <w:tcW w:w="2189" w:type="dxa"/>
            <w:gridSpan w:val="2"/>
            <w:tcBorders>
              <w:top w:val="single" w:sz="6" w:space="0" w:color="auto"/>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Numeric Location:</w:t>
            </w:r>
          </w:p>
        </w:tc>
        <w:tc>
          <w:tcPr>
            <w:tcW w:w="2568" w:type="dxa"/>
            <w:gridSpan w:val="2"/>
            <w:tcBorders>
              <w:top w:val="single" w:sz="6" w:space="0" w:color="auto"/>
              <w:left w:val="nil"/>
              <w:bottom w:val="single" w:sz="6" w:space="0" w:color="auto"/>
              <w:right w:val="nil"/>
            </w:tcBorders>
          </w:tcPr>
          <w:p w:rsidR="00390B7F" w:rsidRPr="003864F8" w:rsidRDefault="00390B7F" w:rsidP="00390B7F">
            <w:pPr>
              <w:autoSpaceDN w:val="0"/>
              <w:rPr>
                <w:rFonts w:ascii="Arial" w:hAnsi="Arial"/>
                <w:snapToGrid w:val="0"/>
                <w:color w:val="000000"/>
                <w:sz w:val="20"/>
                <w:szCs w:val="20"/>
                <w:lang w:val="de-DE"/>
              </w:rPr>
            </w:pPr>
            <w:r w:rsidRPr="003864F8">
              <w:rPr>
                <w:rFonts w:ascii="Arial" w:hAnsi="Arial"/>
                <w:snapToGrid w:val="0"/>
                <w:color w:val="000000"/>
                <w:sz w:val="20"/>
                <w:szCs w:val="20"/>
                <w:lang w:val="de-DE"/>
              </w:rPr>
              <w:t>Orick Quad, T10N R1E S6</w:t>
            </w:r>
          </w:p>
        </w:tc>
        <w:tc>
          <w:tcPr>
            <w:tcW w:w="1262"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lang w:val="de-DE"/>
              </w:rPr>
            </w:pPr>
          </w:p>
        </w:tc>
        <w:tc>
          <w:tcPr>
            <w:tcW w:w="1248" w:type="dxa"/>
            <w:tcBorders>
              <w:top w:val="single" w:sz="6" w:space="0" w:color="auto"/>
              <w:left w:val="nil"/>
              <w:bottom w:val="single" w:sz="6" w:space="0" w:color="auto"/>
              <w:right w:val="nil"/>
            </w:tcBorders>
          </w:tcPr>
          <w:p w:rsidR="00390B7F" w:rsidRPr="003864F8" w:rsidRDefault="00390B7F" w:rsidP="00390B7F">
            <w:pPr>
              <w:autoSpaceDN w:val="0"/>
              <w:jc w:val="right"/>
              <w:rPr>
                <w:rFonts w:ascii="Arial" w:hAnsi="Arial"/>
                <w:snapToGrid w:val="0"/>
                <w:color w:val="000000"/>
                <w:sz w:val="20"/>
                <w:szCs w:val="20"/>
                <w:lang w:val="de-DE"/>
              </w:rPr>
            </w:pPr>
          </w:p>
        </w:tc>
        <w:tc>
          <w:tcPr>
            <w:tcW w:w="2123" w:type="dxa"/>
            <w:tcBorders>
              <w:top w:val="single" w:sz="6" w:space="0" w:color="auto"/>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lang w:val="de-DE"/>
              </w:rPr>
            </w:pPr>
          </w:p>
        </w:tc>
      </w:tr>
      <w:tr w:rsidR="00390B7F" w:rsidRPr="003864F8" w:rsidTr="00390B7F">
        <w:trPr>
          <w:trHeight w:val="250"/>
        </w:trPr>
        <w:tc>
          <w:tcPr>
            <w:tcW w:w="1200" w:type="dxa"/>
            <w:tcBorders>
              <w:top w:val="nil"/>
              <w:left w:val="single" w:sz="12"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Slope:</w:t>
            </w:r>
          </w:p>
        </w:tc>
        <w:tc>
          <w:tcPr>
            <w:tcW w:w="989" w:type="dxa"/>
            <w:tcBorders>
              <w:top w:val="single" w:sz="6" w:space="0" w:color="auto"/>
              <w:left w:val="nil"/>
              <w:bottom w:val="single" w:sz="6" w:space="0" w:color="auto"/>
              <w:right w:val="single" w:sz="6" w:space="0" w:color="auto"/>
            </w:tcBorders>
          </w:tcPr>
          <w:p w:rsidR="00390B7F" w:rsidRPr="003864F8" w:rsidRDefault="00390B7F" w:rsidP="00390B7F">
            <w:pPr>
              <w:autoSpaceDN w:val="0"/>
              <w:jc w:val="center"/>
              <w:rPr>
                <w:rFonts w:ascii="Arial" w:hAnsi="Arial"/>
                <w:snapToGrid w:val="0"/>
                <w:color w:val="000000"/>
                <w:sz w:val="20"/>
                <w:szCs w:val="20"/>
              </w:rPr>
            </w:pPr>
            <w:r w:rsidRPr="003864F8">
              <w:rPr>
                <w:rFonts w:ascii="Arial" w:hAnsi="Arial"/>
                <w:snapToGrid w:val="0"/>
                <w:color w:val="000000"/>
                <w:sz w:val="20"/>
                <w:szCs w:val="20"/>
              </w:rPr>
              <w:t>0%</w:t>
            </w:r>
          </w:p>
        </w:tc>
        <w:tc>
          <w:tcPr>
            <w:tcW w:w="1008" w:type="dxa"/>
            <w:tcBorders>
              <w:top w:val="single" w:sz="6" w:space="0" w:color="auto"/>
              <w:left w:val="single" w:sz="6"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Aspect:</w:t>
            </w:r>
          </w:p>
        </w:tc>
        <w:tc>
          <w:tcPr>
            <w:tcW w:w="1560" w:type="dxa"/>
            <w:tcBorders>
              <w:top w:val="single" w:sz="6" w:space="0" w:color="auto"/>
              <w:left w:val="nil"/>
              <w:bottom w:val="single" w:sz="6" w:space="0" w:color="auto"/>
              <w:right w:val="single" w:sz="6" w:space="0" w:color="auto"/>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N/A</w:t>
            </w:r>
          </w:p>
        </w:tc>
        <w:tc>
          <w:tcPr>
            <w:tcW w:w="1262" w:type="dxa"/>
            <w:tcBorders>
              <w:top w:val="single" w:sz="6" w:space="0" w:color="auto"/>
              <w:left w:val="single" w:sz="6" w:space="0" w:color="auto"/>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Elevation:</w:t>
            </w:r>
          </w:p>
        </w:tc>
        <w:tc>
          <w:tcPr>
            <w:tcW w:w="1248" w:type="dxa"/>
            <w:tcBorders>
              <w:top w:val="nil"/>
              <w:left w:val="nil"/>
              <w:bottom w:val="single" w:sz="6"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~30 ft</w:t>
            </w:r>
          </w:p>
        </w:tc>
        <w:tc>
          <w:tcPr>
            <w:tcW w:w="2123" w:type="dxa"/>
            <w:tcBorders>
              <w:top w:val="nil"/>
              <w:left w:val="nil"/>
              <w:bottom w:val="single" w:sz="6"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r w:rsidR="00390B7F" w:rsidRPr="003864F8" w:rsidTr="00390B7F">
        <w:trPr>
          <w:trHeight w:val="264"/>
        </w:trPr>
        <w:tc>
          <w:tcPr>
            <w:tcW w:w="1200" w:type="dxa"/>
            <w:tcBorders>
              <w:top w:val="single" w:sz="6" w:space="0" w:color="auto"/>
              <w:left w:val="single" w:sz="12" w:space="0" w:color="auto"/>
              <w:bottom w:val="single" w:sz="12"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Comments:</w:t>
            </w:r>
          </w:p>
        </w:tc>
        <w:tc>
          <w:tcPr>
            <w:tcW w:w="4819" w:type="dxa"/>
            <w:gridSpan w:val="4"/>
            <w:tcBorders>
              <w:top w:val="single" w:sz="6" w:space="0" w:color="auto"/>
              <w:left w:val="nil"/>
              <w:bottom w:val="single" w:sz="12" w:space="0" w:color="auto"/>
              <w:right w:val="nil"/>
            </w:tcBorders>
          </w:tcPr>
          <w:p w:rsidR="00390B7F" w:rsidRPr="003864F8" w:rsidRDefault="00390B7F" w:rsidP="00390B7F">
            <w:pPr>
              <w:autoSpaceDN w:val="0"/>
              <w:rPr>
                <w:rFonts w:ascii="Arial" w:hAnsi="Arial"/>
                <w:snapToGrid w:val="0"/>
                <w:color w:val="000000"/>
                <w:sz w:val="20"/>
                <w:szCs w:val="20"/>
              </w:rPr>
            </w:pPr>
            <w:r w:rsidRPr="003864F8">
              <w:rPr>
                <w:rFonts w:ascii="Arial" w:hAnsi="Arial"/>
                <w:snapToGrid w:val="0"/>
                <w:color w:val="000000"/>
                <w:sz w:val="20"/>
                <w:szCs w:val="20"/>
              </w:rPr>
              <w:t>New to list; weedy and a potential problem</w:t>
            </w:r>
          </w:p>
        </w:tc>
        <w:tc>
          <w:tcPr>
            <w:tcW w:w="1248" w:type="dxa"/>
            <w:tcBorders>
              <w:top w:val="single" w:sz="6" w:space="0" w:color="auto"/>
              <w:left w:val="nil"/>
              <w:bottom w:val="single" w:sz="12" w:space="0" w:color="auto"/>
              <w:right w:val="nil"/>
            </w:tcBorders>
          </w:tcPr>
          <w:p w:rsidR="00390B7F" w:rsidRPr="003864F8" w:rsidRDefault="00390B7F" w:rsidP="00390B7F">
            <w:pPr>
              <w:autoSpaceDN w:val="0"/>
              <w:jc w:val="right"/>
              <w:rPr>
                <w:rFonts w:ascii="Arial" w:hAnsi="Arial"/>
                <w:snapToGrid w:val="0"/>
                <w:color w:val="000000"/>
                <w:sz w:val="20"/>
                <w:szCs w:val="20"/>
              </w:rPr>
            </w:pPr>
          </w:p>
        </w:tc>
        <w:tc>
          <w:tcPr>
            <w:tcW w:w="2123" w:type="dxa"/>
            <w:tcBorders>
              <w:top w:val="single" w:sz="6" w:space="0" w:color="auto"/>
              <w:left w:val="nil"/>
              <w:bottom w:val="single" w:sz="12" w:space="0" w:color="auto"/>
              <w:right w:val="single" w:sz="12" w:space="0" w:color="auto"/>
            </w:tcBorders>
          </w:tcPr>
          <w:p w:rsidR="00390B7F" w:rsidRPr="003864F8" w:rsidRDefault="00390B7F" w:rsidP="00390B7F">
            <w:pPr>
              <w:autoSpaceDN w:val="0"/>
              <w:jc w:val="right"/>
              <w:rPr>
                <w:rFonts w:ascii="Arial" w:hAnsi="Arial"/>
                <w:snapToGrid w:val="0"/>
                <w:color w:val="000000"/>
                <w:sz w:val="20"/>
                <w:szCs w:val="20"/>
              </w:rPr>
            </w:pPr>
          </w:p>
        </w:tc>
      </w:tr>
    </w:tbl>
    <w:p w:rsidR="00390B7F" w:rsidRPr="002B17C5" w:rsidRDefault="00390B7F" w:rsidP="0021627F">
      <w:pPr>
        <w:pStyle w:val="SOPFigure"/>
      </w:pPr>
      <w:r w:rsidRPr="002B17C5">
        <w:rPr>
          <w:b/>
        </w:rPr>
        <w:t>Figure 1.</w:t>
      </w:r>
      <w:r w:rsidRPr="002B17C5">
        <w:t xml:space="preserve"> </w:t>
      </w:r>
      <w:r w:rsidRPr="00400CB9">
        <w:t>Sample collection label.</w:t>
      </w:r>
      <w:r w:rsidRPr="002B17C5">
        <w:t xml:space="preserve"> Remember to specify units and give any useful details.</w:t>
      </w:r>
    </w:p>
    <w:p w:rsidR="00FA3BCA" w:rsidRDefault="00390B7F" w:rsidP="00D55078">
      <w:pPr>
        <w:pStyle w:val="SOPTable"/>
        <w:rPr>
          <w:rFonts w:cs="Arial"/>
          <w:szCs w:val="20"/>
        </w:rPr>
      </w:pPr>
      <w:r w:rsidRPr="00117208">
        <w:rPr>
          <w:b/>
        </w:rPr>
        <w:t>Table 1.</w:t>
      </w:r>
      <w:r w:rsidRPr="00117208">
        <w:t xml:space="preserve"> </w:t>
      </w:r>
      <w:r w:rsidRPr="00400CB9">
        <w:t>NPSpecies field descriptions.</w:t>
      </w:r>
    </w:p>
    <w:tbl>
      <w:tblPr>
        <w:tblW w:w="9097" w:type="dxa"/>
        <w:tblInd w:w="93" w:type="dxa"/>
        <w:tblBorders>
          <w:bottom w:val="single" w:sz="4" w:space="0" w:color="auto"/>
          <w:insideH w:val="single" w:sz="4" w:space="0" w:color="auto"/>
        </w:tblBorders>
        <w:tblLook w:val="0000" w:firstRow="0" w:lastRow="0" w:firstColumn="0" w:lastColumn="0" w:noHBand="0" w:noVBand="0"/>
      </w:tblPr>
      <w:tblGrid>
        <w:gridCol w:w="1937"/>
        <w:gridCol w:w="7160"/>
      </w:tblGrid>
      <w:tr w:rsidR="00390B7F" w:rsidRPr="00B31E80" w:rsidTr="00BC78A7">
        <w:trPr>
          <w:trHeight w:val="255"/>
        </w:trPr>
        <w:tc>
          <w:tcPr>
            <w:tcW w:w="1937" w:type="dxa"/>
            <w:tcBorders>
              <w:top w:val="single" w:sz="4" w:space="0" w:color="auto"/>
              <w:left w:val="nil"/>
              <w:bottom w:val="single" w:sz="12" w:space="0" w:color="auto"/>
              <w:right w:val="nil"/>
            </w:tcBorders>
            <w:noWrap/>
            <w:vAlign w:val="bottom"/>
          </w:tcPr>
          <w:p w:rsidR="00390B7F" w:rsidRPr="00B31E80" w:rsidRDefault="00390B7F" w:rsidP="00390B7F">
            <w:pPr>
              <w:autoSpaceDN w:val="0"/>
              <w:rPr>
                <w:rFonts w:ascii="Arial" w:hAnsi="Arial" w:cs="Arial"/>
                <w:b/>
                <w:bCs/>
                <w:sz w:val="18"/>
                <w:szCs w:val="20"/>
              </w:rPr>
            </w:pPr>
            <w:r w:rsidRPr="00B31E80">
              <w:rPr>
                <w:rFonts w:ascii="Arial" w:hAnsi="Arial" w:cs="Arial"/>
                <w:b/>
                <w:bCs/>
                <w:sz w:val="18"/>
                <w:szCs w:val="20"/>
              </w:rPr>
              <w:t>Field Name</w:t>
            </w:r>
          </w:p>
        </w:tc>
        <w:tc>
          <w:tcPr>
            <w:tcW w:w="7160" w:type="dxa"/>
            <w:tcBorders>
              <w:top w:val="single" w:sz="4" w:space="0" w:color="auto"/>
              <w:left w:val="nil"/>
              <w:bottom w:val="single" w:sz="12" w:space="0" w:color="auto"/>
              <w:right w:val="nil"/>
            </w:tcBorders>
            <w:noWrap/>
            <w:vAlign w:val="bottom"/>
          </w:tcPr>
          <w:p w:rsidR="00390B7F" w:rsidRPr="00B31E80" w:rsidRDefault="00390B7F" w:rsidP="00390B7F">
            <w:pPr>
              <w:autoSpaceDN w:val="0"/>
              <w:rPr>
                <w:rFonts w:ascii="Arial" w:hAnsi="Arial" w:cs="Arial"/>
                <w:b/>
                <w:bCs/>
                <w:sz w:val="18"/>
                <w:szCs w:val="20"/>
              </w:rPr>
            </w:pPr>
            <w:r w:rsidRPr="00B31E80">
              <w:rPr>
                <w:rFonts w:ascii="Arial" w:hAnsi="Arial" w:cs="Arial"/>
                <w:b/>
                <w:bCs/>
                <w:sz w:val="18"/>
                <w:szCs w:val="20"/>
              </w:rPr>
              <w:t>Description</w:t>
            </w:r>
          </w:p>
        </w:tc>
      </w:tr>
      <w:tr w:rsidR="00390B7F" w:rsidRPr="00B31E80" w:rsidTr="00BC78A7">
        <w:trPr>
          <w:trHeight w:val="170"/>
        </w:trPr>
        <w:tc>
          <w:tcPr>
            <w:tcW w:w="1937" w:type="dxa"/>
            <w:tcBorders>
              <w:top w:val="single" w:sz="12" w:space="0" w:color="auto"/>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ParkCode</w:t>
            </w:r>
          </w:p>
        </w:tc>
        <w:tc>
          <w:tcPr>
            <w:tcW w:w="7160" w:type="dxa"/>
            <w:tcBorders>
              <w:top w:val="single" w:sz="12" w:space="0" w:color="auto"/>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4-Character park code (Hawai‘i Volcanoes National Park = HAVO)</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LatinName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Accepted scientific name of specimen.</w:t>
            </w:r>
          </w:p>
        </w:tc>
      </w:tr>
      <w:tr w:rsidR="00390B7F" w:rsidRPr="00B31E80" w:rsidTr="00BC78A7">
        <w:trPr>
          <w:trHeight w:val="170"/>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ParkAdminUnit</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Administrative Unit for Park (i</w:t>
            </w:r>
            <w:r w:rsidR="00C21A6C">
              <w:rPr>
                <w:rFonts w:ascii="Arial" w:hAnsi="Arial" w:cs="Arial"/>
                <w:color w:val="000000"/>
                <w:sz w:val="18"/>
                <w:szCs w:val="20"/>
              </w:rPr>
              <w:t>.</w:t>
            </w:r>
            <w:r w:rsidRPr="00B31E80">
              <w:rPr>
                <w:rFonts w:ascii="Arial" w:hAnsi="Arial" w:cs="Arial"/>
                <w:color w:val="000000"/>
                <w:sz w:val="18"/>
                <w:szCs w:val="20"/>
              </w:rPr>
              <w:t>e.</w:t>
            </w:r>
            <w:r w:rsidR="00C21A6C">
              <w:rPr>
                <w:rFonts w:ascii="Arial" w:hAnsi="Arial" w:cs="Arial"/>
                <w:color w:val="000000"/>
                <w:sz w:val="18"/>
                <w:szCs w:val="20"/>
              </w:rPr>
              <w:t>,</w:t>
            </w:r>
            <w:r w:rsidRPr="00B31E80">
              <w:rPr>
                <w:rFonts w:ascii="Arial" w:hAnsi="Arial" w:cs="Arial"/>
                <w:color w:val="000000"/>
                <w:sz w:val="18"/>
                <w:szCs w:val="20"/>
              </w:rPr>
              <w:t xml:space="preserve"> Alcatraz Island, Mori Point)</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Sensitivity</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Security level: 0=sensitive; 1=park only; 2=NPS only; 3=public</w:t>
            </w:r>
          </w:p>
        </w:tc>
      </w:tr>
      <w:tr w:rsidR="00390B7F" w:rsidRPr="00B31E80" w:rsidTr="00BC78A7">
        <w:trPr>
          <w:trHeight w:val="170"/>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DocLatinName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Documented scientific name of species in the original records when it was observed</w:t>
            </w:r>
          </w:p>
        </w:tc>
      </w:tr>
      <w:tr w:rsidR="00390B7F" w:rsidRPr="00B31E80" w:rsidTr="00BC78A7">
        <w:trPr>
          <w:trHeight w:val="13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Date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Date of observation or collection (mm/dd/yy)</w:t>
            </w:r>
          </w:p>
        </w:tc>
      </w:tr>
      <w:tr w:rsidR="00390B7F" w:rsidRPr="00B31E80" w:rsidTr="00BC78A7">
        <w:trPr>
          <w:trHeight w:val="188"/>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EndDate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Companion to Date; allows date ranges (mm/dd/yy)</w:t>
            </w:r>
          </w:p>
        </w:tc>
      </w:tr>
      <w:tr w:rsidR="00390B7F" w:rsidRPr="00B31E80" w:rsidTr="00BC78A7">
        <w:trPr>
          <w:trHeight w:val="233"/>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Time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Time of observation or collection (24-hour clock, hh:mm)</w:t>
            </w:r>
          </w:p>
        </w:tc>
      </w:tr>
      <w:tr w:rsidR="00390B7F" w:rsidRPr="00B31E80" w:rsidTr="00BC78A7">
        <w:trPr>
          <w:trHeight w:val="179"/>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Observer</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Name of observer or collector</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ObserverNumber</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Field collection number provided by collector, if available.</w:t>
            </w:r>
          </w:p>
        </w:tc>
      </w:tr>
      <w:tr w:rsidR="00390B7F" w:rsidRPr="00B31E80" w:rsidTr="00BC78A7">
        <w:trPr>
          <w:trHeight w:val="179"/>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Habitat</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Concise description of habitat where observation or collection was made</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Elevation</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Estimated elevation in feet or meters where observation or collection was made</w:t>
            </w:r>
          </w:p>
        </w:tc>
      </w:tr>
      <w:tr w:rsidR="00390B7F" w:rsidRPr="00B31E80" w:rsidTr="00BC78A7">
        <w:trPr>
          <w:trHeight w:val="179"/>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ElevationUnits</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Units for elevation (feet or meters)</w:t>
            </w:r>
          </w:p>
        </w:tc>
      </w:tr>
      <w:tr w:rsidR="00390B7F" w:rsidRPr="00B31E80" w:rsidTr="00BC78A7">
        <w:trPr>
          <w:trHeight w:val="233"/>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SpecimenID</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Repository identification number of voucher specimen.</w:t>
            </w:r>
          </w:p>
        </w:tc>
      </w:tr>
      <w:tr w:rsidR="00390B7F" w:rsidRPr="00B31E80" w:rsidTr="00BC78A7">
        <w:trPr>
          <w:trHeight w:val="170"/>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SpecimenLocation</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Acronym, name and address of herbarium, museum or other location of specimen</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Location</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Concise description of collection site within the park or location from specimen label</w:t>
            </w:r>
          </w:p>
        </w:tc>
      </w:tr>
      <w:tr w:rsidR="00390B7F" w:rsidRPr="00B31E80" w:rsidTr="00BC78A7">
        <w:trPr>
          <w:trHeight w:val="161"/>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LocalLocCode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An optional code for a permanently recognized local location.</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Latitude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Latitude in decimal degrees</w:t>
            </w:r>
          </w:p>
        </w:tc>
      </w:tr>
      <w:tr w:rsidR="00390B7F" w:rsidRPr="00B31E80" w:rsidTr="00BC78A7">
        <w:trPr>
          <w:trHeight w:val="161"/>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Longitude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Longitude in decimal degrees</w:t>
            </w:r>
          </w:p>
        </w:tc>
      </w:tr>
      <w:tr w:rsidR="00390B7F" w:rsidRPr="00B31E80" w:rsidTr="00BC78A7">
        <w:trPr>
          <w:trHeight w:val="125"/>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UtmX</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UTM X coordinate (northing)</w:t>
            </w:r>
          </w:p>
        </w:tc>
      </w:tr>
      <w:tr w:rsidR="00390B7F" w:rsidRPr="00B31E80" w:rsidTr="00BC78A7">
        <w:trPr>
          <w:trHeight w:val="179"/>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UtmY</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UTM Y coordinate (easting)</w:t>
            </w:r>
          </w:p>
        </w:tc>
      </w:tr>
      <w:tr w:rsidR="00390B7F" w:rsidRPr="00B31E80" w:rsidTr="00BC78A7">
        <w:trPr>
          <w:trHeight w:val="233"/>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UtmZone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UTM zone</w:t>
            </w:r>
          </w:p>
        </w:tc>
      </w:tr>
      <w:tr w:rsidR="00390B7F" w:rsidRPr="00B31E80" w:rsidTr="00BC78A7">
        <w:trPr>
          <w:trHeight w:val="170"/>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Datum</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DATUM for location (e.g., NAD27, NAD83)</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LocationError</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Estimated location error in meters. How close are the coordinates to the true location?</w:t>
            </w:r>
          </w:p>
        </w:tc>
      </w:tr>
      <w:tr w:rsidR="00390B7F" w:rsidRPr="00B31E80" w:rsidTr="00BC78A7">
        <w:trPr>
          <w:trHeight w:val="161"/>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DataSource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Source of voucher data (e.g. database name, file name, etc.)</w:t>
            </w:r>
          </w:p>
        </w:tc>
      </w:tr>
      <w:tr w:rsidR="00390B7F" w:rsidRPr="00B31E80" w:rsidTr="00BC78A7">
        <w:trPr>
          <w:trHeight w:val="224"/>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Comments</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Comments</w:t>
            </w:r>
          </w:p>
        </w:tc>
      </w:tr>
      <w:tr w:rsidR="00390B7F" w:rsidRPr="00B31E80" w:rsidTr="00BC78A7">
        <w:trPr>
          <w:trHeight w:val="170"/>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FromPark</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Collected within park boundary - yes or no.</w:t>
            </w:r>
          </w:p>
        </w:tc>
      </w:tr>
      <w:tr w:rsidR="00390B7F" w:rsidRPr="00B31E80" w:rsidTr="00BC78A7">
        <w:trPr>
          <w:trHeight w:val="125"/>
        </w:trPr>
        <w:tc>
          <w:tcPr>
            <w:tcW w:w="1937"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VoucherType</w:t>
            </w:r>
          </w:p>
        </w:tc>
        <w:tc>
          <w:tcPr>
            <w:tcW w:w="7160" w:type="dxa"/>
            <w:tcBorders>
              <w:top w:val="nil"/>
              <w:left w:val="nil"/>
              <w:bottom w:val="nil"/>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Specimen, audio recording, image, or other.</w:t>
            </w:r>
          </w:p>
        </w:tc>
      </w:tr>
      <w:tr w:rsidR="00390B7F" w:rsidRPr="00B31E80" w:rsidTr="00BC78A7">
        <w:trPr>
          <w:trHeight w:val="188"/>
        </w:trPr>
        <w:tc>
          <w:tcPr>
            <w:tcW w:w="1937" w:type="dxa"/>
            <w:tcBorders>
              <w:top w:val="nil"/>
              <w:left w:val="nil"/>
              <w:bottom w:val="single" w:sz="4" w:space="0" w:color="auto"/>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lastRenderedPageBreak/>
              <w:t>VoucherTypeDetails</w:t>
            </w:r>
          </w:p>
        </w:tc>
        <w:tc>
          <w:tcPr>
            <w:tcW w:w="7160" w:type="dxa"/>
            <w:tcBorders>
              <w:top w:val="nil"/>
              <w:left w:val="nil"/>
              <w:bottom w:val="single" w:sz="4" w:space="0" w:color="auto"/>
              <w:right w:val="nil"/>
            </w:tcBorders>
            <w:vAlign w:val="bottom"/>
          </w:tcPr>
          <w:p w:rsidR="00390B7F" w:rsidRPr="00B31E80" w:rsidRDefault="00390B7F" w:rsidP="00390B7F">
            <w:pPr>
              <w:autoSpaceDN w:val="0"/>
              <w:rPr>
                <w:rFonts w:ascii="Arial" w:hAnsi="Arial" w:cs="Arial"/>
                <w:color w:val="000000"/>
                <w:sz w:val="18"/>
                <w:szCs w:val="20"/>
              </w:rPr>
            </w:pPr>
            <w:r w:rsidRPr="00B31E80">
              <w:rPr>
                <w:rFonts w:ascii="Arial" w:hAnsi="Arial" w:cs="Arial"/>
                <w:color w:val="000000"/>
                <w:sz w:val="18"/>
                <w:szCs w:val="20"/>
              </w:rPr>
              <w:t>Concise description of voucher type.</w:t>
            </w:r>
          </w:p>
        </w:tc>
      </w:tr>
    </w:tbl>
    <w:p w:rsidR="00390B7F" w:rsidRDefault="00390B7F" w:rsidP="004D394E">
      <w:pPr>
        <w:pStyle w:val="SOP2nd"/>
      </w:pPr>
      <w:bookmarkStart w:id="2686" w:name="_Toc168385402"/>
      <w:bookmarkStart w:id="2687" w:name="_Toc160953978"/>
      <w:r>
        <w:t>Post-collection processing</w:t>
      </w:r>
      <w:bookmarkEnd w:id="2686"/>
      <w:bookmarkEnd w:id="2687"/>
    </w:p>
    <w:p w:rsidR="00390B7F" w:rsidRPr="0021627F" w:rsidRDefault="00390B7F" w:rsidP="0021627F"/>
    <w:p w:rsidR="00390B7F" w:rsidRDefault="00390B7F" w:rsidP="00D74E2A">
      <w:pPr>
        <w:pStyle w:val="SOP3rd"/>
      </w:pPr>
      <w:bookmarkStart w:id="2688" w:name="_Toc168385403"/>
      <w:bookmarkStart w:id="2689" w:name="_Toc160953979"/>
      <w:r w:rsidRPr="00117208">
        <w:t>Identify the specimen</w:t>
      </w:r>
      <w:bookmarkEnd w:id="2688"/>
      <w:bookmarkEnd w:id="2689"/>
    </w:p>
    <w:p w:rsidR="00390B7F" w:rsidRDefault="00390B7F" w:rsidP="00390B7F">
      <w:r>
        <w:t>Do your best to identify the plant to species level; it may be a good idea to confirm this identification by asking a local expert and comparing to an existing herbarium specimen or online photo.</w:t>
      </w:r>
    </w:p>
    <w:p w:rsidR="00390B7F" w:rsidRPr="006F7EF0" w:rsidRDefault="00390B7F" w:rsidP="006F7EF0">
      <w:bookmarkStart w:id="2690" w:name="_Toc168385404"/>
      <w:bookmarkStart w:id="2691" w:name="_Toc160953980"/>
    </w:p>
    <w:p w:rsidR="00390B7F" w:rsidRPr="00117208" w:rsidRDefault="00390B7F" w:rsidP="00D74E2A">
      <w:pPr>
        <w:pStyle w:val="SOP3rd"/>
      </w:pPr>
      <w:r w:rsidRPr="00117208">
        <w:t>Determin</w:t>
      </w:r>
      <w:r>
        <w:t>ing</w:t>
      </w:r>
      <w:r w:rsidRPr="00117208">
        <w:t xml:space="preserve"> formal accession </w:t>
      </w:r>
      <w:r>
        <w:t>of</w:t>
      </w:r>
      <w:r w:rsidRPr="00117208">
        <w:t xml:space="preserve"> specimen into the herbarium collection</w:t>
      </w:r>
      <w:bookmarkEnd w:id="2690"/>
      <w:bookmarkEnd w:id="2691"/>
    </w:p>
    <w:p w:rsidR="00390B7F" w:rsidRDefault="00390B7F" w:rsidP="00390B7F">
      <w:r>
        <w:t>If the specimen meets any of the following criteria, you should consider accessioning it, if it does not then you may consider adding it to a field collection (an informal notebook or set of specimens that can be used in the field for reference) or you may discard it once you are finished identifying it for whatever purpose you had.</w:t>
      </w:r>
    </w:p>
    <w:p w:rsidR="00390B7F" w:rsidRDefault="00390B7F" w:rsidP="00DC3873">
      <w:pPr>
        <w:numPr>
          <w:ilvl w:val="0"/>
          <w:numId w:val="92"/>
        </w:numPr>
        <w:spacing w:after="60"/>
        <w:ind w:left="720"/>
      </w:pPr>
      <w:r>
        <w:t>Is the species under-represented (less than 5 specimens) in the herbarium?</w:t>
      </w:r>
    </w:p>
    <w:p w:rsidR="00390B7F" w:rsidRDefault="00390B7F" w:rsidP="00DC3873">
      <w:pPr>
        <w:numPr>
          <w:ilvl w:val="0"/>
          <w:numId w:val="92"/>
        </w:numPr>
        <w:spacing w:after="60"/>
        <w:ind w:left="720"/>
      </w:pPr>
      <w:r>
        <w:t>Does specimen display a unique feature?</w:t>
      </w:r>
    </w:p>
    <w:p w:rsidR="00390B7F" w:rsidRDefault="00390B7F" w:rsidP="00DC3873">
      <w:pPr>
        <w:numPr>
          <w:ilvl w:val="0"/>
          <w:numId w:val="92"/>
        </w:numPr>
        <w:spacing w:after="60"/>
        <w:ind w:left="720"/>
      </w:pPr>
      <w:r>
        <w:t>Is this a unique voucher associated with a study or monitoring project?</w:t>
      </w:r>
    </w:p>
    <w:p w:rsidR="00390B7F" w:rsidRDefault="00390B7F" w:rsidP="00DC3873">
      <w:pPr>
        <w:numPr>
          <w:ilvl w:val="0"/>
          <w:numId w:val="92"/>
        </w:numPr>
        <w:spacing w:after="60"/>
        <w:ind w:left="720"/>
      </w:pPr>
      <w:r>
        <w:t xml:space="preserve">Is the specimen exceptional in some other way? </w:t>
      </w:r>
    </w:p>
    <w:p w:rsidR="00390B7F" w:rsidRDefault="00390B7F" w:rsidP="00DC3873">
      <w:pPr>
        <w:numPr>
          <w:ilvl w:val="0"/>
          <w:numId w:val="92"/>
        </w:numPr>
        <w:spacing w:after="60"/>
        <w:ind w:left="720"/>
      </w:pPr>
      <w:r w:rsidRPr="00DF6065">
        <w:t>Is there complete collection information associated with the specimen? Plants that lack</w:t>
      </w:r>
      <w:r>
        <w:t xml:space="preserve"> location, habitat, collector and/or identifier information should not be accessioned.</w:t>
      </w:r>
    </w:p>
    <w:p w:rsidR="00390B7F" w:rsidRPr="006F7EF0" w:rsidRDefault="00390B7F" w:rsidP="006F7EF0">
      <w:bookmarkStart w:id="2692" w:name="_Toc168385405"/>
      <w:bookmarkStart w:id="2693" w:name="_Toc160953981"/>
    </w:p>
    <w:p w:rsidR="00390B7F" w:rsidRDefault="00390B7F" w:rsidP="00D74E2A">
      <w:pPr>
        <w:pStyle w:val="SOP3rd"/>
      </w:pPr>
      <w:r w:rsidRPr="00117208">
        <w:t>Independent verification</w:t>
      </w:r>
      <w:bookmarkEnd w:id="2692"/>
      <w:bookmarkEnd w:id="2693"/>
    </w:p>
    <w:p w:rsidR="00390B7F" w:rsidRDefault="00390B7F" w:rsidP="00390B7F">
      <w:r>
        <w:t>If plants will be verified, do not accession until they are returned. This makes loan paperwork unnecessary. A receipt for property is sufficient.</w:t>
      </w:r>
    </w:p>
    <w:p w:rsidR="00390B7F" w:rsidRDefault="00390B7F" w:rsidP="00390B7F"/>
    <w:p w:rsidR="00390B7F" w:rsidRPr="000168E2" w:rsidRDefault="00390B7F" w:rsidP="00390B7F">
      <w:bookmarkStart w:id="2694" w:name="_Toc168385406"/>
      <w:bookmarkStart w:id="2695" w:name="_Toc160953982"/>
      <w:r w:rsidRPr="000168E2">
        <w:rPr>
          <w:rStyle w:val="PACNReportHeader2Char0"/>
          <w:rFonts w:ascii="Times New Roman" w:hAnsi="Times New Roman" w:cs="Times New Roman"/>
          <w:b w:val="0"/>
        </w:rPr>
        <w:t>Whether or not to verify</w:t>
      </w:r>
      <w:bookmarkEnd w:id="2694"/>
      <w:r w:rsidRPr="000168E2">
        <w:rPr>
          <w:rStyle w:val="PACNReportHeader2Char0"/>
          <w:rFonts w:ascii="Times New Roman" w:hAnsi="Times New Roman" w:cs="Times New Roman"/>
          <w:b w:val="0"/>
        </w:rPr>
        <w:t>:</w:t>
      </w:r>
      <w:bookmarkEnd w:id="2695"/>
      <w:r w:rsidRPr="000168E2">
        <w:t xml:space="preserve"> If the specimen is to be formally accessioned, independent verification of the specimen’s identity should be considered when one or more of the following conditions are met: </w:t>
      </w:r>
    </w:p>
    <w:p w:rsidR="00390B7F" w:rsidRDefault="00390B7F" w:rsidP="00DC3873">
      <w:pPr>
        <w:numPr>
          <w:ilvl w:val="0"/>
          <w:numId w:val="93"/>
        </w:numPr>
        <w:spacing w:after="60"/>
        <w:ind w:left="720"/>
      </w:pPr>
      <w:r w:rsidRPr="000168E2">
        <w:t>There are no preexisting specimens of the same species in the collection;</w:t>
      </w:r>
    </w:p>
    <w:p w:rsidR="00390B7F" w:rsidRDefault="00390B7F" w:rsidP="00DC3873">
      <w:pPr>
        <w:numPr>
          <w:ilvl w:val="0"/>
          <w:numId w:val="93"/>
        </w:numPr>
        <w:spacing w:after="60"/>
        <w:ind w:left="720"/>
      </w:pPr>
      <w:r w:rsidRPr="000168E2">
        <w:t>The collection represents a new species to the park;</w:t>
      </w:r>
    </w:p>
    <w:p w:rsidR="00390B7F" w:rsidRDefault="00390B7F" w:rsidP="00DC3873">
      <w:pPr>
        <w:numPr>
          <w:ilvl w:val="0"/>
          <w:numId w:val="93"/>
        </w:numPr>
        <w:spacing w:after="60"/>
        <w:ind w:left="720"/>
      </w:pPr>
      <w:r w:rsidRPr="000168E2">
        <w:t>Designated park staff are unable to confirm its identification with certainty;</w:t>
      </w:r>
    </w:p>
    <w:p w:rsidR="00390B7F" w:rsidRDefault="00390B7F" w:rsidP="00DC3873">
      <w:pPr>
        <w:numPr>
          <w:ilvl w:val="0"/>
          <w:numId w:val="93"/>
        </w:numPr>
        <w:spacing w:after="60"/>
        <w:ind w:left="720"/>
      </w:pPr>
      <w:r w:rsidRPr="000168E2">
        <w:t xml:space="preserve">The specimen is otherwise unique or problematic. </w:t>
      </w:r>
    </w:p>
    <w:p w:rsidR="00390B7F" w:rsidRPr="000168E2" w:rsidRDefault="00390B7F" w:rsidP="00390B7F"/>
    <w:p w:rsidR="00390B7F" w:rsidRPr="000168E2" w:rsidRDefault="00390B7F" w:rsidP="00390B7F">
      <w:bookmarkStart w:id="2696" w:name="_Toc168385407"/>
      <w:bookmarkStart w:id="2697" w:name="_Toc160953983"/>
      <w:r w:rsidRPr="000168E2">
        <w:rPr>
          <w:rStyle w:val="PACNReportHeader2Char0"/>
          <w:rFonts w:ascii="Times New Roman" w:hAnsi="Times New Roman" w:cs="Times New Roman"/>
          <w:b w:val="0"/>
        </w:rPr>
        <w:t>Where to get them verified</w:t>
      </w:r>
      <w:bookmarkEnd w:id="2696"/>
      <w:r w:rsidRPr="000168E2">
        <w:rPr>
          <w:rStyle w:val="PACNReportHeader2Char0"/>
          <w:rFonts w:ascii="Times New Roman" w:hAnsi="Times New Roman" w:cs="Times New Roman"/>
          <w:b w:val="0"/>
        </w:rPr>
        <w:t>:</w:t>
      </w:r>
      <w:bookmarkEnd w:id="2697"/>
      <w:r w:rsidRPr="000168E2">
        <w:t xml:space="preserve"> If independent verification is desired for a quantity of specimens, the herbarium manager or curator should arrange for a contract through a recognized herbarium; current options include informal assistance from the </w:t>
      </w:r>
      <w:smartTag w:uri="urn:schemas-microsoft-com:office:smarttags" w:element="PlaceName">
        <w:r w:rsidRPr="000168E2">
          <w:t>Bishop</w:t>
        </w:r>
      </w:smartTag>
      <w:r w:rsidRPr="000168E2">
        <w:t xml:space="preserve"> </w:t>
      </w:r>
      <w:smartTag w:uri="urn:schemas-microsoft-com:office:smarttags" w:element="PlaceType">
        <w:r w:rsidRPr="000168E2">
          <w:t>Museum</w:t>
        </w:r>
      </w:smartTag>
      <w:r w:rsidRPr="000168E2">
        <w:t xml:space="preserve"> in </w:t>
      </w:r>
      <w:smartTag w:uri="urn:schemas-microsoft-com:office:smarttags" w:element="City">
        <w:r w:rsidRPr="000168E2">
          <w:t>Honolulu</w:t>
        </w:r>
      </w:smartTag>
      <w:r w:rsidRPr="000168E2">
        <w:t xml:space="preserve"> or Smithsonian Institute in </w:t>
      </w:r>
      <w:smartTag w:uri="urn:schemas-microsoft-com:office:smarttags" w:element="place">
        <w:smartTag w:uri="urn:schemas-microsoft-com:office:smarttags" w:element="City">
          <w:r w:rsidRPr="000168E2">
            <w:t>Washington</w:t>
          </w:r>
        </w:smartTag>
        <w:r w:rsidRPr="000168E2">
          <w:t xml:space="preserve"> </w:t>
        </w:r>
        <w:smartTag w:uri="urn:schemas-microsoft-com:office:smarttags" w:element="State">
          <w:r w:rsidRPr="000168E2">
            <w:t>DC</w:t>
          </w:r>
        </w:smartTag>
      </w:smartTag>
      <w:r w:rsidRPr="000168E2">
        <w:t>. Independent verification can pose a problem, because many herbaria want to keep specimens or duplicate specimens after identification, but NPS property guidelines will only allow for “permanent loans” which may not suffice in the eyes of some herbaria. Be sure to discuss with local or regional NPS curation staff that has experience with natural resource collections.</w:t>
      </w:r>
    </w:p>
    <w:p w:rsidR="00390B7F" w:rsidRPr="000168E2" w:rsidRDefault="00390B7F" w:rsidP="00390B7F"/>
    <w:p w:rsidR="00390B7F" w:rsidRPr="000168E2" w:rsidRDefault="00390B7F" w:rsidP="00390B7F">
      <w:bookmarkStart w:id="2698" w:name="_Toc168385408"/>
      <w:bookmarkStart w:id="2699" w:name="_Toc160953984"/>
      <w:r w:rsidRPr="000168E2">
        <w:rPr>
          <w:rStyle w:val="PACNReportHeader2Char0"/>
          <w:rFonts w:ascii="Times New Roman" w:hAnsi="Times New Roman" w:cs="Times New Roman"/>
          <w:b w:val="0"/>
        </w:rPr>
        <w:t>Documenting and packing specimens for shipping</w:t>
      </w:r>
      <w:bookmarkEnd w:id="2698"/>
      <w:r w:rsidRPr="000168E2">
        <w:rPr>
          <w:rStyle w:val="PACNReportHeader2Char0"/>
          <w:rFonts w:ascii="Times New Roman" w:hAnsi="Times New Roman" w:cs="Times New Roman"/>
          <w:b w:val="0"/>
        </w:rPr>
        <w:t>:</w:t>
      </w:r>
      <w:bookmarkEnd w:id="2699"/>
      <w:r w:rsidRPr="000168E2">
        <w:t xml:space="preserve"> Include proper documentation including a spreadsheet listing the specimens with collection numbers. Place a label with each specimen. See Figure 2 for an example of a label that can be used.</w:t>
      </w:r>
    </w:p>
    <w:p w:rsidR="00390B7F" w:rsidRDefault="00390B7F" w:rsidP="00390B7F"/>
    <w:p w:rsidR="00390B7F" w:rsidRDefault="00390B7F" w:rsidP="00DC3873">
      <w:pPr>
        <w:pStyle w:val="ListParagraph"/>
        <w:numPr>
          <w:ilvl w:val="0"/>
          <w:numId w:val="105"/>
        </w:numPr>
        <w:spacing w:after="60"/>
      </w:pPr>
      <w:r>
        <w:t xml:space="preserve">Dry and press, but do not mount them. This facilitates identification. </w:t>
      </w:r>
    </w:p>
    <w:p w:rsidR="00390B7F" w:rsidRDefault="00390B7F" w:rsidP="00DC3873">
      <w:pPr>
        <w:pStyle w:val="ListParagraph"/>
        <w:numPr>
          <w:ilvl w:val="0"/>
          <w:numId w:val="105"/>
        </w:numPr>
        <w:spacing w:after="60"/>
      </w:pPr>
      <w:r>
        <w:t xml:space="preserve">Place them in folded, numbered sheets of newsprint, occasionally layered between cardboard, and tie the entire bundle with string to facilitate removal from the box. </w:t>
      </w:r>
    </w:p>
    <w:p w:rsidR="00390B7F" w:rsidRDefault="00390B7F" w:rsidP="00DC3873">
      <w:pPr>
        <w:pStyle w:val="ListParagraph"/>
        <w:numPr>
          <w:ilvl w:val="0"/>
          <w:numId w:val="105"/>
        </w:numPr>
        <w:spacing w:after="60"/>
      </w:pPr>
      <w:r>
        <w:t>Pack the box tightly to prevent anything from moving around within it.</w:t>
      </w:r>
    </w:p>
    <w:p w:rsidR="00390B7F" w:rsidRDefault="00390B7F" w:rsidP="00DC3873">
      <w:pPr>
        <w:pStyle w:val="ListParagraph"/>
        <w:numPr>
          <w:ilvl w:val="0"/>
          <w:numId w:val="105"/>
        </w:numPr>
        <w:spacing w:after="60"/>
      </w:pPr>
      <w:r>
        <w:t>Send it via a reputable carrier (FedEx, UPS, USPS), insured. If feasible, hand carry.</w:t>
      </w:r>
    </w:p>
    <w:p w:rsidR="00390B7F" w:rsidRDefault="00390B7F" w:rsidP="00BC78A7">
      <w:pPr>
        <w:spacing w:after="60"/>
      </w:pPr>
    </w:p>
    <w:tbl>
      <w:tblPr>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6588"/>
        <w:gridCol w:w="2988"/>
      </w:tblGrid>
      <w:tr w:rsidR="00390B7F" w:rsidTr="00390B7F">
        <w:tc>
          <w:tcPr>
            <w:tcW w:w="6588" w:type="dxa"/>
            <w:tcBorders>
              <w:top w:val="single" w:sz="4" w:space="0" w:color="auto"/>
              <w:bottom w:val="single" w:sz="4" w:space="0" w:color="auto"/>
              <w:right w:val="nil"/>
            </w:tcBorders>
          </w:tcPr>
          <w:p w:rsidR="00390B7F" w:rsidRPr="00904318" w:rsidRDefault="00390B7F" w:rsidP="00390B7F">
            <w:r w:rsidRPr="00904318">
              <w:t>Date      Collector        Collection #</w:t>
            </w:r>
          </w:p>
          <w:p w:rsidR="00390B7F" w:rsidRPr="00904318" w:rsidRDefault="00390B7F" w:rsidP="00390B7F">
            <w:r w:rsidRPr="00904318">
              <w:t>Binomial               Authority</w:t>
            </w:r>
          </w:p>
          <w:p w:rsidR="00390B7F" w:rsidRPr="00904318" w:rsidRDefault="00390B7F" w:rsidP="00390B7F">
            <w:r w:rsidRPr="00904318">
              <w:t>Family                Common name</w:t>
            </w:r>
          </w:p>
          <w:p w:rsidR="00390B7F" w:rsidRPr="00904318" w:rsidRDefault="00390B7F" w:rsidP="00390B7F"/>
          <w:p w:rsidR="00390B7F" w:rsidRPr="00904318" w:rsidRDefault="00390B7F" w:rsidP="00390B7F">
            <w:pPr>
              <w:rPr>
                <w:i/>
              </w:rPr>
            </w:pPr>
            <w:r w:rsidRPr="00904318">
              <w:rPr>
                <w:i/>
              </w:rPr>
              <w:t>Please do not make notations in this space, as these labels will not be included with the specimens once cataloged. You can make additional notations on the reverse of this temporary label, or on separate archival paper, with the collection number noted.</w:t>
            </w:r>
          </w:p>
          <w:p w:rsidR="00390B7F" w:rsidRPr="00904318" w:rsidRDefault="00390B7F" w:rsidP="00390B7F">
            <w:pPr>
              <w:autoSpaceDN w:val="0"/>
            </w:pPr>
          </w:p>
        </w:tc>
        <w:tc>
          <w:tcPr>
            <w:tcW w:w="2988" w:type="dxa"/>
            <w:tcBorders>
              <w:top w:val="single" w:sz="4" w:space="0" w:color="auto"/>
              <w:left w:val="nil"/>
              <w:bottom w:val="single" w:sz="4" w:space="0" w:color="auto"/>
            </w:tcBorders>
          </w:tcPr>
          <w:p w:rsidR="00390B7F" w:rsidRDefault="00390B7F" w:rsidP="00390B7F">
            <w:pPr>
              <w:rPr>
                <w:i/>
              </w:rPr>
            </w:pPr>
            <w:r w:rsidRPr="00904318">
              <w:rPr>
                <w:i/>
              </w:rPr>
              <w:t>Please make all of your notations anywhere in this space. This portion will be cut off and affixed to the actual herbarium sheet, with the official label.</w:t>
            </w:r>
          </w:p>
          <w:p w:rsidR="00BC78A7" w:rsidRPr="00904318" w:rsidRDefault="00BC78A7" w:rsidP="00390B7F">
            <w:pPr>
              <w:rPr>
                <w:i/>
              </w:rPr>
            </w:pPr>
          </w:p>
          <w:p w:rsidR="00390B7F" w:rsidRPr="00904318" w:rsidRDefault="00390B7F" w:rsidP="00390B7F">
            <w:pPr>
              <w:rPr>
                <w:sz w:val="18"/>
                <w:szCs w:val="18"/>
              </w:rPr>
            </w:pPr>
            <w:r w:rsidRPr="00904318">
              <w:rPr>
                <w:sz w:val="18"/>
                <w:szCs w:val="18"/>
              </w:rPr>
              <w:t>Det: Margriet Wetherwax</w:t>
            </w:r>
          </w:p>
          <w:p w:rsidR="00390B7F" w:rsidRPr="00904318" w:rsidRDefault="00390B7F" w:rsidP="00390B7F">
            <w:pPr>
              <w:rPr>
                <w:sz w:val="18"/>
                <w:szCs w:val="18"/>
              </w:rPr>
            </w:pPr>
            <w:r w:rsidRPr="00904318">
              <w:rPr>
                <w:sz w:val="18"/>
                <w:szCs w:val="18"/>
              </w:rPr>
              <w:t>Date:</w:t>
            </w:r>
          </w:p>
          <w:p w:rsidR="00390B7F" w:rsidRPr="00904318" w:rsidRDefault="00390B7F" w:rsidP="00390B7F">
            <w:pPr>
              <w:autoSpaceDN w:val="0"/>
            </w:pPr>
          </w:p>
        </w:tc>
      </w:tr>
    </w:tbl>
    <w:p w:rsidR="00390B7F" w:rsidRPr="00400CB9" w:rsidRDefault="00390B7F" w:rsidP="0021627F">
      <w:pPr>
        <w:pStyle w:val="SOPFigure"/>
      </w:pPr>
      <w:r w:rsidRPr="0045714C">
        <w:rPr>
          <w:b/>
        </w:rPr>
        <w:t>Figure 2</w:t>
      </w:r>
      <w:r w:rsidRPr="0045714C">
        <w:t xml:space="preserve">. </w:t>
      </w:r>
      <w:r w:rsidRPr="00400CB9">
        <w:t>Temporary label to be attached to specimens sent off for verification.</w:t>
      </w:r>
    </w:p>
    <w:p w:rsidR="00390B7F" w:rsidRPr="006F7EF0" w:rsidRDefault="00390B7F" w:rsidP="006F7EF0">
      <w:bookmarkStart w:id="2700" w:name="_Toc168385409"/>
      <w:bookmarkStart w:id="2701" w:name="_Toc160953985"/>
    </w:p>
    <w:p w:rsidR="00390B7F" w:rsidRPr="00117208" w:rsidRDefault="00390B7F" w:rsidP="00D74E2A">
      <w:pPr>
        <w:pStyle w:val="SOP3rd"/>
      </w:pPr>
      <w:r w:rsidRPr="0045714C">
        <w:t>Accessioning the specimen into the formal herbarium collection</w:t>
      </w:r>
      <w:bookmarkEnd w:id="2700"/>
      <w:bookmarkEnd w:id="2701"/>
    </w:p>
    <w:p w:rsidR="00390B7F" w:rsidRDefault="00390B7F" w:rsidP="00390B7F">
      <w:r>
        <w:t xml:space="preserve">A collection of dried plants to be added to the parks’ herbarium needs an accession number, as a group, and individual catalog numbers for each specimen. Obtain these from the </w:t>
      </w:r>
      <w:r w:rsidR="00BD1B24">
        <w:t>museum c</w:t>
      </w:r>
      <w:r>
        <w:t>urator. Specimens collected as part of a study should be accessioned together, clearly indicating relevant study information. Researchers who have collected specimens under a Scientific Research and Collecting Permit must provide cataloging dat</w:t>
      </w:r>
      <w:r w:rsidR="00BD1B24">
        <w:t>a in the form specified by the museum c</w:t>
      </w:r>
      <w:r>
        <w:t xml:space="preserve">urator in the permit. Catalogued specimens must be entered into the ANCS+ database. Contact the </w:t>
      </w:r>
      <w:r w:rsidR="00BD1B24">
        <w:t>herbarium manager or museum c</w:t>
      </w:r>
      <w:r>
        <w:t>urator for procedures and permit requirements if applicable. Remember that in entering the specimen you should be preserving the process as well as the final identification, so original identifications and identifiers should be recorded even if incorrect. Information needed for ANCS+ includes the data from the sheet above, as well as the date of any subsequent identifications and the name of the person identifying (verifying) the specimen.</w:t>
      </w:r>
    </w:p>
    <w:p w:rsidR="0021627F" w:rsidRDefault="0021627F" w:rsidP="00390B7F"/>
    <w:p w:rsidR="00390B7F" w:rsidRPr="006F7EF0" w:rsidRDefault="00CE0595" w:rsidP="006F7EF0">
      <w:bookmarkStart w:id="2702" w:name="_Toc168385410"/>
      <w:bookmarkStart w:id="2703" w:name="_Toc160953986"/>
      <w:r>
        <w:rPr>
          <w:noProof/>
        </w:rPr>
        <mc:AlternateContent>
          <mc:Choice Requires="wps">
            <w:drawing>
              <wp:inline distT="0" distB="0" distL="0" distR="0" wp14:anchorId="6DF02FC6" wp14:editId="3265A5F5">
                <wp:extent cx="5368290" cy="445135"/>
                <wp:effectExtent l="9525" t="9525" r="13335" b="12065"/>
                <wp:docPr id="119" name="Text Box 10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290" cy="445135"/>
                        </a:xfrm>
                        <a:prstGeom prst="rect">
                          <a:avLst/>
                        </a:prstGeom>
                        <a:solidFill>
                          <a:srgbClr val="FFFFFF"/>
                        </a:solidFill>
                        <a:ln w="9525">
                          <a:solidFill>
                            <a:srgbClr val="000000"/>
                          </a:solidFill>
                          <a:miter lim="800000"/>
                          <a:headEnd/>
                          <a:tailEnd/>
                        </a:ln>
                      </wps:spPr>
                      <wps:txbx>
                        <w:txbxContent>
                          <w:p w:rsidR="00E01466" w:rsidRDefault="00E01466" w:rsidP="0021627F">
                            <w:pPr>
                              <w:rPr>
                                <w:b/>
                                <w:i/>
                              </w:rPr>
                            </w:pPr>
                            <w:r>
                              <w:rPr>
                                <w:b/>
                                <w:i/>
                              </w:rPr>
                              <w:t>SPECIMENS MUST INCLUDE LOCATION, HABITAT AND COLLECTION DATA TO BE ACCESSIONED AND INCLUDED IN NPSPECIES.</w:t>
                            </w:r>
                          </w:p>
                        </w:txbxContent>
                      </wps:txbx>
                      <wps:bodyPr rot="0" vert="horz" wrap="square" lIns="91440" tIns="45720" rIns="91440" bIns="45720" anchor="t" anchorCtr="0" upright="1">
                        <a:noAutofit/>
                      </wps:bodyPr>
                    </wps:wsp>
                  </a:graphicData>
                </a:graphic>
              </wp:inline>
            </w:drawing>
          </mc:Choice>
          <mc:Fallback>
            <w:pict>
              <v:shape id="Text Box 1088" o:spid="_x0000_s1268" type="#_x0000_t202" style="width:422.7pt;height: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">
                <v:textbox>
                  <w:txbxContent>
                    <w:p w:rsidR="00E01466" w:rsidRDefault="00E01466" w:rsidP="0021627F">
                      <w:pPr>
                        <w:rPr>
                          <w:b/>
                          <w:i/>
                        </w:rPr>
                      </w:pPr>
                      <w:r>
                        <w:rPr>
                          <w:b/>
                          <w:i/>
                        </w:rPr>
                        <w:t>SPECIMENS MUST INCLUDE LOCATION, HABITAT AND COLLECTION DATA TO BE ACCESSIONED AND INCLUDED IN NPSPECIES.</w:t>
                      </w:r>
                    </w:p>
                  </w:txbxContent>
                </v:textbox>
                <w10:anchorlock/>
              </v:shape>
            </w:pict>
          </mc:Fallback>
        </mc:AlternateContent>
      </w:r>
    </w:p>
    <w:p w:rsidR="0021627F" w:rsidRPr="0021627F" w:rsidRDefault="0021627F" w:rsidP="0021627F"/>
    <w:p w:rsidR="00390B7F" w:rsidRDefault="00390B7F" w:rsidP="00D74E2A">
      <w:pPr>
        <w:pStyle w:val="SOP3rd"/>
      </w:pPr>
      <w:r w:rsidRPr="0045714C">
        <w:t>Adding the specimen into NPSpecies</w:t>
      </w:r>
      <w:bookmarkEnd w:id="2702"/>
      <w:bookmarkEnd w:id="2703"/>
    </w:p>
    <w:p w:rsidR="00390B7F" w:rsidRDefault="00390B7F" w:rsidP="00390B7F">
      <w:r>
        <w:t xml:space="preserve">Currently, some duplication of data exists between park herbaria and NPSpecies. Researchers who have collected specimens under a Scientific Research and Collecting Permit under I&amp;M must also provide data in electronic format suitable for upload into NPSpecies. Updates to the park species list and to NPSpecies need to be accompanied by a voucher specimen and coordinated through an NPSpecies “gatekeeper.” </w:t>
      </w:r>
      <w:r w:rsidRPr="003864F8">
        <w:t xml:space="preserve">The current coordinator for data updates is </w:t>
      </w:r>
      <w:r>
        <w:t xml:space="preserve">the </w:t>
      </w:r>
      <w:r w:rsidR="0064786C">
        <w:t>data manager</w:t>
      </w:r>
      <w:r w:rsidRPr="003864F8">
        <w:t>. S</w:t>
      </w:r>
      <w:r>
        <w:t>/</w:t>
      </w:r>
      <w:r w:rsidRPr="003864F8">
        <w:t>he can provide you with the template with which you can record your collection information.</w:t>
      </w:r>
    </w:p>
    <w:p w:rsidR="00BC78A7" w:rsidRDefault="00BC78A7" w:rsidP="00390B7F"/>
    <w:p w:rsidR="00390B7F" w:rsidRPr="00117208" w:rsidRDefault="00390B7F" w:rsidP="004D394E">
      <w:pPr>
        <w:pStyle w:val="SOP2nd"/>
      </w:pPr>
      <w:bookmarkStart w:id="2704" w:name="_Toc168385411"/>
      <w:bookmarkStart w:id="2705" w:name="_Toc160953987"/>
      <w:r w:rsidRPr="0045714C">
        <w:lastRenderedPageBreak/>
        <w:t>Mounting the specimen</w:t>
      </w:r>
      <w:bookmarkEnd w:id="2704"/>
      <w:bookmarkEnd w:id="2705"/>
    </w:p>
    <w:p w:rsidR="00390B7F" w:rsidRDefault="00390B7F" w:rsidP="00390B7F">
      <w:r>
        <w:t xml:space="preserve">Once specimens are identified and verified, they may be mounted. Mounting can take place before or after accessioning. Not all pressed material must (or should) be mounted: only the most complete plants, plus additional fertile material or leaf variations, should be adhered to a sheet—enough to show the plant’s characteristics, but not so much as to crowd the page. Split into “a” and “b” sheets if necessary, and be sure to leave room for label information. </w:t>
      </w:r>
      <w:r w:rsidR="00086FA0">
        <w:t xml:space="preserve">Additional information is available in the NPS Museum Handbook (NPS </w:t>
      </w:r>
      <w:r w:rsidR="006A12CA">
        <w:t xml:space="preserve">1990) </w:t>
      </w:r>
      <w:r w:rsidR="00086FA0">
        <w:t xml:space="preserve">which is a complete reference guide on how to manage, preserve, document, access and use NPS museum collections. </w:t>
      </w:r>
      <w:r>
        <w:t>If you are inexperienced at mounting, consult I&amp;M or local experts and/or look into one of the references listed at the end of this document.</w:t>
      </w:r>
    </w:p>
    <w:p w:rsidR="00390B7F" w:rsidRDefault="00390B7F" w:rsidP="00390B7F"/>
    <w:p w:rsidR="00390B7F" w:rsidRDefault="00390B7F" w:rsidP="004D394E">
      <w:pPr>
        <w:pStyle w:val="SOP2nd"/>
      </w:pPr>
      <w:bookmarkStart w:id="2706" w:name="_Toc168385412"/>
      <w:bookmarkStart w:id="2707" w:name="_Toc160953988"/>
      <w:r>
        <w:t>Glossary</w:t>
      </w:r>
      <w:bookmarkEnd w:id="2706"/>
      <w:bookmarkEnd w:id="2707"/>
    </w:p>
    <w:p w:rsidR="00390B7F" w:rsidRPr="0066717C" w:rsidRDefault="00390B7F" w:rsidP="0021627F">
      <w:pPr>
        <w:spacing w:after="120"/>
        <w:ind w:left="720" w:hanging="720"/>
      </w:pPr>
      <w:r w:rsidRPr="0066717C">
        <w:rPr>
          <w:i/>
        </w:rPr>
        <w:t>Accession number</w:t>
      </w:r>
      <w:r>
        <w:t xml:space="preserve">: </w:t>
      </w:r>
      <w:r w:rsidRPr="0066717C">
        <w:t>The number assigned to an object or group of objects to be added to the parks’ collection.</w:t>
      </w:r>
    </w:p>
    <w:p w:rsidR="00390B7F" w:rsidRPr="0066717C" w:rsidRDefault="00390B7F" w:rsidP="0021627F">
      <w:pPr>
        <w:spacing w:after="120"/>
        <w:ind w:left="720" w:hanging="720"/>
      </w:pPr>
      <w:r w:rsidRPr="0066717C">
        <w:rPr>
          <w:i/>
        </w:rPr>
        <w:t>Authority</w:t>
      </w:r>
      <w:r w:rsidRPr="0066717C">
        <w:t>:</w:t>
      </w:r>
      <w:r>
        <w:t xml:space="preserve"> </w:t>
      </w:r>
      <w:r w:rsidRPr="0066717C">
        <w:t xml:space="preserve">The original publishing author for a scientific name. </w:t>
      </w:r>
    </w:p>
    <w:p w:rsidR="00390B7F" w:rsidRPr="0066717C" w:rsidRDefault="00390B7F" w:rsidP="0021627F">
      <w:pPr>
        <w:spacing w:after="120"/>
        <w:ind w:left="720" w:hanging="720"/>
      </w:pPr>
      <w:r w:rsidRPr="0066717C">
        <w:rPr>
          <w:i/>
        </w:rPr>
        <w:t>Binomial</w:t>
      </w:r>
      <w:r w:rsidRPr="0066717C">
        <w:t>:</w:t>
      </w:r>
      <w:r>
        <w:t xml:space="preserve"> </w:t>
      </w:r>
      <w:r w:rsidRPr="0066717C">
        <w:t>The genus and species of a scientific name. Taken here in the broad sense to include subspecies.</w:t>
      </w:r>
    </w:p>
    <w:p w:rsidR="00390B7F" w:rsidRPr="0066717C" w:rsidRDefault="00390B7F" w:rsidP="0021627F">
      <w:pPr>
        <w:spacing w:after="120"/>
        <w:ind w:left="720" w:hanging="720"/>
      </w:pPr>
      <w:r w:rsidRPr="0066717C">
        <w:rPr>
          <w:i/>
        </w:rPr>
        <w:t>NPSpecies</w:t>
      </w:r>
      <w:r w:rsidRPr="0066717C">
        <w:t>:</w:t>
      </w:r>
      <w:r>
        <w:t xml:space="preserve"> </w:t>
      </w:r>
      <w:r w:rsidRPr="0066717C">
        <w:t>The National Park Service catalog for natural resource inventory data.</w:t>
      </w:r>
    </w:p>
    <w:p w:rsidR="00390B7F" w:rsidRPr="0066717C" w:rsidRDefault="00390B7F" w:rsidP="0021627F">
      <w:pPr>
        <w:spacing w:after="120"/>
        <w:ind w:left="720" w:hanging="720"/>
      </w:pPr>
      <w:r w:rsidRPr="0066717C">
        <w:rPr>
          <w:i/>
        </w:rPr>
        <w:t>Phenotypic</w:t>
      </w:r>
      <w:r w:rsidRPr="0066717C">
        <w:t>:</w:t>
      </w:r>
      <w:r>
        <w:t xml:space="preserve"> </w:t>
      </w:r>
      <w:r w:rsidRPr="0066717C">
        <w:t>The outward expression of genetic; flowers of Scotch broom show phenotypic variation in that some are all yellow and some have red wings.</w:t>
      </w:r>
    </w:p>
    <w:p w:rsidR="00390B7F" w:rsidRPr="0066717C" w:rsidRDefault="00390B7F" w:rsidP="0021627F">
      <w:pPr>
        <w:spacing w:after="120"/>
        <w:ind w:left="720" w:hanging="720"/>
      </w:pPr>
      <w:r w:rsidRPr="0066717C">
        <w:rPr>
          <w:i/>
        </w:rPr>
        <w:t>UTM</w:t>
      </w:r>
      <w:r w:rsidRPr="0066717C">
        <w:t>: Universal Transverse Mercator (or latitude/longitude) in pinpointing a location.</w:t>
      </w:r>
    </w:p>
    <w:p w:rsidR="00390B7F" w:rsidRPr="0066717C" w:rsidRDefault="00390B7F" w:rsidP="0021627F">
      <w:pPr>
        <w:spacing w:after="120"/>
        <w:ind w:left="720" w:hanging="720"/>
      </w:pPr>
      <w:r w:rsidRPr="0066717C">
        <w:rPr>
          <w:i/>
        </w:rPr>
        <w:t>Voucher</w:t>
      </w:r>
      <w:r w:rsidRPr="0066717C">
        <w:t>:</w:t>
      </w:r>
      <w:r>
        <w:t xml:space="preserve"> </w:t>
      </w:r>
      <w:r w:rsidRPr="0066717C">
        <w:t>A physical representation of a plant observation; the pressed, mounted plant “vouching” that a plant was found in a given location.</w:t>
      </w:r>
    </w:p>
    <w:p w:rsidR="00390B7F" w:rsidRPr="000A48FC" w:rsidRDefault="00390B7F" w:rsidP="000A48FC">
      <w:bookmarkStart w:id="2708" w:name="_Toc168385413"/>
      <w:bookmarkStart w:id="2709" w:name="_Toc160953989"/>
    </w:p>
    <w:bookmarkEnd w:id="2708"/>
    <w:bookmarkEnd w:id="2709"/>
    <w:p w:rsidR="00390B7F" w:rsidRDefault="00390B7F" w:rsidP="004D394E">
      <w:pPr>
        <w:pStyle w:val="SOP2nd"/>
      </w:pPr>
      <w:r>
        <w:t xml:space="preserve">Suggested </w:t>
      </w:r>
      <w:smartTag w:uri="urn:schemas-microsoft-com:office:smarttags" w:element="place">
        <w:smartTag w:uri="urn:schemas-microsoft-com:office:smarttags" w:element="City">
          <w:r>
            <w:t>Reading</w:t>
          </w:r>
        </w:smartTag>
      </w:smartTag>
    </w:p>
    <w:p w:rsidR="00390B7F" w:rsidRDefault="00390B7F" w:rsidP="00390B7F">
      <w:pPr>
        <w:ind w:left="360" w:hanging="360"/>
      </w:pPr>
      <w:r>
        <w:t xml:space="preserve">Bridson, D. and Forman, L., editors. 1992. </w:t>
      </w:r>
      <w:r>
        <w:rPr>
          <w:rStyle w:val="Emphasis"/>
        </w:rPr>
        <w:t>The Herbarium Handbook</w:t>
      </w:r>
      <w:r>
        <w:t xml:space="preserve">, rev. ed. Kew, </w:t>
      </w:r>
      <w:smartTag w:uri="urn:schemas-microsoft-com:office:smarttags" w:element="place">
        <w:smartTag w:uri="urn:schemas-microsoft-com:office:smarttags" w:element="PlaceName">
          <w:r>
            <w:t>Royal</w:t>
          </w:r>
        </w:smartTag>
        <w:r>
          <w:t xml:space="preserve"> </w:t>
        </w:r>
        <w:smartTag w:uri="urn:schemas-microsoft-com:office:smarttags" w:element="PlaceType">
          <w:r>
            <w:t>Botanic Gardens</w:t>
          </w:r>
        </w:smartTag>
      </w:smartTag>
      <w:r>
        <w:t>.</w:t>
      </w:r>
    </w:p>
    <w:p w:rsidR="00390B7F" w:rsidRDefault="00390B7F" w:rsidP="00390B7F">
      <w:pPr>
        <w:ind w:left="360" w:hanging="360"/>
      </w:pPr>
    </w:p>
    <w:p w:rsidR="006A12CA" w:rsidRDefault="006A12CA" w:rsidP="006A12CA">
      <w:pPr>
        <w:spacing w:after="240"/>
        <w:ind w:left="720" w:hanging="720"/>
      </w:pPr>
      <w:r>
        <w:t>National Park Service (NPS</w:t>
      </w:r>
      <w:r w:rsidRPr="00484A4B">
        <w:t xml:space="preserve">). 1990. Museum Management Handbook. Available at </w:t>
      </w:r>
      <w:hyperlink r:id="rId279" w:history="1">
        <w:r w:rsidRPr="00484A4B">
          <w:rPr>
            <w:rStyle w:val="Hyperlink"/>
            <w:sz w:val="24"/>
            <w:szCs w:val="22"/>
            <w:u w:val="none"/>
          </w:rPr>
          <w:t>http://www.nps.gov/history/museum/publications/Museum%20Handbook%20with%20Quick%20Reference.pdf</w:t>
        </w:r>
      </w:hyperlink>
      <w:r>
        <w:t xml:space="preserve"> (accessed on </w:t>
      </w:r>
      <w:r w:rsidR="00484A4B">
        <w:t>16</w:t>
      </w:r>
      <w:r>
        <w:t xml:space="preserve"> </w:t>
      </w:r>
      <w:r w:rsidR="00484A4B">
        <w:t>March 2011</w:t>
      </w:r>
      <w:r>
        <w:t>).</w:t>
      </w:r>
    </w:p>
    <w:p w:rsidR="006A12CA" w:rsidRDefault="006A12CA" w:rsidP="00390B7F">
      <w:pPr>
        <w:ind w:left="360" w:hanging="360"/>
      </w:pPr>
      <w:r>
        <w:t xml:space="preserve">NPS Museum Management Handbook for collections </w:t>
      </w:r>
    </w:p>
    <w:p w:rsidR="006A12CA" w:rsidRDefault="006A12CA" w:rsidP="00390B7F">
      <w:pPr>
        <w:ind w:left="360" w:hanging="360"/>
      </w:pPr>
    </w:p>
    <w:p w:rsidR="00134889" w:rsidRDefault="00390B7F" w:rsidP="00134889">
      <w:pPr>
        <w:ind w:left="360" w:hanging="360"/>
      </w:pPr>
      <w:r>
        <w:t xml:space="preserve">United States Department of Agriculture, Agricultural Research Service. 1971. </w:t>
      </w:r>
      <w:r>
        <w:rPr>
          <w:i/>
        </w:rPr>
        <w:t>Preparing Herbarium Specimens of Vascular Plants</w:t>
      </w:r>
      <w:r>
        <w:t>. U.S. Government P</w:t>
      </w:r>
      <w:r w:rsidR="008A09B8">
        <w:t>rinting Office. Washington, D.C</w:t>
      </w:r>
      <w:r>
        <w:t>.</w:t>
      </w:r>
    </w:p>
    <w:p w:rsidR="001578A6" w:rsidRDefault="001578A6" w:rsidP="00134889">
      <w:pPr>
        <w:ind w:left="360" w:hanging="360"/>
      </w:pPr>
    </w:p>
    <w:p w:rsidR="001578A6" w:rsidRDefault="0032201F" w:rsidP="001578A6">
      <w:pPr>
        <w:pStyle w:val="SOP2nd"/>
      </w:pPr>
      <w:r>
        <w:t>Literature Cited</w:t>
      </w:r>
    </w:p>
    <w:p w:rsidR="001578A6" w:rsidRDefault="00246D6B" w:rsidP="00134889">
      <w:pPr>
        <w:ind w:left="360" w:hanging="360"/>
        <w:sectPr w:rsidR="001578A6" w:rsidSect="00390B7F">
          <w:footerReference w:type="default" r:id="rId280"/>
          <w:pgSz w:w="12240" w:h="15840" w:code="1"/>
          <w:pgMar w:top="1440" w:right="1440" w:bottom="1440" w:left="1440" w:header="720" w:footer="720" w:gutter="0"/>
          <w:pgNumType w:start="1" w:chapStyle="1"/>
          <w:cols w:space="720"/>
          <w:docGrid w:linePitch="360"/>
        </w:sectPr>
      </w:pPr>
      <w:r>
        <w:fldChar w:fldCharType="begin"/>
      </w:r>
      <w:r w:rsidR="0032201F">
        <w:instrText xml:space="preserve"> ADDIN EN.SECTION.REFLIST </w:instrText>
      </w:r>
      <w:r>
        <w:fldChar w:fldCharType="separate"/>
      </w:r>
      <w:r w:rsidR="0032201F">
        <w:rPr>
          <w:noProof/>
        </w:rPr>
        <w:t xml:space="preserve">State of Hawaii. 2011. Plant Extinction Prevention Program website. </w:t>
      </w:r>
      <w:r w:rsidR="0032201F" w:rsidRPr="007F2C34">
        <w:rPr>
          <w:noProof/>
          <w:u w:val="single"/>
        </w:rPr>
        <w:t>http://hawaii.gov/dlnr/dofaw/rpc/pep-program</w:t>
      </w:r>
      <w:r w:rsidR="0032201F">
        <w:rPr>
          <w:noProof/>
        </w:rPr>
        <w:t xml:space="preserve"> (accessed 5 May 2011).</w:t>
      </w:r>
      <w:r>
        <w:fldChar w:fldCharType="end"/>
      </w:r>
      <w:bookmarkStart w:id="2710" w:name="SOP11"/>
      <w:bookmarkStart w:id="2711" w:name="_Toc242255182"/>
    </w:p>
    <w:p w:rsidR="001F42C3" w:rsidRDefault="00390B7F" w:rsidP="001578A6">
      <w:pPr>
        <w:pStyle w:val="SOPTitle"/>
      </w:pPr>
      <w:r w:rsidRPr="00F433AE">
        <w:lastRenderedPageBreak/>
        <w:t>Standard Operating Procedure (SOP) #11</w:t>
      </w:r>
    </w:p>
    <w:p w:rsidR="00390B7F" w:rsidRPr="00F433AE" w:rsidRDefault="00390B7F" w:rsidP="001F42C3">
      <w:pPr>
        <w:pStyle w:val="SOPSubtitle"/>
      </w:pPr>
      <w:bookmarkStart w:id="2712" w:name="_Toc266424465"/>
      <w:bookmarkStart w:id="2713" w:name="_Toc266424730"/>
      <w:bookmarkStart w:id="2714" w:name="_Toc266709719"/>
      <w:bookmarkEnd w:id="2710"/>
      <w:r w:rsidRPr="00F433AE">
        <w:t>After the Field Season</w:t>
      </w:r>
      <w:bookmarkEnd w:id="2711"/>
      <w:bookmarkEnd w:id="2712"/>
      <w:bookmarkEnd w:id="2713"/>
      <w:bookmarkEnd w:id="2714"/>
    </w:p>
    <w:p w:rsidR="00390B7F" w:rsidRDefault="00390B7F" w:rsidP="00390B7F">
      <w:r>
        <w:t>Version 1.0 (</w:t>
      </w:r>
      <w:r w:rsidR="00C21A6C">
        <w:t>January 28, 2011</w:t>
      </w:r>
      <w:r>
        <w:t>)</w:t>
      </w:r>
    </w:p>
    <w:p w:rsidR="00390B7F" w:rsidRDefault="00390B7F" w:rsidP="00390B7F"/>
    <w:p w:rsidR="001F42C3" w:rsidRDefault="001F42C3" w:rsidP="000A48FC">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506085" w:rsidRPr="006F7EF0" w:rsidRDefault="00506085" w:rsidP="006F7EF0"/>
    <w:p w:rsidR="00390B7F" w:rsidRDefault="00390B7F" w:rsidP="004D394E">
      <w:pPr>
        <w:pStyle w:val="SOP2nd"/>
      </w:pPr>
      <w:r w:rsidRPr="009B493E">
        <w:t>Purpose</w:t>
      </w:r>
    </w:p>
    <w:p w:rsidR="00390B7F" w:rsidRPr="002E631C" w:rsidRDefault="00390B7F" w:rsidP="00390B7F">
      <w:r w:rsidRPr="0001175C">
        <w:t xml:space="preserve">This </w:t>
      </w:r>
      <w:r w:rsidR="00400245">
        <w:t>SOP</w:t>
      </w:r>
      <w:r w:rsidRPr="0001175C">
        <w:t xml:space="preserve"> explains procedures that all field </w:t>
      </w:r>
      <w:r>
        <w:t>crew member</w:t>
      </w:r>
      <w:r w:rsidRPr="0001175C">
        <w:t xml:space="preserve">s should be familiar with and follow after the field season </w:t>
      </w:r>
      <w:r w:rsidR="00400245">
        <w:t xml:space="preserve">for Pacific Island Network (PACN) </w:t>
      </w:r>
      <w:r w:rsidR="00135676">
        <w:t xml:space="preserve">focal terrestrial plant communities </w:t>
      </w:r>
      <w:r w:rsidR="00400245">
        <w:t xml:space="preserve">monitoring </w:t>
      </w:r>
      <w:r w:rsidRPr="0001175C">
        <w:t>is completed.</w:t>
      </w:r>
    </w:p>
    <w:p w:rsidR="00506085" w:rsidRPr="006F7EF0" w:rsidRDefault="00506085" w:rsidP="006F7EF0">
      <w:bookmarkStart w:id="2715" w:name="_Toc140393602"/>
    </w:p>
    <w:p w:rsidR="00390B7F" w:rsidRDefault="00390B7F" w:rsidP="004D394E">
      <w:pPr>
        <w:pStyle w:val="SOP2nd"/>
      </w:pPr>
      <w:r w:rsidRPr="00745944">
        <w:t>Procedures</w:t>
      </w:r>
      <w:bookmarkEnd w:id="2715"/>
    </w:p>
    <w:p w:rsidR="00390B7F" w:rsidRDefault="00390B7F" w:rsidP="00390B7F">
      <w:r>
        <w:t>The following list summarizes the procedures to follow after the field season.</w:t>
      </w:r>
    </w:p>
    <w:p w:rsidR="000A48FC" w:rsidRPr="002E631C" w:rsidRDefault="000A48FC" w:rsidP="00390B7F"/>
    <w:p w:rsidR="00390B7F" w:rsidRDefault="00390B7F" w:rsidP="000A48FC">
      <w:pPr>
        <w:numPr>
          <w:ilvl w:val="0"/>
          <w:numId w:val="54"/>
        </w:numPr>
        <w:tabs>
          <w:tab w:val="clear" w:pos="720"/>
        </w:tabs>
        <w:spacing w:after="60"/>
        <w:ind w:left="360"/>
      </w:pPr>
      <w:r>
        <w:t xml:space="preserve">Clean, inspect and </w:t>
      </w:r>
      <w:r w:rsidRPr="00770790">
        <w:t xml:space="preserve">repair all equipment prior to returning them to their proper storage areas </w:t>
      </w:r>
      <w:r>
        <w:t xml:space="preserve">at the PACN </w:t>
      </w:r>
      <w:r w:rsidRPr="00770790">
        <w:t xml:space="preserve">I&amp;M </w:t>
      </w:r>
      <w:r>
        <w:t>facilities</w:t>
      </w:r>
      <w:r w:rsidRPr="00770790">
        <w:t>.</w:t>
      </w:r>
      <w:r>
        <w:t xml:space="preserve"> All field equipment should also be decontaminated according to SOP #4 “Sanitation Procedure.” </w:t>
      </w:r>
      <w:r w:rsidRPr="00770790">
        <w:t>All references manuals should be re-shelved on their appropriate bookshelf.</w:t>
      </w:r>
      <w:r>
        <w:t xml:space="preserve"> </w:t>
      </w:r>
      <w:r w:rsidRPr="00770790">
        <w:t>Other reference materials and extra data sheets need to be filed in their appropriate filing cabinet.</w:t>
      </w:r>
      <w:r>
        <w:t xml:space="preserve"> </w:t>
      </w:r>
      <w:r w:rsidRPr="00770790">
        <w:t>Clean the insides and outsides of all vehicles used in the field.</w:t>
      </w:r>
    </w:p>
    <w:p w:rsidR="00390B7F" w:rsidRDefault="00390B7F" w:rsidP="000A48FC">
      <w:pPr>
        <w:numPr>
          <w:ilvl w:val="0"/>
          <w:numId w:val="54"/>
        </w:numPr>
        <w:tabs>
          <w:tab w:val="clear" w:pos="720"/>
        </w:tabs>
        <w:spacing w:after="60"/>
        <w:ind w:left="360"/>
      </w:pPr>
      <w:r>
        <w:t xml:space="preserve">Remove the memory card from the camera and store with the camera. </w:t>
      </w:r>
      <w:r w:rsidRPr="006F4012">
        <w:t>Remove the camera power supply and place it</w:t>
      </w:r>
      <w:r>
        <w:t xml:space="preserve"> in the camera battery charger.</w:t>
      </w:r>
      <w:r w:rsidRPr="006F4012">
        <w:t xml:space="preserve"> Put the camera in its case and plac</w:t>
      </w:r>
      <w:r>
        <w:t>e in cool, dry, secure storage.</w:t>
      </w:r>
      <w:r w:rsidRPr="006F4012">
        <w:t xml:space="preserve"> After the power supply is recharged, place it in the case with the camera.</w:t>
      </w:r>
    </w:p>
    <w:p w:rsidR="00390B7F" w:rsidRDefault="00390B7F" w:rsidP="000A48FC">
      <w:pPr>
        <w:numPr>
          <w:ilvl w:val="0"/>
          <w:numId w:val="54"/>
        </w:numPr>
        <w:tabs>
          <w:tab w:val="clear" w:pos="720"/>
        </w:tabs>
        <w:spacing w:after="60"/>
        <w:ind w:left="360"/>
      </w:pPr>
      <w:r>
        <w:t>Prepare a maintenance log that clearly identifies each piece of gear, the date serviced, and the type of maintenance performed.</w:t>
      </w:r>
    </w:p>
    <w:p w:rsidR="00390B7F" w:rsidRDefault="00390B7F" w:rsidP="000A48FC">
      <w:pPr>
        <w:numPr>
          <w:ilvl w:val="0"/>
          <w:numId w:val="54"/>
        </w:numPr>
        <w:tabs>
          <w:tab w:val="clear" w:pos="720"/>
        </w:tabs>
        <w:spacing w:after="60"/>
        <w:ind w:left="360"/>
      </w:pPr>
      <w:r w:rsidRPr="00770790">
        <w:t>Organize field data sheets and check that they have been filled out completely.</w:t>
      </w:r>
      <w:r>
        <w:t xml:space="preserve"> </w:t>
      </w:r>
      <w:r w:rsidRPr="00770790">
        <w:t>As a rule, all data sheets need to be reviewed for completeness before the crew leaves the field.</w:t>
      </w:r>
      <w:r>
        <w:t xml:space="preserve"> </w:t>
      </w:r>
      <w:r w:rsidRPr="00770790">
        <w:t xml:space="preserve">However, </w:t>
      </w:r>
      <w:r w:rsidRPr="00770790">
        <w:lastRenderedPageBreak/>
        <w:t>because of the number of field days and crew</w:t>
      </w:r>
      <w:r>
        <w:t xml:space="preserve"> </w:t>
      </w:r>
      <w:r w:rsidRPr="00770790">
        <w:t>members, some deficiencies in data recording may not be identified until all data sheet</w:t>
      </w:r>
      <w:r>
        <w:t>s</w:t>
      </w:r>
      <w:r w:rsidRPr="00770790">
        <w:t xml:space="preserve"> have been organized and reviewed as a group</w:t>
      </w:r>
      <w:r>
        <w:t xml:space="preserve">. </w:t>
      </w:r>
    </w:p>
    <w:p w:rsidR="00390B7F" w:rsidRDefault="00390B7F" w:rsidP="000A48FC">
      <w:pPr>
        <w:numPr>
          <w:ilvl w:val="0"/>
          <w:numId w:val="54"/>
        </w:numPr>
        <w:tabs>
          <w:tab w:val="clear" w:pos="720"/>
        </w:tabs>
        <w:spacing w:after="60"/>
        <w:ind w:left="360"/>
      </w:pPr>
      <w:r w:rsidRPr="00770790">
        <w:t xml:space="preserve">At the </w:t>
      </w:r>
      <w:r>
        <w:t xml:space="preserve">earliest practicable time, the </w:t>
      </w:r>
      <w:r w:rsidR="00561520">
        <w:t xml:space="preserve">field leader </w:t>
      </w:r>
      <w:r>
        <w:t xml:space="preserve">and crew members should enter data into the working database, validate it, and file the field season report. Conducting these tasks in a timely manner increases the odds of </w:t>
      </w:r>
      <w:r w:rsidRPr="00770790">
        <w:t xml:space="preserve">identifying </w:t>
      </w:r>
      <w:r>
        <w:t xml:space="preserve">and correcting </w:t>
      </w:r>
      <w:r w:rsidRPr="00770790">
        <w:t>discrepancies and inconsistencies in the data.</w:t>
      </w:r>
      <w:r>
        <w:t xml:space="preserve"> </w:t>
      </w:r>
      <w:r w:rsidRPr="00770790">
        <w:t xml:space="preserve">The </w:t>
      </w:r>
      <w:r w:rsidR="00561520">
        <w:t xml:space="preserve">field leader </w:t>
      </w:r>
      <w:r w:rsidRPr="00770790">
        <w:t xml:space="preserve">is responsible for filing </w:t>
      </w:r>
      <w:r>
        <w:t>all</w:t>
      </w:r>
      <w:r w:rsidRPr="00770790">
        <w:t xml:space="preserve"> field report</w:t>
      </w:r>
      <w:r>
        <w:t>s</w:t>
      </w:r>
      <w:r w:rsidRPr="00770790">
        <w:t>.</w:t>
      </w:r>
      <w:r w:rsidRPr="004242F0">
        <w:t xml:space="preserve"> </w:t>
      </w:r>
    </w:p>
    <w:p w:rsidR="00390B7F" w:rsidRPr="00AC5275" w:rsidRDefault="00390B7F" w:rsidP="000A48FC">
      <w:pPr>
        <w:numPr>
          <w:ilvl w:val="0"/>
          <w:numId w:val="54"/>
        </w:numPr>
        <w:tabs>
          <w:tab w:val="clear" w:pos="720"/>
        </w:tabs>
        <w:spacing w:after="60"/>
        <w:ind w:left="360"/>
      </w:pPr>
      <w:r w:rsidRPr="00770790">
        <w:t>Identify and obtain ancillary data.</w:t>
      </w:r>
      <w:r>
        <w:t xml:space="preserve"> </w:t>
      </w:r>
      <w:r w:rsidRPr="00770790">
        <w:t xml:space="preserve">It is of critical importance that this data be incorporated into the </w:t>
      </w:r>
      <w:r>
        <w:t>plant community</w:t>
      </w:r>
      <w:r w:rsidRPr="00770790">
        <w:t xml:space="preserve"> monitoring efforts.</w:t>
      </w:r>
      <w:r>
        <w:t xml:space="preserve"> </w:t>
      </w:r>
      <w:r w:rsidRPr="00770790">
        <w:t xml:space="preserve">First and foremost, knowledge of management efforts in a park for that year (i.e. </w:t>
      </w:r>
      <w:r>
        <w:t>ungulate control</w:t>
      </w:r>
      <w:r w:rsidRPr="00770790">
        <w:t xml:space="preserve">) </w:t>
      </w:r>
      <w:r>
        <w:t>may</w:t>
      </w:r>
      <w:r w:rsidRPr="00770790">
        <w:t xml:space="preserve"> be used to assess the effects of these efforts on the </w:t>
      </w:r>
      <w:r>
        <w:t>terrestrial plant communities</w:t>
      </w:r>
      <w:r w:rsidRPr="00770790">
        <w:t>.</w:t>
      </w:r>
      <w:r>
        <w:t xml:space="preserve"> </w:t>
      </w:r>
      <w:r w:rsidRPr="00770790">
        <w:t xml:space="preserve">Secondly, data collected by </w:t>
      </w:r>
      <w:r>
        <w:t xml:space="preserve">other PACN Vital Signs (e.g., habitat and vegetation data from the Landbirds </w:t>
      </w:r>
      <w:r w:rsidR="000A5D38">
        <w:t>P</w:t>
      </w:r>
      <w:r>
        <w:t>rotocol, and climate data from the Climate Vital Sign) may</w:t>
      </w:r>
      <w:r w:rsidRPr="00770790">
        <w:t xml:space="preserve"> </w:t>
      </w:r>
      <w:r>
        <w:t>provide</w:t>
      </w:r>
      <w:r w:rsidRPr="00770790">
        <w:t xml:space="preserve"> </w:t>
      </w:r>
      <w:r>
        <w:t>additional information about the status and trends of the terrestrial plant communities monitored in this protocol</w:t>
      </w:r>
      <w:r w:rsidRPr="00770790">
        <w:t>.</w:t>
      </w:r>
      <w:r>
        <w:t xml:space="preserve"> </w:t>
      </w:r>
    </w:p>
    <w:p w:rsidR="00C10363" w:rsidRDefault="00C10363" w:rsidP="000A48FC">
      <w:pPr>
        <w:pStyle w:val="Heading1"/>
        <w:spacing w:line="240" w:lineRule="auto"/>
        <w:ind w:left="360"/>
        <w:sectPr w:rsidR="00C10363" w:rsidSect="00390B7F">
          <w:footerReference w:type="default" r:id="rId281"/>
          <w:pgSz w:w="12240" w:h="15840" w:code="1"/>
          <w:pgMar w:top="1440" w:right="1440" w:bottom="1440" w:left="1440" w:header="720" w:footer="720" w:gutter="0"/>
          <w:pgNumType w:start="1" w:chapStyle="1"/>
          <w:cols w:space="720"/>
          <w:docGrid w:linePitch="360"/>
        </w:sectPr>
      </w:pPr>
      <w:bookmarkStart w:id="2716" w:name="_Toc242255183"/>
    </w:p>
    <w:p w:rsidR="001F42C3" w:rsidRDefault="00390B7F" w:rsidP="001F42C3">
      <w:pPr>
        <w:pStyle w:val="SOPTitle"/>
      </w:pPr>
      <w:bookmarkStart w:id="2717" w:name="SOP12"/>
      <w:r w:rsidRPr="00F433AE">
        <w:lastRenderedPageBreak/>
        <w:t>Standard Operating Procedure (SOP) #12</w:t>
      </w:r>
    </w:p>
    <w:p w:rsidR="00390B7F" w:rsidRPr="00F433AE" w:rsidRDefault="00390B7F" w:rsidP="001F42C3">
      <w:pPr>
        <w:pStyle w:val="SOPSubtitle"/>
      </w:pPr>
      <w:bookmarkStart w:id="2718" w:name="_Toc266424466"/>
      <w:bookmarkStart w:id="2719" w:name="_Toc266424731"/>
      <w:bookmarkStart w:id="2720" w:name="_Toc266709720"/>
      <w:bookmarkEnd w:id="2717"/>
      <w:r w:rsidRPr="00F433AE">
        <w:t>Workspace Setup and Project Records Management</w:t>
      </w:r>
      <w:bookmarkEnd w:id="2718"/>
      <w:bookmarkEnd w:id="2719"/>
      <w:bookmarkEnd w:id="2720"/>
    </w:p>
    <w:p w:rsidR="00390B7F" w:rsidRDefault="00390B7F" w:rsidP="00390B7F">
      <w:r>
        <w:t>Version 1.0 (October 11, 2007)</w:t>
      </w:r>
    </w:p>
    <w:p w:rsidR="00390B7F" w:rsidRDefault="00390B7F" w:rsidP="001F42C3"/>
    <w:p w:rsidR="001F42C3" w:rsidRDefault="001F42C3" w:rsidP="000A48FC">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Default="00390B7F" w:rsidP="00390B7F"/>
    <w:p w:rsidR="00390B7F" w:rsidRDefault="00390B7F" w:rsidP="004D394E">
      <w:pPr>
        <w:pStyle w:val="SOP2nd"/>
      </w:pPr>
      <w:r>
        <w:t>Purpose</w:t>
      </w:r>
    </w:p>
    <w:p w:rsidR="00390B7F" w:rsidRDefault="00390B7F" w:rsidP="00390B7F">
      <w:r w:rsidRPr="00D73AD0">
        <w:t xml:space="preserve">This </w:t>
      </w:r>
      <w:r w:rsidR="00400245">
        <w:t>SOP</w:t>
      </w:r>
      <w:r w:rsidRPr="00D73AD0">
        <w:t xml:space="preserve"> describes</w:t>
      </w:r>
      <w:r w:rsidRPr="00160604">
        <w:t xml:space="preserve"> </w:t>
      </w:r>
      <w:r>
        <w:t>how to set up a proj</w:t>
      </w:r>
      <w:r w:rsidR="00400245">
        <w:t>ect workspace on one’s computer</w:t>
      </w:r>
      <w:r>
        <w:t xml:space="preserve"> and describes the </w:t>
      </w:r>
      <w:r w:rsidR="00FA727E">
        <w:t>Pacific Island Network (</w:t>
      </w:r>
      <w:r>
        <w:t>PACN</w:t>
      </w:r>
      <w:r w:rsidR="00FA727E">
        <w:t>)</w:t>
      </w:r>
      <w:r>
        <w:t xml:space="preserve"> Digital Library which is used for archival of finished </w:t>
      </w:r>
      <w:r w:rsidR="00FA727E">
        <w:t>PACN</w:t>
      </w:r>
      <w:r w:rsidR="00400245">
        <w:t xml:space="preserve"> f</w:t>
      </w:r>
      <w:r>
        <w:t xml:space="preserve">ocal </w:t>
      </w:r>
      <w:r w:rsidR="00400245">
        <w:t>t</w:t>
      </w:r>
      <w:r>
        <w:t xml:space="preserve">errestrial </w:t>
      </w:r>
      <w:r w:rsidR="00400245">
        <w:t>p</w:t>
      </w:r>
      <w:r>
        <w:t xml:space="preserve">lant </w:t>
      </w:r>
      <w:r w:rsidR="00400245">
        <w:t>c</w:t>
      </w:r>
      <w:r>
        <w:t xml:space="preserve">ommunities </w:t>
      </w:r>
      <w:r w:rsidR="00400245">
        <w:t>m</w:t>
      </w:r>
      <w:r>
        <w:t>onitoring products.</w:t>
      </w:r>
    </w:p>
    <w:p w:rsidR="00390B7F" w:rsidRDefault="00390B7F" w:rsidP="00390B7F"/>
    <w:p w:rsidR="00390B7F" w:rsidRDefault="00390B7F" w:rsidP="004D394E">
      <w:pPr>
        <w:pStyle w:val="SOP2nd"/>
      </w:pPr>
      <w:r w:rsidRPr="007332A5">
        <w:t>Set up project workspace</w:t>
      </w:r>
    </w:p>
    <w:p w:rsidR="00F34FB2" w:rsidRDefault="00F34FB2" w:rsidP="00F34FB2">
      <w:r>
        <w:t xml:space="preserve">A section of the networked PACN file server is reserved for this project, and access permissions are established so that project staff members have access to needed files within this workspace. Prior to each season, the Project Lead should make sure that network accounts are established for each new staff member, and that the Data Manager is notified to ensure access to the project workspace and databases. If network connections are too slow for efficient data entry and processing, individual staff members may set up a workspace on their own workstation, with periodic data transfer to the PACN server. Daily </w:t>
      </w:r>
      <w:r w:rsidR="00C21A6C">
        <w:t>backups</w:t>
      </w:r>
      <w:r>
        <w:t xml:space="preserve"> of the workstation to an external hard drive will ensure that no data is lost.</w:t>
      </w:r>
    </w:p>
    <w:p w:rsidR="00F34FB2" w:rsidRDefault="00F34FB2" w:rsidP="00F34FB2"/>
    <w:p w:rsidR="00F34FB2" w:rsidRDefault="00F34FB2" w:rsidP="00F34FB2">
      <w:r>
        <w:t>The recommended file structure within this workspace is shown in Figure 1. Certain folders – especially those for GPS data and images – should be retained in separate folders for each calendar year as shown in Figure 1. This will make it easier to identify and move these files to the project archives at the end of each season (see Chapter 4: Season Close-out).</w:t>
      </w:r>
    </w:p>
    <w:p w:rsidR="00F34FB2" w:rsidRDefault="00F34FB2" w:rsidP="00F34FB2">
      <w:r>
        <w:t xml:space="preserve">  </w:t>
      </w:r>
    </w:p>
    <w:p w:rsidR="00F34FB2" w:rsidRDefault="00F34FB2" w:rsidP="00F34FB2"/>
    <w:p w:rsidR="00F34FB2" w:rsidRDefault="003B0B0C" w:rsidP="00F34FB2">
      <w:pPr>
        <w:ind w:left="720" w:firstLine="720"/>
        <w:rPr>
          <w:bCs/>
        </w:rPr>
      </w:pPr>
      <w:r>
        <w:rPr>
          <w:bCs/>
          <w:noProof/>
        </w:rPr>
        <w:lastRenderedPageBreak/>
        <w:drawing>
          <wp:inline distT="0" distB="0" distL="0" distR="0" wp14:anchorId="009C788E" wp14:editId="0DC99D2E">
            <wp:extent cx="1752600" cy="287655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cstate="print">
                      <a:grayscl/>
                    </a:blip>
                    <a:srcRect/>
                    <a:stretch>
                      <a:fillRect/>
                    </a:stretch>
                  </pic:blipFill>
                  <pic:spPr bwMode="auto">
                    <a:xfrm>
                      <a:off x="0" y="0"/>
                      <a:ext cx="1752600" cy="2876550"/>
                    </a:xfrm>
                    <a:prstGeom prst="rect">
                      <a:avLst/>
                    </a:prstGeom>
                    <a:noFill/>
                    <a:ln w="9525">
                      <a:noFill/>
                      <a:miter lim="800000"/>
                      <a:headEnd/>
                      <a:tailEnd/>
                    </a:ln>
                  </pic:spPr>
                </pic:pic>
              </a:graphicData>
            </a:graphic>
          </wp:inline>
        </w:drawing>
      </w:r>
      <w:r w:rsidR="00F34FB2" w:rsidRPr="00DA2157">
        <w:rPr>
          <w:bCs/>
        </w:rPr>
        <w:tab/>
      </w:r>
      <w:r w:rsidR="00F34FB2" w:rsidRPr="00DA2157">
        <w:rPr>
          <w:bCs/>
        </w:rPr>
        <w:tab/>
      </w:r>
      <w:r>
        <w:rPr>
          <w:bCs/>
          <w:noProof/>
        </w:rPr>
        <w:drawing>
          <wp:inline distT="0" distB="0" distL="0" distR="0" wp14:anchorId="0A9FAD08" wp14:editId="2ABDB72E">
            <wp:extent cx="1666875" cy="3371850"/>
            <wp:effectExtent l="19050" t="0" r="9525"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cstate="print">
                      <a:grayscl/>
                    </a:blip>
                    <a:srcRect/>
                    <a:stretch>
                      <a:fillRect/>
                    </a:stretch>
                  </pic:blipFill>
                  <pic:spPr bwMode="auto">
                    <a:xfrm>
                      <a:off x="0" y="0"/>
                      <a:ext cx="1666875" cy="3371850"/>
                    </a:xfrm>
                    <a:prstGeom prst="rect">
                      <a:avLst/>
                    </a:prstGeom>
                    <a:noFill/>
                    <a:ln w="9525">
                      <a:noFill/>
                      <a:miter lim="800000"/>
                      <a:headEnd/>
                      <a:tailEnd/>
                    </a:ln>
                  </pic:spPr>
                </pic:pic>
              </a:graphicData>
            </a:graphic>
          </wp:inline>
        </w:drawing>
      </w:r>
    </w:p>
    <w:p w:rsidR="00F34FB2" w:rsidRDefault="00F34FB2" w:rsidP="00F34FB2">
      <w:pPr>
        <w:pStyle w:val="Figure"/>
        <w:ind w:left="0"/>
        <w:jc w:val="both"/>
        <w:rPr>
          <w:rStyle w:val="PACNReportFigureCaptionChar"/>
          <w:rFonts w:cs="Arial"/>
          <w:b w:val="0"/>
        </w:rPr>
      </w:pPr>
    </w:p>
    <w:p w:rsidR="00F34FB2" w:rsidRPr="00480395" w:rsidRDefault="00F34FB2" w:rsidP="00F34FB2">
      <w:pPr>
        <w:pStyle w:val="SOPFigure"/>
        <w:rPr>
          <w:szCs w:val="20"/>
        </w:rPr>
      </w:pPr>
      <w:r w:rsidRPr="00480395">
        <w:rPr>
          <w:rStyle w:val="PACNReportFigureCaptionChar"/>
          <w:rFonts w:cs="Arial"/>
          <w:sz w:val="20"/>
          <w:szCs w:val="20"/>
        </w:rPr>
        <w:t>Figure 1.</w:t>
      </w:r>
      <w:r w:rsidRPr="00480395">
        <w:rPr>
          <w:szCs w:val="20"/>
        </w:rPr>
        <w:t xml:space="preserve"> Recommended file structure for project workspace. </w:t>
      </w:r>
    </w:p>
    <w:p w:rsidR="00F34FB2" w:rsidRDefault="00F34FB2" w:rsidP="00F34FB2"/>
    <w:p w:rsidR="00F34FB2" w:rsidRDefault="00F34FB2" w:rsidP="00F34FB2">
      <w:r>
        <w:t>Images that are to be linked to the database have to be in the folders as designated in Figure 2.  This will insure that when the images and database are moved that the links to the files will be updated in the database.    The database must be in the database folder for the links to work.</w:t>
      </w:r>
    </w:p>
    <w:p w:rsidR="00F34FB2" w:rsidRDefault="00F34FB2" w:rsidP="00F34FB2"/>
    <w:p w:rsidR="00F34FB2" w:rsidRDefault="00F34FB2" w:rsidP="00F34FB2">
      <w:r>
        <w:t>Within the Database folder there should be a folder called “Database_images”.  Within this folder should be a folder for the current monitoring year.  The year folder will have a folder for each park.  Images for sampling event images that are to be linked to the database should go into the appropriate folder for the year and park.  All other images should go into the image folder in the main directory.</w:t>
      </w:r>
    </w:p>
    <w:p w:rsidR="00F34FB2" w:rsidRDefault="00F34FB2" w:rsidP="00F34FB2"/>
    <w:p w:rsidR="00F34FB2" w:rsidRDefault="00F34FB2" w:rsidP="00F34FB2">
      <w:r>
        <w:t xml:space="preserve">Following these steps will ensure that the files will be re-linked to the database upon moving as long as the structure is maintained.  </w:t>
      </w:r>
    </w:p>
    <w:p w:rsidR="00F34FB2" w:rsidRDefault="00F34FB2" w:rsidP="00F34FB2"/>
    <w:p w:rsidR="00F34FB2" w:rsidRDefault="003B0B0C" w:rsidP="00F34FB2">
      <w:r>
        <w:rPr>
          <w:noProof/>
        </w:rPr>
        <w:drawing>
          <wp:inline distT="0" distB="0" distL="0" distR="0" wp14:anchorId="4B29226F" wp14:editId="041ADFCC">
            <wp:extent cx="3762375" cy="1009650"/>
            <wp:effectExtent l="19050" t="0" r="9525"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cstate="print">
                      <a:grayscl/>
                    </a:blip>
                    <a:srcRect/>
                    <a:stretch>
                      <a:fillRect/>
                    </a:stretch>
                  </pic:blipFill>
                  <pic:spPr bwMode="auto">
                    <a:xfrm>
                      <a:off x="0" y="0"/>
                      <a:ext cx="3762375" cy="1009650"/>
                    </a:xfrm>
                    <a:prstGeom prst="rect">
                      <a:avLst/>
                    </a:prstGeom>
                    <a:noFill/>
                    <a:ln w="9525">
                      <a:noFill/>
                      <a:miter lim="800000"/>
                      <a:headEnd/>
                      <a:tailEnd/>
                    </a:ln>
                  </pic:spPr>
                </pic:pic>
              </a:graphicData>
            </a:graphic>
          </wp:inline>
        </w:drawing>
      </w:r>
    </w:p>
    <w:p w:rsidR="00F34FB2" w:rsidRPr="00480395" w:rsidRDefault="00F34FB2" w:rsidP="00F34FB2">
      <w:pPr>
        <w:pStyle w:val="SOPFigure"/>
        <w:rPr>
          <w:szCs w:val="20"/>
        </w:rPr>
      </w:pPr>
      <w:r w:rsidRPr="00480395">
        <w:rPr>
          <w:rStyle w:val="PACNReportFigureCaptionChar"/>
          <w:rFonts w:cs="Arial"/>
          <w:sz w:val="20"/>
          <w:szCs w:val="20"/>
        </w:rPr>
        <w:t>Figure 2</w:t>
      </w:r>
      <w:r w:rsidR="00F6326E" w:rsidRPr="00F6326E">
        <w:rPr>
          <w:rStyle w:val="PACNReportFigureCaptionChar"/>
          <w:rFonts w:cs="Arial"/>
          <w:sz w:val="20"/>
          <w:szCs w:val="20"/>
        </w:rPr>
        <w:t>.</w:t>
      </w:r>
      <w:r w:rsidR="00F6326E" w:rsidRPr="00F6326E">
        <w:rPr>
          <w:szCs w:val="20"/>
        </w:rPr>
        <w:t xml:space="preserve"> Required file structure for images linked to the focal terrestrial plant communities database. </w:t>
      </w:r>
    </w:p>
    <w:p w:rsidR="00F34FB2" w:rsidRDefault="00F34FB2" w:rsidP="00F34FB2"/>
    <w:p w:rsidR="00F34FB2" w:rsidRDefault="00F34FB2" w:rsidP="00F34FB2">
      <w:r>
        <w:lastRenderedPageBreak/>
        <w:t>Each major subfolder is described as follows:</w:t>
      </w:r>
    </w:p>
    <w:p w:rsidR="00F34FB2" w:rsidRDefault="00F34FB2" w:rsidP="00F34FB2">
      <w:pPr>
        <w:numPr>
          <w:ilvl w:val="0"/>
          <w:numId w:val="55"/>
        </w:numPr>
        <w:spacing w:after="60"/>
      </w:pPr>
      <w:r>
        <w:t>Analysis – Contains working files associated with data analysis.</w:t>
      </w:r>
    </w:p>
    <w:p w:rsidR="00F34FB2" w:rsidRDefault="00F34FB2" w:rsidP="00F34FB2">
      <w:pPr>
        <w:numPr>
          <w:ilvl w:val="0"/>
          <w:numId w:val="55"/>
        </w:numPr>
        <w:spacing w:after="60"/>
      </w:pPr>
      <w:r>
        <w:t>Data – Contains the working database file for the season. The master database for the project is stored in the PACN Digital Library.</w:t>
      </w:r>
    </w:p>
    <w:p w:rsidR="00F34FB2" w:rsidRDefault="00F34FB2" w:rsidP="00F34FB2">
      <w:pPr>
        <w:numPr>
          <w:ilvl w:val="0"/>
          <w:numId w:val="55"/>
        </w:numPr>
        <w:spacing w:after="60"/>
      </w:pPr>
      <w:r>
        <w:t>Documents – Contains subfolders to categorize documents as needed for various stages of project implementation.</w:t>
      </w:r>
    </w:p>
    <w:p w:rsidR="00F34FB2" w:rsidRDefault="00F34FB2" w:rsidP="00F34FB2">
      <w:pPr>
        <w:numPr>
          <w:ilvl w:val="0"/>
          <w:numId w:val="55"/>
        </w:numPr>
        <w:spacing w:after="60"/>
      </w:pPr>
      <w:r>
        <w:t>Images – For storing images associated with the project (refer to SOP</w:t>
      </w:r>
      <w:r w:rsidRPr="00421968">
        <w:t xml:space="preserve"> #1</w:t>
      </w:r>
      <w:r>
        <w:t>4 “</w:t>
      </w:r>
      <w:r w:rsidRPr="00C53D66">
        <w:t>Managing Photographic Images</w:t>
      </w:r>
      <w:r>
        <w:t>”). Note that this folder contains subfolders to arrange files by year.</w:t>
      </w:r>
    </w:p>
    <w:p w:rsidR="00F34FB2" w:rsidRDefault="00F34FB2" w:rsidP="00F34FB2">
      <w:pPr>
        <w:numPr>
          <w:ilvl w:val="0"/>
          <w:numId w:val="55"/>
        </w:numPr>
        <w:spacing w:after="60"/>
      </w:pPr>
      <w:r>
        <w:t>Spatial info – Contains files related to visualizing and interacting with GIS data.</w:t>
      </w:r>
    </w:p>
    <w:p w:rsidR="00F34FB2" w:rsidRDefault="00F34FB2" w:rsidP="00F34FB2">
      <w:pPr>
        <w:numPr>
          <w:ilvl w:val="1"/>
          <w:numId w:val="55"/>
        </w:numPr>
        <w:spacing w:after="60"/>
      </w:pPr>
      <w:r>
        <w:t>ArcMap documents – Map composition files (.mxd).</w:t>
      </w:r>
    </w:p>
    <w:p w:rsidR="00F34FB2" w:rsidRDefault="00F34FB2" w:rsidP="00F34FB2">
      <w:pPr>
        <w:numPr>
          <w:ilvl w:val="1"/>
          <w:numId w:val="55"/>
        </w:numPr>
        <w:spacing w:after="60"/>
      </w:pPr>
      <w:r>
        <w:t>GIS data – New working shapefiles and geodatabases specific to the project.</w:t>
      </w:r>
    </w:p>
    <w:p w:rsidR="00F34FB2" w:rsidRDefault="00F34FB2" w:rsidP="00F34FB2">
      <w:pPr>
        <w:numPr>
          <w:ilvl w:val="1"/>
          <w:numId w:val="55"/>
        </w:numPr>
        <w:spacing w:after="60"/>
      </w:pPr>
      <w:r>
        <w:t xml:space="preserve">GPS data – Contains GPS data dictionaries and raw and processed GPS data files. </w:t>
      </w:r>
    </w:p>
    <w:p w:rsidR="00F34FB2" w:rsidRDefault="00F34FB2" w:rsidP="00F34FB2">
      <w:pPr>
        <w:ind w:left="1440"/>
      </w:pPr>
    </w:p>
    <w:p w:rsidR="00F34FB2" w:rsidRDefault="00F34FB2" w:rsidP="00F34FB2">
      <w:pPr>
        <w:pStyle w:val="NRRSOP2ndarial12"/>
      </w:pPr>
      <w:r w:rsidRPr="00A6732D">
        <w:t xml:space="preserve">Naming </w:t>
      </w:r>
      <w:r>
        <w:t>C</w:t>
      </w:r>
      <w:r w:rsidRPr="00A6732D">
        <w:t>onventions</w:t>
      </w:r>
    </w:p>
    <w:p w:rsidR="00F34FB2" w:rsidRPr="00A6732D" w:rsidRDefault="00F34FB2" w:rsidP="00F34FB2">
      <w:pPr>
        <w:pStyle w:val="2OrderHeader"/>
      </w:pPr>
    </w:p>
    <w:p w:rsidR="00F34FB2" w:rsidRPr="00A162D1" w:rsidRDefault="00F34FB2" w:rsidP="00F34FB2">
      <w:pPr>
        <w:pStyle w:val="NRRSOP3rdarial11italic"/>
      </w:pPr>
      <w:r w:rsidRPr="00A162D1">
        <w:t>Folder Naming Standards</w:t>
      </w:r>
    </w:p>
    <w:p w:rsidR="00F34FB2" w:rsidRPr="006F2CCE" w:rsidRDefault="00F34FB2" w:rsidP="00F34FB2">
      <w:pPr>
        <w:autoSpaceDE w:val="0"/>
        <w:autoSpaceDN w:val="0"/>
        <w:adjustRightInd w:val="0"/>
      </w:pPr>
      <w:r w:rsidRPr="006F2CCE">
        <w:t xml:space="preserve">In all cases, </w:t>
      </w:r>
      <w:r>
        <w:t>folder</w:t>
      </w:r>
      <w:r w:rsidRPr="006F2CCE">
        <w:t xml:space="preserve"> names should follow these guidelines:</w:t>
      </w:r>
    </w:p>
    <w:p w:rsidR="00F34FB2" w:rsidRDefault="00F34FB2" w:rsidP="00F34FB2">
      <w:pPr>
        <w:numPr>
          <w:ilvl w:val="0"/>
          <w:numId w:val="56"/>
        </w:numPr>
        <w:tabs>
          <w:tab w:val="num" w:pos="2160"/>
        </w:tabs>
        <w:autoSpaceDE w:val="0"/>
        <w:autoSpaceDN w:val="0"/>
        <w:adjustRightInd w:val="0"/>
        <w:spacing w:after="60"/>
      </w:pPr>
      <w:r w:rsidRPr="006F2CCE">
        <w:t xml:space="preserve">No spaces or special characters in the </w:t>
      </w:r>
      <w:r>
        <w:t>folder</w:t>
      </w:r>
      <w:r w:rsidRPr="006F2CCE">
        <w:t xml:space="preserve"> name</w:t>
      </w:r>
      <w:r>
        <w:t>.</w:t>
      </w:r>
    </w:p>
    <w:p w:rsidR="00F34FB2" w:rsidRDefault="00F34FB2" w:rsidP="00F34FB2">
      <w:pPr>
        <w:numPr>
          <w:ilvl w:val="0"/>
          <w:numId w:val="56"/>
        </w:numPr>
        <w:tabs>
          <w:tab w:val="num" w:pos="2160"/>
        </w:tabs>
        <w:autoSpaceDE w:val="0"/>
        <w:autoSpaceDN w:val="0"/>
        <w:adjustRightInd w:val="0"/>
        <w:spacing w:after="60"/>
      </w:pPr>
      <w:r w:rsidRPr="006F2CCE">
        <w:t xml:space="preserve">Use the underbar (“_”) character to separate </w:t>
      </w:r>
      <w:r>
        <w:t>words in folder names.</w:t>
      </w:r>
    </w:p>
    <w:p w:rsidR="00F34FB2" w:rsidRDefault="00F34FB2" w:rsidP="00F34FB2">
      <w:pPr>
        <w:numPr>
          <w:ilvl w:val="0"/>
          <w:numId w:val="56"/>
        </w:numPr>
        <w:tabs>
          <w:tab w:val="num" w:pos="2160"/>
        </w:tabs>
        <w:autoSpaceDE w:val="0"/>
        <w:autoSpaceDN w:val="0"/>
        <w:adjustRightInd w:val="0"/>
        <w:spacing w:after="60"/>
      </w:pPr>
      <w:r w:rsidRPr="006F2CCE">
        <w:t xml:space="preserve">Try to limit </w:t>
      </w:r>
      <w:r>
        <w:t>folder</w:t>
      </w:r>
      <w:r w:rsidRPr="006F2CCE">
        <w:t xml:space="preserve"> names to </w:t>
      </w:r>
      <w:r>
        <w:t>20</w:t>
      </w:r>
      <w:r w:rsidRPr="006F2CCE">
        <w:t xml:space="preserve"> characters or </w:t>
      </w:r>
      <w:r>
        <w:t>fewer.</w:t>
      </w:r>
    </w:p>
    <w:p w:rsidR="00F34FB2" w:rsidRDefault="00F34FB2" w:rsidP="00F34FB2">
      <w:pPr>
        <w:numPr>
          <w:ilvl w:val="0"/>
          <w:numId w:val="56"/>
        </w:numPr>
        <w:tabs>
          <w:tab w:val="num" w:pos="2160"/>
        </w:tabs>
        <w:autoSpaceDE w:val="0"/>
        <w:autoSpaceDN w:val="0"/>
        <w:adjustRightInd w:val="0"/>
        <w:spacing w:after="60"/>
      </w:pPr>
      <w:r>
        <w:t>Dates should be formatted as YYYYMMDD.</w:t>
      </w:r>
    </w:p>
    <w:p w:rsidR="00F34FB2" w:rsidRPr="006F2CCE" w:rsidRDefault="00F34FB2" w:rsidP="00F34FB2">
      <w:pPr>
        <w:autoSpaceDE w:val="0"/>
        <w:autoSpaceDN w:val="0"/>
        <w:adjustRightInd w:val="0"/>
        <w:ind w:left="720"/>
      </w:pPr>
    </w:p>
    <w:p w:rsidR="00F34FB2" w:rsidRPr="008701A6" w:rsidRDefault="00F34FB2" w:rsidP="00F34FB2">
      <w:pPr>
        <w:pStyle w:val="NRRSOP3rdarial11italic"/>
      </w:pPr>
      <w:r>
        <w:t xml:space="preserve">File </w:t>
      </w:r>
      <w:r w:rsidRPr="008701A6">
        <w:t>Naming Standards</w:t>
      </w:r>
    </w:p>
    <w:p w:rsidR="00F34FB2" w:rsidRPr="006F2CCE" w:rsidRDefault="00F34FB2" w:rsidP="00F34FB2">
      <w:pPr>
        <w:autoSpaceDE w:val="0"/>
        <w:autoSpaceDN w:val="0"/>
        <w:adjustRightInd w:val="0"/>
      </w:pPr>
      <w:r w:rsidRPr="006F2CCE">
        <w:t xml:space="preserve">In all cases, </w:t>
      </w:r>
      <w:r>
        <w:t>file</w:t>
      </w:r>
      <w:r w:rsidRPr="006F2CCE">
        <w:t xml:space="preserve"> names should follow these guidelines:</w:t>
      </w:r>
    </w:p>
    <w:p w:rsidR="00F34FB2" w:rsidRDefault="00F34FB2" w:rsidP="00F34FB2">
      <w:pPr>
        <w:numPr>
          <w:ilvl w:val="0"/>
          <w:numId w:val="56"/>
        </w:numPr>
        <w:tabs>
          <w:tab w:val="num" w:pos="2160"/>
        </w:tabs>
        <w:autoSpaceDE w:val="0"/>
        <w:autoSpaceDN w:val="0"/>
        <w:adjustRightInd w:val="0"/>
        <w:spacing w:after="60"/>
      </w:pPr>
      <w:r w:rsidRPr="006F2CCE">
        <w:t>No spaces or special characters in the file name</w:t>
      </w:r>
      <w:r>
        <w:t>.</w:t>
      </w:r>
    </w:p>
    <w:p w:rsidR="00F34FB2" w:rsidRDefault="00F34FB2" w:rsidP="00F34FB2">
      <w:pPr>
        <w:numPr>
          <w:ilvl w:val="0"/>
          <w:numId w:val="56"/>
        </w:numPr>
        <w:tabs>
          <w:tab w:val="num" w:pos="2160"/>
        </w:tabs>
        <w:autoSpaceDE w:val="0"/>
        <w:autoSpaceDN w:val="0"/>
        <w:adjustRightInd w:val="0"/>
        <w:spacing w:after="60"/>
      </w:pPr>
      <w:r w:rsidRPr="006F2CCE">
        <w:t>Use the underbar (“_”) character t</w:t>
      </w:r>
      <w:r>
        <w:t>o separate file name components.</w:t>
      </w:r>
    </w:p>
    <w:p w:rsidR="00F34FB2" w:rsidRDefault="00F34FB2" w:rsidP="00F34FB2">
      <w:pPr>
        <w:numPr>
          <w:ilvl w:val="0"/>
          <w:numId w:val="56"/>
        </w:numPr>
        <w:tabs>
          <w:tab w:val="num" w:pos="2160"/>
        </w:tabs>
        <w:autoSpaceDE w:val="0"/>
        <w:autoSpaceDN w:val="0"/>
        <w:adjustRightInd w:val="0"/>
        <w:spacing w:after="60"/>
      </w:pPr>
      <w:r w:rsidRPr="006F2CCE">
        <w:t xml:space="preserve">Try to limit file names to </w:t>
      </w:r>
      <w:r>
        <w:t>30</w:t>
      </w:r>
      <w:r w:rsidRPr="006F2CCE">
        <w:t xml:space="preserve"> characters or </w:t>
      </w:r>
      <w:r>
        <w:t>fewer, up to a maximum of 50 characters.</w:t>
      </w:r>
      <w:r w:rsidRPr="00C5780E">
        <w:t xml:space="preserve"> </w:t>
      </w:r>
    </w:p>
    <w:p w:rsidR="00F34FB2" w:rsidRDefault="00F34FB2" w:rsidP="00F34FB2">
      <w:pPr>
        <w:numPr>
          <w:ilvl w:val="0"/>
          <w:numId w:val="56"/>
        </w:numPr>
        <w:tabs>
          <w:tab w:val="num" w:pos="2160"/>
        </w:tabs>
        <w:autoSpaceDE w:val="0"/>
        <w:autoSpaceDN w:val="0"/>
        <w:adjustRightInd w:val="0"/>
        <w:spacing w:after="60"/>
      </w:pPr>
      <w:r>
        <w:t>Dates should be formatted as YYYYMMDD.</w:t>
      </w:r>
    </w:p>
    <w:p w:rsidR="00F34FB2" w:rsidRDefault="00F34FB2" w:rsidP="00F34FB2">
      <w:pPr>
        <w:numPr>
          <w:ilvl w:val="0"/>
          <w:numId w:val="56"/>
        </w:numPr>
        <w:tabs>
          <w:tab w:val="num" w:pos="2160"/>
        </w:tabs>
        <w:autoSpaceDE w:val="0"/>
        <w:autoSpaceDN w:val="0"/>
        <w:adjustRightInd w:val="0"/>
        <w:spacing w:after="60"/>
      </w:pPr>
      <w:r>
        <w:t>Correspondence files should be named as YYYYMMDD_AuthorName_subject.ext.</w:t>
      </w:r>
    </w:p>
    <w:p w:rsidR="00F34FB2" w:rsidRPr="006F2CCE" w:rsidRDefault="00F34FB2" w:rsidP="00F34FB2">
      <w:pPr>
        <w:autoSpaceDE w:val="0"/>
        <w:autoSpaceDN w:val="0"/>
        <w:adjustRightInd w:val="0"/>
        <w:ind w:left="720"/>
      </w:pPr>
    </w:p>
    <w:p w:rsidR="00F34FB2" w:rsidRPr="001C1420" w:rsidRDefault="00F34FB2" w:rsidP="00F34FB2">
      <w:pPr>
        <w:pStyle w:val="NRRSOP2ndarial12"/>
      </w:pPr>
      <w:r w:rsidRPr="001C1420">
        <w:t xml:space="preserve">Archival and </w:t>
      </w:r>
      <w:r>
        <w:t>R</w:t>
      </w:r>
      <w:r w:rsidRPr="001C1420">
        <w:t xml:space="preserve">ecords </w:t>
      </w:r>
      <w:r>
        <w:t>M</w:t>
      </w:r>
      <w:r w:rsidRPr="001C1420">
        <w:t>anagement</w:t>
      </w:r>
    </w:p>
    <w:p w:rsidR="00F34FB2" w:rsidRDefault="00F34FB2" w:rsidP="00F34FB2">
      <w:r w:rsidRPr="001C1420">
        <w:t>All project file</w:t>
      </w:r>
      <w:r>
        <w:t>s should be reviewed, cleaned,</w:t>
      </w:r>
      <w:r w:rsidRPr="001C1420">
        <w:t xml:space="preserve"> and organized by the Project Lead on a regular basis (e.g., annually in January)</w:t>
      </w:r>
      <w:r>
        <w:t xml:space="preserve">. </w:t>
      </w:r>
      <w:r w:rsidRPr="001C1420">
        <w:t xml:space="preserve">Decisions on what to retain and what to destroy should be made following guidelines stipulated in </w:t>
      </w:r>
      <w:r w:rsidRPr="002C64AA">
        <w:t>NPS Director’s Order 19</w:t>
      </w:r>
      <w:r w:rsidR="00621383">
        <w:t xml:space="preserve"> </w:t>
      </w:r>
      <w:r w:rsidR="00246D6B">
        <w:fldChar w:fldCharType="begin"/>
      </w:r>
      <w:r w:rsidR="00621383">
        <w:instrText xml:space="preserve"> ADDIN EN.CITE &lt;EndNote&gt;&lt;Cite ExcludeAuth="1"&gt;&lt;Author&gt;National Park Service (NPS)&lt;/Author&gt;&lt;Year&gt;2001&lt;/Year&gt;&lt;RecNum&gt;354&lt;/RecNum&gt;&lt;DisplayText&gt;(2001)&lt;/DisplayText&gt;&lt;record&gt;&lt;rec-number&gt;354&lt;/rec-number&gt;&lt;foreign-keys&gt;&lt;key app="EN" db-id="29wd9fdxkttawpevre3ptatrsdx2se0wz5da"&gt;354&lt;/key&gt;&lt;/foreign-keys&gt;&lt;ref-type name="Web Page"&gt;12&lt;/ref-type&gt;&lt;contributors&gt;&lt;authors&gt;&lt;author&gt;National Park Service (NPS),&lt;/author&gt;&lt;/authors&gt;&lt;/contributors&gt;&lt;titles&gt;&lt;title&gt;Director&amp;apos;s Orders and Related Documents&lt;/title&gt;&lt;/titles&gt;&lt;dates&gt;&lt;year&gt;2001&lt;/year&gt;&lt;/dates&gt;&lt;publisher&gt;Available at http://home.nps.gov/applications/npspolicy/DOrders.cfm (accessed 1 Oct 2007)&lt;/publisher&gt;&lt;urls&gt;&lt;/urls&gt;&lt;/record&gt;&lt;/Cite&gt;&lt;/EndNote&gt;</w:instrText>
      </w:r>
      <w:r w:rsidR="00246D6B">
        <w:fldChar w:fldCharType="separate"/>
      </w:r>
      <w:r w:rsidR="00621383">
        <w:rPr>
          <w:noProof/>
        </w:rPr>
        <w:t>(2001)</w:t>
      </w:r>
      <w:r w:rsidR="00246D6B">
        <w:fldChar w:fldCharType="end"/>
      </w:r>
      <w:r>
        <w:t>,</w:t>
      </w:r>
      <w:r w:rsidRPr="001C1420">
        <w:t xml:space="preserve"> which provides a schedule indicating the amount of time that the various kinds of records should be retained</w:t>
      </w:r>
      <w:r>
        <w:t xml:space="preserve">. </w:t>
      </w:r>
      <w:r w:rsidRPr="001C1420">
        <w:t>Although many of the files for this project may be scheduled for permanent retention, it is important to isolate and protect these important files and not lose them in the midst of a large, disordered array of miscellaneous project files</w:t>
      </w:r>
      <w:r>
        <w:t xml:space="preserve">. </w:t>
      </w:r>
      <w:r w:rsidRPr="001C1420">
        <w:t>Because this is a long-term monitoring project, good records management practices are critical for ensuring the continuity of project information</w:t>
      </w:r>
      <w:r>
        <w:t xml:space="preserve">. </w:t>
      </w:r>
      <w:r w:rsidRPr="001C1420">
        <w:t>Files will be more useful to others if they are well organized, well named, and stored in a common format</w:t>
      </w:r>
      <w:r>
        <w:t xml:space="preserve">. </w:t>
      </w:r>
      <w:r w:rsidRPr="001C1420">
        <w:t xml:space="preserve">In addition, it is important that files containing sensitive information be stored in a manner that will </w:t>
      </w:r>
      <w:r w:rsidRPr="001C1420">
        <w:lastRenderedPageBreak/>
        <w:t>enable quick identification</w:t>
      </w:r>
      <w:r>
        <w:t xml:space="preserve">. </w:t>
      </w:r>
      <w:r w:rsidRPr="001C1420">
        <w:t xml:space="preserve">Refer to </w:t>
      </w:r>
      <w:r w:rsidRPr="00421968">
        <w:t>SOP #1</w:t>
      </w:r>
      <w:r>
        <w:t>8 “</w:t>
      </w:r>
      <w:r w:rsidRPr="001C1420">
        <w:t>Sensitive Information Procedures</w:t>
      </w:r>
      <w:r>
        <w:t>”</w:t>
      </w:r>
      <w:r w:rsidRPr="001C1420">
        <w:t xml:space="preserve"> for more information.</w:t>
      </w:r>
    </w:p>
    <w:p w:rsidR="00F34FB2" w:rsidRDefault="00F34FB2" w:rsidP="00F34FB2"/>
    <w:p w:rsidR="00F34FB2" w:rsidRDefault="00F34FB2" w:rsidP="00F34FB2">
      <w:r>
        <w:t>To help ensure safe and organized electronic file management, PACN has implemented a system called the PACN Digital Library, which is a hierarchical digital filing system stored on the PACN file servers. The typical arrangement is by project, then by year to facilitate easy access. Network users have read-only access to these files, except where information sensitivity may preclude general access. Submission of certified products occurs in the PACN Digital Library by uploading the certified products in the “Submissions” folder and notifying the Data Manager.</w:t>
      </w:r>
    </w:p>
    <w:p w:rsidR="00F34FB2" w:rsidRDefault="00F34FB2" w:rsidP="00F34FB2"/>
    <w:p w:rsidR="00F34FB2" w:rsidRDefault="00F34FB2" w:rsidP="00F34FB2">
      <w:r>
        <w:t xml:space="preserve">As digital products are delivered for long-term storage according to the schedule in </w:t>
      </w:r>
      <w:r w:rsidRPr="00FE7A6B">
        <w:t xml:space="preserve">SOP #19 </w:t>
      </w:r>
      <w:r>
        <w:t>“</w:t>
      </w:r>
      <w:r w:rsidRPr="00FE7A6B">
        <w:t>Product Delivery Specifications</w:t>
      </w:r>
      <w:r>
        <w:t xml:space="preserve"> and Schedule,” they will be catalogued in the PACN project tracking database and filed within the PACN Digital Library by the Data Manager. </w:t>
      </w:r>
      <w:r w:rsidRPr="008F1F82">
        <w:t xml:space="preserve">The master versions of all digital files relating to the </w:t>
      </w:r>
      <w:r>
        <w:t>Focal Terrestrial Plant Communities</w:t>
      </w:r>
      <w:r w:rsidRPr="008F1F82">
        <w:t xml:space="preserve"> protocol are stored </w:t>
      </w:r>
      <w:r>
        <w:t>within</w:t>
      </w:r>
      <w:r w:rsidRPr="008F1F82">
        <w:t xml:space="preserve"> the PACN </w:t>
      </w:r>
      <w:r>
        <w:t>Digital Library</w:t>
      </w:r>
      <w:r w:rsidRPr="008F1F82">
        <w:t xml:space="preserve">, with regular file back-ups accomplished automatically. Presently, the </w:t>
      </w:r>
      <w:r>
        <w:t>master protocol</w:t>
      </w:r>
      <w:r w:rsidRPr="008F1F82">
        <w:t xml:space="preserve"> files include the protocol narrative, the SOPs, and the</w:t>
      </w:r>
      <w:r w:rsidRPr="00CB5A48">
        <w:t xml:space="preserve"> </w:t>
      </w:r>
      <w:r>
        <w:t>Focal Terrestrial Plant Communities</w:t>
      </w:r>
      <w:r w:rsidRPr="008F1F82">
        <w:t xml:space="preserve"> database files. </w:t>
      </w:r>
      <w:r>
        <w:t>Analog (non-digital) materials are to be handled according to current practices of the individual park collections.</w:t>
      </w:r>
    </w:p>
    <w:p w:rsidR="00F34FB2" w:rsidRDefault="00F34FB2" w:rsidP="00F34FB2"/>
    <w:p w:rsidR="00F34FB2" w:rsidRDefault="00F34FB2" w:rsidP="00F34FB2">
      <w:pPr>
        <w:pStyle w:val="NRRSOP2ndarial12"/>
      </w:pPr>
      <w:r>
        <w:t>Archived Data Maintenance</w:t>
      </w:r>
    </w:p>
    <w:p w:rsidR="00F34FB2" w:rsidRDefault="00F34FB2" w:rsidP="00F34FB2">
      <w:r w:rsidRPr="007F52B6">
        <w:t xml:space="preserve">Any editing of archived data is accomplished jointly by the </w:t>
      </w:r>
      <w:r>
        <w:t>Project Lead</w:t>
      </w:r>
      <w:r w:rsidRPr="007F52B6">
        <w:t xml:space="preserve"> </w:t>
      </w:r>
      <w:r>
        <w:t xml:space="preserve">or designee </w:t>
      </w:r>
      <w:r w:rsidRPr="007F52B6">
        <w:t xml:space="preserve">and PACN </w:t>
      </w:r>
      <w:r>
        <w:t>D</w:t>
      </w:r>
      <w:r w:rsidRPr="007F52B6">
        <w:t xml:space="preserve">ata </w:t>
      </w:r>
      <w:r>
        <w:t>M</w:t>
      </w:r>
      <w:r w:rsidRPr="007F52B6">
        <w:t xml:space="preserve">anager. Prior to any major changes of a dataset, a copy is stored with the appropriate version number to allow for tracking of changes over time. </w:t>
      </w:r>
      <w:r>
        <w:t>Likewise, a</w:t>
      </w:r>
      <w:r w:rsidRPr="008F1F82">
        <w:t xml:space="preserve">ny time a revision of </w:t>
      </w:r>
      <w:r>
        <w:t xml:space="preserve">the </w:t>
      </w:r>
      <w:r w:rsidRPr="008F1F82">
        <w:t xml:space="preserve">protocol requires a revision to the database, a complete copy of the database will be made and stored in an archive directory. In addition to this copy in its native database format, all tables will be archived in a comma-delimited ASCII format that is platform-independent by using the Access_to_ascii.mdb utility developed by </w:t>
      </w:r>
      <w:r>
        <w:t xml:space="preserve">Northern Colorado Plateau Network. </w:t>
      </w:r>
    </w:p>
    <w:p w:rsidR="00F34FB2" w:rsidRDefault="00F34FB2" w:rsidP="00F34FB2"/>
    <w:p w:rsidR="00F34FB2" w:rsidRDefault="00F34FB2" w:rsidP="00F34FB2">
      <w:r w:rsidRPr="007F52B6">
        <w:t xml:space="preserve">Versioning of archived datasets is handled by adding a three digit number to the file name, with the first version being numbered 001 (e.g., </w:t>
      </w:r>
      <w:r>
        <w:rPr>
          <w:color w:val="000000"/>
        </w:rPr>
        <w:t>focal_terr_plants</w:t>
      </w:r>
      <w:r w:rsidRPr="00C35A90">
        <w:rPr>
          <w:color w:val="000000"/>
        </w:rPr>
        <w:t>_be_</w:t>
      </w:r>
      <w:r>
        <w:rPr>
          <w:color w:val="000000"/>
        </w:rPr>
        <w:t>2009_validated_v001,</w:t>
      </w:r>
      <w:r w:rsidRPr="007F52B6">
        <w:t xml:space="preserve"> for the first version of a back-end data file validated by the </w:t>
      </w:r>
      <w:r>
        <w:t>Project Lead</w:t>
      </w:r>
      <w:r w:rsidRPr="007F52B6">
        <w:t xml:space="preserve"> and </w:t>
      </w:r>
      <w:r>
        <w:t>D</w:t>
      </w:r>
      <w:r w:rsidRPr="007F52B6">
        <w:t xml:space="preserve">ata </w:t>
      </w:r>
      <w:r>
        <w:t>M</w:t>
      </w:r>
      <w:r w:rsidRPr="007F52B6">
        <w:t>anager at the end of the 200</w:t>
      </w:r>
      <w:r>
        <w:t>9</w:t>
      </w:r>
      <w:r w:rsidRPr="007F52B6">
        <w:t xml:space="preserve"> field season). </w:t>
      </w:r>
      <w:r>
        <w:t xml:space="preserve">The two text files generated by the Access_to_ascii.mdb utility, FieldDef.txt and TableDef.txt, will be stored in a similarly named folder (e.g., </w:t>
      </w:r>
      <w:r>
        <w:rPr>
          <w:color w:val="000000"/>
        </w:rPr>
        <w:t>focal_terr_plants</w:t>
      </w:r>
      <w:r w:rsidRPr="00C35A90">
        <w:rPr>
          <w:color w:val="000000"/>
        </w:rPr>
        <w:t>_be_</w:t>
      </w:r>
      <w:r>
        <w:rPr>
          <w:color w:val="000000"/>
        </w:rPr>
        <w:t xml:space="preserve">2008_validated_v001_text). </w:t>
      </w:r>
      <w:r w:rsidRPr="007F52B6">
        <w:t>Each additional version is assigned a sequentially higher number. Frequent users of the data are notified of the updates, and provided with a copy of the most recent</w:t>
      </w:r>
      <w:r>
        <w:t>ly</w:t>
      </w:r>
      <w:r w:rsidRPr="007F52B6">
        <w:t xml:space="preserve"> archived version.</w:t>
      </w:r>
    </w:p>
    <w:p w:rsidR="00F34FB2" w:rsidRDefault="00F34FB2" w:rsidP="00F34FB2"/>
    <w:p w:rsidR="00F34FB2" w:rsidRDefault="00F34FB2" w:rsidP="00F34FB2">
      <w:r w:rsidRPr="007F52B6">
        <w:t xml:space="preserve">Every change must be documented in the edit log and accompanied by an explanation that includes pre- </w:t>
      </w:r>
      <w:r>
        <w:t xml:space="preserve">and post-edit data descriptions. </w:t>
      </w:r>
      <w:r w:rsidRPr="007F52B6">
        <w:t>All data collected using this protocol are subject to the following three caveats:</w:t>
      </w:r>
    </w:p>
    <w:p w:rsidR="00F34FB2" w:rsidRDefault="00F34FB2" w:rsidP="00F34FB2"/>
    <w:p w:rsidR="00F34FB2" w:rsidRDefault="00F34FB2" w:rsidP="00F34FB2">
      <w:pPr>
        <w:pStyle w:val="ListBullet"/>
        <w:spacing w:after="60"/>
      </w:pPr>
      <w:r>
        <w:t>Only make changes that improve or update the data while maintaining data integrity.</w:t>
      </w:r>
    </w:p>
    <w:p w:rsidR="00F34FB2" w:rsidRDefault="00F34FB2" w:rsidP="00F34FB2">
      <w:pPr>
        <w:pStyle w:val="ListBullet"/>
        <w:spacing w:after="60"/>
      </w:pPr>
      <w:r>
        <w:t xml:space="preserve">Once archived, document any changes made to the dataset through an edit log. At end of each fiscal year, the database manager will update the central database and will post read-only versions. </w:t>
      </w:r>
    </w:p>
    <w:p w:rsidR="00621383" w:rsidRDefault="00F34FB2" w:rsidP="00F34FB2">
      <w:pPr>
        <w:pStyle w:val="ListBullet"/>
        <w:spacing w:after="60"/>
      </w:pPr>
      <w:r>
        <w:lastRenderedPageBreak/>
        <w:t>Mistakes can be made during editing so updates must be compared with the original data form prior to validating the data.</w:t>
      </w:r>
    </w:p>
    <w:p w:rsidR="000568F8" w:rsidRDefault="000568F8">
      <w:pPr>
        <w:pStyle w:val="ListBullet"/>
        <w:numPr>
          <w:ilvl w:val="0"/>
          <w:numId w:val="0"/>
        </w:numPr>
        <w:spacing w:after="60"/>
      </w:pPr>
    </w:p>
    <w:p w:rsidR="000568F8" w:rsidRDefault="00FA3CD0">
      <w:pPr>
        <w:pStyle w:val="SOP2nd"/>
      </w:pPr>
      <w:r>
        <w:t>Literature Cited</w:t>
      </w:r>
    </w:p>
    <w:p w:rsidR="007513C0" w:rsidRDefault="007513C0" w:rsidP="007513C0">
      <w:pPr>
        <w:pStyle w:val="ListBullet"/>
        <w:numPr>
          <w:ilvl w:val="0"/>
          <w:numId w:val="0"/>
        </w:numPr>
        <w:ind w:left="360" w:hanging="360"/>
      </w:pPr>
    </w:p>
    <w:p w:rsidR="002F6B96" w:rsidRDefault="00246D6B" w:rsidP="007513C0">
      <w:pPr>
        <w:pStyle w:val="ListBullet"/>
        <w:numPr>
          <w:ilvl w:val="0"/>
          <w:numId w:val="0"/>
        </w:numPr>
        <w:ind w:left="360" w:hanging="360"/>
        <w:rPr>
          <w:noProof/>
        </w:rPr>
      </w:pPr>
      <w:r>
        <w:fldChar w:fldCharType="begin"/>
      </w:r>
      <w:r w:rsidR="00621383">
        <w:instrText xml:space="preserve"> ADDIN EN.SECTION.REFLIST </w:instrText>
      </w:r>
      <w:r>
        <w:fldChar w:fldCharType="separate"/>
      </w:r>
      <w:r w:rsidR="002F6B96">
        <w:rPr>
          <w:noProof/>
        </w:rPr>
        <w:t>National Park Service (NPS). 2001. Director's Orders and Related Documents</w:t>
      </w:r>
      <w:r w:rsidR="0032201F">
        <w:rPr>
          <w:noProof/>
        </w:rPr>
        <w:t xml:space="preserve"> website</w:t>
      </w:r>
      <w:r w:rsidR="002F6B96">
        <w:rPr>
          <w:noProof/>
        </w:rPr>
        <w:t xml:space="preserve">. </w:t>
      </w:r>
      <w:hyperlink r:id="rId285" w:history="1">
        <w:r w:rsidR="002F6B96" w:rsidRPr="002F6B96">
          <w:rPr>
            <w:rStyle w:val="Hyperlink"/>
            <w:noProof/>
            <w:sz w:val="24"/>
            <w:szCs w:val="22"/>
          </w:rPr>
          <w:t>http://home.nps.gov/applications/npspolicy/DOrders.cfm</w:t>
        </w:r>
      </w:hyperlink>
      <w:r w:rsidR="002F6B96">
        <w:rPr>
          <w:noProof/>
        </w:rPr>
        <w:t xml:space="preserve"> (accessed 1 Oct 2007).</w:t>
      </w:r>
    </w:p>
    <w:p w:rsidR="000568F8" w:rsidRDefault="000568F8" w:rsidP="007513C0">
      <w:pPr>
        <w:pStyle w:val="ListBullet"/>
        <w:numPr>
          <w:ilvl w:val="0"/>
          <w:numId w:val="0"/>
        </w:numPr>
        <w:ind w:left="720"/>
        <w:rPr>
          <w:noProof/>
        </w:rPr>
      </w:pPr>
    </w:p>
    <w:p w:rsidR="000568F8" w:rsidRDefault="00246D6B">
      <w:pPr>
        <w:pStyle w:val="ListBullet"/>
        <w:numPr>
          <w:ilvl w:val="0"/>
          <w:numId w:val="0"/>
        </w:numPr>
        <w:spacing w:after="60"/>
        <w:ind w:left="360" w:hanging="360"/>
      </w:pPr>
      <w:r>
        <w:fldChar w:fldCharType="end"/>
      </w:r>
    </w:p>
    <w:p w:rsidR="00F34FB2" w:rsidRDefault="00F34FB2" w:rsidP="00F34FB2">
      <w:pPr>
        <w:pStyle w:val="ListBullet"/>
        <w:spacing w:after="60"/>
        <w:sectPr w:rsidR="00F34FB2" w:rsidSect="00194BB5">
          <w:footerReference w:type="default" r:id="rId286"/>
          <w:pgSz w:w="12240" w:h="15840" w:code="1"/>
          <w:pgMar w:top="1440" w:right="1440" w:bottom="1440" w:left="1440" w:header="720" w:footer="720" w:gutter="0"/>
          <w:pgNumType w:start="1" w:chapStyle="1"/>
          <w:cols w:space="720"/>
          <w:docGrid w:linePitch="360"/>
        </w:sectPr>
      </w:pPr>
    </w:p>
    <w:p w:rsidR="003B0B0C" w:rsidRDefault="003B0B0C">
      <w:pPr>
        <w:pStyle w:val="ListBullet"/>
        <w:numPr>
          <w:ilvl w:val="0"/>
          <w:numId w:val="0"/>
        </w:numPr>
        <w:spacing w:after="60"/>
        <w:ind w:left="360"/>
      </w:pPr>
    </w:p>
    <w:p w:rsidR="00194BB5" w:rsidRDefault="00194BB5" w:rsidP="00390B7F">
      <w:pPr>
        <w:sectPr w:rsidR="00194BB5" w:rsidSect="00194BB5">
          <w:footerReference w:type="default" r:id="rId287"/>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721" w:name="SOP13"/>
      <w:bookmarkEnd w:id="2716"/>
      <w:r w:rsidRPr="00F433AE">
        <w:lastRenderedPageBreak/>
        <w:t>Standard Operating Procedure (SOP) #13</w:t>
      </w:r>
    </w:p>
    <w:p w:rsidR="00390B7F" w:rsidRPr="00F433AE" w:rsidRDefault="00390B7F" w:rsidP="001F42C3">
      <w:pPr>
        <w:pStyle w:val="SOPSubtitle"/>
      </w:pPr>
      <w:bookmarkStart w:id="2722" w:name="_Toc266424467"/>
      <w:bookmarkStart w:id="2723" w:name="_Toc266424732"/>
      <w:bookmarkStart w:id="2724" w:name="_Toc266709721"/>
      <w:bookmarkEnd w:id="2721"/>
      <w:r w:rsidRPr="00F433AE">
        <w:t>Field Form Handling Procedures</w:t>
      </w:r>
      <w:bookmarkEnd w:id="2722"/>
      <w:bookmarkEnd w:id="2723"/>
      <w:bookmarkEnd w:id="2724"/>
    </w:p>
    <w:p w:rsidR="00390B7F" w:rsidRDefault="00390B7F" w:rsidP="00390B7F">
      <w:r>
        <w:t>Version 1.0 (</w:t>
      </w:r>
      <w:r w:rsidR="00C21A6C">
        <w:t>January 28, 2011</w:t>
      </w:r>
      <w:r>
        <w:t>)</w:t>
      </w:r>
    </w:p>
    <w:p w:rsidR="00390B7F" w:rsidRPr="000A48FC" w:rsidRDefault="00390B7F" w:rsidP="000A48FC"/>
    <w:p w:rsidR="001F42C3" w:rsidRDefault="001F42C3" w:rsidP="000A48FC">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0A48FC" w:rsidRDefault="00390B7F" w:rsidP="000A48FC"/>
    <w:p w:rsidR="00390B7F" w:rsidRDefault="00390B7F" w:rsidP="004D394E">
      <w:pPr>
        <w:pStyle w:val="SOP2nd"/>
      </w:pPr>
      <w:r>
        <w:t>Purpose</w:t>
      </w:r>
    </w:p>
    <w:p w:rsidR="00390B7F" w:rsidRDefault="00390B7F" w:rsidP="00390B7F">
      <w:r>
        <w:t xml:space="preserve">This </w:t>
      </w:r>
      <w:r w:rsidR="00FA727E">
        <w:t>SOP</w:t>
      </w:r>
      <w:r>
        <w:t xml:space="preserve"> describes how to process field data forms</w:t>
      </w:r>
      <w:r w:rsidR="00FA727E">
        <w:t xml:space="preserve"> from monitoring Pacific Island Network (PACN) focal terrestrial plant communities</w:t>
      </w:r>
      <w:r>
        <w:t>.</w:t>
      </w:r>
    </w:p>
    <w:p w:rsidR="00390B7F" w:rsidRDefault="00390B7F" w:rsidP="00390B7F"/>
    <w:p w:rsidR="00390B7F" w:rsidRDefault="00390B7F" w:rsidP="004D394E">
      <w:pPr>
        <w:pStyle w:val="SOP2nd"/>
      </w:pPr>
      <w:r>
        <w:t>Field form handling procedures</w:t>
      </w:r>
    </w:p>
    <w:p w:rsidR="00390B7F" w:rsidRDefault="00390B7F" w:rsidP="00390B7F">
      <w:r>
        <w:t>As the field data forms are part of the permanent record for project data, they should be handled in a way that preserves their future interpretability and information content. If changes to data on the forms need to be made either during or after field data acquisition, the original values should not be erased or otherwise rendered illegible. Instead, changes should be made as follows:</w:t>
      </w:r>
    </w:p>
    <w:p w:rsidR="00390B7F" w:rsidRDefault="00390B7F" w:rsidP="005C54D0">
      <w:pPr>
        <w:numPr>
          <w:ilvl w:val="0"/>
          <w:numId w:val="57"/>
        </w:numPr>
        <w:spacing w:after="60"/>
      </w:pPr>
      <w:r>
        <w:t>Draw a horizontal line through the original value, and write the new value adjacent to the original value with the date and initials of the person making the change.</w:t>
      </w:r>
    </w:p>
    <w:p w:rsidR="00390B7F" w:rsidRDefault="00390B7F" w:rsidP="005C54D0">
      <w:pPr>
        <w:numPr>
          <w:ilvl w:val="0"/>
          <w:numId w:val="57"/>
        </w:numPr>
        <w:spacing w:after="60"/>
      </w:pPr>
      <w:r>
        <w:t>All corrections should be accompanied by a written explanation in the appropriate notes section on the field form. These notes should also be dated and initialed.</w:t>
      </w:r>
    </w:p>
    <w:p w:rsidR="00390B7F" w:rsidRDefault="00390B7F" w:rsidP="005C54D0">
      <w:pPr>
        <w:numPr>
          <w:ilvl w:val="0"/>
          <w:numId w:val="57"/>
        </w:numPr>
        <w:spacing w:after="60"/>
      </w:pPr>
      <w:r>
        <w:t>If possible, edits and revisions should be made in a different color ink to make it easier for subsequent viewers to be able to retrace the edit history.</w:t>
      </w:r>
    </w:p>
    <w:p w:rsidR="00390B7F" w:rsidRDefault="00390B7F" w:rsidP="005C54D0">
      <w:pPr>
        <w:numPr>
          <w:ilvl w:val="0"/>
          <w:numId w:val="57"/>
        </w:numPr>
        <w:spacing w:after="60"/>
      </w:pPr>
      <w:r>
        <w:t>Edits should be made on the original field forms and on any photocopied forms.</w:t>
      </w:r>
    </w:p>
    <w:p w:rsidR="00390B7F" w:rsidRDefault="00390B7F" w:rsidP="00390B7F"/>
    <w:p w:rsidR="00BD01FB" w:rsidRDefault="00390B7F" w:rsidP="00BD01FB">
      <w:r>
        <w:t xml:space="preserve">These procedures should be followed throughout data entry and data revision. After each tour, data sheets are to be scanned as PDF documents placed in the project workspace folder assigned to data. See </w:t>
      </w:r>
      <w:r w:rsidRPr="00F41A2E">
        <w:t>SOP #1</w:t>
      </w:r>
      <w:r>
        <w:t xml:space="preserve">2 “Workspace Setup and Project Records Management” for more details. These digital files will be archived with the certified data according to the </w:t>
      </w:r>
      <w:r w:rsidRPr="002B4570">
        <w:t xml:space="preserve">Product Delivery </w:t>
      </w:r>
      <w:r w:rsidRPr="002B4570">
        <w:lastRenderedPageBreak/>
        <w:t>Schedule and Specifications</w:t>
      </w:r>
      <w:r>
        <w:t xml:space="preserve"> in SOP #19 “Project Delivery</w:t>
      </w:r>
      <w:r w:rsidR="003C522D">
        <w:t xml:space="preserve"> Specifications and Schedule.” </w:t>
      </w:r>
      <w:r>
        <w:t>The PDF files may then serve as a convenient digital reference of the original if needed.</w:t>
      </w:r>
      <w:bookmarkStart w:id="2725" w:name="SOP14"/>
      <w:bookmarkStart w:id="2726" w:name="_Toc242255185"/>
    </w:p>
    <w:p w:rsidR="00194BB5" w:rsidRDefault="00194BB5" w:rsidP="00BD01FB">
      <w:pPr>
        <w:sectPr w:rsidR="00194BB5" w:rsidSect="00194BB5">
          <w:headerReference w:type="default" r:id="rId288"/>
          <w:footerReference w:type="default" r:id="rId289"/>
          <w:pgSz w:w="12240" w:h="15840" w:code="1"/>
          <w:pgMar w:top="1440" w:right="1440" w:bottom="1440" w:left="1440" w:header="720" w:footer="720" w:gutter="0"/>
          <w:pgNumType w:start="1" w:chapStyle="1"/>
          <w:cols w:space="720"/>
          <w:docGrid w:linePitch="360"/>
        </w:sectPr>
      </w:pPr>
    </w:p>
    <w:p w:rsidR="001F42C3" w:rsidRDefault="00390B7F" w:rsidP="00BD01FB">
      <w:pPr>
        <w:pStyle w:val="SOPTitle"/>
      </w:pPr>
      <w:r>
        <w:lastRenderedPageBreak/>
        <w:t>Standard Operating Procedure (SOP) #14</w:t>
      </w:r>
    </w:p>
    <w:p w:rsidR="00390B7F" w:rsidRPr="00F45FAF" w:rsidRDefault="00390B7F" w:rsidP="001F42C3">
      <w:pPr>
        <w:pStyle w:val="SOPSubtitle"/>
      </w:pPr>
      <w:bookmarkStart w:id="2727" w:name="_Toc266424468"/>
      <w:bookmarkStart w:id="2728" w:name="_Toc266424733"/>
      <w:bookmarkStart w:id="2729" w:name="_Toc266709722"/>
      <w:bookmarkEnd w:id="2725"/>
      <w:r w:rsidRPr="00F45FAF">
        <w:t>Managing Photographic Images</w:t>
      </w:r>
      <w:bookmarkEnd w:id="2726"/>
      <w:bookmarkEnd w:id="2727"/>
      <w:bookmarkEnd w:id="2728"/>
      <w:bookmarkEnd w:id="2729"/>
    </w:p>
    <w:p w:rsidR="00390B7F" w:rsidRDefault="00390B7F" w:rsidP="00390B7F">
      <w:r>
        <w:t>Version 1.0 (</w:t>
      </w:r>
      <w:r w:rsidR="00C21A6C">
        <w:t>January 28, 2011</w:t>
      </w:r>
      <w:r>
        <w:t>)</w:t>
      </w:r>
    </w:p>
    <w:p w:rsidR="00390B7F" w:rsidRDefault="00390B7F" w:rsidP="00390B7F"/>
    <w:p w:rsidR="001F42C3" w:rsidRDefault="001F42C3" w:rsidP="003C522D">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Pr="003C522D" w:rsidRDefault="00390B7F" w:rsidP="003C522D"/>
    <w:p w:rsidR="00390B7F" w:rsidRDefault="00390B7F" w:rsidP="004D394E">
      <w:pPr>
        <w:pStyle w:val="SOP2nd"/>
      </w:pPr>
      <w:r>
        <w:t>Purpose</w:t>
      </w:r>
    </w:p>
    <w:p w:rsidR="00354D57" w:rsidRPr="00160604" w:rsidRDefault="00354D57" w:rsidP="00354D57">
      <w:r w:rsidRPr="00D73AD0">
        <w:t>This Standard Operating Procedure document describes</w:t>
      </w:r>
      <w:r w:rsidRPr="00160604">
        <w:t xml:space="preserve"> </w:t>
      </w:r>
      <w:r>
        <w:t>how to process</w:t>
      </w:r>
      <w:r w:rsidRPr="00160604">
        <w:t xml:space="preserve"> photographic images collected by project staff or volunteers during the course of conducting project-related activities</w:t>
      </w:r>
      <w:r>
        <w:t xml:space="preserve">. </w:t>
      </w:r>
      <w:r w:rsidRPr="00160604">
        <w:t>Images that are acquired by other means – e.g., downloaded from a website or those taken by a cooperating researcher – are not project records and should be handled separately.</w:t>
      </w:r>
    </w:p>
    <w:p w:rsidR="00354D57" w:rsidRDefault="00354D57" w:rsidP="00354D57">
      <w:pPr>
        <w:rPr>
          <w:b/>
        </w:rPr>
      </w:pPr>
    </w:p>
    <w:p w:rsidR="00354D57" w:rsidRDefault="00354D57" w:rsidP="00354D57">
      <w:r w:rsidRPr="003D5EE6">
        <w:t>Care should be taken to distinguish data photos from incidental or opportunistic photos taken by project staff</w:t>
      </w:r>
      <w:r>
        <w:t xml:space="preserve">. </w:t>
      </w:r>
      <w:r w:rsidRPr="003D5EE6">
        <w:t>Data photos are those taken for at least one of the following reasons:</w:t>
      </w:r>
    </w:p>
    <w:p w:rsidR="00354D57" w:rsidRPr="003D5EE6" w:rsidRDefault="00354D57" w:rsidP="00354D57"/>
    <w:p w:rsidR="00354D57" w:rsidRDefault="00354D57" w:rsidP="00354D57">
      <w:pPr>
        <w:numPr>
          <w:ilvl w:val="0"/>
          <w:numId w:val="58"/>
        </w:numPr>
        <w:spacing w:after="60"/>
      </w:pPr>
      <w:r w:rsidRPr="003D5EE6">
        <w:t>to document a particular feature or perspective for the purpose of site relocation</w:t>
      </w:r>
    </w:p>
    <w:p w:rsidR="00354D57" w:rsidRDefault="00354D57" w:rsidP="00354D57">
      <w:pPr>
        <w:numPr>
          <w:ilvl w:val="0"/>
          <w:numId w:val="58"/>
        </w:numPr>
        <w:spacing w:after="60"/>
      </w:pPr>
      <w:r w:rsidRPr="003D5EE6">
        <w:t>to capture site habitat characteristics and possibly to indicate gross structural changes over time</w:t>
      </w:r>
    </w:p>
    <w:p w:rsidR="00354D57" w:rsidRDefault="00354D57" w:rsidP="00354D57">
      <w:pPr>
        <w:numPr>
          <w:ilvl w:val="0"/>
          <w:numId w:val="58"/>
        </w:numPr>
        <w:spacing w:after="60"/>
      </w:pPr>
      <w:r w:rsidRPr="003D5EE6">
        <w:t>to document a species detection that is also recorded in the data</w:t>
      </w:r>
    </w:p>
    <w:p w:rsidR="00354D57" w:rsidRPr="003D5EE6" w:rsidRDefault="00354D57" w:rsidP="00354D57"/>
    <w:p w:rsidR="00354D57" w:rsidRPr="003D5EE6" w:rsidRDefault="00354D57" w:rsidP="00354D57">
      <w:r w:rsidRPr="003D5EE6">
        <w:t>Data photos are linked to specific records within the database, and are stored in a manner that permits the preservation of those database links</w:t>
      </w:r>
      <w:r>
        <w:t xml:space="preserve">. </w:t>
      </w:r>
      <w:r w:rsidRPr="003D5EE6">
        <w:t>Other photos – e.g., of field crew members at work</w:t>
      </w:r>
      <w:r>
        <w:t xml:space="preserve"> </w:t>
      </w:r>
      <w:r w:rsidRPr="003D5EE6">
        <w:t>– may also be retained but are not necessarily linked with database records</w:t>
      </w:r>
      <w:r>
        <w:t xml:space="preserve">. </w:t>
      </w:r>
    </w:p>
    <w:p w:rsidR="00354D57" w:rsidRPr="003D5EE6" w:rsidRDefault="00354D57" w:rsidP="00354D57"/>
    <w:p w:rsidR="00354D57" w:rsidRPr="003D5EE6" w:rsidRDefault="00354D57" w:rsidP="00354D57">
      <w:r w:rsidRPr="003D5EE6">
        <w:t>Effectively managing hundreds of photographic images requires a consistent method for downloading, naming, editing</w:t>
      </w:r>
      <w:r>
        <w:t>,</w:t>
      </w:r>
      <w:r w:rsidRPr="003D5EE6">
        <w:t xml:space="preserve"> and documenting</w:t>
      </w:r>
      <w:r>
        <w:t xml:space="preserve">. </w:t>
      </w:r>
      <w:r w:rsidRPr="003D5EE6">
        <w:t>The general process for managing data photos proceeds as follows:</w:t>
      </w:r>
    </w:p>
    <w:p w:rsidR="00354D57" w:rsidRDefault="00354D57" w:rsidP="00354D57">
      <w:pPr>
        <w:numPr>
          <w:ilvl w:val="0"/>
          <w:numId w:val="59"/>
        </w:numPr>
        <w:spacing w:after="60"/>
      </w:pPr>
      <w:r w:rsidRPr="003D5EE6">
        <w:t>File Structure Setup – Set up the file organization for images prior to acquisition</w:t>
      </w:r>
    </w:p>
    <w:p w:rsidR="00354D57" w:rsidRDefault="00354D57" w:rsidP="00354D57">
      <w:pPr>
        <w:numPr>
          <w:ilvl w:val="0"/>
          <w:numId w:val="59"/>
        </w:numPr>
        <w:spacing w:after="60"/>
      </w:pPr>
      <w:r w:rsidRPr="003D5EE6">
        <w:lastRenderedPageBreak/>
        <w:t>Image Acquisition</w:t>
      </w:r>
    </w:p>
    <w:p w:rsidR="00354D57" w:rsidRDefault="00354D57" w:rsidP="00354D57">
      <w:pPr>
        <w:numPr>
          <w:ilvl w:val="0"/>
          <w:numId w:val="59"/>
        </w:numPr>
        <w:spacing w:after="60"/>
      </w:pPr>
      <w:r w:rsidRPr="003D5EE6">
        <w:t>Download and Process</w:t>
      </w:r>
    </w:p>
    <w:p w:rsidR="00354D57" w:rsidRDefault="00354D57" w:rsidP="00354D57">
      <w:pPr>
        <w:numPr>
          <w:ilvl w:val="0"/>
          <w:numId w:val="60"/>
        </w:numPr>
        <w:spacing w:after="60"/>
      </w:pPr>
      <w:r w:rsidRPr="003D5EE6">
        <w:t>Download the files from the camera</w:t>
      </w:r>
    </w:p>
    <w:p w:rsidR="00354D57" w:rsidRDefault="00354D57" w:rsidP="00354D57">
      <w:pPr>
        <w:numPr>
          <w:ilvl w:val="0"/>
          <w:numId w:val="60"/>
        </w:numPr>
        <w:spacing w:after="60"/>
      </w:pPr>
      <w:r w:rsidRPr="003D5EE6">
        <w:t>Rename the image files according to convention</w:t>
      </w:r>
    </w:p>
    <w:p w:rsidR="00354D57" w:rsidRDefault="00354D57" w:rsidP="00354D57">
      <w:pPr>
        <w:numPr>
          <w:ilvl w:val="0"/>
          <w:numId w:val="60"/>
        </w:numPr>
        <w:spacing w:after="60"/>
      </w:pPr>
      <w:r w:rsidRPr="003D5EE6">
        <w:t>Copy and store the original, unedited versions</w:t>
      </w:r>
    </w:p>
    <w:p w:rsidR="00354D57" w:rsidRDefault="00354D57" w:rsidP="00354D57">
      <w:pPr>
        <w:numPr>
          <w:ilvl w:val="0"/>
          <w:numId w:val="60"/>
        </w:numPr>
        <w:spacing w:after="60"/>
      </w:pPr>
      <w:r w:rsidRPr="003D5EE6">
        <w:t>Review and edit or delete the photos</w:t>
      </w:r>
    </w:p>
    <w:p w:rsidR="00354D57" w:rsidRDefault="00354D57" w:rsidP="00354D57">
      <w:pPr>
        <w:numPr>
          <w:ilvl w:val="0"/>
          <w:numId w:val="60"/>
        </w:numPr>
        <w:spacing w:after="60"/>
      </w:pPr>
      <w:r w:rsidRPr="003D5EE6">
        <w:t>Move into appropriate folders for storage</w:t>
      </w:r>
    </w:p>
    <w:p w:rsidR="00354D57" w:rsidRDefault="00354D57" w:rsidP="00354D57">
      <w:pPr>
        <w:numPr>
          <w:ilvl w:val="0"/>
          <w:numId w:val="59"/>
        </w:numPr>
        <w:spacing w:after="60"/>
      </w:pPr>
      <w:r w:rsidRPr="000C2024">
        <w:t>Establish Database Links</w:t>
      </w:r>
    </w:p>
    <w:p w:rsidR="00354D57" w:rsidRDefault="00354D57" w:rsidP="00354D57">
      <w:pPr>
        <w:numPr>
          <w:ilvl w:val="0"/>
          <w:numId w:val="59"/>
        </w:numPr>
        <w:spacing w:after="60"/>
      </w:pPr>
      <w:r>
        <w:t>Deliver Image Files for Final Storage</w:t>
      </w:r>
    </w:p>
    <w:p w:rsidR="00354D57" w:rsidRDefault="00354D57" w:rsidP="00354D57">
      <w:pPr>
        <w:tabs>
          <w:tab w:val="left" w:pos="720"/>
          <w:tab w:val="left" w:pos="1440"/>
          <w:tab w:val="left" w:pos="2160"/>
          <w:tab w:val="left" w:pos="2880"/>
          <w:tab w:val="left" w:pos="4320"/>
        </w:tabs>
      </w:pPr>
    </w:p>
    <w:p w:rsidR="00354D57" w:rsidRPr="003D5EE6" w:rsidRDefault="00354D57" w:rsidP="00354D57">
      <w:pPr>
        <w:pStyle w:val="NRRSOP2ndarial12"/>
      </w:pPr>
      <w:r w:rsidRPr="003D5EE6">
        <w:t>File Structure Setup</w:t>
      </w:r>
    </w:p>
    <w:p w:rsidR="00354D57" w:rsidRDefault="00354D57" w:rsidP="00354D57">
      <w:r w:rsidRPr="003D5EE6">
        <w:t>Prior to data collection for any given year, project staff will need to set up a new folder under the Images folder in the project workspace as follows:</w:t>
      </w:r>
    </w:p>
    <w:p w:rsidR="00354D57" w:rsidRDefault="00354D57" w:rsidP="00354D57"/>
    <w:p w:rsidR="00354D57" w:rsidRDefault="00354D57" w:rsidP="00354D57">
      <w:pPr>
        <w:tabs>
          <w:tab w:val="left" w:pos="720"/>
          <w:tab w:val="left" w:pos="1440"/>
          <w:tab w:val="left" w:pos="2160"/>
          <w:tab w:val="left" w:pos="2880"/>
          <w:tab w:val="left" w:pos="3600"/>
        </w:tabs>
      </w:pPr>
      <w:r>
        <w:t>[Year]</w:t>
      </w:r>
      <w:r>
        <w:tab/>
      </w:r>
      <w:r>
        <w:tab/>
      </w:r>
      <w:r>
        <w:tab/>
      </w:r>
      <w:r>
        <w:tab/>
      </w:r>
      <w:r>
        <w:tab/>
      </w:r>
      <w:r w:rsidRPr="009B5D7A">
        <w:t>The appropriate year – 200</w:t>
      </w:r>
      <w:r>
        <w:t>8</w:t>
      </w:r>
      <w:r w:rsidRPr="009B5D7A">
        <w:t>, 200</w:t>
      </w:r>
      <w:r>
        <w:t>9</w:t>
      </w:r>
      <w:r w:rsidRPr="009B5D7A">
        <w:t>, etc.</w:t>
      </w:r>
    </w:p>
    <w:p w:rsidR="00354D57" w:rsidRPr="004E3996" w:rsidRDefault="00354D57" w:rsidP="00354D57">
      <w:pPr>
        <w:tabs>
          <w:tab w:val="left" w:pos="720"/>
          <w:tab w:val="left" w:pos="1440"/>
          <w:tab w:val="left" w:pos="2160"/>
          <w:tab w:val="left" w:pos="2880"/>
          <w:tab w:val="left" w:pos="3600"/>
        </w:tabs>
      </w:pPr>
      <w:r>
        <w:tab/>
      </w:r>
      <w:r w:rsidRPr="004E3996">
        <w:t>_Processing</w:t>
      </w:r>
      <w:r w:rsidRPr="004E3996">
        <w:tab/>
      </w:r>
      <w:r w:rsidRPr="004E3996">
        <w:tab/>
      </w:r>
      <w:r>
        <w:tab/>
      </w:r>
      <w:r w:rsidRPr="004E3996">
        <w:t>Processing workspace</w:t>
      </w:r>
    </w:p>
    <w:p w:rsidR="00354D57" w:rsidRPr="009B5D7A" w:rsidRDefault="00354D57" w:rsidP="00354D57">
      <w:pPr>
        <w:tabs>
          <w:tab w:val="left" w:pos="720"/>
          <w:tab w:val="left" w:pos="1440"/>
          <w:tab w:val="left" w:pos="2160"/>
          <w:tab w:val="left" w:pos="2880"/>
          <w:tab w:val="left" w:pos="3600"/>
        </w:tabs>
      </w:pPr>
      <w:r>
        <w:tab/>
        <w:t>[Park code]</w:t>
      </w:r>
      <w:r>
        <w:tab/>
      </w:r>
      <w:r>
        <w:tab/>
      </w:r>
      <w:r>
        <w:tab/>
      </w:r>
      <w:r w:rsidRPr="009B5D7A">
        <w:t>Arrange files by park – HAVO, NPSA, etc.</w:t>
      </w:r>
    </w:p>
    <w:p w:rsidR="00354D57" w:rsidRPr="009B5D7A" w:rsidRDefault="00354D57" w:rsidP="00354D57">
      <w:pPr>
        <w:tabs>
          <w:tab w:val="left" w:pos="720"/>
          <w:tab w:val="left" w:pos="1440"/>
          <w:tab w:val="left" w:pos="2160"/>
          <w:tab w:val="left" w:pos="2880"/>
          <w:tab w:val="left" w:pos="3600"/>
        </w:tabs>
        <w:ind w:left="720"/>
      </w:pPr>
      <w:r>
        <w:t xml:space="preserve">      </w:t>
      </w:r>
      <w:r>
        <w:tab/>
        <w:t>Data</w:t>
      </w:r>
      <w:r>
        <w:tab/>
      </w:r>
      <w:r>
        <w:tab/>
      </w:r>
      <w:r>
        <w:tab/>
      </w:r>
      <w:r w:rsidRPr="009B5D7A">
        <w:t>Data images</w:t>
      </w:r>
    </w:p>
    <w:p w:rsidR="00354D57" w:rsidRPr="009B5D7A" w:rsidRDefault="00354D57" w:rsidP="00354D57">
      <w:pPr>
        <w:tabs>
          <w:tab w:val="left" w:pos="720"/>
          <w:tab w:val="left" w:pos="1440"/>
          <w:tab w:val="left" w:pos="2160"/>
          <w:tab w:val="left" w:pos="2880"/>
          <w:tab w:val="left" w:pos="3600"/>
        </w:tabs>
        <w:ind w:left="720"/>
      </w:pPr>
      <w:r>
        <w:tab/>
      </w:r>
      <w:r>
        <w:tab/>
      </w:r>
      <w:r w:rsidRPr="009B5D7A">
        <w:t>[Site_code]</w:t>
      </w:r>
      <w:r w:rsidRPr="009B5D7A">
        <w:tab/>
        <w:t>Arranged by sampling locations</w:t>
      </w:r>
      <w:r>
        <w:t>, or</w:t>
      </w:r>
    </w:p>
    <w:p w:rsidR="00354D57" w:rsidRPr="009B5D7A" w:rsidRDefault="00354D57" w:rsidP="00354D57">
      <w:pPr>
        <w:tabs>
          <w:tab w:val="left" w:pos="720"/>
          <w:tab w:val="left" w:pos="1440"/>
          <w:tab w:val="left" w:pos="2160"/>
          <w:tab w:val="left" w:pos="2880"/>
          <w:tab w:val="left" w:pos="3600"/>
        </w:tabs>
        <w:ind w:left="720"/>
      </w:pPr>
      <w:r>
        <w:tab/>
      </w:r>
      <w:r>
        <w:tab/>
        <w:t>[Date]</w:t>
      </w:r>
      <w:r>
        <w:tab/>
      </w:r>
      <w:r>
        <w:tab/>
      </w:r>
      <w:r w:rsidRPr="009B5D7A">
        <w:t>by date, for images not taken at sampling locations</w:t>
      </w:r>
    </w:p>
    <w:p w:rsidR="00354D57" w:rsidRPr="009B5D7A" w:rsidRDefault="00354D57" w:rsidP="00354D57">
      <w:pPr>
        <w:tabs>
          <w:tab w:val="left" w:pos="720"/>
          <w:tab w:val="left" w:pos="1440"/>
          <w:tab w:val="left" w:pos="2160"/>
          <w:tab w:val="left" w:pos="2880"/>
          <w:tab w:val="left" w:pos="3600"/>
        </w:tabs>
      </w:pPr>
      <w:r>
        <w:tab/>
        <w:t xml:space="preserve">      </w:t>
      </w:r>
      <w:r>
        <w:tab/>
        <w:t>Miscellaneous</w:t>
      </w:r>
      <w:r>
        <w:tab/>
      </w:r>
      <w:r>
        <w:tab/>
      </w:r>
      <w:r w:rsidRPr="009B5D7A">
        <w:t>Non-data images taken by project staff</w:t>
      </w:r>
    </w:p>
    <w:p w:rsidR="00354D57" w:rsidRPr="009B5D7A" w:rsidRDefault="00354D57" w:rsidP="00354D57">
      <w:pPr>
        <w:tabs>
          <w:tab w:val="left" w:pos="720"/>
          <w:tab w:val="left" w:pos="1440"/>
          <w:tab w:val="left" w:pos="2160"/>
          <w:tab w:val="left" w:pos="2880"/>
          <w:tab w:val="left" w:pos="3600"/>
        </w:tabs>
        <w:ind w:left="720"/>
      </w:pPr>
      <w:r>
        <w:tab/>
      </w:r>
      <w:r>
        <w:tab/>
      </w:r>
      <w:r w:rsidRPr="009B5D7A">
        <w:t>[Site_code]</w:t>
      </w:r>
      <w:r w:rsidRPr="009B5D7A">
        <w:tab/>
        <w:t>Arranged by sampling locations</w:t>
      </w:r>
      <w:r>
        <w:t>, or</w:t>
      </w:r>
    </w:p>
    <w:p w:rsidR="00354D57" w:rsidRPr="009B5D7A" w:rsidRDefault="00354D57" w:rsidP="00354D57">
      <w:pPr>
        <w:tabs>
          <w:tab w:val="left" w:pos="720"/>
          <w:tab w:val="left" w:pos="1440"/>
          <w:tab w:val="left" w:pos="2160"/>
          <w:tab w:val="left" w:pos="2880"/>
          <w:tab w:val="left" w:pos="3600"/>
        </w:tabs>
        <w:ind w:left="720"/>
      </w:pPr>
      <w:r>
        <w:tab/>
      </w:r>
      <w:r>
        <w:tab/>
      </w:r>
      <w:r w:rsidRPr="009B5D7A">
        <w:t>[Date]</w:t>
      </w:r>
      <w:r w:rsidRPr="009B5D7A">
        <w:tab/>
      </w:r>
      <w:r w:rsidRPr="009B5D7A">
        <w:tab/>
        <w:t>by date, for images not taken at sampling locations</w:t>
      </w:r>
    </w:p>
    <w:p w:rsidR="00354D57" w:rsidRPr="009B5D7A" w:rsidRDefault="00354D57" w:rsidP="00354D57">
      <w:pPr>
        <w:tabs>
          <w:tab w:val="left" w:pos="720"/>
          <w:tab w:val="left" w:pos="1440"/>
          <w:tab w:val="left" w:pos="2160"/>
          <w:tab w:val="left" w:pos="2880"/>
          <w:tab w:val="left" w:pos="3600"/>
        </w:tabs>
      </w:pPr>
      <w:r>
        <w:tab/>
        <w:t xml:space="preserve">     </w:t>
      </w:r>
      <w:r>
        <w:tab/>
        <w:t xml:space="preserve"> </w:t>
      </w:r>
      <w:r w:rsidRPr="009B5D7A">
        <w:t>Originals</w:t>
      </w:r>
      <w:r w:rsidRPr="009B5D7A">
        <w:tab/>
      </w:r>
      <w:r w:rsidRPr="009B5D7A">
        <w:tab/>
        <w:t>Renamed but otherwise unedited image file copies</w:t>
      </w:r>
    </w:p>
    <w:p w:rsidR="00354D57" w:rsidRPr="009B5D7A" w:rsidRDefault="00354D57" w:rsidP="00354D57">
      <w:pPr>
        <w:tabs>
          <w:tab w:val="left" w:pos="720"/>
          <w:tab w:val="left" w:pos="1440"/>
          <w:tab w:val="left" w:pos="2160"/>
          <w:tab w:val="left" w:pos="2880"/>
          <w:tab w:val="left" w:pos="3600"/>
        </w:tabs>
        <w:ind w:left="720"/>
      </w:pPr>
      <w:r>
        <w:tab/>
      </w:r>
      <w:r>
        <w:tab/>
      </w:r>
      <w:r w:rsidRPr="009B5D7A">
        <w:t>[Site_code]</w:t>
      </w:r>
      <w:r w:rsidRPr="009B5D7A">
        <w:tab/>
        <w:t>Arranged by sampling locations</w:t>
      </w:r>
      <w:r>
        <w:t>, or</w:t>
      </w:r>
    </w:p>
    <w:p w:rsidR="00354D57" w:rsidRPr="009B5D7A" w:rsidRDefault="00354D57" w:rsidP="00354D57">
      <w:pPr>
        <w:tabs>
          <w:tab w:val="left" w:pos="720"/>
          <w:tab w:val="left" w:pos="1440"/>
          <w:tab w:val="left" w:pos="2160"/>
          <w:tab w:val="left" w:pos="2880"/>
          <w:tab w:val="left" w:pos="3600"/>
        </w:tabs>
        <w:ind w:left="720"/>
      </w:pPr>
      <w:r>
        <w:tab/>
      </w:r>
      <w:r>
        <w:tab/>
      </w:r>
      <w:r w:rsidRPr="009B5D7A">
        <w:t>[Date]</w:t>
      </w:r>
      <w:r w:rsidRPr="009B5D7A">
        <w:tab/>
      </w:r>
      <w:r w:rsidRPr="009B5D7A">
        <w:tab/>
        <w:t>by date, for images not taken at sampling locations</w:t>
      </w:r>
    </w:p>
    <w:p w:rsidR="00354D57" w:rsidRDefault="00354D57" w:rsidP="00354D57">
      <w:pPr>
        <w:tabs>
          <w:tab w:val="left" w:pos="720"/>
          <w:tab w:val="left" w:pos="1440"/>
          <w:tab w:val="left" w:pos="2160"/>
          <w:tab w:val="left" w:pos="2880"/>
          <w:tab w:val="left" w:pos="3600"/>
        </w:tabs>
        <w:ind w:left="720"/>
      </w:pPr>
      <w:r>
        <w:t xml:space="preserve">      </w:t>
      </w:r>
      <w:r>
        <w:tab/>
      </w:r>
      <w:r w:rsidRPr="009B5D7A">
        <w:t>Non-NPS</w:t>
      </w:r>
      <w:r w:rsidRPr="009B5D7A">
        <w:tab/>
      </w:r>
      <w:r w:rsidRPr="009B5D7A">
        <w:tab/>
        <w:t>Images acquired from other sources</w:t>
      </w:r>
    </w:p>
    <w:p w:rsidR="00354D57" w:rsidRDefault="00354D57" w:rsidP="00354D57">
      <w:pPr>
        <w:tabs>
          <w:tab w:val="left" w:pos="720"/>
          <w:tab w:val="left" w:pos="1440"/>
          <w:tab w:val="left" w:pos="2160"/>
          <w:tab w:val="left" w:pos="2880"/>
          <w:tab w:val="left" w:pos="4320"/>
        </w:tabs>
      </w:pPr>
    </w:p>
    <w:p w:rsidR="00354D57" w:rsidRDefault="00354D57" w:rsidP="00354D57">
      <w:r w:rsidRPr="003D5EE6">
        <w:t>This folder structure permits data images to be stored and managed separately from non-record and miscellaneous images collected during the course of the project</w:t>
      </w:r>
      <w:r>
        <w:t xml:space="preserve">. </w:t>
      </w:r>
      <w:r w:rsidRPr="003D5EE6">
        <w:t>It also provides separate space for image processing and storage of originals</w:t>
      </w:r>
      <w:r>
        <w:t xml:space="preserve">. For all images that are to be linked to the database, the image files will need to be copied to the appropriate image folder under the database folder.  This will ensure that the links to the database are preserved at all times.  See below for database image workspace structure.  </w:t>
      </w:r>
      <w:r w:rsidRPr="003D5EE6">
        <w:t xml:space="preserve">Note:  For additional information about the project workspace, refer to </w:t>
      </w:r>
      <w:r w:rsidRPr="003E2E57">
        <w:t>SOP #</w:t>
      </w:r>
      <w:r>
        <w:t>12 “W</w:t>
      </w:r>
      <w:r w:rsidRPr="00CC441F">
        <w:t>orkspace Setup and Project Records Management</w:t>
      </w:r>
      <w:r>
        <w:t>.”</w:t>
      </w:r>
    </w:p>
    <w:p w:rsidR="00354D57" w:rsidRDefault="00354D57" w:rsidP="00354D57"/>
    <w:p w:rsidR="00354D57" w:rsidRDefault="00354D57" w:rsidP="00354D57">
      <w:r>
        <w:t>Database</w:t>
      </w:r>
    </w:p>
    <w:p w:rsidR="00354D57" w:rsidRDefault="00354D57" w:rsidP="00354D57">
      <w:r>
        <w:tab/>
        <w:t>Database_images</w:t>
      </w:r>
    </w:p>
    <w:p w:rsidR="00354D57" w:rsidRDefault="00354D57" w:rsidP="00354D57">
      <w:r>
        <w:tab/>
      </w:r>
      <w:r>
        <w:tab/>
        <w:t>[Year]</w:t>
      </w:r>
    </w:p>
    <w:p w:rsidR="00354D57" w:rsidRDefault="00354D57" w:rsidP="00354D57">
      <w:r>
        <w:tab/>
      </w:r>
      <w:r>
        <w:tab/>
      </w:r>
      <w:r>
        <w:tab/>
        <w:t>[Park]</w:t>
      </w:r>
    </w:p>
    <w:p w:rsidR="00354D57" w:rsidRDefault="00354D57" w:rsidP="00354D57">
      <w:r>
        <w:tab/>
      </w:r>
      <w:r>
        <w:tab/>
      </w:r>
    </w:p>
    <w:p w:rsidR="00354D57" w:rsidRDefault="00354D57" w:rsidP="00354D57">
      <w:pPr>
        <w:pStyle w:val="NRRSOP3rdarial11italic"/>
      </w:pPr>
      <w:r w:rsidRPr="00C00E98">
        <w:t>Folder Naming Standards</w:t>
      </w:r>
    </w:p>
    <w:p w:rsidR="00354D57" w:rsidRDefault="00354D57" w:rsidP="00354D57">
      <w:r>
        <w:t>In all cases, folder names should follow these guidelines:</w:t>
      </w:r>
    </w:p>
    <w:p w:rsidR="00354D57" w:rsidRDefault="00354D57" w:rsidP="00354D57">
      <w:pPr>
        <w:numPr>
          <w:ilvl w:val="0"/>
          <w:numId w:val="61"/>
        </w:numPr>
        <w:spacing w:after="60"/>
      </w:pPr>
      <w:r>
        <w:t>No spaces or special characters in the folder name</w:t>
      </w:r>
    </w:p>
    <w:p w:rsidR="00354D57" w:rsidRDefault="00354D57" w:rsidP="00354D57">
      <w:pPr>
        <w:numPr>
          <w:ilvl w:val="0"/>
          <w:numId w:val="61"/>
        </w:numPr>
        <w:spacing w:after="60"/>
      </w:pPr>
      <w:r>
        <w:lastRenderedPageBreak/>
        <w:t>Use the underscore (“_”) character to separate words in folder names</w:t>
      </w:r>
    </w:p>
    <w:p w:rsidR="00354D57" w:rsidRDefault="00354D57" w:rsidP="00354D57">
      <w:pPr>
        <w:numPr>
          <w:ilvl w:val="0"/>
          <w:numId w:val="61"/>
        </w:numPr>
        <w:spacing w:after="60"/>
      </w:pPr>
      <w:r>
        <w:t>Try to limit folder names to 20 characters or fewer</w:t>
      </w:r>
    </w:p>
    <w:p w:rsidR="00354D57" w:rsidRDefault="00354D57" w:rsidP="00354D57">
      <w:pPr>
        <w:numPr>
          <w:ilvl w:val="0"/>
          <w:numId w:val="61"/>
        </w:numPr>
        <w:spacing w:after="60"/>
      </w:pPr>
      <w:r>
        <w:t>Dates within folder names should be formatted as YYYYMMDD (for better sorting)</w:t>
      </w:r>
    </w:p>
    <w:p w:rsidR="00354D57" w:rsidRDefault="00354D57" w:rsidP="00354D57">
      <w:pPr>
        <w:ind w:left="720"/>
      </w:pPr>
    </w:p>
    <w:p w:rsidR="00354D57" w:rsidRDefault="00354D57" w:rsidP="00354D57">
      <w:pPr>
        <w:pStyle w:val="NRRSOP2ndarial12"/>
      </w:pPr>
      <w:r>
        <w:t>Image Acquisition</w:t>
      </w:r>
    </w:p>
    <w:p w:rsidR="00354D57" w:rsidRDefault="00354D57" w:rsidP="00354D57">
      <w:r>
        <w:t>Capture images at an appropriate resolution that balances space limitations with the intended use of the images. Although photographs taken to facilitate future navigation to the site do not need to be stored at the same resolution as those that may be used to indicate gross environmental change at the site, it may be more efficient to capture all images at the same resolution initially. A recommended minimum raw resolution is 1600 x 1200 pixels (approximately two megapixels).</w:t>
      </w:r>
    </w:p>
    <w:p w:rsidR="00354D57" w:rsidRDefault="00354D57" w:rsidP="00354D57">
      <w:pPr>
        <w:pStyle w:val="ThirdOrderHeading"/>
      </w:pPr>
    </w:p>
    <w:p w:rsidR="00354D57" w:rsidRDefault="00354D57" w:rsidP="00354D57">
      <w:pPr>
        <w:pStyle w:val="NRRSOP3rdarial11italic"/>
      </w:pPr>
      <w:r>
        <w:t>Download and Processing Procedures</w:t>
      </w:r>
    </w:p>
    <w:p w:rsidR="00354D57" w:rsidRDefault="00354D57" w:rsidP="00354D57">
      <w:pPr>
        <w:numPr>
          <w:ilvl w:val="0"/>
          <w:numId w:val="62"/>
        </w:numPr>
        <w:spacing w:after="60"/>
      </w:pPr>
      <w:r>
        <w:t>Download the raw, unedited images from the camera into the appropriate “_Processing” folder.</w:t>
      </w:r>
    </w:p>
    <w:p w:rsidR="00354D57" w:rsidRDefault="00354D57" w:rsidP="00354D57">
      <w:pPr>
        <w:numPr>
          <w:ilvl w:val="0"/>
          <w:numId w:val="62"/>
        </w:numPr>
        <w:spacing w:after="60"/>
      </w:pPr>
      <w:r>
        <w:t xml:space="preserve">Rename the images according to convention (refer to the image file naming standards section below). If image file names were noted on the field data forms, be sure to update these to reflect the new image file name prior to data entry. See </w:t>
      </w:r>
      <w:r w:rsidRPr="003E2E57">
        <w:t>SOP #13</w:t>
      </w:r>
      <w:r>
        <w:t xml:space="preserve"> “Field Form Handling Procedures.”</w:t>
      </w:r>
    </w:p>
    <w:p w:rsidR="00354D57" w:rsidRDefault="00354D57" w:rsidP="00354D57">
      <w:pPr>
        <w:numPr>
          <w:ilvl w:val="0"/>
          <w:numId w:val="62"/>
        </w:numPr>
        <w:spacing w:after="60"/>
      </w:pPr>
      <w:r>
        <w:t>Process the images in the “_Processing” folder. At a minimum, the following processing steps should be performed on all image files:</w:t>
      </w:r>
    </w:p>
    <w:p w:rsidR="00354D57" w:rsidRDefault="00354D57" w:rsidP="00354D57">
      <w:pPr>
        <w:numPr>
          <w:ilvl w:val="1"/>
          <w:numId w:val="62"/>
        </w:numPr>
        <w:spacing w:after="60"/>
      </w:pPr>
      <w:r>
        <w:t>Copy the images to the “Originals”</w:t>
      </w:r>
      <w:r w:rsidRPr="006641D4">
        <w:t xml:space="preserve"> folder and set the contents as read-only by right clicking in Windows Explorer and checking the appropriate box</w:t>
      </w:r>
      <w:r>
        <w:t xml:space="preserve">. </w:t>
      </w:r>
      <w:r w:rsidRPr="006641D4">
        <w:t>These originals are the image backup to be referred to in case of unintended file alteration or deletion.</w:t>
      </w:r>
    </w:p>
    <w:p w:rsidR="00354D57" w:rsidRDefault="00354D57" w:rsidP="00354D57">
      <w:pPr>
        <w:numPr>
          <w:ilvl w:val="1"/>
          <w:numId w:val="62"/>
        </w:numPr>
        <w:spacing w:after="60"/>
      </w:pPr>
      <w:r>
        <w:t>Delete any poor quality photos, repeats, blurred or otherwise unnecessary photos. Low quality photos might be retained if the subject is highly unique, or the photo is an irreplaceable data photo.</w:t>
      </w:r>
    </w:p>
    <w:p w:rsidR="00354D57" w:rsidRDefault="00354D57" w:rsidP="00354D57">
      <w:pPr>
        <w:numPr>
          <w:ilvl w:val="1"/>
          <w:numId w:val="62"/>
        </w:numPr>
        <w:spacing w:after="60"/>
      </w:pPr>
      <w:r>
        <w:t>Rotate the image to make the horizon level.</w:t>
      </w:r>
    </w:p>
    <w:p w:rsidR="00354D57" w:rsidRDefault="00354D57" w:rsidP="00354D57">
      <w:pPr>
        <w:numPr>
          <w:ilvl w:val="1"/>
          <w:numId w:val="62"/>
        </w:numPr>
        <w:spacing w:after="60"/>
      </w:pPr>
      <w:r>
        <w:t>Photos of people should have ‘red eye’ glare removed.</w:t>
      </w:r>
    </w:p>
    <w:p w:rsidR="00354D57" w:rsidRDefault="00354D57" w:rsidP="00354D57">
      <w:pPr>
        <w:numPr>
          <w:ilvl w:val="1"/>
          <w:numId w:val="62"/>
        </w:numPr>
        <w:spacing w:after="60"/>
      </w:pPr>
      <w:r>
        <w:t>Photos should be cropped to remove edge areas that grossly distract from the subject.</w:t>
      </w:r>
    </w:p>
    <w:p w:rsidR="00354D57" w:rsidRDefault="00354D57" w:rsidP="00354D57">
      <w:pPr>
        <w:numPr>
          <w:ilvl w:val="0"/>
          <w:numId w:val="62"/>
        </w:numPr>
        <w:spacing w:after="60"/>
      </w:pPr>
      <w:r>
        <w:t xml:space="preserve">When finished, move the image files that are to be retained </w:t>
      </w:r>
      <w:r w:rsidRPr="00487662">
        <w:t xml:space="preserve">and </w:t>
      </w:r>
      <w:r w:rsidRPr="000C2024">
        <w:t>possibly linked in the database to the appropriate folder – data images under the Data</w:t>
      </w:r>
      <w:r>
        <w:t xml:space="preserve"> folder, other images under the Miscellaneous folder. </w:t>
      </w:r>
      <w:r w:rsidRPr="009E7CBC">
        <w:t xml:space="preserve">Photos of interest to a greater audience should be copied to the </w:t>
      </w:r>
      <w:r>
        <w:t>PACN Digital Library\Photo Archive folder. Metadata associated with the image should be entered into the ThumbsPlus application</w:t>
      </w:r>
      <w:r w:rsidRPr="009E7CBC">
        <w:t xml:space="preserve">. </w:t>
      </w:r>
      <w:r>
        <w:t>To minimize the chance for accidental deletion or overwriting of needed files, no stray files should remain in the processing folder between downloads.</w:t>
      </w:r>
    </w:p>
    <w:p w:rsidR="00354D57" w:rsidRDefault="00354D57" w:rsidP="00354D57">
      <w:pPr>
        <w:numPr>
          <w:ilvl w:val="0"/>
          <w:numId w:val="62"/>
        </w:numPr>
        <w:autoSpaceDE w:val="0"/>
        <w:autoSpaceDN w:val="0"/>
        <w:adjustRightInd w:val="0"/>
        <w:spacing w:after="60"/>
      </w:pPr>
      <w:r>
        <w:t>Depending on the size of the files and storage limitations, contents of the Originals folder may be deleted if all desired files are accounted for after processing.</w:t>
      </w:r>
    </w:p>
    <w:p w:rsidR="00354D57" w:rsidRDefault="00354D57" w:rsidP="00354D57"/>
    <w:p w:rsidR="00354D57" w:rsidRDefault="00354D57" w:rsidP="00354D57">
      <w:r>
        <w:lastRenderedPageBreak/>
        <w:t>Large groups of photos acquired under sub-optimal exposure or lighting can be batch processed to enhance contrast or brightness. Batch processing can also be used to resize groups of photos for use on the web. Batch processing may be done in ThumbsPlus, Extensis Portfolio or a similar image software package.</w:t>
      </w:r>
    </w:p>
    <w:p w:rsidR="00354D57" w:rsidRDefault="00354D57" w:rsidP="00354D57"/>
    <w:p w:rsidR="00354D57" w:rsidRDefault="00354D57" w:rsidP="00354D57">
      <w:pPr>
        <w:pStyle w:val="NRRSOP3rdarial11italic"/>
      </w:pPr>
    </w:p>
    <w:p w:rsidR="00354D57" w:rsidRPr="004536D7" w:rsidRDefault="00354D57" w:rsidP="00354D57">
      <w:pPr>
        <w:pStyle w:val="NRRSOP3rdarial11italic"/>
      </w:pPr>
      <w:r w:rsidRPr="004536D7">
        <w:t>Image File Naming Standards</w:t>
      </w:r>
    </w:p>
    <w:p w:rsidR="00354D57" w:rsidRDefault="00354D57" w:rsidP="00354D57">
      <w:r>
        <w:t>In all cases, image names should follow these guidelines:</w:t>
      </w:r>
    </w:p>
    <w:p w:rsidR="00354D57" w:rsidRDefault="00354D57" w:rsidP="00354D57">
      <w:pPr>
        <w:numPr>
          <w:ilvl w:val="0"/>
          <w:numId w:val="63"/>
        </w:numPr>
        <w:spacing w:after="60"/>
      </w:pPr>
      <w:r>
        <w:t>No spaces or special characters in the file name</w:t>
      </w:r>
    </w:p>
    <w:p w:rsidR="00354D57" w:rsidRDefault="00354D57" w:rsidP="00354D57">
      <w:pPr>
        <w:numPr>
          <w:ilvl w:val="0"/>
          <w:numId w:val="63"/>
        </w:numPr>
        <w:spacing w:after="60"/>
      </w:pPr>
      <w:r>
        <w:t xml:space="preserve">Use the underscore (“_”) character to separate file name components </w:t>
      </w:r>
    </w:p>
    <w:p w:rsidR="00354D57" w:rsidRDefault="00354D57" w:rsidP="00354D57">
      <w:pPr>
        <w:numPr>
          <w:ilvl w:val="0"/>
          <w:numId w:val="63"/>
        </w:numPr>
        <w:spacing w:after="60"/>
      </w:pPr>
      <w:r>
        <w:t>Try to limit file names to 30 characters or fewer, up to a maximum of 50 characters</w:t>
      </w:r>
    </w:p>
    <w:p w:rsidR="00354D57" w:rsidRDefault="00354D57" w:rsidP="00354D57">
      <w:pPr>
        <w:numPr>
          <w:ilvl w:val="0"/>
          <w:numId w:val="63"/>
        </w:numPr>
        <w:spacing w:after="60"/>
      </w:pPr>
      <w:r>
        <w:t xml:space="preserve">Park code and year should either be included in the file name or conclusive by the directory structure </w:t>
      </w:r>
    </w:p>
    <w:p w:rsidR="00354D57" w:rsidRDefault="00354D57" w:rsidP="00354D57"/>
    <w:p w:rsidR="00354D57" w:rsidRDefault="00354D57" w:rsidP="00354D57">
      <w:r>
        <w:t>The image file name should consist of the following parts:</w:t>
      </w:r>
    </w:p>
    <w:p w:rsidR="00354D57" w:rsidRDefault="00354D57" w:rsidP="00354D57">
      <w:pPr>
        <w:numPr>
          <w:ilvl w:val="0"/>
          <w:numId w:val="64"/>
        </w:numPr>
        <w:spacing w:after="60"/>
      </w:pPr>
      <w:r w:rsidRPr="004E3996">
        <w:t>The date of data capture (formatted as YYYYMMDD)</w:t>
      </w:r>
    </w:p>
    <w:p w:rsidR="00354D57" w:rsidRDefault="00354D57" w:rsidP="00354D57">
      <w:pPr>
        <w:numPr>
          <w:ilvl w:val="0"/>
          <w:numId w:val="64"/>
        </w:numPr>
        <w:spacing w:after="60"/>
      </w:pPr>
      <w:r w:rsidRPr="004E3996">
        <w:t>The sampling locatio</w:t>
      </w:r>
      <w:r>
        <w:t>n</w:t>
      </w:r>
      <w:r w:rsidRPr="004E3996">
        <w:t xml:space="preserve"> (if recorded at a sampling location)</w:t>
      </w:r>
    </w:p>
    <w:p w:rsidR="00354D57" w:rsidRDefault="00354D57" w:rsidP="00354D57">
      <w:pPr>
        <w:numPr>
          <w:ilvl w:val="0"/>
          <w:numId w:val="64"/>
        </w:numPr>
        <w:spacing w:after="60"/>
      </w:pPr>
      <w:r w:rsidRPr="004E3996">
        <w:t>Optional:  a brief descriptive word or phrase</w:t>
      </w:r>
    </w:p>
    <w:p w:rsidR="00354D57" w:rsidRDefault="00354D57" w:rsidP="00354D57">
      <w:pPr>
        <w:numPr>
          <w:ilvl w:val="0"/>
          <w:numId w:val="64"/>
        </w:numPr>
        <w:spacing w:after="60"/>
      </w:pPr>
      <w:r w:rsidRPr="004E3996">
        <w:t>Optional:  a sequential number if multiple images were captured</w:t>
      </w:r>
    </w:p>
    <w:p w:rsidR="00354D57" w:rsidRDefault="00354D57" w:rsidP="00354D57">
      <w:pPr>
        <w:numPr>
          <w:ilvl w:val="0"/>
          <w:numId w:val="64"/>
        </w:numPr>
        <w:spacing w:after="60"/>
      </w:pPr>
      <w:r w:rsidRPr="004E3996">
        <w:t>Optional:  time (formatted as HHMM)</w:t>
      </w:r>
    </w:p>
    <w:p w:rsidR="00354D57" w:rsidRDefault="00354D57" w:rsidP="00354D57"/>
    <w:p w:rsidR="00354D57" w:rsidRDefault="00354D57" w:rsidP="00354D57">
      <w:r>
        <w:t>Examples:</w:t>
      </w:r>
    </w:p>
    <w:p w:rsidR="00354D57" w:rsidRDefault="00354D57" w:rsidP="00354D57">
      <w:pPr>
        <w:numPr>
          <w:ilvl w:val="0"/>
          <w:numId w:val="65"/>
        </w:numPr>
        <w:spacing w:after="60"/>
      </w:pPr>
      <w:r w:rsidRPr="00C437C0">
        <w:t xml:space="preserve">20070621_Waihanau_habitat_001.jpg:  The habitat at </w:t>
      </w:r>
      <w:smartTag w:uri="urn:schemas-microsoft-com:office:smarttags" w:element="place">
        <w:smartTag w:uri="urn:schemas-microsoft-com:office:smarttags" w:element="PlaceName">
          <w:r w:rsidRPr="00C437C0">
            <w:t>Waihanau</w:t>
          </w:r>
        </w:smartTag>
        <w:r w:rsidRPr="00C437C0">
          <w:t xml:space="preserve"> </w:t>
        </w:r>
        <w:smartTag w:uri="urn:schemas-microsoft-com:office:smarttags" w:element="PlaceType">
          <w:r w:rsidRPr="00C437C0">
            <w:t>Valley</w:t>
          </w:r>
        </w:smartTag>
      </w:smartTag>
      <w:r w:rsidRPr="00C437C0">
        <w:t xml:space="preserve"> taken on June 21, 2007</w:t>
      </w:r>
    </w:p>
    <w:p w:rsidR="00354D57" w:rsidRDefault="00354D57" w:rsidP="00354D57">
      <w:pPr>
        <w:numPr>
          <w:ilvl w:val="0"/>
          <w:numId w:val="65"/>
        </w:numPr>
        <w:spacing w:after="60"/>
      </w:pPr>
      <w:r w:rsidRPr="00C437C0">
        <w:t>20070518_training_004.jpg</w:t>
      </w:r>
      <w:r w:rsidRPr="00C437C0">
        <w:tab/>
        <w:t>4th photo taken during training on May 18, 2007</w:t>
      </w:r>
    </w:p>
    <w:p w:rsidR="00354D57" w:rsidRDefault="00354D57" w:rsidP="00354D57">
      <w:pPr>
        <w:rPr>
          <w:highlight w:val="yellow"/>
        </w:rPr>
      </w:pPr>
    </w:p>
    <w:p w:rsidR="00354D57" w:rsidRDefault="00354D57" w:rsidP="00354D57">
      <w:r>
        <w:t>In cases where there are small quantities of photos it is practical to individually rename these files. However, for larger numbers it may be useful to rename files in batches. This may be done in ThumbsPlus, Extensis Portfolio or a similar image software package. A somewhat less sophisticated alternative is to batch rename files in Windows Explorer, by first selecting the files to be renamed and then selecting File &gt; Rename. The edits made to one file will be made to all others, although with the unpleasant side effect of often adding spaces and special characters (e.g., parentheses) which will then need to be removed manually.</w:t>
      </w:r>
    </w:p>
    <w:p w:rsidR="00354D57" w:rsidRDefault="00354D57" w:rsidP="00354D57"/>
    <w:p w:rsidR="00354D57" w:rsidRDefault="00354D57" w:rsidP="00354D57">
      <w:r>
        <w:t>Renaming photos may be most efficient as a two part event – one step performed as a batch process which inserts the date and transect number at the beginning of the photo name, and a second step in which a descriptive component is manually added to each file name.</w:t>
      </w:r>
    </w:p>
    <w:p w:rsidR="00354D57" w:rsidRDefault="00354D57" w:rsidP="00B93828"/>
    <w:p w:rsidR="00354D57" w:rsidRPr="006B1031" w:rsidRDefault="00354D57" w:rsidP="00354D57">
      <w:pPr>
        <w:pStyle w:val="NRRSOP3rdarial11italic"/>
      </w:pPr>
      <w:r w:rsidRPr="006B1031">
        <w:t>Establish Database Links</w:t>
      </w:r>
    </w:p>
    <w:p w:rsidR="00354D57" w:rsidRDefault="00354D57" w:rsidP="00354D57">
      <w:r>
        <w:t xml:space="preserve">During data entry and processing, the database application will provide the functionality required to establish a link between each database record and the appropriate image file(s). To establish the link, the database prompts the user to indicate the root project workspace directory path, the specific image folder within the project workspace, and the specific file name. This way, the entire workspace may be later moved to a different directory (i.e., the PACN Digital Library) and </w:t>
      </w:r>
      <w:r>
        <w:lastRenderedPageBreak/>
        <w:t xml:space="preserve">the links will still be valid after changing only the root path. Refer to </w:t>
      </w:r>
      <w:r w:rsidRPr="003E2E57">
        <w:t>SOP #</w:t>
      </w:r>
      <w:r>
        <w:t>15 “Data Entry and Verification” for additional details on establishing these links.</w:t>
      </w:r>
    </w:p>
    <w:p w:rsidR="00354D57" w:rsidRDefault="00354D57" w:rsidP="00354D57"/>
    <w:p w:rsidR="00354D57" w:rsidRDefault="00354D57" w:rsidP="00354D57">
      <w:r>
        <w:t>Note:  It is important that the files keep the same name and relative organization once these database links have been established. Users should not rename or reorganize the directory structure for linked image files without first consulting with the Data Manager.</w:t>
      </w:r>
    </w:p>
    <w:p w:rsidR="00354D57" w:rsidRDefault="00354D57" w:rsidP="00354D57">
      <w:pPr>
        <w:pStyle w:val="NRRSOP2ndarial12"/>
      </w:pPr>
    </w:p>
    <w:p w:rsidR="00354D57" w:rsidRDefault="00354D57" w:rsidP="00354D57">
      <w:pPr>
        <w:pStyle w:val="NRRSOP2ndarial12"/>
      </w:pPr>
      <w:r>
        <w:t>Deliver Image Files for Final Storage</w:t>
      </w:r>
    </w:p>
    <w:p w:rsidR="00354D57" w:rsidRDefault="00354D57" w:rsidP="00354D57">
      <w:r>
        <w:t xml:space="preserve">Note:  Please refer to </w:t>
      </w:r>
      <w:r w:rsidRPr="003E2E57">
        <w:t>SOP #</w:t>
      </w:r>
      <w:r>
        <w:t>19 “Product Delivery Specifications and Schedule.”</w:t>
      </w:r>
    </w:p>
    <w:p w:rsidR="00354D57" w:rsidRDefault="00354D57" w:rsidP="00354D57"/>
    <w:p w:rsidR="00354D57" w:rsidRDefault="00354D57" w:rsidP="00354D57">
      <w:r>
        <w:t>At the end of the season, and once the year’s data are certified, data images for the year may be delivered along with the working copy of the database to the Data Manager on a CD or DVD. To do this, simply copy the folder for the appropriate year(s) and all associated subfolders and images onto the disk. These files will be loaded into the project section of the PACN Digital Library, and the database links to data images will be updated accordingly.</w:t>
      </w:r>
    </w:p>
    <w:p w:rsidR="00354D57" w:rsidRDefault="00354D57" w:rsidP="00354D57"/>
    <w:p w:rsidR="00354D57" w:rsidRDefault="00354D57" w:rsidP="00354D57">
      <w:r>
        <w:t>Prior to delivery, make sure that all processing folders are empty. Upon delivery, the delivered folders should be made read-only to prevent unintended changes.</w:t>
      </w:r>
    </w:p>
    <w:p w:rsidR="001A49B6" w:rsidRDefault="001A49B6" w:rsidP="00390B7F"/>
    <w:p w:rsidR="001E0DF8" w:rsidRDefault="001E0DF8">
      <w:pPr>
        <w:sectPr w:rsidR="001E0DF8" w:rsidSect="00BD01FB">
          <w:footerReference w:type="default" r:id="rId290"/>
          <w:pgSz w:w="12240" w:h="15840" w:code="1"/>
          <w:pgMar w:top="1440" w:right="1440" w:bottom="1440" w:left="1440" w:header="720" w:footer="720" w:gutter="0"/>
          <w:pgNumType w:start="1" w:chapStyle="1"/>
          <w:cols w:space="720"/>
          <w:docGrid w:linePitch="360"/>
        </w:sectPr>
      </w:pPr>
    </w:p>
    <w:p w:rsidR="00BD01FB" w:rsidRDefault="00BD01FB" w:rsidP="00390B7F">
      <w:pPr>
        <w:sectPr w:rsidR="00BD01FB" w:rsidSect="00BD01FB">
          <w:headerReference w:type="default" r:id="rId291"/>
          <w:footerReference w:type="default" r:id="rId292"/>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730" w:name="SOP15"/>
      <w:bookmarkStart w:id="2731" w:name="_Toc242255186"/>
      <w:r>
        <w:lastRenderedPageBreak/>
        <w:t>Standard Operating Procedure (SOP) #15</w:t>
      </w:r>
    </w:p>
    <w:p w:rsidR="00390B7F" w:rsidRDefault="00390B7F" w:rsidP="001F42C3">
      <w:pPr>
        <w:pStyle w:val="SOPSubtitle"/>
      </w:pPr>
      <w:bookmarkStart w:id="2732" w:name="_Toc266424469"/>
      <w:bookmarkStart w:id="2733" w:name="_Toc266424734"/>
      <w:bookmarkStart w:id="2734" w:name="_Toc266709723"/>
      <w:bookmarkEnd w:id="2730"/>
      <w:r w:rsidRPr="007A33A8">
        <w:t>Data Entry and Verification</w:t>
      </w:r>
      <w:bookmarkEnd w:id="2731"/>
      <w:bookmarkEnd w:id="2732"/>
      <w:bookmarkEnd w:id="2733"/>
      <w:bookmarkEnd w:id="2734"/>
    </w:p>
    <w:p w:rsidR="00390B7F" w:rsidRDefault="00390B7F" w:rsidP="00390B7F">
      <w:r>
        <w:t>Version 1.0 (</w:t>
      </w:r>
      <w:r w:rsidR="00C21A6C">
        <w:t>January 28, 2011</w:t>
      </w:r>
      <w:r>
        <w:t>)</w:t>
      </w:r>
    </w:p>
    <w:p w:rsidR="00390B7F" w:rsidRDefault="00390B7F" w:rsidP="00390B7F"/>
    <w:p w:rsidR="001F42C3" w:rsidRDefault="001F42C3" w:rsidP="003C522D">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390B7F" w:rsidRDefault="00390B7F" w:rsidP="001F42C3"/>
    <w:p w:rsidR="00390B7F" w:rsidRDefault="00390B7F" w:rsidP="004D394E">
      <w:pPr>
        <w:pStyle w:val="SOP2nd"/>
      </w:pPr>
      <w:r>
        <w:t>Purpose</w:t>
      </w:r>
    </w:p>
    <w:p w:rsidR="00390B7F" w:rsidRDefault="00390B7F" w:rsidP="00390B7F">
      <w:r w:rsidRPr="00D73AD0">
        <w:t xml:space="preserve">This </w:t>
      </w:r>
      <w:r w:rsidR="00FA727E">
        <w:t>SOP</w:t>
      </w:r>
      <w:r w:rsidRPr="00D73AD0">
        <w:t xml:space="preserve"> describes the general procedures for entry and verification of </w:t>
      </w:r>
      <w:r w:rsidR="00FA727E">
        <w:t xml:space="preserve">Pacific Island Network (PACN) </w:t>
      </w:r>
      <w:r w:rsidR="00135676">
        <w:t xml:space="preserve">focal terrestrial plant communities </w:t>
      </w:r>
      <w:r w:rsidR="00FA727E">
        <w:t xml:space="preserve">monitoring </w:t>
      </w:r>
      <w:r w:rsidRPr="00D73AD0">
        <w:t>data in the working project database</w:t>
      </w:r>
      <w:r>
        <w:t xml:space="preserve">. </w:t>
      </w:r>
      <w:r w:rsidRPr="00D73AD0">
        <w:t xml:space="preserve">Refer to protocol </w:t>
      </w:r>
      <w:r w:rsidRPr="00021DCE">
        <w:t xml:space="preserve">sections </w:t>
      </w:r>
      <w:r w:rsidR="000A5D38">
        <w:t>“</w:t>
      </w:r>
      <w:r w:rsidRPr="00021DCE">
        <w:t>Overview of Database Design</w:t>
      </w:r>
      <w:r w:rsidR="000A5D38">
        <w:t>”</w:t>
      </w:r>
      <w:r w:rsidRPr="00021DCE">
        <w:t xml:space="preserve"> and </w:t>
      </w:r>
      <w:r w:rsidR="000A5D38">
        <w:t>“</w:t>
      </w:r>
      <w:r w:rsidRPr="00021DCE">
        <w:t>Data Entry and Processing</w:t>
      </w:r>
      <w:r w:rsidR="000A5D38">
        <w:t>”</w:t>
      </w:r>
      <w:r w:rsidRPr="00D73AD0">
        <w:t xml:space="preserve"> for related guidance and a clarification of the distinction between the working database and the master database</w:t>
      </w:r>
      <w:r>
        <w:t xml:space="preserve">. </w:t>
      </w:r>
    </w:p>
    <w:p w:rsidR="00390B7F" w:rsidRDefault="00390B7F" w:rsidP="00390B7F"/>
    <w:p w:rsidR="00390B7F" w:rsidRPr="006929A1" w:rsidRDefault="00390B7F" w:rsidP="004D394E">
      <w:pPr>
        <w:pStyle w:val="SOP2nd"/>
      </w:pPr>
      <w:r w:rsidRPr="006929A1">
        <w:t>Data Entry</w:t>
      </w:r>
    </w:p>
    <w:p w:rsidR="00390B7F" w:rsidRDefault="00390B7F" w:rsidP="00390B7F">
      <w:r>
        <w:t>The following are general guidelines to keep in mind</w:t>
      </w:r>
      <w:r w:rsidR="001E0DF8">
        <w:t>.</w:t>
      </w:r>
    </w:p>
    <w:p w:rsidR="00390B7F" w:rsidRDefault="00390B7F" w:rsidP="00DC3873">
      <w:pPr>
        <w:numPr>
          <w:ilvl w:val="0"/>
          <w:numId w:val="106"/>
        </w:numPr>
        <w:tabs>
          <w:tab w:val="clear" w:pos="720"/>
        </w:tabs>
        <w:autoSpaceDE w:val="0"/>
        <w:autoSpaceDN w:val="0"/>
        <w:adjustRightInd w:val="0"/>
        <w:spacing w:after="60" w:line="240" w:lineRule="atLeast"/>
        <w:ind w:left="360"/>
      </w:pPr>
      <w:r>
        <w:t xml:space="preserve">Data entry will be conducted by </w:t>
      </w:r>
      <w:r w:rsidR="0032201F">
        <w:t xml:space="preserve">field staff and overseen by </w:t>
      </w:r>
      <w:r>
        <w:t xml:space="preserve">the </w:t>
      </w:r>
      <w:r w:rsidR="00561520">
        <w:t xml:space="preserve">field leader </w:t>
      </w:r>
      <w:r>
        <w:t xml:space="preserve">at their duty station. </w:t>
      </w:r>
    </w:p>
    <w:p w:rsidR="00390B7F" w:rsidRDefault="00390B7F" w:rsidP="00DC3873">
      <w:pPr>
        <w:numPr>
          <w:ilvl w:val="0"/>
          <w:numId w:val="106"/>
        </w:numPr>
        <w:tabs>
          <w:tab w:val="clear" w:pos="720"/>
        </w:tabs>
        <w:autoSpaceDE w:val="0"/>
        <w:autoSpaceDN w:val="0"/>
        <w:adjustRightInd w:val="0"/>
        <w:spacing w:after="60" w:line="240" w:lineRule="atLeast"/>
        <w:ind w:left="360"/>
      </w:pPr>
      <w:r>
        <w:t xml:space="preserve">Data entry should occur as soon after data collection as possible so that the </w:t>
      </w:r>
      <w:r w:rsidR="00561520">
        <w:t xml:space="preserve">field leader </w:t>
      </w:r>
      <w:r>
        <w:t>keeps current with data entry tasks, and catch any errors or problems as close to the time of data collection as possible.</w:t>
      </w:r>
    </w:p>
    <w:p w:rsidR="00390B7F" w:rsidRDefault="00390B7F" w:rsidP="00DC3873">
      <w:pPr>
        <w:numPr>
          <w:ilvl w:val="0"/>
          <w:numId w:val="106"/>
        </w:numPr>
        <w:tabs>
          <w:tab w:val="clear" w:pos="720"/>
        </w:tabs>
        <w:autoSpaceDE w:val="0"/>
        <w:autoSpaceDN w:val="0"/>
        <w:adjustRightInd w:val="0"/>
        <w:spacing w:after="60" w:line="240" w:lineRule="atLeast"/>
        <w:ind w:left="360"/>
      </w:pPr>
      <w:r>
        <w:t xml:space="preserve">The working database application will be found in the project workspace. The project workspace may be on the user’s computer if the connection to the networked server is too slow (see </w:t>
      </w:r>
      <w:r w:rsidRPr="005A73C1">
        <w:t>SOP # 1</w:t>
      </w:r>
      <w:r>
        <w:t>2 “</w:t>
      </w:r>
      <w:r w:rsidRPr="00580526">
        <w:t>Workspace Setup and Project Records Management</w:t>
      </w:r>
      <w:r>
        <w:t xml:space="preserve">”) with periodic uploads to the network server. If the workspace resides on the networked server, it is recommended that users copy the front-end database onto their workstation hard drives and open it there for enhanced performance. This front-end copy may be considered “disposable” because it does not contain any data, but rather acts as an interface with data residing in the back-end working database. </w:t>
      </w:r>
    </w:p>
    <w:p w:rsidR="00390B7F" w:rsidRDefault="00390B7F" w:rsidP="00DC3873">
      <w:pPr>
        <w:numPr>
          <w:ilvl w:val="0"/>
          <w:numId w:val="106"/>
        </w:numPr>
        <w:tabs>
          <w:tab w:val="clear" w:pos="720"/>
        </w:tabs>
        <w:autoSpaceDE w:val="0"/>
        <w:autoSpaceDN w:val="0"/>
        <w:adjustRightInd w:val="0"/>
        <w:spacing w:after="60" w:line="240" w:lineRule="atLeast"/>
        <w:ind w:left="360"/>
      </w:pPr>
      <w:r>
        <w:lastRenderedPageBreak/>
        <w:t>Each data entry form is patterned after the layout of the field form, and has built-in quality assurance components such as pick lists and validation rules to test for missing data or illogical combinations. Although the database permits users to view the raw data tables and other database objects, users are strongly encouraged only to use the pre-built forms as a way of ensuring the maximum level of quality assurance.</w:t>
      </w:r>
    </w:p>
    <w:p w:rsidR="00390B7F" w:rsidRDefault="00390B7F" w:rsidP="00DC3873">
      <w:pPr>
        <w:numPr>
          <w:ilvl w:val="0"/>
          <w:numId w:val="106"/>
        </w:numPr>
        <w:tabs>
          <w:tab w:val="clear" w:pos="720"/>
        </w:tabs>
        <w:autoSpaceDE w:val="0"/>
        <w:autoSpaceDN w:val="0"/>
        <w:adjustRightInd w:val="0"/>
        <w:spacing w:after="60" w:line="240" w:lineRule="atLeast"/>
        <w:ind w:left="360"/>
      </w:pPr>
      <w:r>
        <w:t>As data are being entered, the person entering the data should visually review each data form to make sure that the data on screen match the field forms. This should be done for each record prior to moving to the next form for data entry.</w:t>
      </w:r>
    </w:p>
    <w:p w:rsidR="00390B7F" w:rsidRDefault="00390B7F" w:rsidP="00DC3873">
      <w:pPr>
        <w:numPr>
          <w:ilvl w:val="0"/>
          <w:numId w:val="106"/>
        </w:numPr>
        <w:tabs>
          <w:tab w:val="clear" w:pos="720"/>
        </w:tabs>
        <w:autoSpaceDE w:val="0"/>
        <w:autoSpaceDN w:val="0"/>
        <w:adjustRightInd w:val="0"/>
        <w:spacing w:after="60" w:line="240" w:lineRule="atLeast"/>
        <w:ind w:left="360"/>
      </w:pPr>
      <w:r>
        <w:t xml:space="preserve">After each data entry session, the </w:t>
      </w:r>
      <w:r w:rsidR="00561520">
        <w:t xml:space="preserve">field leader </w:t>
      </w:r>
      <w:r>
        <w:t>should upload the working copy of the database onto the networked server if the database has been stored on their computer.</w:t>
      </w:r>
    </w:p>
    <w:p w:rsidR="00390B7F" w:rsidRDefault="00390B7F" w:rsidP="00390B7F">
      <w:pPr>
        <w:autoSpaceDE w:val="0"/>
        <w:autoSpaceDN w:val="0"/>
        <w:adjustRightInd w:val="0"/>
        <w:spacing w:line="240" w:lineRule="atLeast"/>
        <w:ind w:left="720"/>
      </w:pPr>
    </w:p>
    <w:p w:rsidR="00390B7F" w:rsidRPr="006929A1" w:rsidRDefault="00390B7F" w:rsidP="004D394E">
      <w:pPr>
        <w:pStyle w:val="SOP2nd"/>
      </w:pPr>
      <w:r w:rsidRPr="006929A1">
        <w:t xml:space="preserve">Data </w:t>
      </w:r>
      <w:r>
        <w:t>Verification</w:t>
      </w:r>
    </w:p>
    <w:p w:rsidR="00390B7F" w:rsidRPr="006929A1" w:rsidRDefault="00390B7F" w:rsidP="00390B7F">
      <w:pPr>
        <w:autoSpaceDE w:val="0"/>
        <w:autoSpaceDN w:val="0"/>
        <w:adjustRightInd w:val="0"/>
        <w:spacing w:line="240" w:lineRule="atLeast"/>
      </w:pPr>
      <w:r w:rsidRPr="006929A1">
        <w:t>Data verification</w:t>
      </w:r>
      <w:r w:rsidRPr="006929A1">
        <w:rPr>
          <w:i/>
        </w:rPr>
        <w:t xml:space="preserve"> </w:t>
      </w:r>
      <w:r w:rsidRPr="006929A1">
        <w:t>checks that the digitized data match the source data</w:t>
      </w:r>
      <w:r>
        <w:t xml:space="preserve">. </w:t>
      </w:r>
      <w:r w:rsidRPr="006929A1">
        <w:t>The following guidelines regarding data verification</w:t>
      </w:r>
      <w:r>
        <w:t xml:space="preserve"> should be followed</w:t>
      </w:r>
      <w:r w:rsidR="001E0DF8">
        <w:t>.</w:t>
      </w:r>
    </w:p>
    <w:p w:rsidR="00390B7F" w:rsidRPr="006929A1" w:rsidRDefault="00561520" w:rsidP="00DC3873">
      <w:pPr>
        <w:numPr>
          <w:ilvl w:val="0"/>
          <w:numId w:val="107"/>
        </w:numPr>
        <w:autoSpaceDE w:val="0"/>
        <w:autoSpaceDN w:val="0"/>
        <w:adjustRightInd w:val="0"/>
        <w:spacing w:after="60" w:line="240" w:lineRule="atLeast"/>
        <w:ind w:left="360"/>
      </w:pPr>
      <w:r>
        <w:t>Project lead</w:t>
      </w:r>
      <w:r w:rsidR="00390B7F" w:rsidRPr="006929A1">
        <w:t xml:space="preserve">s are responsible for specifying in the project protocol one or more of the data verification methods available and ensuring proper execution. At the discretion of the </w:t>
      </w:r>
      <w:r>
        <w:t>project lead</w:t>
      </w:r>
      <w:r w:rsidR="00390B7F" w:rsidRPr="006929A1">
        <w:t>, additional verification methods may be applied</w:t>
      </w:r>
      <w:r w:rsidR="00390B7F">
        <w:t>.</w:t>
      </w:r>
    </w:p>
    <w:p w:rsidR="003C522D" w:rsidRDefault="00390B7F" w:rsidP="00DC3873">
      <w:pPr>
        <w:pStyle w:val="NTRList0"/>
        <w:numPr>
          <w:ilvl w:val="0"/>
          <w:numId w:val="107"/>
        </w:numPr>
        <w:ind w:left="360"/>
      </w:pPr>
      <w:r w:rsidRPr="006929A1">
        <w:t>Data verification is carried out by staff thoroughly familiar with data collection and entry</w:t>
      </w:r>
      <w:r>
        <w:t>.</w:t>
      </w:r>
      <w:r w:rsidR="003C522D">
        <w:t xml:space="preserve"> </w:t>
      </w:r>
    </w:p>
    <w:p w:rsidR="00390B7F" w:rsidRPr="006929A1" w:rsidRDefault="00390B7F" w:rsidP="00DC3873">
      <w:pPr>
        <w:pStyle w:val="NTRList0"/>
        <w:numPr>
          <w:ilvl w:val="0"/>
          <w:numId w:val="107"/>
        </w:numPr>
        <w:ind w:left="360"/>
      </w:pPr>
      <w:r w:rsidRPr="006929A1">
        <w:t>All records (100%) should be verified against original source data</w:t>
      </w:r>
      <w:r w:rsidR="003C522D">
        <w:t>.</w:t>
      </w:r>
      <w:r w:rsidRPr="00A75904">
        <w:t xml:space="preserve"> Upon completion of data entry, all records are printed and compared with the original values from the hard copy. Errors are clearly marked and corrected in the database as soon after data entry as possible. Reliability increases if someone other than the person keying the data performs the review. Alternatively, two technicians (one reading from the original data and one checking the entered data) can perform this review.</w:t>
      </w:r>
    </w:p>
    <w:p w:rsidR="00390B7F" w:rsidRPr="006929A1" w:rsidRDefault="00390B7F" w:rsidP="00DC3873">
      <w:pPr>
        <w:numPr>
          <w:ilvl w:val="0"/>
          <w:numId w:val="107"/>
        </w:numPr>
        <w:autoSpaceDE w:val="0"/>
        <w:autoSpaceDN w:val="0"/>
        <w:adjustRightInd w:val="0"/>
        <w:spacing w:after="60" w:line="240" w:lineRule="atLeast"/>
        <w:ind w:left="360"/>
      </w:pPr>
      <w:r w:rsidRPr="006929A1">
        <w:t xml:space="preserve">A subset of randomly selected records (10%) should be reviewed after initial verification by the </w:t>
      </w:r>
      <w:r w:rsidR="00561520">
        <w:t>project lead</w:t>
      </w:r>
      <w:r w:rsidRPr="006929A1">
        <w:t>. If errors are found, the entire data set should be verified again</w:t>
      </w:r>
      <w:r>
        <w:t>.</w:t>
      </w:r>
    </w:p>
    <w:p w:rsidR="00390B7F" w:rsidRPr="006929A1" w:rsidRDefault="00390B7F" w:rsidP="00DC3873">
      <w:pPr>
        <w:numPr>
          <w:ilvl w:val="0"/>
          <w:numId w:val="107"/>
        </w:numPr>
        <w:autoSpaceDE w:val="0"/>
        <w:autoSpaceDN w:val="0"/>
        <w:adjustRightInd w:val="0"/>
        <w:spacing w:after="60" w:line="240" w:lineRule="atLeast"/>
        <w:ind w:left="360"/>
      </w:pPr>
      <w:r w:rsidRPr="006929A1">
        <w:t xml:space="preserve">A record of the verification process for each data set, including number of iterations and results, will be prepared by the </w:t>
      </w:r>
      <w:r w:rsidR="00561520">
        <w:t>project lead</w:t>
      </w:r>
      <w:r w:rsidRPr="006929A1">
        <w:t xml:space="preserve"> as part of formal metadata generation</w:t>
      </w:r>
      <w:r>
        <w:t>.</w:t>
      </w:r>
    </w:p>
    <w:p w:rsidR="00390B7F" w:rsidRDefault="00390B7F" w:rsidP="00DC3873">
      <w:pPr>
        <w:numPr>
          <w:ilvl w:val="0"/>
          <w:numId w:val="107"/>
        </w:numPr>
        <w:autoSpaceDE w:val="0"/>
        <w:autoSpaceDN w:val="0"/>
        <w:adjustRightInd w:val="0"/>
        <w:spacing w:after="60" w:line="240" w:lineRule="atLeast"/>
        <w:ind w:left="360"/>
      </w:pPr>
      <w:r w:rsidRPr="006929A1">
        <w:t xml:space="preserve">Spatial data collected as part of the project will be viewed in a GIS and visually inspected for accuracy (e.g., points located outside park boundaries, upland locations occurring in water). </w:t>
      </w:r>
    </w:p>
    <w:p w:rsidR="00390B7F" w:rsidRPr="003C522D" w:rsidRDefault="00390B7F" w:rsidP="003C522D"/>
    <w:p w:rsidR="00390B7F" w:rsidRPr="0018230B" w:rsidRDefault="00390B7F" w:rsidP="004D394E">
      <w:pPr>
        <w:pStyle w:val="SOP2nd"/>
      </w:pPr>
      <w:r>
        <w:t>Database</w:t>
      </w:r>
      <w:r w:rsidRPr="0018230B">
        <w:t xml:space="preserve"> Instructions</w:t>
      </w:r>
    </w:p>
    <w:p w:rsidR="00390B7F" w:rsidRDefault="00390B7F" w:rsidP="00390B7F">
      <w:r>
        <w:t xml:space="preserve">The first action to be taken is to make sure the data entry workspace is set up properly either on a networked drive or the user’s computer if networked server connections are too slow for efficient data entry. If you are unclear about where the data entry workspace should be contact the </w:t>
      </w:r>
      <w:r w:rsidR="0064786C">
        <w:t>data manager</w:t>
      </w:r>
      <w:r>
        <w:t xml:space="preserve"> see </w:t>
      </w:r>
      <w:r w:rsidRPr="006770E4">
        <w:t>SOP #</w:t>
      </w:r>
      <w:r>
        <w:t>12 “</w:t>
      </w:r>
      <w:r w:rsidRPr="003B0C52">
        <w:t>Workspace Setup and Project Records Management</w:t>
      </w:r>
      <w:r>
        <w:t>” for more information).</w:t>
      </w:r>
    </w:p>
    <w:p w:rsidR="00390B7F" w:rsidRDefault="00390B7F" w:rsidP="00DC3873">
      <w:pPr>
        <w:numPr>
          <w:ilvl w:val="0"/>
          <w:numId w:val="94"/>
        </w:numPr>
        <w:spacing w:after="60"/>
        <w:ind w:left="720"/>
      </w:pPr>
      <w:r>
        <w:t xml:space="preserve">Store the back-end database file in the database folder in the project workspace. The back-end file has “_be_” as part of its name. </w:t>
      </w:r>
    </w:p>
    <w:p w:rsidR="00390B7F" w:rsidRDefault="00390B7F" w:rsidP="00DC3873">
      <w:pPr>
        <w:numPr>
          <w:ilvl w:val="0"/>
          <w:numId w:val="94"/>
        </w:numPr>
        <w:spacing w:after="60"/>
        <w:ind w:left="720"/>
      </w:pPr>
      <w:r>
        <w:t xml:space="preserve">The user’s copy of the front-end database should also be stored in the same folder. </w:t>
      </w:r>
    </w:p>
    <w:p w:rsidR="00390B7F" w:rsidRDefault="00390B7F" w:rsidP="00DC3873">
      <w:pPr>
        <w:numPr>
          <w:ilvl w:val="0"/>
          <w:numId w:val="94"/>
        </w:numPr>
        <w:spacing w:after="60"/>
        <w:ind w:left="720"/>
      </w:pPr>
      <w:r>
        <w:t>If it does</w:t>
      </w:r>
      <w:r w:rsidR="008D6A51">
        <w:t xml:space="preserve"> no</w:t>
      </w:r>
      <w:r>
        <w:t xml:space="preserve">t already exist, also create a folder in the same folder named “backups” for storing daily backups of the back-end database file. </w:t>
      </w:r>
    </w:p>
    <w:p w:rsidR="00390B7F" w:rsidRDefault="00390B7F" w:rsidP="00DC3873">
      <w:pPr>
        <w:numPr>
          <w:ilvl w:val="0"/>
          <w:numId w:val="94"/>
        </w:numPr>
        <w:spacing w:after="60"/>
        <w:ind w:left="720"/>
      </w:pPr>
      <w:r>
        <w:lastRenderedPageBreak/>
        <w:t xml:space="preserve">Open the front-end database. The first thing it will do is to ask to update the links to the back-end database file. This will only need to be done once for each new issue of the front-end database. </w:t>
      </w:r>
    </w:p>
    <w:p w:rsidR="00390B7F" w:rsidRPr="003C522D" w:rsidRDefault="00390B7F" w:rsidP="003C522D"/>
    <w:p w:rsidR="00390B7F" w:rsidRPr="003B0C52" w:rsidRDefault="00390B7F" w:rsidP="00D74E2A">
      <w:pPr>
        <w:pStyle w:val="SOP3rd"/>
      </w:pPr>
      <w:r w:rsidRPr="003B0C52">
        <w:t>Important Reminders for Daily Database Use</w:t>
      </w:r>
    </w:p>
    <w:p w:rsidR="00390B7F" w:rsidRDefault="00390B7F" w:rsidP="00DC3873">
      <w:pPr>
        <w:numPr>
          <w:ilvl w:val="0"/>
          <w:numId w:val="66"/>
        </w:numPr>
        <w:tabs>
          <w:tab w:val="clear" w:pos="720"/>
        </w:tabs>
        <w:spacing w:after="60"/>
        <w:ind w:left="360"/>
      </w:pPr>
      <w:r>
        <w:t xml:space="preserve">A copy of the front-end will need to be copied to your workstation if the project workspace is set up on the networked server. </w:t>
      </w:r>
      <w:r w:rsidRPr="003C522D">
        <w:rPr>
          <w:i/>
        </w:rPr>
        <w:t>Do not open up and use the front-end on the network</w:t>
      </w:r>
      <w:r>
        <w:t xml:space="preserve"> as this ‘bloats’ the database file and makes it run more slowly.</w:t>
      </w:r>
    </w:p>
    <w:p w:rsidR="00390B7F" w:rsidRDefault="00390B7F" w:rsidP="00DC3873">
      <w:pPr>
        <w:numPr>
          <w:ilvl w:val="0"/>
          <w:numId w:val="66"/>
        </w:numPr>
        <w:tabs>
          <w:tab w:val="clear" w:pos="720"/>
        </w:tabs>
        <w:spacing w:after="60"/>
        <w:ind w:left="360"/>
      </w:pPr>
      <w:r>
        <w:t xml:space="preserve">The front-end application will automatically prompt you to make a backup upon initially opening the application. </w:t>
      </w:r>
    </w:p>
    <w:p w:rsidR="00390B7F" w:rsidRDefault="00390B7F" w:rsidP="00DC3873">
      <w:pPr>
        <w:numPr>
          <w:ilvl w:val="0"/>
          <w:numId w:val="66"/>
        </w:numPr>
        <w:tabs>
          <w:tab w:val="clear" w:pos="720"/>
        </w:tabs>
        <w:spacing w:after="60"/>
        <w:ind w:left="360"/>
      </w:pPr>
      <w:r>
        <w:t>To save drive space and network resources, backup files should be compacted by right-clicking on the backup file in Windows Explorer and selecting the option:  “Add to Zip file”. Older files may be deleted at the discretion of the Field Lead.</w:t>
      </w:r>
    </w:p>
    <w:p w:rsidR="00390B7F" w:rsidRDefault="00390B7F" w:rsidP="00DC3873">
      <w:pPr>
        <w:numPr>
          <w:ilvl w:val="0"/>
          <w:numId w:val="66"/>
        </w:numPr>
        <w:tabs>
          <w:tab w:val="clear" w:pos="720"/>
        </w:tabs>
        <w:spacing w:after="60"/>
        <w:ind w:left="360"/>
      </w:pPr>
      <w:r>
        <w:t xml:space="preserve">New issues of the front-end application may be released as needed through the course of the field season. If this happens, there should be no need to move or alter the back-end file. Instead, the front-end file may be deleted and replaced with the new version, which will be named in a manner reflecting the update (e.g., </w:t>
      </w:r>
      <w:r w:rsidRPr="00403C24">
        <w:t>Focal_terr_plants_</w:t>
      </w:r>
      <w:r>
        <w:t>2008_v2.mdb).</w:t>
      </w:r>
    </w:p>
    <w:p w:rsidR="00390B7F" w:rsidRDefault="00390B7F" w:rsidP="00DC3873">
      <w:pPr>
        <w:numPr>
          <w:ilvl w:val="0"/>
          <w:numId w:val="66"/>
        </w:numPr>
        <w:tabs>
          <w:tab w:val="clear" w:pos="720"/>
        </w:tabs>
        <w:spacing w:after="60"/>
        <w:ind w:left="360"/>
      </w:pPr>
      <w:r>
        <w:t>If the front-end database gets bigger and slower, compact it periodically by selecting Tools &gt; Database Utilities &gt; Compact and Repair Database.</w:t>
      </w:r>
    </w:p>
    <w:p w:rsidR="00390B7F" w:rsidRPr="003C522D" w:rsidRDefault="00390B7F" w:rsidP="003C522D"/>
    <w:p w:rsidR="00390B7F" w:rsidRDefault="00390B7F" w:rsidP="004D394E">
      <w:pPr>
        <w:pStyle w:val="SOP2nd"/>
      </w:pPr>
      <w:r>
        <w:t>Working Database Functions</w:t>
      </w:r>
    </w:p>
    <w:p w:rsidR="00390B7F" w:rsidRDefault="00390B7F" w:rsidP="00390B7F">
      <w:pPr>
        <w:autoSpaceDE w:val="0"/>
        <w:autoSpaceDN w:val="0"/>
        <w:adjustRightInd w:val="0"/>
        <w:spacing w:line="240" w:lineRule="atLeast"/>
      </w:pPr>
      <w:r>
        <w:t>The working front-end application has the following functional components, which are accessed from the main application switchboard form that opens automatically when the application starts:</w:t>
      </w:r>
    </w:p>
    <w:p w:rsidR="00390B7F" w:rsidRDefault="00390B7F" w:rsidP="00390B7F">
      <w:pPr>
        <w:autoSpaceDE w:val="0"/>
        <w:autoSpaceDN w:val="0"/>
        <w:adjustRightInd w:val="0"/>
        <w:spacing w:line="240" w:lineRule="atLeast"/>
      </w:pPr>
    </w:p>
    <w:p w:rsidR="00390B7F" w:rsidRDefault="00390B7F" w:rsidP="00D74E2A">
      <w:pPr>
        <w:pStyle w:val="SOP3rd"/>
      </w:pPr>
      <w:r>
        <w:t>Data Entry and Review</w:t>
      </w:r>
    </w:p>
    <w:p w:rsidR="00390B7F" w:rsidRDefault="00390B7F" w:rsidP="00DC3873">
      <w:pPr>
        <w:numPr>
          <w:ilvl w:val="0"/>
          <w:numId w:val="89"/>
        </w:numPr>
        <w:spacing w:after="60"/>
        <w:ind w:left="360"/>
      </w:pPr>
      <w:r>
        <w:t>Data entry/edit: After verifying default settings (e.g., park, coordinate datum) the data gateway form will open. From here, data for a particular sampling date and location can be reviewed and edited if necessary. By choosing the option “Add a New Record” the data entry form will open and new data may be entered.</w:t>
      </w:r>
    </w:p>
    <w:p w:rsidR="00390B7F" w:rsidRDefault="00390B7F" w:rsidP="00DC3873">
      <w:pPr>
        <w:numPr>
          <w:ilvl w:val="0"/>
          <w:numId w:val="89"/>
        </w:numPr>
        <w:spacing w:after="60"/>
        <w:ind w:left="360"/>
      </w:pPr>
      <w:r w:rsidRPr="00520D3C">
        <w:t>Quality assurance tools – opens a form that shows the results of pre-built queries that check for data integrity, missing data, and illogical values, and allows the user to fix these problems and document the fixes</w:t>
      </w:r>
      <w:r>
        <w:t xml:space="preserve">. </w:t>
      </w:r>
      <w:r w:rsidRPr="00602EB8">
        <w:t xml:space="preserve">See </w:t>
      </w:r>
      <w:r w:rsidRPr="00403C24">
        <w:t>SOP #</w:t>
      </w:r>
      <w:r>
        <w:t>16 “</w:t>
      </w:r>
      <w:r w:rsidRPr="00602EB8">
        <w:t>Post-season Data Quality Review and Certification</w:t>
      </w:r>
      <w:r>
        <w:t>”.</w:t>
      </w:r>
      <w:r w:rsidRPr="00602EB8">
        <w:t xml:space="preserve"> </w:t>
      </w:r>
    </w:p>
    <w:p w:rsidR="00390B7F" w:rsidRDefault="00390B7F" w:rsidP="00390B7F">
      <w:pPr>
        <w:ind w:left="360"/>
      </w:pPr>
    </w:p>
    <w:p w:rsidR="00390B7F" w:rsidRPr="00506085" w:rsidRDefault="00390B7F" w:rsidP="00D74E2A">
      <w:pPr>
        <w:pStyle w:val="SOP3rd"/>
      </w:pPr>
      <w:r w:rsidRPr="00506085">
        <w:t>Other Functions</w:t>
      </w:r>
    </w:p>
    <w:p w:rsidR="00390B7F" w:rsidRDefault="00390B7F" w:rsidP="00DC3873">
      <w:pPr>
        <w:numPr>
          <w:ilvl w:val="0"/>
          <w:numId w:val="90"/>
        </w:numPr>
        <w:spacing w:after="60"/>
        <w:ind w:left="360"/>
      </w:pPr>
      <w:r>
        <w:t>Manage lookups – opens a tool for managing the lookup values for the project data set (e.g., species list, list of project personnel, etc.)</w:t>
      </w:r>
    </w:p>
    <w:p w:rsidR="00390B7F" w:rsidRDefault="00390B7F" w:rsidP="00DC3873">
      <w:pPr>
        <w:numPr>
          <w:ilvl w:val="0"/>
          <w:numId w:val="90"/>
        </w:numPr>
        <w:spacing w:after="60"/>
        <w:ind w:left="360"/>
      </w:pPr>
      <w:r>
        <w:t>View database window – allows the user to view the database objects (tables, queries and forms)</w:t>
      </w:r>
    </w:p>
    <w:p w:rsidR="00390B7F" w:rsidRDefault="00390B7F" w:rsidP="00DC3873">
      <w:pPr>
        <w:numPr>
          <w:ilvl w:val="0"/>
          <w:numId w:val="90"/>
        </w:numPr>
        <w:spacing w:after="60"/>
        <w:ind w:left="360"/>
      </w:pPr>
      <w:r>
        <w:t>Back up data – creates a date-stamped copy of the back-end database file</w:t>
      </w:r>
    </w:p>
    <w:p w:rsidR="00390B7F" w:rsidRDefault="00390B7F" w:rsidP="00DC3873">
      <w:pPr>
        <w:numPr>
          <w:ilvl w:val="0"/>
          <w:numId w:val="90"/>
        </w:numPr>
        <w:spacing w:after="60"/>
        <w:ind w:left="360"/>
      </w:pPr>
      <w:r>
        <w:t xml:space="preserve">Connect back-end database – Verifies the connection to the back-end working database file, and provides the option to redirect or update that connection </w:t>
      </w:r>
    </w:p>
    <w:p w:rsidR="00390B7F" w:rsidRDefault="00390B7F" w:rsidP="00DC3873">
      <w:pPr>
        <w:numPr>
          <w:ilvl w:val="0"/>
          <w:numId w:val="90"/>
        </w:numPr>
        <w:spacing w:after="60"/>
        <w:ind w:left="360"/>
      </w:pPr>
      <w:r>
        <w:t>Set system defaults – user name, declination, current park, coordinate datum</w:t>
      </w:r>
    </w:p>
    <w:p w:rsidR="00BD01FB" w:rsidRDefault="00390B7F" w:rsidP="00DC3873">
      <w:pPr>
        <w:numPr>
          <w:ilvl w:val="0"/>
          <w:numId w:val="90"/>
        </w:numPr>
        <w:spacing w:after="60"/>
        <w:ind w:left="360"/>
      </w:pPr>
      <w:r>
        <w:lastRenderedPageBreak/>
        <w:t>View release history – opens a form describing known bugs and changes made to the front-end database since its first release</w:t>
      </w:r>
    </w:p>
    <w:p w:rsidR="001A49B6" w:rsidRDefault="001A49B6" w:rsidP="001E0DF8">
      <w:pPr>
        <w:spacing w:after="60"/>
        <w:ind w:left="360"/>
        <w:sectPr w:rsidR="001A49B6" w:rsidSect="00BD01FB">
          <w:headerReference w:type="default" r:id="rId293"/>
          <w:footerReference w:type="default" r:id="rId294"/>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735" w:name="SOP16"/>
      <w:bookmarkStart w:id="2736" w:name="_Toc242255187"/>
      <w:r>
        <w:lastRenderedPageBreak/>
        <w:t>Standard Operating Procedure (SOP) #16</w:t>
      </w:r>
    </w:p>
    <w:p w:rsidR="00390B7F" w:rsidRDefault="00390B7F" w:rsidP="001F42C3">
      <w:pPr>
        <w:pStyle w:val="SOPSubtitle"/>
      </w:pPr>
      <w:bookmarkStart w:id="2737" w:name="_Toc266424470"/>
      <w:bookmarkStart w:id="2738" w:name="_Toc266424735"/>
      <w:bookmarkStart w:id="2739" w:name="_Toc266709724"/>
      <w:bookmarkEnd w:id="2735"/>
      <w:r w:rsidRPr="00CD1BE2">
        <w:t>Data Quality Review and Certification</w:t>
      </w:r>
      <w:bookmarkEnd w:id="2736"/>
      <w:bookmarkEnd w:id="2737"/>
      <w:bookmarkEnd w:id="2738"/>
      <w:bookmarkEnd w:id="2739"/>
    </w:p>
    <w:p w:rsidR="00390B7F" w:rsidRDefault="00390B7F" w:rsidP="00390B7F">
      <w:r>
        <w:t>Version 1.0 (</w:t>
      </w:r>
      <w:r w:rsidR="00C21A6C">
        <w:t>January 28, 2011</w:t>
      </w:r>
      <w:r>
        <w:t>)</w:t>
      </w:r>
    </w:p>
    <w:p w:rsidR="00390B7F" w:rsidRDefault="00390B7F" w:rsidP="00390B7F"/>
    <w:p w:rsidR="001F42C3" w:rsidRDefault="001F42C3" w:rsidP="003C522D">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1F42C3" w:rsidRDefault="001F42C3" w:rsidP="001F42C3"/>
    <w:p w:rsidR="00390B7F" w:rsidRDefault="00390B7F" w:rsidP="004D394E">
      <w:pPr>
        <w:pStyle w:val="SOP2nd"/>
      </w:pPr>
      <w:r>
        <w:t>Purpose</w:t>
      </w:r>
    </w:p>
    <w:p w:rsidR="00390B7F" w:rsidRDefault="00390B7F" w:rsidP="00390B7F">
      <w:r>
        <w:t xml:space="preserve">This </w:t>
      </w:r>
      <w:r w:rsidR="00FA727E">
        <w:t>SOP</w:t>
      </w:r>
      <w:r>
        <w:t xml:space="preserve"> describes the procedures for validation and certification of </w:t>
      </w:r>
      <w:r w:rsidR="00FA727E">
        <w:t xml:space="preserve">Pacific Island Network (PACN) focal terrestrial plant communities monitoring </w:t>
      </w:r>
      <w:r>
        <w:t>data in the working project database. Refer also to protocol sections in Chapter 4 (Overview of Database Design, Quality Review, and Data Certification and Delivery) for related guidance and a clarification of the distinction between the working database and the master database.</w:t>
      </w:r>
    </w:p>
    <w:p w:rsidR="00390B7F" w:rsidRDefault="00390B7F" w:rsidP="00390B7F"/>
    <w:p w:rsidR="00390B7F" w:rsidRDefault="00390B7F" w:rsidP="00390B7F">
      <w:r>
        <w:t>After the season’s field data have been entered</w:t>
      </w:r>
      <w:r w:rsidR="0032201F">
        <w:t>, verified,</w:t>
      </w:r>
      <w:r>
        <w:t xml:space="preserve"> and processed, they need to be reviewed and certified by the </w:t>
      </w:r>
      <w:r w:rsidR="008D6A51">
        <w:t>project lead</w:t>
      </w:r>
      <w:r>
        <w:t xml:space="preserve"> for quality, completeness and logical consistency. Data validation is the process of checking data for completeness, logical consistency, and structural integrity</w:t>
      </w:r>
      <w:r w:rsidR="00A027E2">
        <w:t xml:space="preserve">. </w:t>
      </w:r>
      <w:r w:rsidRPr="00A308C5">
        <w:t>The working database application facilitates this process by showing the results of pre-built queries that check for data integrity, data outliers and missing values, and illogical values</w:t>
      </w:r>
      <w:r>
        <w:t xml:space="preserve">. </w:t>
      </w:r>
      <w:r w:rsidRPr="00A308C5">
        <w:t>The</w:t>
      </w:r>
      <w:r>
        <w:t xml:space="preserve"> </w:t>
      </w:r>
      <w:r w:rsidR="0032201F">
        <w:t>project lead</w:t>
      </w:r>
      <w:r>
        <w:t xml:space="preserve"> may then fix these problems and document the fixes. </w:t>
      </w:r>
      <w:r w:rsidR="0032201F">
        <w:t>Following this process the project lead certifies these data.</w:t>
      </w:r>
    </w:p>
    <w:p w:rsidR="00390B7F" w:rsidRDefault="00390B7F" w:rsidP="00390B7F"/>
    <w:p w:rsidR="00390B7F" w:rsidRDefault="00390B7F" w:rsidP="004D394E">
      <w:pPr>
        <w:pStyle w:val="SOP2nd"/>
      </w:pPr>
      <w:r>
        <w:t>Data Quality Review</w:t>
      </w:r>
    </w:p>
    <w:p w:rsidR="00FA3BCA" w:rsidRPr="003C522D" w:rsidRDefault="00390B7F" w:rsidP="003C522D">
      <w:r w:rsidRPr="007F52B6">
        <w:t xml:space="preserve">At the end of each field season, the </w:t>
      </w:r>
      <w:r w:rsidR="008D6A51">
        <w:t>project lead</w:t>
      </w:r>
      <w:r w:rsidRPr="007F52B6">
        <w:t xml:space="preserve"> and the PACN data management staff are collectively responsible for finalizing a validated dataset for that field season. </w:t>
      </w:r>
      <w:r>
        <w:t>T</w:t>
      </w:r>
      <w:r w:rsidRPr="007F52B6">
        <w:t xml:space="preserve">he </w:t>
      </w:r>
      <w:r w:rsidR="008D6A51">
        <w:t>project lead</w:t>
      </w:r>
      <w:r>
        <w:t>,</w:t>
      </w:r>
      <w:r w:rsidRPr="007F52B6">
        <w:t xml:space="preserve"> will </w:t>
      </w:r>
      <w:r w:rsidR="0032201F">
        <w:t>ensure that all data are validated</w:t>
      </w:r>
      <w:r w:rsidRPr="007F52B6">
        <w:t xml:space="preserve">. Some validation (ensuring that the data make sense) methods have been incorporated into the </w:t>
      </w:r>
      <w:r>
        <w:t xml:space="preserve">terrestrial focal plant communities </w:t>
      </w:r>
      <w:r w:rsidRPr="007F52B6">
        <w:t xml:space="preserve">database. Other, more specific validation routines will be worked out with the </w:t>
      </w:r>
      <w:r>
        <w:t xml:space="preserve">protocol developers and </w:t>
      </w:r>
      <w:r w:rsidR="008D6A51">
        <w:t>project lead</w:t>
      </w:r>
      <w:r>
        <w:t>,</w:t>
      </w:r>
      <w:r w:rsidRPr="007F52B6">
        <w:t xml:space="preserve"> and incorporated into the database as appropriate. </w:t>
      </w:r>
    </w:p>
    <w:p w:rsidR="001A49B6" w:rsidRPr="001A49B6" w:rsidRDefault="001A49B6" w:rsidP="001A49B6"/>
    <w:p w:rsidR="00390B7F" w:rsidRDefault="00390B7F" w:rsidP="004D394E">
      <w:pPr>
        <w:pStyle w:val="SOP2nd"/>
      </w:pPr>
      <w:r>
        <w:lastRenderedPageBreak/>
        <w:t>Completing Data Certification</w:t>
      </w:r>
    </w:p>
    <w:p w:rsidR="00390B7F" w:rsidRDefault="00390B7F" w:rsidP="00390B7F">
      <w:r>
        <w:t>Data certification is a benchmark in the project information management process that indicates:  1) the data are complete for the period of record, 2) the data have undergone and passed the quality assurance checks, and 3) that the data are appropriately documented and in a condition for archiving, posting and distribution as appropriate. Certification is not intended to imply that the data are completely free of errors or inconsistencies which may or may not have been detected during quality assurance reviews.</w:t>
      </w:r>
    </w:p>
    <w:p w:rsidR="00390B7F" w:rsidRDefault="00390B7F" w:rsidP="00390B7F"/>
    <w:p w:rsidR="003C522D" w:rsidRDefault="00390B7F" w:rsidP="00390B7F">
      <w:r>
        <w:t>To ensure that only quality data are included in reports and other project deliverables, the data certification step is an annual requirement for all tabular and spatial data. Once the data have been through the validation process and metadata have been developed for them, they are to be certified by completing the PACN Project Data Certification Form</w:t>
      </w:r>
      <w:r w:rsidR="003C522D">
        <w:t xml:space="preserve"> </w:t>
      </w:r>
      <w:r w:rsidR="003C522D">
        <w:rPr>
          <w:noProof/>
        </w:rPr>
        <w:t xml:space="preserve">(NPS </w:t>
      </w:r>
      <w:r w:rsidR="000E765E">
        <w:rPr>
          <w:noProof/>
        </w:rPr>
        <w:t>2010</w:t>
      </w:r>
      <w:r w:rsidR="003C522D">
        <w:rPr>
          <w:noProof/>
        </w:rPr>
        <w:t>)</w:t>
      </w:r>
      <w:r w:rsidR="000E765E">
        <w:rPr>
          <w:noProof/>
        </w:rPr>
        <w:t>.</w:t>
      </w:r>
      <w:r>
        <w:t xml:space="preserve"> The </w:t>
      </w:r>
      <w:r w:rsidR="008D6A51">
        <w:t>project lead</w:t>
      </w:r>
      <w:r>
        <w:t xml:space="preserve"> is primarily responsible for completing this form. The completed form, certified data, and updated metadata may then be delivered to the </w:t>
      </w:r>
      <w:r w:rsidR="0064786C">
        <w:t>data manager</w:t>
      </w:r>
      <w:r>
        <w:t xml:space="preserve"> according to the timeline </w:t>
      </w:r>
      <w:r w:rsidRPr="00B41CFB">
        <w:t>in Appendix G: Yearly Project Task List. Refer</w:t>
      </w:r>
      <w:r w:rsidRPr="00A308C5">
        <w:t xml:space="preserve"> to </w:t>
      </w:r>
      <w:r w:rsidRPr="0044776F">
        <w:t>SOP #</w:t>
      </w:r>
      <w:r>
        <w:t>19 “</w:t>
      </w:r>
      <w:r w:rsidRPr="00A308C5">
        <w:t xml:space="preserve">Product Delivery Specifications </w:t>
      </w:r>
      <w:r>
        <w:t xml:space="preserve">and Schedule” </w:t>
      </w:r>
      <w:r w:rsidRPr="00A308C5">
        <w:t>for delivery instructions</w:t>
      </w:r>
      <w:r>
        <w:t>.</w:t>
      </w:r>
    </w:p>
    <w:p w:rsidR="00BD01FB" w:rsidRDefault="00BD01FB" w:rsidP="00390B7F"/>
    <w:p w:rsidR="00BD01FB" w:rsidRDefault="00BD01FB" w:rsidP="00BD01FB">
      <w:pPr>
        <w:pStyle w:val="SOP2nd"/>
      </w:pPr>
      <w:r>
        <w:t>Literature Cited</w:t>
      </w:r>
    </w:p>
    <w:p w:rsidR="00BD01FB" w:rsidRDefault="00BD01FB" w:rsidP="00BD01FB">
      <w:pPr>
        <w:ind w:left="720" w:hanging="720"/>
      </w:pPr>
      <w:r>
        <w:t xml:space="preserve">National Park Service (NPS). </w:t>
      </w:r>
      <w:r w:rsidR="000E765E">
        <w:t>2010</w:t>
      </w:r>
      <w:r>
        <w:t>. Pacific Island Network: Data Management Guidance Documents</w:t>
      </w:r>
      <w:r w:rsidR="000E765E">
        <w:t xml:space="preserve"> website.</w:t>
      </w:r>
      <w:r>
        <w:t xml:space="preserve"> http://science.nature.nps.gov/im/units/pacn/data/data_sop.cfm (accessed on </w:t>
      </w:r>
      <w:r w:rsidR="000E765E">
        <w:t>26 April</w:t>
      </w:r>
      <w:r>
        <w:t xml:space="preserve"> 201</w:t>
      </w:r>
      <w:r w:rsidR="000E765E">
        <w:t>1</w:t>
      </w:r>
      <w:r>
        <w:t>).</w:t>
      </w:r>
    </w:p>
    <w:p w:rsidR="00BD01FB" w:rsidRDefault="00BD01FB" w:rsidP="00390B7F"/>
    <w:p w:rsidR="00BD01FB" w:rsidRDefault="00BD01FB" w:rsidP="00390B7F"/>
    <w:p w:rsidR="00BD01FB" w:rsidRDefault="00BD01FB" w:rsidP="00390B7F">
      <w:pPr>
        <w:sectPr w:rsidR="00BD01FB" w:rsidSect="00BD01FB">
          <w:headerReference w:type="default" r:id="rId295"/>
          <w:footerReference w:type="default" r:id="rId296"/>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740" w:name="SOP17"/>
      <w:bookmarkStart w:id="2741" w:name="_Toc242255188"/>
      <w:r>
        <w:lastRenderedPageBreak/>
        <w:t>Standard Operating Procedure (SOP) #17</w:t>
      </w:r>
    </w:p>
    <w:p w:rsidR="00390B7F" w:rsidRDefault="00390B7F" w:rsidP="001F42C3">
      <w:pPr>
        <w:pStyle w:val="SOPSubtitle"/>
      </w:pPr>
      <w:bookmarkStart w:id="2742" w:name="_Toc266424471"/>
      <w:bookmarkStart w:id="2743" w:name="_Toc266424736"/>
      <w:bookmarkStart w:id="2744" w:name="_Toc266709725"/>
      <w:bookmarkEnd w:id="2740"/>
      <w:r>
        <w:t>Metadata Development</w:t>
      </w:r>
      <w:bookmarkEnd w:id="2741"/>
      <w:bookmarkEnd w:id="2742"/>
      <w:bookmarkEnd w:id="2743"/>
      <w:bookmarkEnd w:id="2744"/>
    </w:p>
    <w:p w:rsidR="00390B7F" w:rsidRDefault="00390B7F" w:rsidP="00390B7F">
      <w:r>
        <w:t>Version 1.0 (</w:t>
      </w:r>
      <w:r w:rsidR="00C21A6C">
        <w:t>January 28, 2011</w:t>
      </w:r>
      <w:r>
        <w:t>)</w:t>
      </w:r>
    </w:p>
    <w:p w:rsidR="00390B7F" w:rsidRDefault="00390B7F" w:rsidP="00390B7F"/>
    <w:p w:rsidR="001F42C3" w:rsidRDefault="001F42C3" w:rsidP="001A49B6">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1F42C3" w:rsidRDefault="001F42C3" w:rsidP="001F42C3"/>
    <w:p w:rsidR="00390B7F" w:rsidRDefault="00390B7F" w:rsidP="004D394E">
      <w:pPr>
        <w:pStyle w:val="SOP2nd"/>
      </w:pPr>
      <w:r>
        <w:t>Purpose</w:t>
      </w:r>
    </w:p>
    <w:p w:rsidR="00390B7F" w:rsidRDefault="00390B7F" w:rsidP="00390B7F">
      <w:r w:rsidRPr="00D73AD0">
        <w:t xml:space="preserve">This </w:t>
      </w:r>
      <w:r w:rsidR="00FA727E">
        <w:t>SOP</w:t>
      </w:r>
      <w:r w:rsidRPr="00D73AD0">
        <w:t xml:space="preserve"> describes</w:t>
      </w:r>
      <w:r>
        <w:t xml:space="preserve"> the guidelines for documenting </w:t>
      </w:r>
      <w:r w:rsidR="001E0DF8">
        <w:t>the content, quality, conditio</w:t>
      </w:r>
      <w:r w:rsidR="00FA727E">
        <w:t>n and other characteristics of</w:t>
      </w:r>
      <w:r w:rsidR="001E0DF8">
        <w:t xml:space="preserve"> </w:t>
      </w:r>
      <w:r w:rsidR="00FA727E">
        <w:t xml:space="preserve">Pacific Island Network (PACN) focal terrestrial plant communities monitoring </w:t>
      </w:r>
      <w:r>
        <w:t xml:space="preserve">data </w:t>
      </w:r>
      <w:r w:rsidR="001E0DF8">
        <w:t>set</w:t>
      </w:r>
      <w:r w:rsidR="00FA727E">
        <w:t>s</w:t>
      </w:r>
      <w:r w:rsidR="001E0DF8">
        <w:t xml:space="preserve"> </w:t>
      </w:r>
      <w:r>
        <w:t>and how it should be accomplished.</w:t>
      </w:r>
    </w:p>
    <w:p w:rsidR="00390B7F" w:rsidRDefault="00390B7F" w:rsidP="00390B7F"/>
    <w:p w:rsidR="00390B7F" w:rsidRDefault="00390B7F" w:rsidP="004D394E">
      <w:pPr>
        <w:pStyle w:val="SOP2nd"/>
      </w:pPr>
      <w:r>
        <w:t>Metadata Documentation</w:t>
      </w:r>
    </w:p>
    <w:p w:rsidR="00B93828" w:rsidRPr="00F433AE" w:rsidRDefault="00390B7F" w:rsidP="00B93828">
      <w:r>
        <w:t>Data documentation is a critical step toward ensuring that data sets are usable for their intended purposes well into the future. This involves the development of metadata, which can be defined as structured information about the content, quality, condition and other characteristics of a given data set. Additionally, metadata provide the means to catalog and search among data sets, thus making them available to a broad range of potential data users. Metadata for all PACN monitoring data will conform to Federal Geographic Data Committee (FGDC) guidelines and will contain all components of supporting information such that the data may be confidently manipulated, analyzed and synthesized.</w:t>
      </w:r>
      <w:r w:rsidR="00B93828">
        <w:t xml:space="preserve"> Initial metadata development describing individual measurements is based on the definitions and procedures described in SOP #8 “</w:t>
      </w:r>
      <w:r w:rsidR="00B93828" w:rsidRPr="00F433AE">
        <w:t>Conducting Community Vegetation Surveys</w:t>
      </w:r>
      <w:r w:rsidR="00B93828">
        <w:t>.”</w:t>
      </w:r>
      <w:r w:rsidR="00D33688">
        <w:t xml:space="preserve"> </w:t>
      </w:r>
    </w:p>
    <w:p w:rsidR="00390B7F" w:rsidRDefault="00390B7F" w:rsidP="00390B7F"/>
    <w:p w:rsidR="00390B7F" w:rsidRDefault="00390B7F" w:rsidP="00390B7F">
      <w:r>
        <w:t>Updated metadata is a required deliverable that should accompany each season’s certified data. For long-term projects such as this one, metadata creation is most time consuming the first time it is developed – after which most information remains static from one year to the next. Metadata records in subsequent years then only need to be updated to reflect changes in contact information and taxonomic conventions</w:t>
      </w:r>
      <w:r w:rsidR="00B93828">
        <w:t>;</w:t>
      </w:r>
      <w:r>
        <w:t xml:space="preserve"> to include recent publications</w:t>
      </w:r>
      <w:r w:rsidR="00B93828">
        <w:t>;</w:t>
      </w:r>
      <w:r>
        <w:t xml:space="preserve"> to update data </w:t>
      </w:r>
      <w:r>
        <w:lastRenderedPageBreak/>
        <w:t>disposition and quality descriptions</w:t>
      </w:r>
      <w:r w:rsidR="00B93828">
        <w:t>;</w:t>
      </w:r>
      <w:r>
        <w:t xml:space="preserve"> and to describe any changes in collection methods, analysis approaches</w:t>
      </w:r>
      <w:r w:rsidR="00B93828">
        <w:t>,</w:t>
      </w:r>
      <w:r>
        <w:t xml:space="preserve"> or quality assurance for the project.</w:t>
      </w:r>
    </w:p>
    <w:p w:rsidR="00390B7F" w:rsidRDefault="00390B7F" w:rsidP="00390B7F"/>
    <w:p w:rsidR="00390B7F" w:rsidRDefault="008A09B8" w:rsidP="00390B7F">
      <w:r w:rsidRPr="00AC5275">
        <w:t>Specific procedures for creating, parsing</w:t>
      </w:r>
      <w:r>
        <w:t>,</w:t>
      </w:r>
      <w:r w:rsidRPr="00AC5275">
        <w:t xml:space="preserve"> and posting the metadata record are found in </w:t>
      </w:r>
      <w:r w:rsidRPr="00794681">
        <w:rPr>
          <w:i/>
        </w:rPr>
        <w:t>PACN</w:t>
      </w:r>
      <w:r w:rsidRPr="00AC5275">
        <w:t xml:space="preserve"> </w:t>
      </w:r>
      <w:r w:rsidRPr="00794681">
        <w:rPr>
          <w:i/>
          <w:szCs w:val="20"/>
        </w:rPr>
        <w:t xml:space="preserve">Metadata Guidelines </w:t>
      </w:r>
      <w:r w:rsidR="00246D6B" w:rsidRPr="00794681">
        <w:rPr>
          <w:szCs w:val="20"/>
        </w:rPr>
        <w:fldChar w:fldCharType="begin"/>
      </w:r>
      <w:r w:rsidR="00752B42">
        <w:rPr>
          <w:szCs w:val="20"/>
        </w:rPr>
        <w:instrText xml:space="preserve"> ADDIN EN.CITE &lt;EndNote&gt;&lt;Cite ExcludeAuth="1"&gt;&lt;Author&gt;National Park Service (NPS)&lt;/Author&gt;&lt;Year&gt;2007&lt;/Year&gt;&lt;RecNum&gt;468&lt;/RecNum&gt;&lt;Prefix&gt;NPS &lt;/Prefix&gt;&lt;DisplayText&gt;(NPS 2007)&lt;/DisplayText&gt;&lt;record&gt;&lt;rec-number&gt;468&lt;/rec-number&gt;&lt;foreign-keys&gt;&lt;key app="EN" db-id="29wd9fdxkttawpevre3ptatrsdx2se0wz5da"&gt;468&lt;/key&gt;&lt;/foreign-keys&gt;&lt;ref-type name="Web Page"&gt;12&lt;/ref-type&gt;&lt;contributors&gt;&lt;authors&gt;&lt;author&gt;National Park Service (NPS),&lt;/author&gt;&lt;/authors&gt;&lt;/contributors&gt;&lt;titles&gt;&lt;title&gt;Pacific Island Network: Data Management Guidance Documents&lt;/title&gt;&lt;/titles&gt;&lt;dates&gt;&lt;year&gt;2007&lt;/year&gt;&lt;/dates&gt;&lt;publisher&gt;Available at http://science.nature.nps.gov/im/units/pacn/data/data_sop.cfm (accessed on 18 May 2010)&lt;/publisher&gt;&lt;urls&gt;&lt;/urls&gt;&lt;/record&gt;&lt;/Cite&gt;&lt;/EndNote&gt;</w:instrText>
      </w:r>
      <w:r w:rsidR="00246D6B" w:rsidRPr="00794681">
        <w:rPr>
          <w:szCs w:val="20"/>
        </w:rPr>
        <w:fldChar w:fldCharType="separate"/>
      </w:r>
      <w:r w:rsidRPr="00794681">
        <w:rPr>
          <w:noProof/>
          <w:szCs w:val="20"/>
        </w:rPr>
        <w:t xml:space="preserve">(NPS </w:t>
      </w:r>
      <w:r w:rsidR="000E765E" w:rsidRPr="00794681">
        <w:rPr>
          <w:noProof/>
          <w:szCs w:val="20"/>
        </w:rPr>
        <w:t>20</w:t>
      </w:r>
      <w:r w:rsidR="000E765E">
        <w:rPr>
          <w:noProof/>
          <w:szCs w:val="20"/>
        </w:rPr>
        <w:t>10</w:t>
      </w:r>
      <w:r w:rsidRPr="00794681">
        <w:rPr>
          <w:noProof/>
          <w:szCs w:val="20"/>
        </w:rPr>
        <w:t>)</w:t>
      </w:r>
      <w:r w:rsidR="00246D6B" w:rsidRPr="00794681">
        <w:rPr>
          <w:szCs w:val="20"/>
        </w:rPr>
        <w:fldChar w:fldCharType="end"/>
      </w:r>
      <w:r>
        <w:t xml:space="preserve">. </w:t>
      </w:r>
      <w:r w:rsidR="00390B7F" w:rsidRPr="00AC5275">
        <w:t>The general flow is as follows:</w:t>
      </w:r>
    </w:p>
    <w:p w:rsidR="00390B7F" w:rsidRDefault="00390B7F" w:rsidP="00DC3873">
      <w:pPr>
        <w:numPr>
          <w:ilvl w:val="0"/>
          <w:numId w:val="67"/>
        </w:numPr>
        <w:spacing w:after="60"/>
      </w:pPr>
      <w:r>
        <w:t xml:space="preserve">After the annual data quality review has been performed and the data are ready for certification, the </w:t>
      </w:r>
      <w:r w:rsidR="008D6A51">
        <w:t>project lead</w:t>
      </w:r>
      <w:r>
        <w:t xml:space="preserve"> (or a designee) </w:t>
      </w:r>
      <w:r w:rsidR="008A09B8">
        <w:t xml:space="preserve">updates </w:t>
      </w:r>
      <w:r w:rsidR="008A09B8" w:rsidRPr="00794681">
        <w:t xml:space="preserve">the </w:t>
      </w:r>
      <w:r w:rsidR="008A09B8" w:rsidRPr="008A09B8">
        <w:rPr>
          <w:i/>
        </w:rPr>
        <w:t>PACN Metadata Interview Form</w:t>
      </w:r>
      <w:r w:rsidR="008A09B8">
        <w:rPr>
          <w:i/>
        </w:rPr>
        <w:t xml:space="preserve"> </w:t>
      </w:r>
      <w:r w:rsidR="00246D6B">
        <w:fldChar w:fldCharType="begin"/>
      </w:r>
      <w:r w:rsidR="00752B42">
        <w:instrText xml:space="preserve"> ADDIN EN.CITE &lt;EndNote&gt;&lt;Cite ExcludeAuth="1"&gt;&lt;Author&gt;National Park Service (NPS)&lt;/Author&gt;&lt;Year&gt;2007&lt;/Year&gt;&lt;RecNum&gt;468&lt;/RecNum&gt;&lt;Prefix&gt;NPS &lt;/Prefix&gt;&lt;DisplayText&gt;(NPS 2007)&lt;/DisplayText&gt;&lt;record&gt;&lt;rec-number&gt;468&lt;/rec-number&gt;&lt;foreign-keys&gt;&lt;key app="EN" db-id="29wd9fdxkttawpevre3ptatrsdx2se0wz5da"&gt;468&lt;/key&gt;&lt;/foreign-keys&gt;&lt;ref-type name="Web Page"&gt;12&lt;/ref-type&gt;&lt;contributors&gt;&lt;authors&gt;&lt;author&gt;National Park Service (NPS),&lt;/author&gt;&lt;/authors&gt;&lt;/contributors&gt;&lt;titles&gt;&lt;title&gt;Pacific Island Network: Data Management Guidance Documents&lt;/title&gt;&lt;/titles&gt;&lt;dates&gt;&lt;year&gt;2007&lt;/year&gt;&lt;/dates&gt;&lt;publisher&gt;Available at http://science.nature.nps.gov/im/units/pacn/data/data_sop.cfm (accessed on 18 May 2010)&lt;/publisher&gt;&lt;urls&gt;&lt;/urls&gt;&lt;/record&gt;&lt;/Cite&gt;&lt;/EndNote&gt;</w:instrText>
      </w:r>
      <w:r w:rsidR="00246D6B">
        <w:fldChar w:fldCharType="separate"/>
      </w:r>
      <w:r w:rsidR="008A09B8">
        <w:rPr>
          <w:noProof/>
        </w:rPr>
        <w:t xml:space="preserve">(NPS </w:t>
      </w:r>
      <w:r w:rsidR="000E765E">
        <w:rPr>
          <w:noProof/>
        </w:rPr>
        <w:t>2010</w:t>
      </w:r>
      <w:r w:rsidR="008A09B8">
        <w:rPr>
          <w:noProof/>
        </w:rPr>
        <w:t>)</w:t>
      </w:r>
      <w:r w:rsidR="00246D6B">
        <w:fldChar w:fldCharType="end"/>
      </w:r>
      <w:r w:rsidR="008A09B8">
        <w:t>.</w:t>
      </w:r>
    </w:p>
    <w:p w:rsidR="00390B7F" w:rsidRDefault="00390B7F" w:rsidP="00DC3873">
      <w:pPr>
        <w:numPr>
          <w:ilvl w:val="0"/>
          <w:numId w:val="68"/>
        </w:numPr>
        <w:spacing w:after="60"/>
      </w:pPr>
      <w:r>
        <w:t xml:space="preserve">The </w:t>
      </w:r>
      <w:r w:rsidR="000E765E" w:rsidRPr="000E765E">
        <w:rPr>
          <w:i/>
        </w:rPr>
        <w:t>Metadata Interview Form</w:t>
      </w:r>
      <w:r w:rsidR="000E765E">
        <w:t xml:space="preserve"> </w:t>
      </w:r>
      <w:r>
        <w:t xml:space="preserve"> greatly facilitates metadata creation by structuring the required information into a logical arrangement of 15 main questions, many with additional sub-questions.</w:t>
      </w:r>
    </w:p>
    <w:p w:rsidR="00390B7F" w:rsidRDefault="00390B7F" w:rsidP="00DC3873">
      <w:pPr>
        <w:numPr>
          <w:ilvl w:val="0"/>
          <w:numId w:val="68"/>
        </w:numPr>
        <w:spacing w:after="60"/>
      </w:pPr>
      <w:r>
        <w:t xml:space="preserve">The first year, a new copy of the </w:t>
      </w:r>
      <w:r w:rsidR="000E765E" w:rsidRPr="000E765E">
        <w:rPr>
          <w:i/>
        </w:rPr>
        <w:t>Metadata Interview Form</w:t>
      </w:r>
      <w:r w:rsidR="000E765E">
        <w:t xml:space="preserve"> </w:t>
      </w:r>
      <w:r>
        <w:t xml:space="preserve">should be downloaded. Otherwise the form from the previous year can be used as a starting point, in which case the </w:t>
      </w:r>
      <w:r w:rsidR="000E765E">
        <w:t xml:space="preserve">track changes </w:t>
      </w:r>
      <w:r>
        <w:t>tool in M</w:t>
      </w:r>
      <w:r w:rsidR="000E765E">
        <w:t>icrosoft</w:t>
      </w:r>
      <w:r>
        <w:t xml:space="preserve"> Word should be activated in order to make edits obvious to the person who will be updating the XML record.</w:t>
      </w:r>
    </w:p>
    <w:p w:rsidR="00390B7F" w:rsidRDefault="00390B7F" w:rsidP="00DC3873">
      <w:pPr>
        <w:numPr>
          <w:ilvl w:val="0"/>
          <w:numId w:val="68"/>
        </w:numPr>
        <w:spacing w:after="60"/>
      </w:pPr>
      <w:r>
        <w:t xml:space="preserve">Complete the </w:t>
      </w:r>
      <w:r w:rsidR="000E765E" w:rsidRPr="000E765E">
        <w:rPr>
          <w:i/>
        </w:rPr>
        <w:t>M</w:t>
      </w:r>
      <w:r w:rsidRPr="000E765E">
        <w:rPr>
          <w:i/>
        </w:rPr>
        <w:t xml:space="preserve">etadata </w:t>
      </w:r>
      <w:r w:rsidR="000E765E" w:rsidRPr="000E765E">
        <w:rPr>
          <w:i/>
        </w:rPr>
        <w:t>I</w:t>
      </w:r>
      <w:r w:rsidRPr="000E765E">
        <w:rPr>
          <w:i/>
        </w:rPr>
        <w:t xml:space="preserve">nterview </w:t>
      </w:r>
      <w:r w:rsidR="000E765E" w:rsidRPr="000E765E">
        <w:rPr>
          <w:i/>
        </w:rPr>
        <w:t>F</w:t>
      </w:r>
      <w:r w:rsidRPr="000E765E">
        <w:rPr>
          <w:i/>
        </w:rPr>
        <w:t>orm</w:t>
      </w:r>
      <w:r>
        <w:t xml:space="preserve"> and maintain it in the project workspace. Much of the interview form can be filled out by cutting and pasting material from other documents (e.g., reports, protocol narrative sections, and SOPs).</w:t>
      </w:r>
    </w:p>
    <w:p w:rsidR="00390B7F" w:rsidRPr="000E765E" w:rsidRDefault="00390B7F" w:rsidP="00DC3873">
      <w:pPr>
        <w:numPr>
          <w:ilvl w:val="0"/>
          <w:numId w:val="68"/>
        </w:numPr>
        <w:spacing w:after="60"/>
        <w:rPr>
          <w:i/>
        </w:rPr>
      </w:pPr>
      <w:r>
        <w:t xml:space="preserve">The </w:t>
      </w:r>
      <w:r w:rsidR="0064786C">
        <w:t>data manager</w:t>
      </w:r>
      <w:r>
        <w:t xml:space="preserve"> can help answer questions about the </w:t>
      </w:r>
      <w:r w:rsidR="000E765E" w:rsidRPr="000E765E">
        <w:rPr>
          <w:i/>
        </w:rPr>
        <w:t>Metadata Interview Form</w:t>
      </w:r>
      <w:r w:rsidRPr="000E765E">
        <w:rPr>
          <w:i/>
        </w:rPr>
        <w:t>.</w:t>
      </w:r>
    </w:p>
    <w:p w:rsidR="00390B7F" w:rsidRPr="00534635" w:rsidRDefault="00390B7F" w:rsidP="00DC3873">
      <w:pPr>
        <w:numPr>
          <w:ilvl w:val="0"/>
          <w:numId w:val="67"/>
        </w:numPr>
        <w:spacing w:after="60"/>
      </w:pPr>
      <w:r w:rsidRPr="00534635">
        <w:t xml:space="preserve">Deliver the completed interview form to the </w:t>
      </w:r>
      <w:r w:rsidR="0064786C">
        <w:t>data manager</w:t>
      </w:r>
      <w:r w:rsidRPr="00534635">
        <w:t xml:space="preserve"> according to </w:t>
      </w:r>
      <w:r w:rsidRPr="005B115D">
        <w:t>SOP #</w:t>
      </w:r>
      <w:r>
        <w:t>19 (“</w:t>
      </w:r>
      <w:r w:rsidRPr="00534635">
        <w:t>Product Delivery Specifications</w:t>
      </w:r>
      <w:r>
        <w:t xml:space="preserve"> and Schedule”)</w:t>
      </w:r>
      <w:r w:rsidRPr="00534635">
        <w:t>.</w:t>
      </w:r>
    </w:p>
    <w:p w:rsidR="00390B7F" w:rsidRPr="00534635" w:rsidRDefault="00390B7F" w:rsidP="00DC3873">
      <w:pPr>
        <w:numPr>
          <w:ilvl w:val="0"/>
          <w:numId w:val="67"/>
        </w:numPr>
        <w:spacing w:after="60"/>
      </w:pPr>
      <w:r w:rsidRPr="00534635">
        <w:t xml:space="preserve">The </w:t>
      </w:r>
      <w:r w:rsidR="0064786C">
        <w:t>data manager</w:t>
      </w:r>
      <w:r w:rsidRPr="00534635">
        <w:t xml:space="preserve"> (or </w:t>
      </w:r>
      <w:r w:rsidR="0064786C">
        <w:t>GIS specialist</w:t>
      </w:r>
      <w:r w:rsidRPr="00534635">
        <w:t xml:space="preserve"> for spatial data) will then extract the information from the interview form and use it to create and update an FGDC- and NPS-compliant metadata record in XML format</w:t>
      </w:r>
      <w:r>
        <w:t xml:space="preserve">. </w:t>
      </w:r>
      <w:r w:rsidRPr="00534635">
        <w:t xml:space="preserve">Specific guidance for creating the XML record is contained in </w:t>
      </w:r>
      <w:r w:rsidRPr="000E765E">
        <w:rPr>
          <w:i/>
        </w:rPr>
        <w:t xml:space="preserve">PACN </w:t>
      </w:r>
      <w:hyperlink r:id="rId297" w:history="1">
        <w:r w:rsidRPr="000E765E">
          <w:rPr>
            <w:rStyle w:val="Hyperlink"/>
            <w:i/>
            <w:sz w:val="24"/>
            <w:u w:val="none"/>
          </w:rPr>
          <w:t>Metadata Guidelines</w:t>
        </w:r>
      </w:hyperlink>
      <w:r w:rsidRPr="00534635">
        <w:t>.</w:t>
      </w:r>
    </w:p>
    <w:p w:rsidR="00390B7F" w:rsidRPr="00534635" w:rsidRDefault="00390B7F" w:rsidP="00DC3873">
      <w:pPr>
        <w:numPr>
          <w:ilvl w:val="0"/>
          <w:numId w:val="67"/>
        </w:numPr>
        <w:spacing w:after="60"/>
      </w:pPr>
      <w:r w:rsidRPr="00534635">
        <w:t xml:space="preserve">The </w:t>
      </w:r>
      <w:r w:rsidR="0064786C">
        <w:t>data manager</w:t>
      </w:r>
      <w:r w:rsidRPr="00534635">
        <w:t xml:space="preserve"> will post the record and the certified data to </w:t>
      </w:r>
      <w:r w:rsidR="00A01132">
        <w:t>NR</w:t>
      </w:r>
      <w:r w:rsidR="00F458EC">
        <w:t xml:space="preserve"> </w:t>
      </w:r>
      <w:r w:rsidR="00A01132">
        <w:t>Info (NPS 2011)</w:t>
      </w:r>
      <w:r w:rsidRPr="00534635">
        <w:t>, and maintain a local copy of the XML file for subsequent updates</w:t>
      </w:r>
      <w:r>
        <w:t xml:space="preserve">. </w:t>
      </w:r>
      <w:r w:rsidR="00A01132">
        <w:t>NR</w:t>
      </w:r>
      <w:r w:rsidR="00F458EC">
        <w:t xml:space="preserve"> </w:t>
      </w:r>
      <w:r w:rsidR="00A01132">
        <w:t>Info</w:t>
      </w:r>
      <w:r w:rsidRPr="00534635">
        <w:t xml:space="preserve"> has help files to guide the upload process.</w:t>
      </w:r>
    </w:p>
    <w:p w:rsidR="00390B7F" w:rsidRDefault="00390B7F" w:rsidP="00DC3873">
      <w:pPr>
        <w:numPr>
          <w:ilvl w:val="0"/>
          <w:numId w:val="67"/>
        </w:numPr>
        <w:spacing w:after="60"/>
      </w:pPr>
      <w:r w:rsidRPr="00534635">
        <w:t xml:space="preserve">The </w:t>
      </w:r>
      <w:r w:rsidR="008D6A51">
        <w:t>project lead</w:t>
      </w:r>
      <w:r w:rsidRPr="00534635">
        <w:t xml:space="preserve"> should update the metadata interview content as changes to the protocol are made, and each year as additional data are accumulated.</w:t>
      </w:r>
    </w:p>
    <w:p w:rsidR="00390B7F" w:rsidRPr="001A49B6" w:rsidRDefault="00390B7F" w:rsidP="001A49B6"/>
    <w:p w:rsidR="00390B7F" w:rsidRPr="009B493E" w:rsidRDefault="00390B7F" w:rsidP="004D394E">
      <w:pPr>
        <w:pStyle w:val="SOP2nd"/>
      </w:pPr>
      <w:r w:rsidRPr="009B493E">
        <w:t>Identifying sensitive information</w:t>
      </w:r>
    </w:p>
    <w:p w:rsidR="008A09B8" w:rsidRDefault="00390B7F" w:rsidP="00390B7F">
      <w:r>
        <w:t xml:space="preserve">Part of metadata development includes determining whether or not the data include any sensitive information, which is partly defined as the specific locations of rare, threatened or endangered species. Prior to completing the metadata interview form, the </w:t>
      </w:r>
      <w:r w:rsidR="008D6A51">
        <w:t>project lead</w:t>
      </w:r>
      <w:r>
        <w:t xml:space="preserve"> should identify any sensitive information in the data after first consulting </w:t>
      </w:r>
      <w:r w:rsidRPr="005B115D">
        <w:t>SOP #</w:t>
      </w:r>
      <w:r>
        <w:t>18 “</w:t>
      </w:r>
      <w:r w:rsidRPr="001E059F">
        <w:t>Sensitive Information Procedures</w:t>
      </w:r>
      <w:r>
        <w:t xml:space="preserve">.”  Their findings may be documented and communicated to the </w:t>
      </w:r>
      <w:r w:rsidR="0064786C">
        <w:t>data manager</w:t>
      </w:r>
      <w:r>
        <w:t xml:space="preserve"> through the metadata interview form.</w:t>
      </w:r>
    </w:p>
    <w:p w:rsidR="008A09B8" w:rsidRDefault="008A09B8" w:rsidP="00390B7F"/>
    <w:p w:rsidR="008A09B8" w:rsidRDefault="008A09B8" w:rsidP="008A09B8">
      <w:pPr>
        <w:pStyle w:val="SOP2nd"/>
      </w:pPr>
      <w:r>
        <w:t>Literature Cited</w:t>
      </w:r>
    </w:p>
    <w:p w:rsidR="002F6B96" w:rsidRDefault="00246D6B" w:rsidP="002F6B96">
      <w:pPr>
        <w:ind w:left="720" w:hanging="720"/>
        <w:rPr>
          <w:noProof/>
        </w:rPr>
      </w:pPr>
      <w:r>
        <w:fldChar w:fldCharType="begin"/>
      </w:r>
      <w:r w:rsidR="008A09B8">
        <w:instrText xml:space="preserve"> ADDIN EN.SECTION.REFLIST </w:instrText>
      </w:r>
      <w:r>
        <w:fldChar w:fldCharType="separate"/>
      </w:r>
      <w:r w:rsidR="002F6B96">
        <w:rPr>
          <w:noProof/>
        </w:rPr>
        <w:t>National Park Service (NPS). 2007. Pacific Island Network: Data Management Guidance Documents</w:t>
      </w:r>
      <w:r w:rsidR="000E765E">
        <w:rPr>
          <w:noProof/>
        </w:rPr>
        <w:t xml:space="preserve"> website</w:t>
      </w:r>
      <w:r w:rsidR="002F6B96">
        <w:rPr>
          <w:noProof/>
        </w:rPr>
        <w:t xml:space="preserve">.  </w:t>
      </w:r>
      <w:hyperlink r:id="rId298" w:history="1">
        <w:r w:rsidR="002F6B96" w:rsidRPr="002F6B96">
          <w:rPr>
            <w:rStyle w:val="Hyperlink"/>
            <w:noProof/>
            <w:sz w:val="24"/>
            <w:szCs w:val="22"/>
          </w:rPr>
          <w:t>http://science.nature.nps.gov/im/units/pacn/data/data_sop.cfm</w:t>
        </w:r>
      </w:hyperlink>
      <w:r w:rsidR="002F6B96">
        <w:rPr>
          <w:noProof/>
        </w:rPr>
        <w:t xml:space="preserve"> (accessed on </w:t>
      </w:r>
      <w:r w:rsidR="000E765E">
        <w:rPr>
          <w:noProof/>
        </w:rPr>
        <w:t>26April</w:t>
      </w:r>
      <w:r w:rsidR="002F6B96">
        <w:rPr>
          <w:noProof/>
        </w:rPr>
        <w:t xml:space="preserve"> 201</w:t>
      </w:r>
      <w:r w:rsidR="000E765E">
        <w:rPr>
          <w:noProof/>
        </w:rPr>
        <w:t>1</w:t>
      </w:r>
      <w:r w:rsidR="002F6B96">
        <w:rPr>
          <w:noProof/>
        </w:rPr>
        <w:t>).</w:t>
      </w:r>
    </w:p>
    <w:p w:rsidR="00A01132" w:rsidRDefault="00A01132" w:rsidP="00A01132">
      <w:pPr>
        <w:spacing w:after="240"/>
        <w:ind w:left="720" w:hanging="720"/>
      </w:pPr>
    </w:p>
    <w:p w:rsidR="00A01132" w:rsidRDefault="00A01132" w:rsidP="00A01132">
      <w:pPr>
        <w:spacing w:after="240"/>
        <w:ind w:left="720" w:hanging="720"/>
        <w:rPr>
          <w:noProof/>
        </w:rPr>
      </w:pPr>
      <w:r>
        <w:lastRenderedPageBreak/>
        <w:t xml:space="preserve">National Park Service (NPS). 2011. National Resource Information Portal website. </w:t>
      </w:r>
      <w:hyperlink r:id="rId299" w:history="1">
        <w:r w:rsidRPr="007232B5">
          <w:rPr>
            <w:rStyle w:val="Hyperlink"/>
          </w:rPr>
          <w:t>https://nrinfo.nps.gov/Home.mvc/showWelcomePage</w:t>
        </w:r>
      </w:hyperlink>
      <w:r>
        <w:t xml:space="preserve"> (accessed on 26 April 2011).</w:t>
      </w:r>
    </w:p>
    <w:p w:rsidR="00A01132" w:rsidRDefault="00A01132" w:rsidP="002F6B96">
      <w:pPr>
        <w:ind w:left="720" w:hanging="720"/>
        <w:rPr>
          <w:noProof/>
        </w:rPr>
      </w:pPr>
    </w:p>
    <w:p w:rsidR="000568F8" w:rsidRDefault="000568F8">
      <w:pPr>
        <w:ind w:left="720" w:hanging="720"/>
        <w:rPr>
          <w:noProof/>
        </w:rPr>
      </w:pPr>
    </w:p>
    <w:p w:rsidR="001F42C3" w:rsidRDefault="00246D6B" w:rsidP="00390B7F">
      <w:pPr>
        <w:sectPr w:rsidR="001F42C3" w:rsidSect="003C522D">
          <w:headerReference w:type="default" r:id="rId300"/>
          <w:footerReference w:type="default" r:id="rId301"/>
          <w:pgSz w:w="12240" w:h="15840" w:code="1"/>
          <w:pgMar w:top="1440" w:right="1440" w:bottom="1440" w:left="1440" w:header="720" w:footer="720" w:gutter="0"/>
          <w:pgNumType w:start="1" w:chapStyle="1"/>
          <w:cols w:space="720"/>
          <w:docGrid w:linePitch="360"/>
        </w:sectPr>
      </w:pPr>
      <w:r>
        <w:fldChar w:fldCharType="end"/>
      </w:r>
    </w:p>
    <w:p w:rsidR="001F42C3" w:rsidRDefault="001F42C3" w:rsidP="00390B7F">
      <w:pPr>
        <w:sectPr w:rsidR="001F42C3" w:rsidSect="006E2E4B">
          <w:type w:val="continuous"/>
          <w:pgSz w:w="12240" w:h="15840" w:code="1"/>
          <w:pgMar w:top="1440" w:right="1440" w:bottom="1440" w:left="1440" w:header="720" w:footer="720" w:gutter="0"/>
          <w:pgNumType w:start="1" w:chapStyle="1"/>
          <w:cols w:space="720"/>
          <w:docGrid w:linePitch="360"/>
        </w:sectPr>
      </w:pPr>
    </w:p>
    <w:p w:rsidR="001578A6" w:rsidRDefault="001578A6" w:rsidP="001F42C3">
      <w:pPr>
        <w:pStyle w:val="SOPTitle"/>
        <w:sectPr w:rsidR="001578A6" w:rsidSect="001F42C3">
          <w:headerReference w:type="default" r:id="rId302"/>
          <w:footerReference w:type="default" r:id="rId303"/>
          <w:pgSz w:w="12240" w:h="15840" w:code="1"/>
          <w:pgMar w:top="1440" w:right="1440" w:bottom="1440" w:left="1440" w:header="720" w:footer="720" w:gutter="0"/>
          <w:pgNumType w:start="1" w:chapStyle="1"/>
          <w:cols w:space="720"/>
          <w:docGrid w:linePitch="360"/>
        </w:sectPr>
      </w:pPr>
      <w:bookmarkStart w:id="2745" w:name="SOP18"/>
      <w:bookmarkStart w:id="2746" w:name="_Toc242255189"/>
    </w:p>
    <w:p w:rsidR="001F42C3" w:rsidRDefault="00390B7F" w:rsidP="001F42C3">
      <w:pPr>
        <w:pStyle w:val="SOPTitle"/>
      </w:pPr>
      <w:r>
        <w:lastRenderedPageBreak/>
        <w:t>Standard Operating Procedure (SOP) #18</w:t>
      </w:r>
    </w:p>
    <w:p w:rsidR="00390B7F" w:rsidRDefault="00390B7F" w:rsidP="001F42C3">
      <w:pPr>
        <w:pStyle w:val="SOPSubtitle"/>
      </w:pPr>
      <w:bookmarkStart w:id="2747" w:name="_Toc266424472"/>
      <w:bookmarkStart w:id="2748" w:name="_Toc266424737"/>
      <w:bookmarkStart w:id="2749" w:name="_Toc266709726"/>
      <w:bookmarkEnd w:id="2745"/>
      <w:r w:rsidRPr="0056713F">
        <w:t>Sensitive Information Procedures</w:t>
      </w:r>
      <w:bookmarkEnd w:id="2746"/>
      <w:bookmarkEnd w:id="2747"/>
      <w:bookmarkEnd w:id="2748"/>
      <w:bookmarkEnd w:id="2749"/>
    </w:p>
    <w:p w:rsidR="00390B7F" w:rsidRDefault="00390B7F" w:rsidP="00390B7F">
      <w:r>
        <w:t>Version 1.0 (</w:t>
      </w:r>
      <w:r w:rsidR="00C21A6C">
        <w:t>January 28, 2011</w:t>
      </w:r>
      <w:r>
        <w:t>)</w:t>
      </w:r>
    </w:p>
    <w:p w:rsidR="00390B7F" w:rsidRDefault="00390B7F" w:rsidP="00390B7F"/>
    <w:p w:rsidR="001F42C3" w:rsidRDefault="001F42C3" w:rsidP="001A49B6">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1F42C3" w:rsidRDefault="001F42C3" w:rsidP="001F42C3"/>
    <w:p w:rsidR="00390B7F" w:rsidRDefault="00390B7F" w:rsidP="004D394E">
      <w:pPr>
        <w:pStyle w:val="SOP2nd"/>
      </w:pPr>
      <w:r>
        <w:t>Purpose</w:t>
      </w:r>
    </w:p>
    <w:p w:rsidR="008A09B8" w:rsidRPr="008A5A7F" w:rsidRDefault="00FA727E" w:rsidP="008A09B8">
      <w:pPr>
        <w:autoSpaceDE w:val="0"/>
        <w:autoSpaceDN w:val="0"/>
        <w:adjustRightInd w:val="0"/>
        <w:spacing w:line="240" w:lineRule="atLeast"/>
      </w:pPr>
      <w:r>
        <w:t>This SOP details how to prepare sensitive data collected through Pacific Island Network (PACN) focal terrestrial plant communities monitoring for sharing with non-agency entities</w:t>
      </w:r>
      <w:r w:rsidR="00A027E2">
        <w:t xml:space="preserve">. </w:t>
      </w:r>
      <w:r w:rsidR="00390B7F">
        <w:t xml:space="preserve">Although it is the general </w:t>
      </w:r>
      <w:r>
        <w:t>National Park Service (NPS)</w:t>
      </w:r>
      <w:r w:rsidR="00390B7F">
        <w:t xml:space="preserve"> policy to share information widely, the NPS also realizes that providing information about the location of park resources may sometimes place those resources at risk of harm, theft, or destruction. This can occur, for example, with regard to caves, archeological sites, tribal information, and rare plant and animal species. Therefore, information will be withheld when the NPS foresees that disclosure would be harmful to an interest protected by an exemption under the Freedom of Information Act (FOIA). The </w:t>
      </w:r>
      <w:r w:rsidR="00390B7F" w:rsidRPr="00697035">
        <w:t>National Parks Omnibus Management Act, Section 207, 16 U.S.C. 5937</w:t>
      </w:r>
      <w:r w:rsidR="00390B7F">
        <w:t>,</w:t>
      </w:r>
      <w:r w:rsidR="00390B7F" w:rsidRPr="00697035">
        <w:t xml:space="preserve"> </w:t>
      </w:r>
      <w:r w:rsidR="00390B7F">
        <w:t>is interpreted to</w:t>
      </w:r>
      <w:r w:rsidR="00390B7F" w:rsidRPr="00697035">
        <w:t xml:space="preserve"> prohibit the release</w:t>
      </w:r>
      <w:r w:rsidR="00390B7F">
        <w:t xml:space="preserve"> </w:t>
      </w:r>
      <w:r w:rsidR="00390B7F" w:rsidRPr="00697035">
        <w:t xml:space="preserve">of information regarding the </w:t>
      </w:r>
      <w:r w:rsidR="00390B7F">
        <w:t>“</w:t>
      </w:r>
      <w:r w:rsidR="00390B7F" w:rsidRPr="00697035">
        <w:t xml:space="preserve">nature </w:t>
      </w:r>
      <w:r w:rsidR="00390B7F">
        <w:t>or</w:t>
      </w:r>
      <w:r w:rsidR="00390B7F" w:rsidRPr="00697035">
        <w:t xml:space="preserve"> specific location</w:t>
      </w:r>
      <w:r w:rsidR="00390B7F">
        <w:t>”</w:t>
      </w:r>
      <w:r w:rsidR="00390B7F" w:rsidRPr="00697035">
        <w:t xml:space="preserve"> of certain cultural and natural resources in the </w:t>
      </w:r>
      <w:r w:rsidR="00390B7F">
        <w:t>n</w:t>
      </w:r>
      <w:r w:rsidR="00390B7F" w:rsidRPr="00697035">
        <w:t xml:space="preserve">ational </w:t>
      </w:r>
      <w:r w:rsidR="00390B7F">
        <w:t>p</w:t>
      </w:r>
      <w:r w:rsidR="00390B7F" w:rsidRPr="00697035">
        <w:t xml:space="preserve">ark </w:t>
      </w:r>
      <w:r w:rsidR="00390B7F">
        <w:t>s</w:t>
      </w:r>
      <w:r w:rsidR="00390B7F" w:rsidRPr="00697035">
        <w:t>ystem</w:t>
      </w:r>
      <w:r w:rsidR="00390B7F">
        <w:t xml:space="preserve">. </w:t>
      </w:r>
      <w:r w:rsidR="008A09B8">
        <w:t xml:space="preserve">Additional details and information about the legal basis for this policy can be found in the </w:t>
      </w:r>
      <w:r w:rsidR="008A09B8" w:rsidRPr="009F09EE">
        <w:t>NPS Managem</w:t>
      </w:r>
      <w:bookmarkStart w:id="2750" w:name="_Hlt160335066"/>
      <w:r w:rsidR="008A09B8" w:rsidRPr="009F09EE">
        <w:t>e</w:t>
      </w:r>
      <w:bookmarkStart w:id="2751" w:name="_Hlt160335016"/>
      <w:bookmarkStart w:id="2752" w:name="_Hlt160335017"/>
      <w:bookmarkEnd w:id="2750"/>
      <w:r w:rsidR="008A09B8" w:rsidRPr="009F09EE">
        <w:t>n</w:t>
      </w:r>
      <w:bookmarkEnd w:id="2751"/>
      <w:bookmarkEnd w:id="2752"/>
      <w:r w:rsidR="008A09B8" w:rsidRPr="009F09EE">
        <w:t>t Policies</w:t>
      </w:r>
      <w:r w:rsidR="008A09B8">
        <w:t xml:space="preserve"> (NPS 2006) and in </w:t>
      </w:r>
      <w:r w:rsidR="008A09B8" w:rsidRPr="009F09EE">
        <w:t>Director’s Order #66</w:t>
      </w:r>
      <w:r w:rsidR="008A09B8">
        <w:t xml:space="preserve"> (NPS 2001).</w:t>
      </w:r>
    </w:p>
    <w:p w:rsidR="00390B7F" w:rsidRDefault="00390B7F" w:rsidP="00390B7F">
      <w:pPr>
        <w:autoSpaceDE w:val="0"/>
        <w:autoSpaceDN w:val="0"/>
        <w:adjustRightInd w:val="0"/>
        <w:spacing w:line="240" w:lineRule="atLeast"/>
      </w:pPr>
    </w:p>
    <w:p w:rsidR="00390B7F" w:rsidRDefault="00390B7F" w:rsidP="00390B7F">
      <w:pPr>
        <w:autoSpaceDE w:val="0"/>
        <w:autoSpaceDN w:val="0"/>
        <w:adjustRightInd w:val="0"/>
        <w:spacing w:line="240" w:lineRule="atLeast"/>
        <w:rPr>
          <w:color w:val="000000"/>
        </w:rPr>
      </w:pPr>
      <w:r>
        <w:t xml:space="preserve">These guidelines apply to all PACN staff, cooperators, contractors, and other partners who are likely to obtain or have access to information about protected NPS resources. </w:t>
      </w:r>
      <w:r w:rsidRPr="00C722A4">
        <w:rPr>
          <w:color w:val="000000"/>
        </w:rPr>
        <w:t xml:space="preserve">The </w:t>
      </w:r>
      <w:r w:rsidR="008D6A51">
        <w:rPr>
          <w:color w:val="000000"/>
        </w:rPr>
        <w:t>project lead</w:t>
      </w:r>
      <w:r w:rsidRPr="00C722A4">
        <w:rPr>
          <w:color w:val="000000"/>
        </w:rPr>
        <w:t xml:space="preserve"> has primary responsibility for ensuring adequate protection of sensitive information related to this project.</w:t>
      </w:r>
    </w:p>
    <w:p w:rsidR="00390B7F" w:rsidRDefault="00390B7F" w:rsidP="00390B7F">
      <w:pPr>
        <w:autoSpaceDE w:val="0"/>
        <w:autoSpaceDN w:val="0"/>
        <w:adjustRightInd w:val="0"/>
        <w:spacing w:line="240" w:lineRule="atLeast"/>
      </w:pPr>
    </w:p>
    <w:p w:rsidR="00390B7F" w:rsidRDefault="00390B7F" w:rsidP="00390B7F">
      <w:r>
        <w:t xml:space="preserve">The following are highlights of our strategy for protecting this information: </w:t>
      </w:r>
    </w:p>
    <w:p w:rsidR="00390B7F" w:rsidRDefault="00390B7F" w:rsidP="00DC3873">
      <w:pPr>
        <w:numPr>
          <w:ilvl w:val="0"/>
          <w:numId w:val="69"/>
        </w:numPr>
        <w:autoSpaceDE w:val="0"/>
        <w:autoSpaceDN w:val="0"/>
        <w:adjustRightInd w:val="0"/>
        <w:spacing w:after="60" w:line="240" w:lineRule="atLeast"/>
      </w:pPr>
      <w:r w:rsidRPr="00EE32DC">
        <w:rPr>
          <w:i/>
        </w:rPr>
        <w:lastRenderedPageBreak/>
        <w:t>Protected resources</w:t>
      </w:r>
      <w:r>
        <w:t>, in the context of the PACN Inventory and Monitoring Program, include</w:t>
      </w:r>
      <w:r w:rsidRPr="002F7EE1">
        <w:t xml:space="preserve"> species that have State</w:t>
      </w:r>
      <w:r>
        <w:t>-</w:t>
      </w:r>
      <w:r w:rsidRPr="002F7EE1">
        <w:t xml:space="preserve"> or Federally</w:t>
      </w:r>
      <w:r>
        <w:t>-</w:t>
      </w:r>
      <w:r w:rsidRPr="002F7EE1">
        <w:t>listed status</w:t>
      </w:r>
      <w:r>
        <w:t>,</w:t>
      </w:r>
      <w:r w:rsidRPr="002F7EE1">
        <w:t xml:space="preserve"> and other species deemed rare or sensiti</w:t>
      </w:r>
      <w:r>
        <w:t>ve by local park taxa experts.</w:t>
      </w:r>
    </w:p>
    <w:p w:rsidR="00390B7F" w:rsidRDefault="00390B7F" w:rsidP="00DC3873">
      <w:pPr>
        <w:numPr>
          <w:ilvl w:val="0"/>
          <w:numId w:val="69"/>
        </w:numPr>
        <w:autoSpaceDE w:val="0"/>
        <w:autoSpaceDN w:val="0"/>
        <w:adjustRightInd w:val="0"/>
        <w:spacing w:after="60" w:line="240" w:lineRule="atLeast"/>
      </w:pPr>
      <w:r w:rsidRPr="005630C4">
        <w:rPr>
          <w:i/>
        </w:rPr>
        <w:t>Sensitive information</w:t>
      </w:r>
      <w:r>
        <w:t xml:space="preserve"> is defined as information about protected resources which may reveal the “nature or specific location” of protected resources. </w:t>
      </w:r>
      <w:r w:rsidRPr="002F7EE1">
        <w:t xml:space="preserve">Such information must not </w:t>
      </w:r>
      <w:r>
        <w:t xml:space="preserve">be </w:t>
      </w:r>
      <w:r w:rsidRPr="002F7EE1">
        <w:t>shared outside the National Park Service, unless a signed confidentiality agreement is in place</w:t>
      </w:r>
      <w:r>
        <w:t xml:space="preserve">. </w:t>
      </w:r>
    </w:p>
    <w:p w:rsidR="00390B7F" w:rsidRDefault="00390B7F" w:rsidP="00DC3873">
      <w:pPr>
        <w:numPr>
          <w:ilvl w:val="0"/>
          <w:numId w:val="69"/>
        </w:numPr>
        <w:autoSpaceDE w:val="0"/>
        <w:autoSpaceDN w:val="0"/>
        <w:adjustRightInd w:val="0"/>
        <w:spacing w:after="60" w:line="240" w:lineRule="atLeast"/>
      </w:pPr>
      <w:r>
        <w:t>In general, if information is withheld from one requesting party, it must be withheld from anyone else who requests it, and if information is provided to one requesting party without a confidentiality agreement, it must be provided to anyone else who requests it.</w:t>
      </w:r>
    </w:p>
    <w:p w:rsidR="00390B7F" w:rsidRDefault="00390B7F" w:rsidP="00DC3873">
      <w:pPr>
        <w:numPr>
          <w:ilvl w:val="0"/>
          <w:numId w:val="69"/>
        </w:numPr>
        <w:autoSpaceDE w:val="0"/>
        <w:autoSpaceDN w:val="0"/>
        <w:adjustRightInd w:val="0"/>
        <w:spacing w:after="60" w:line="240" w:lineRule="atLeast"/>
      </w:pPr>
      <w:r>
        <w:t>To share information as broadly as legally possible, and to provide a consistent, tractable approach for handling sensitive information, the following shall apply if a project is likely to collect and store sensitive information:</w:t>
      </w:r>
    </w:p>
    <w:p w:rsidR="00390B7F" w:rsidRDefault="00390B7F" w:rsidP="00DC3873">
      <w:pPr>
        <w:numPr>
          <w:ilvl w:val="1"/>
          <w:numId w:val="108"/>
        </w:numPr>
        <w:autoSpaceDE w:val="0"/>
        <w:autoSpaceDN w:val="0"/>
        <w:adjustRightInd w:val="0"/>
        <w:spacing w:after="60" w:line="240" w:lineRule="atLeast"/>
      </w:pPr>
      <w:r>
        <w:t>Random coordinate offsets of up to 2 km for data collection locations, and</w:t>
      </w:r>
    </w:p>
    <w:p w:rsidR="00390B7F" w:rsidRDefault="00390B7F" w:rsidP="00DC3873">
      <w:pPr>
        <w:numPr>
          <w:ilvl w:val="1"/>
          <w:numId w:val="108"/>
        </w:numPr>
        <w:autoSpaceDE w:val="0"/>
        <w:autoSpaceDN w:val="0"/>
        <w:adjustRightInd w:val="0"/>
        <w:spacing w:after="60" w:line="240" w:lineRule="atLeast"/>
      </w:pPr>
      <w:r>
        <w:t>Removal of data fields from the released copy that are likely to contain sensitive information.</w:t>
      </w:r>
    </w:p>
    <w:p w:rsidR="00390B7F" w:rsidRDefault="00390B7F" w:rsidP="00390B7F">
      <w:pPr>
        <w:autoSpaceDE w:val="0"/>
        <w:autoSpaceDN w:val="0"/>
        <w:adjustRightInd w:val="0"/>
        <w:spacing w:line="240" w:lineRule="atLeast"/>
        <w:ind w:left="1440"/>
      </w:pPr>
    </w:p>
    <w:p w:rsidR="00390B7F" w:rsidRPr="000870C7" w:rsidRDefault="00390B7F" w:rsidP="004D394E">
      <w:pPr>
        <w:pStyle w:val="SOP2nd"/>
      </w:pPr>
      <w:r w:rsidRPr="000870C7">
        <w:t>What Kinds of Information Can and Cannot Be Shared?</w:t>
      </w:r>
    </w:p>
    <w:p w:rsidR="00390B7F" w:rsidRDefault="00390B7F" w:rsidP="00390B7F">
      <w:pPr>
        <w:autoSpaceDE w:val="0"/>
        <w:autoSpaceDN w:val="0"/>
        <w:adjustRightInd w:val="0"/>
        <w:spacing w:line="240" w:lineRule="atLeast"/>
        <w:rPr>
          <w:color w:val="000000"/>
          <w:u w:val="single"/>
        </w:rPr>
      </w:pPr>
    </w:p>
    <w:p w:rsidR="00390B7F" w:rsidRDefault="00390B7F" w:rsidP="00D74E2A">
      <w:pPr>
        <w:pStyle w:val="SOP3rd"/>
      </w:pPr>
      <w:r w:rsidRPr="005630C4">
        <w:t>Do not share</w:t>
      </w:r>
    </w:p>
    <w:p w:rsidR="00390B7F" w:rsidRDefault="00390B7F" w:rsidP="00390B7F">
      <w:pPr>
        <w:autoSpaceDE w:val="0"/>
        <w:autoSpaceDN w:val="0"/>
        <w:adjustRightInd w:val="0"/>
        <w:spacing w:line="240" w:lineRule="atLeast"/>
        <w:rPr>
          <w:color w:val="000000"/>
        </w:rPr>
      </w:pPr>
      <w:r>
        <w:rPr>
          <w:color w:val="000000"/>
        </w:rPr>
        <w:t xml:space="preserve">Project staff and cooperators should not share any information that reveals details about the “nature or specific location” of protected resources, unless </w:t>
      </w:r>
      <w:r w:rsidR="001D21CA">
        <w:rPr>
          <w:color w:val="000000"/>
        </w:rPr>
        <w:t xml:space="preserve">requested by NPS staff with a valid reason or outside of the NPS </w:t>
      </w:r>
      <w:r>
        <w:rPr>
          <w:color w:val="000000"/>
        </w:rPr>
        <w:t>a confidentiality agreement is in place. Specifically, the following information should be omitted from shared copies of all data, presentations, reports, or other published forms of information.</w:t>
      </w:r>
    </w:p>
    <w:p w:rsidR="00390B7F" w:rsidRDefault="00390B7F" w:rsidP="00DC3873">
      <w:pPr>
        <w:numPr>
          <w:ilvl w:val="0"/>
          <w:numId w:val="70"/>
        </w:numPr>
        <w:autoSpaceDE w:val="0"/>
        <w:autoSpaceDN w:val="0"/>
        <w:adjustRightInd w:val="0"/>
        <w:spacing w:after="60" w:line="240" w:lineRule="atLeast"/>
        <w:rPr>
          <w:color w:val="000000"/>
        </w:rPr>
      </w:pPr>
      <w:r w:rsidRPr="000E3633">
        <w:rPr>
          <w:i/>
          <w:color w:val="000000"/>
        </w:rPr>
        <w:t>Exact coordinates</w:t>
      </w:r>
      <w:r>
        <w:rPr>
          <w:color w:val="000000"/>
        </w:rPr>
        <w:t xml:space="preserve"> – Instead, public coordinates are to be generated that include a random offset azimuth and distance. These offset coordinates can be shared freely.</w:t>
      </w:r>
    </w:p>
    <w:p w:rsidR="00390B7F" w:rsidRDefault="00390B7F" w:rsidP="00DC3873">
      <w:pPr>
        <w:numPr>
          <w:ilvl w:val="0"/>
          <w:numId w:val="70"/>
        </w:numPr>
        <w:autoSpaceDE w:val="0"/>
        <w:autoSpaceDN w:val="0"/>
        <w:adjustRightInd w:val="0"/>
        <w:spacing w:after="60" w:line="240" w:lineRule="atLeast"/>
        <w:rPr>
          <w:color w:val="000000"/>
        </w:rPr>
      </w:pPr>
      <w:r w:rsidRPr="000E3633">
        <w:rPr>
          <w:i/>
          <w:color w:val="000000"/>
        </w:rPr>
        <w:t>Other descriptive location data</w:t>
      </w:r>
      <w:r>
        <w:rPr>
          <w:color w:val="000000"/>
        </w:rPr>
        <w:t xml:space="preserve"> – Examples may include travel descriptions, location descriptions, or other fields that contain information which may reveal the specific location of the protected resource(s).</w:t>
      </w:r>
    </w:p>
    <w:p w:rsidR="00390B7F" w:rsidRDefault="00390B7F" w:rsidP="00DC3873">
      <w:pPr>
        <w:numPr>
          <w:ilvl w:val="0"/>
          <w:numId w:val="70"/>
        </w:numPr>
        <w:autoSpaceDE w:val="0"/>
        <w:autoSpaceDN w:val="0"/>
        <w:adjustRightInd w:val="0"/>
        <w:spacing w:after="60" w:line="240" w:lineRule="atLeast"/>
        <w:rPr>
          <w:color w:val="000000"/>
        </w:rPr>
      </w:pPr>
      <w:r>
        <w:rPr>
          <w:i/>
          <w:color w:val="000000"/>
        </w:rPr>
        <w:t>Protected resource observations at disclosed locations</w:t>
      </w:r>
      <w:r>
        <w:rPr>
          <w:color w:val="000000"/>
        </w:rPr>
        <w:t xml:space="preserve"> – If specific location information has already been made publicly available, the occurrence of protected resources at that location cannot be shared outside NPS without a confidentiality agreement. For example, if the exact coordinates for a monitoring station location are posted to a website or put into a publication, then at a later point in time an endangered plant is observed at that monitoring station, that plant cannot be mentioned or referred to in any report, presentation, data set, or publication that will be shared outside NPS.</w:t>
      </w:r>
    </w:p>
    <w:p w:rsidR="00390B7F" w:rsidRDefault="00390B7F" w:rsidP="00390B7F">
      <w:pPr>
        <w:autoSpaceDE w:val="0"/>
        <w:autoSpaceDN w:val="0"/>
        <w:adjustRightInd w:val="0"/>
        <w:spacing w:line="240" w:lineRule="atLeast"/>
        <w:rPr>
          <w:color w:val="000000"/>
        </w:rPr>
      </w:pPr>
    </w:p>
    <w:p w:rsidR="00390B7F" w:rsidRDefault="00390B7F" w:rsidP="00D74E2A">
      <w:pPr>
        <w:pStyle w:val="SOP3rd"/>
      </w:pPr>
      <w:r w:rsidRPr="005630C4">
        <w:t>Do share</w:t>
      </w:r>
    </w:p>
    <w:p w:rsidR="00390B7F" w:rsidRDefault="00390B7F" w:rsidP="00390B7F">
      <w:pPr>
        <w:autoSpaceDE w:val="0"/>
        <w:autoSpaceDN w:val="0"/>
        <w:adjustRightInd w:val="0"/>
        <w:spacing w:line="240" w:lineRule="atLeast"/>
      </w:pPr>
      <w:r>
        <w:t>All other information about the protected resource(s) may be freely shared, so long as the information does not reveal details about the “nature or specific location” of the protected resource(s) that are</w:t>
      </w:r>
      <w:r w:rsidR="008D6A51">
        <w:t xml:space="preserve"> </w:t>
      </w:r>
      <w:r>
        <w:t>n</w:t>
      </w:r>
      <w:r w:rsidR="008D6A51">
        <w:t>o</w:t>
      </w:r>
      <w:r>
        <w:t xml:space="preserve">t already readily available to the general public in some form (e.g., other published material). </w:t>
      </w:r>
      <w:r w:rsidRPr="00DA2157">
        <w:t xml:space="preserve">Species tallies and other types of data presentations that do not disclose the </w:t>
      </w:r>
      <w:r w:rsidRPr="00DA2157">
        <w:lastRenderedPageBreak/>
        <w:t xml:space="preserve">precise locations of </w:t>
      </w:r>
      <w:r>
        <w:t xml:space="preserve">protected resources </w:t>
      </w:r>
      <w:r w:rsidRPr="00DA2157">
        <w:t xml:space="preserve">may be </w:t>
      </w:r>
      <w:r>
        <w:t>shared, unless by indicating the presence of the species the specific location is also revealed (i.e., in the case of a small park).</w:t>
      </w:r>
    </w:p>
    <w:p w:rsidR="00390B7F" w:rsidRPr="001A49B6" w:rsidRDefault="00390B7F" w:rsidP="001A49B6"/>
    <w:p w:rsidR="00390B7F" w:rsidRDefault="00390B7F" w:rsidP="004D394E">
      <w:pPr>
        <w:pStyle w:val="SOP2nd"/>
      </w:pPr>
      <w:r w:rsidRPr="001302BF">
        <w:t>Details for Specific Products</w:t>
      </w:r>
    </w:p>
    <w:p w:rsidR="00390B7F" w:rsidRDefault="00390B7F" w:rsidP="00390B7F">
      <w:pPr>
        <w:autoSpaceDE w:val="0"/>
        <w:autoSpaceDN w:val="0"/>
        <w:adjustRightInd w:val="0"/>
        <w:spacing w:line="240" w:lineRule="atLeast"/>
      </w:pPr>
      <w:r>
        <w:t>Whenever products such as databases and reports are being generated, handled and stored, they should be created explicitly for one of the following purposes:</w:t>
      </w:r>
    </w:p>
    <w:p w:rsidR="00390B7F" w:rsidRDefault="00390B7F" w:rsidP="00390B7F">
      <w:pPr>
        <w:autoSpaceDE w:val="0"/>
        <w:autoSpaceDN w:val="0"/>
        <w:adjustRightInd w:val="0"/>
        <w:spacing w:line="240" w:lineRule="atLeast"/>
      </w:pPr>
    </w:p>
    <w:p w:rsidR="00390B7F" w:rsidRDefault="00390B7F" w:rsidP="00DC3873">
      <w:pPr>
        <w:numPr>
          <w:ilvl w:val="0"/>
          <w:numId w:val="109"/>
        </w:numPr>
        <w:autoSpaceDE w:val="0"/>
        <w:autoSpaceDN w:val="0"/>
        <w:adjustRightInd w:val="0"/>
        <w:spacing w:after="60" w:line="240" w:lineRule="atLeast"/>
      </w:pPr>
      <w:r w:rsidRPr="00EA55D4">
        <w:rPr>
          <w:i/>
        </w:rPr>
        <w:t>Public or general-use</w:t>
      </w:r>
      <w:r>
        <w:t xml:space="preserve"> – Intended for general distribution, sharing with cooperators, or posting to public websites. They may be derived from products that contain sensitive information so long as the sensitive information is either removed or otherwise rendered in a manner consistent with other guidance in this document.</w:t>
      </w:r>
    </w:p>
    <w:p w:rsidR="00390B7F" w:rsidRDefault="00390B7F" w:rsidP="00DC3873">
      <w:pPr>
        <w:numPr>
          <w:ilvl w:val="0"/>
          <w:numId w:val="109"/>
        </w:numPr>
        <w:autoSpaceDE w:val="0"/>
        <w:autoSpaceDN w:val="0"/>
        <w:adjustRightInd w:val="0"/>
        <w:spacing w:after="60" w:line="240" w:lineRule="atLeast"/>
      </w:pPr>
      <w:r w:rsidRPr="00EA55D4">
        <w:rPr>
          <w:i/>
        </w:rPr>
        <w:t>Internal NPS use</w:t>
      </w:r>
      <w:r>
        <w:t xml:space="preserve"> – These are products that contain sensitive information and should be stored and distributed only in a manner that ensures their continued protection. These products should clearly indicate that they are solely for internal NPS use by containing the phrase: </w:t>
      </w:r>
      <w:r>
        <w:rPr>
          <w:color w:val="000000"/>
        </w:rPr>
        <w:t>“Internal NPS Use Only – Not For Release.”</w:t>
      </w:r>
      <w:r>
        <w:t xml:space="preserve">  These products can only be shared within NPS or in cases where a confidentiality agreement is in place. They do not need to be revised in a way that conceals the location of protected resources.</w:t>
      </w:r>
    </w:p>
    <w:p w:rsidR="00390B7F" w:rsidRDefault="00390B7F" w:rsidP="00390B7F">
      <w:pPr>
        <w:autoSpaceDE w:val="0"/>
        <w:autoSpaceDN w:val="0"/>
        <w:adjustRightInd w:val="0"/>
        <w:spacing w:line="240" w:lineRule="atLeast"/>
        <w:rPr>
          <w:color w:val="000000"/>
        </w:rPr>
      </w:pPr>
    </w:p>
    <w:p w:rsidR="00390B7F" w:rsidRPr="00AE606A" w:rsidRDefault="00390B7F" w:rsidP="00D74E2A">
      <w:pPr>
        <w:pStyle w:val="SOP3rd"/>
      </w:pPr>
      <w:r w:rsidRPr="00AE606A">
        <w:t>Data Sets</w:t>
      </w:r>
    </w:p>
    <w:p w:rsidR="00390B7F" w:rsidRDefault="00390B7F" w:rsidP="00390B7F">
      <w:pPr>
        <w:autoSpaceDE w:val="0"/>
        <w:autoSpaceDN w:val="0"/>
        <w:adjustRightInd w:val="0"/>
        <w:spacing w:line="240" w:lineRule="atLeast"/>
        <w:rPr>
          <w:color w:val="000000"/>
        </w:rPr>
      </w:pPr>
      <w:r>
        <w:rPr>
          <w:color w:val="000000"/>
        </w:rPr>
        <w:t>To create a copy of a data set that will be posted or shared outside NPS:</w:t>
      </w:r>
    </w:p>
    <w:p w:rsidR="00390B7F" w:rsidRDefault="00390B7F" w:rsidP="00DC3873">
      <w:pPr>
        <w:numPr>
          <w:ilvl w:val="0"/>
          <w:numId w:val="71"/>
        </w:numPr>
        <w:autoSpaceDE w:val="0"/>
        <w:autoSpaceDN w:val="0"/>
        <w:adjustRightInd w:val="0"/>
        <w:spacing w:after="60" w:line="240" w:lineRule="atLeast"/>
        <w:rPr>
          <w:color w:val="000000"/>
        </w:rPr>
      </w:pPr>
      <w:r>
        <w:rPr>
          <w:color w:val="000000"/>
        </w:rPr>
        <w:t>Make sure the public offset coordinates have been populated for each sample or observation location in tbl_Locations.</w:t>
      </w:r>
    </w:p>
    <w:p w:rsidR="00390B7F" w:rsidRDefault="00390B7F" w:rsidP="00DC3873">
      <w:pPr>
        <w:numPr>
          <w:ilvl w:val="0"/>
          <w:numId w:val="71"/>
        </w:numPr>
        <w:autoSpaceDE w:val="0"/>
        <w:autoSpaceDN w:val="0"/>
        <w:adjustRightInd w:val="0"/>
        <w:spacing w:after="60" w:line="240" w:lineRule="atLeast"/>
        <w:rPr>
          <w:color w:val="000000"/>
        </w:rPr>
      </w:pPr>
      <w:r>
        <w:rPr>
          <w:color w:val="000000"/>
        </w:rPr>
        <w:t>Delete any database objects that may contain specific, identifying information about locations of protected resources.</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pPr>
      <w:r>
        <w:t xml:space="preserve">The local, master copy of the database contains the exact coordinates and all data fields. </w:t>
      </w:r>
      <w:r w:rsidRPr="00DA2157">
        <w:t xml:space="preserve">The </w:t>
      </w:r>
      <w:r w:rsidR="0064786C">
        <w:t>data manager</w:t>
      </w:r>
      <w:r w:rsidRPr="00DA2157">
        <w:t xml:space="preserve"> and</w:t>
      </w:r>
      <w:r>
        <w:t>/or</w:t>
      </w:r>
      <w:r w:rsidRPr="00DA2157">
        <w:t xml:space="preserve"> </w:t>
      </w:r>
      <w:r w:rsidR="0064786C">
        <w:t>GIS specialist</w:t>
      </w:r>
      <w:r w:rsidRPr="00DA2157">
        <w:t xml:space="preserve"> can provide technical assistance as needed to apply coordinate offsets or otherwise edit data products for sensitive information.</w:t>
      </w:r>
    </w:p>
    <w:p w:rsidR="00390B7F" w:rsidRDefault="00390B7F" w:rsidP="00390B7F">
      <w:pPr>
        <w:autoSpaceDE w:val="0"/>
        <w:autoSpaceDN w:val="0"/>
        <w:adjustRightInd w:val="0"/>
        <w:spacing w:line="240" w:lineRule="atLeast"/>
        <w:rPr>
          <w:color w:val="000000"/>
        </w:rPr>
      </w:pPr>
    </w:p>
    <w:p w:rsidR="00390B7F" w:rsidRPr="00D84F93" w:rsidRDefault="00390B7F" w:rsidP="00D74E2A">
      <w:pPr>
        <w:pStyle w:val="SOP3rd"/>
      </w:pPr>
      <w:r w:rsidRPr="00D84F93">
        <w:t>Maps and Other GIS Output</w:t>
      </w:r>
    </w:p>
    <w:p w:rsidR="00390B7F" w:rsidRDefault="00390B7F" w:rsidP="00390B7F">
      <w:pPr>
        <w:autoSpaceDE w:val="0"/>
        <w:autoSpaceDN w:val="0"/>
        <w:adjustRightInd w:val="0"/>
        <w:spacing w:line="240" w:lineRule="atLeast"/>
        <w:rPr>
          <w:color w:val="000000"/>
        </w:rPr>
      </w:pPr>
      <w:r>
        <w:rPr>
          <w:color w:val="000000"/>
        </w:rPr>
        <w:t>General use maps and other geographic representations of observation data that will be released or shared outside NPS should be rendered using offset coordinates, and should only be rendered at a scale that does not reveal their exact position (e.g., 1:100,000 maximum scale).</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rPr>
          <w:color w:val="000000"/>
        </w:rPr>
      </w:pPr>
      <w:r>
        <w:rPr>
          <w:color w:val="000000"/>
        </w:rPr>
        <w:t>If a large-scale, close-up map is to be created using exact coordinates (e.g., for field crew navigation, etc.), the map should be clearly marked with the following phrase:  “Internal NPS Use Only – Not For Release.”</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pPr>
      <w:r>
        <w:t xml:space="preserve">The </w:t>
      </w:r>
      <w:r w:rsidR="0064786C">
        <w:t>data manager</w:t>
      </w:r>
      <w:r>
        <w:t xml:space="preserve"> and/or </w:t>
      </w:r>
      <w:r w:rsidR="0064786C">
        <w:t>GIS specialist</w:t>
      </w:r>
      <w:r w:rsidRPr="00DA2157">
        <w:t xml:space="preserve"> can provide technical assistance as needed to apply coordinate offsets or otherwise edit data products for sensitive information.</w:t>
      </w:r>
    </w:p>
    <w:p w:rsidR="00390B7F" w:rsidRDefault="00390B7F" w:rsidP="00390B7F">
      <w:pPr>
        <w:autoSpaceDE w:val="0"/>
        <w:autoSpaceDN w:val="0"/>
        <w:adjustRightInd w:val="0"/>
        <w:spacing w:line="240" w:lineRule="atLeast"/>
        <w:rPr>
          <w:color w:val="000000"/>
        </w:rPr>
      </w:pPr>
    </w:p>
    <w:p w:rsidR="00390B7F" w:rsidRPr="00D84F93" w:rsidRDefault="00390B7F" w:rsidP="00D74E2A">
      <w:pPr>
        <w:pStyle w:val="SOP3rd"/>
      </w:pPr>
      <w:r w:rsidRPr="00D84F93">
        <w:t>Presentations and Reports</w:t>
      </w:r>
    </w:p>
    <w:p w:rsidR="00390B7F" w:rsidRDefault="00390B7F" w:rsidP="00390B7F">
      <w:pPr>
        <w:autoSpaceDE w:val="0"/>
        <w:autoSpaceDN w:val="0"/>
        <w:adjustRightInd w:val="0"/>
        <w:spacing w:line="240" w:lineRule="atLeast"/>
        <w:rPr>
          <w:color w:val="000000"/>
        </w:rPr>
      </w:pPr>
      <w:r>
        <w:rPr>
          <w:color w:val="000000"/>
        </w:rPr>
        <w:t>Public or general-use reports and presentations should adhere to the following guidelines:</w:t>
      </w:r>
    </w:p>
    <w:p w:rsidR="00390B7F" w:rsidRDefault="00390B7F" w:rsidP="00DC3873">
      <w:pPr>
        <w:numPr>
          <w:ilvl w:val="0"/>
          <w:numId w:val="110"/>
        </w:numPr>
        <w:autoSpaceDE w:val="0"/>
        <w:autoSpaceDN w:val="0"/>
        <w:adjustRightInd w:val="0"/>
        <w:spacing w:after="60" w:line="240" w:lineRule="atLeast"/>
        <w:rPr>
          <w:color w:val="000000"/>
        </w:rPr>
      </w:pPr>
      <w:r>
        <w:rPr>
          <w:color w:val="000000"/>
        </w:rPr>
        <w:t xml:space="preserve">Do not list exact coordinates or specific location information in any text, figure, table, or graphic in the report or presentation. If a list of coordinates is necessary, use only offset </w:t>
      </w:r>
      <w:r>
        <w:rPr>
          <w:color w:val="000000"/>
        </w:rPr>
        <w:lastRenderedPageBreak/>
        <w:t>coordinates and clearly indicate that coordinates have been purposely offset to protect the resource(s) as required by law and NPS policy.</w:t>
      </w:r>
    </w:p>
    <w:p w:rsidR="00390B7F" w:rsidRDefault="00390B7F" w:rsidP="00DC3873">
      <w:pPr>
        <w:numPr>
          <w:ilvl w:val="0"/>
          <w:numId w:val="110"/>
        </w:numPr>
        <w:autoSpaceDE w:val="0"/>
        <w:autoSpaceDN w:val="0"/>
        <w:adjustRightInd w:val="0"/>
        <w:spacing w:after="60" w:line="240" w:lineRule="atLeast"/>
        <w:rPr>
          <w:color w:val="000000"/>
        </w:rPr>
      </w:pPr>
      <w:r>
        <w:rPr>
          <w:color w:val="000000"/>
        </w:rPr>
        <w:t>Use only general use maps as specified in the section on maps and other GIS output.</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rPr>
          <w:color w:val="000000"/>
        </w:rPr>
      </w:pPr>
      <w:r>
        <w:rPr>
          <w:color w:val="000000"/>
        </w:rPr>
        <w:t>If a report is intended for internal use only, these restrictions do not apply. However, each page of the report should be clearly marked with the following phrase:  “Internal NPS Use Only – Not For Release.”</w:t>
      </w:r>
    </w:p>
    <w:p w:rsidR="001A49B6" w:rsidRDefault="001A49B6" w:rsidP="00390B7F">
      <w:pPr>
        <w:autoSpaceDE w:val="0"/>
        <w:autoSpaceDN w:val="0"/>
        <w:adjustRightInd w:val="0"/>
        <w:spacing w:line="240" w:lineRule="atLeast"/>
        <w:rPr>
          <w:color w:val="000000"/>
        </w:rPr>
      </w:pPr>
    </w:p>
    <w:p w:rsidR="00390B7F" w:rsidRPr="00000D2B" w:rsidRDefault="00390B7F" w:rsidP="00D74E2A">
      <w:pPr>
        <w:pStyle w:val="SOP3rd"/>
      </w:pPr>
      <w:r w:rsidRPr="00000D2B">
        <w:t>Voucher Specimens</w:t>
      </w:r>
    </w:p>
    <w:p w:rsidR="00390B7F" w:rsidRDefault="00390B7F" w:rsidP="00390B7F">
      <w:pPr>
        <w:autoSpaceDE w:val="0"/>
        <w:autoSpaceDN w:val="0"/>
        <w:adjustRightInd w:val="0"/>
        <w:spacing w:line="240" w:lineRule="atLeast"/>
        <w:rPr>
          <w:color w:val="000000"/>
        </w:rPr>
      </w:pPr>
      <w:r>
        <w:rPr>
          <w:color w:val="000000"/>
        </w:rPr>
        <w:t>Specimens of protected taxa should only be collected as allowed by law. Labels for specimens should be clearly labeled as containing sensitive information by containing the following phrase:  “Internal NPS Use Only – Not for Release.”  These specimens should be stored separately from other specimens to prevent unintended access by visitors. As with any sensitive information, a confidentiality agreement should be in place prior to sending these specimens to another non-NPS cooperator or collection.</w:t>
      </w:r>
    </w:p>
    <w:p w:rsidR="00390B7F" w:rsidRDefault="00390B7F" w:rsidP="00390B7F">
      <w:pPr>
        <w:autoSpaceDE w:val="0"/>
        <w:autoSpaceDN w:val="0"/>
        <w:adjustRightInd w:val="0"/>
        <w:spacing w:line="240" w:lineRule="atLeast"/>
        <w:rPr>
          <w:color w:val="000000"/>
        </w:rPr>
      </w:pPr>
    </w:p>
    <w:p w:rsidR="00390B7F" w:rsidRPr="000B7589" w:rsidRDefault="00390B7F" w:rsidP="004D394E">
      <w:pPr>
        <w:pStyle w:val="SOP2nd"/>
      </w:pPr>
      <w:r w:rsidRPr="000B7589">
        <w:t>Procedures for Coordinate Offsets</w:t>
      </w:r>
    </w:p>
    <w:p w:rsidR="00390B7F" w:rsidRPr="00590458" w:rsidRDefault="00390B7F" w:rsidP="00DC3873">
      <w:pPr>
        <w:numPr>
          <w:ilvl w:val="0"/>
          <w:numId w:val="72"/>
        </w:numPr>
        <w:tabs>
          <w:tab w:val="clear" w:pos="720"/>
        </w:tabs>
        <w:autoSpaceDE w:val="0"/>
        <w:autoSpaceDN w:val="0"/>
        <w:adjustRightInd w:val="0"/>
        <w:spacing w:after="60" w:line="240" w:lineRule="atLeast"/>
        <w:ind w:left="360"/>
        <w:rPr>
          <w:color w:val="000000"/>
        </w:rPr>
      </w:pPr>
      <w:r>
        <w:rPr>
          <w:color w:val="000000"/>
        </w:rPr>
        <w:t xml:space="preserve">Process GPS data, upload into the database, and finalize coordinate data records. </w:t>
      </w:r>
    </w:p>
    <w:p w:rsidR="00390B7F" w:rsidRPr="004E1BD6" w:rsidRDefault="00390B7F" w:rsidP="00DC3873">
      <w:pPr>
        <w:numPr>
          <w:ilvl w:val="0"/>
          <w:numId w:val="72"/>
        </w:numPr>
        <w:tabs>
          <w:tab w:val="clear" w:pos="720"/>
        </w:tabs>
        <w:autoSpaceDE w:val="0"/>
        <w:autoSpaceDN w:val="0"/>
        <w:adjustRightInd w:val="0"/>
        <w:spacing w:after="60" w:line="240" w:lineRule="atLeast"/>
        <w:ind w:left="360"/>
        <w:rPr>
          <w:color w:val="000000"/>
        </w:rPr>
      </w:pPr>
      <w:r>
        <w:rPr>
          <w:color w:val="000000"/>
        </w:rPr>
        <w:t>Set the minimum and maximum offset distances (project-specific, typically up to 2 km).</w:t>
      </w:r>
    </w:p>
    <w:p w:rsidR="00390B7F" w:rsidRPr="003D1BD5" w:rsidRDefault="00390B7F" w:rsidP="00DC3873">
      <w:pPr>
        <w:numPr>
          <w:ilvl w:val="0"/>
          <w:numId w:val="72"/>
        </w:numPr>
        <w:tabs>
          <w:tab w:val="clear" w:pos="720"/>
        </w:tabs>
        <w:autoSpaceDE w:val="0"/>
        <w:autoSpaceDN w:val="0"/>
        <w:adjustRightInd w:val="0"/>
        <w:spacing w:after="60" w:line="240" w:lineRule="atLeast"/>
        <w:ind w:left="360"/>
        <w:rPr>
          <w:color w:val="000000"/>
        </w:rPr>
      </w:pPr>
      <w:r>
        <w:t>Apply a random offset and random azimuth to each unique set of coordinates.</w:t>
      </w:r>
    </w:p>
    <w:p w:rsidR="00390B7F" w:rsidRPr="003D1BD5" w:rsidRDefault="00390B7F" w:rsidP="00DC3873">
      <w:pPr>
        <w:numPr>
          <w:ilvl w:val="0"/>
          <w:numId w:val="72"/>
        </w:numPr>
        <w:tabs>
          <w:tab w:val="clear" w:pos="720"/>
        </w:tabs>
        <w:autoSpaceDE w:val="0"/>
        <w:autoSpaceDN w:val="0"/>
        <w:adjustRightInd w:val="0"/>
        <w:spacing w:after="60" w:line="240" w:lineRule="atLeast"/>
        <w:ind w:left="360"/>
        <w:rPr>
          <w:color w:val="000000"/>
        </w:rPr>
      </w:pPr>
      <w:r w:rsidRPr="00DA2157">
        <w:t>Coordinates may then be either rounded or truncated so the UTM values end in zeros to give a visual cue that the valu</w:t>
      </w:r>
      <w:r>
        <w:t>es are not actual coordinates.</w:t>
      </w:r>
    </w:p>
    <w:p w:rsidR="00390B7F" w:rsidRPr="00B83401" w:rsidRDefault="00390B7F" w:rsidP="00DC3873">
      <w:pPr>
        <w:numPr>
          <w:ilvl w:val="0"/>
          <w:numId w:val="72"/>
        </w:numPr>
        <w:tabs>
          <w:tab w:val="clear" w:pos="720"/>
        </w:tabs>
        <w:autoSpaceDE w:val="0"/>
        <w:autoSpaceDN w:val="0"/>
        <w:adjustRightInd w:val="0"/>
        <w:spacing w:after="60" w:line="240" w:lineRule="atLeast"/>
        <w:ind w:left="360"/>
        <w:rPr>
          <w:color w:val="000000"/>
        </w:rPr>
      </w:pPr>
      <w:r>
        <w:t>Do not apply independent offsets to clustered or otherwise linked sample locations (e.g., multiple sample points along a transect). Instead, either apply a single offset to the cluster so they all remain clustered after the offset is applied, or apply an offset to only one of the points in the cluster (e.g., the transect origin) and store the result in the public coordinates for each point in that cluster.</w:t>
      </w:r>
    </w:p>
    <w:p w:rsidR="00390B7F" w:rsidRPr="003D1BD5" w:rsidRDefault="00390B7F" w:rsidP="00DC3873">
      <w:pPr>
        <w:numPr>
          <w:ilvl w:val="0"/>
          <w:numId w:val="72"/>
        </w:numPr>
        <w:tabs>
          <w:tab w:val="clear" w:pos="720"/>
        </w:tabs>
        <w:autoSpaceDE w:val="0"/>
        <w:autoSpaceDN w:val="0"/>
        <w:adjustRightInd w:val="0"/>
        <w:spacing w:after="60" w:line="240" w:lineRule="atLeast"/>
        <w:ind w:left="360"/>
        <w:rPr>
          <w:color w:val="000000"/>
        </w:rPr>
      </w:pPr>
      <w:r w:rsidRPr="00DA2157">
        <w:t>These “public” coordinates are then the only ones to be shared outside NPS – including all published maps, reports, publications, presentations, and distribution copies of the data set – in the absence of a confidentiality agreement.</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rPr>
          <w:color w:val="000000"/>
        </w:rPr>
      </w:pPr>
      <w:r>
        <w:rPr>
          <w:color w:val="000000"/>
        </w:rPr>
        <w:t>The following components can be used to create individual offsets rounded to the nearest 100 meters in MS Excel:</w:t>
      </w:r>
    </w:p>
    <w:p w:rsidR="00390B7F" w:rsidRDefault="00390B7F" w:rsidP="00DC3873">
      <w:pPr>
        <w:numPr>
          <w:ilvl w:val="0"/>
          <w:numId w:val="73"/>
        </w:numPr>
        <w:autoSpaceDE w:val="0"/>
        <w:autoSpaceDN w:val="0"/>
        <w:adjustRightInd w:val="0"/>
        <w:spacing w:after="60" w:line="240" w:lineRule="atLeast"/>
        <w:rPr>
          <w:color w:val="000000"/>
        </w:rPr>
      </w:pPr>
      <w:r>
        <w:rPr>
          <w:color w:val="000000"/>
        </w:rPr>
        <w:t>Angle = rand() * 359</w:t>
      </w:r>
    </w:p>
    <w:p w:rsidR="00390B7F" w:rsidRDefault="00390B7F" w:rsidP="00DC3873">
      <w:pPr>
        <w:numPr>
          <w:ilvl w:val="0"/>
          <w:numId w:val="73"/>
        </w:numPr>
        <w:autoSpaceDE w:val="0"/>
        <w:autoSpaceDN w:val="0"/>
        <w:adjustRightInd w:val="0"/>
        <w:spacing w:after="60" w:line="240" w:lineRule="atLeast"/>
        <w:rPr>
          <w:color w:val="000000"/>
        </w:rPr>
      </w:pPr>
      <w:r>
        <w:rPr>
          <w:color w:val="000000"/>
        </w:rPr>
        <w:t>Distance = ((Max_offset – Min_offset) * rand() + Min_offset)</w:t>
      </w:r>
    </w:p>
    <w:p w:rsidR="00390B7F" w:rsidRDefault="00390B7F" w:rsidP="00DC3873">
      <w:pPr>
        <w:numPr>
          <w:ilvl w:val="0"/>
          <w:numId w:val="73"/>
        </w:numPr>
        <w:autoSpaceDE w:val="0"/>
        <w:autoSpaceDN w:val="0"/>
        <w:adjustRightInd w:val="0"/>
        <w:spacing w:after="60" w:line="240" w:lineRule="atLeast"/>
        <w:rPr>
          <w:color w:val="000000"/>
        </w:rPr>
      </w:pPr>
      <w:r>
        <w:rPr>
          <w:color w:val="000000"/>
        </w:rPr>
        <w:t>Public_UTME = Round(UTME_final + (Distance * Cos(Radians(Angle – 90))), -2)</w:t>
      </w:r>
    </w:p>
    <w:p w:rsidR="00390B7F" w:rsidRDefault="00390B7F" w:rsidP="00DC3873">
      <w:pPr>
        <w:numPr>
          <w:ilvl w:val="0"/>
          <w:numId w:val="73"/>
        </w:numPr>
        <w:autoSpaceDE w:val="0"/>
        <w:autoSpaceDN w:val="0"/>
        <w:adjustRightInd w:val="0"/>
        <w:spacing w:after="60" w:line="240" w:lineRule="atLeast"/>
        <w:rPr>
          <w:color w:val="000000"/>
        </w:rPr>
      </w:pPr>
      <w:r>
        <w:rPr>
          <w:color w:val="000000"/>
        </w:rPr>
        <w:t>Public_UTMN = Round(UTMN_final + (Distance * Sin(Radians(Angle + 90))), -2)</w:t>
      </w:r>
    </w:p>
    <w:p w:rsidR="00390B7F" w:rsidRPr="00AE606A" w:rsidRDefault="00390B7F" w:rsidP="00390B7F">
      <w:pPr>
        <w:autoSpaceDE w:val="0"/>
        <w:autoSpaceDN w:val="0"/>
        <w:adjustRightInd w:val="0"/>
        <w:spacing w:line="240" w:lineRule="atLeast"/>
        <w:ind w:left="720"/>
        <w:rPr>
          <w:color w:val="000000"/>
        </w:rPr>
      </w:pPr>
    </w:p>
    <w:p w:rsidR="00390B7F" w:rsidRPr="00A162D1" w:rsidRDefault="00390B7F" w:rsidP="001A49B6">
      <w:pPr>
        <w:pStyle w:val="SOP2nd"/>
      </w:pPr>
      <w:r w:rsidRPr="00A162D1">
        <w:t>Sharing Sensitive Information</w:t>
      </w:r>
    </w:p>
    <w:p w:rsidR="00390B7F" w:rsidRDefault="00390B7F" w:rsidP="00390B7F">
      <w:pPr>
        <w:autoSpaceDE w:val="0"/>
        <w:autoSpaceDN w:val="0"/>
        <w:adjustRightInd w:val="0"/>
        <w:spacing w:line="240" w:lineRule="atLeast"/>
        <w:rPr>
          <w:color w:val="000000"/>
          <w:highlight w:val="yellow"/>
        </w:rPr>
      </w:pPr>
      <w:r>
        <w:t xml:space="preserve">Refer to </w:t>
      </w:r>
      <w:r w:rsidRPr="00F80B23">
        <w:t>SOP #</w:t>
      </w:r>
      <w:r>
        <w:t>20 “</w:t>
      </w:r>
      <w:r w:rsidRPr="00C26EC1">
        <w:t>Product Posting and Distribution</w:t>
      </w:r>
      <w:r>
        <w:t>” for a more complete description of how to post and distribute products and to keep a log of data requests.</w:t>
      </w:r>
    </w:p>
    <w:p w:rsidR="00390B7F" w:rsidRPr="003B584E" w:rsidRDefault="00390B7F" w:rsidP="00390B7F">
      <w:pPr>
        <w:autoSpaceDE w:val="0"/>
        <w:autoSpaceDN w:val="0"/>
        <w:adjustRightInd w:val="0"/>
        <w:spacing w:line="240" w:lineRule="atLeast"/>
        <w:rPr>
          <w:color w:val="000000"/>
          <w:highlight w:val="yellow"/>
        </w:rPr>
      </w:pPr>
    </w:p>
    <w:p w:rsidR="00390B7F" w:rsidRDefault="00390B7F" w:rsidP="00390B7F">
      <w:pPr>
        <w:autoSpaceDE w:val="0"/>
        <w:autoSpaceDN w:val="0"/>
        <w:adjustRightInd w:val="0"/>
        <w:spacing w:line="240" w:lineRule="atLeast"/>
      </w:pPr>
      <w:r>
        <w:t xml:space="preserve">No sensitive information (e.g., information about the specific nature or location of protected resources) may be posted to the </w:t>
      </w:r>
      <w:r w:rsidR="001D21CA">
        <w:t>Natural Resource Information Portal (NPS 2011)</w:t>
      </w:r>
      <w:r w:rsidR="009F25D0">
        <w:t xml:space="preserve"> </w:t>
      </w:r>
      <w:r>
        <w:t xml:space="preserve">or another </w:t>
      </w:r>
      <w:r>
        <w:lastRenderedPageBreak/>
        <w:t>publicly-accessible website, or otherwise shared or distributed outside NPS without a confidentiality agreement between NPS and the agency, organization, or person(s) with whom the sensitive information is to be shared. Only products that are intended for public/general-use may be posted to public websites and clearinghouses – these may not contain sensitive information.</w:t>
      </w:r>
    </w:p>
    <w:p w:rsidR="00390B7F" w:rsidRDefault="00390B7F" w:rsidP="00390B7F">
      <w:pPr>
        <w:autoSpaceDE w:val="0"/>
        <w:autoSpaceDN w:val="0"/>
        <w:adjustRightInd w:val="0"/>
        <w:spacing w:line="240" w:lineRule="atLeast"/>
      </w:pPr>
    </w:p>
    <w:p w:rsidR="00390B7F" w:rsidRDefault="00390B7F" w:rsidP="00D74E2A">
      <w:pPr>
        <w:pStyle w:val="SOP3rd"/>
      </w:pPr>
      <w:r w:rsidRPr="001C6C39">
        <w:t>Responding to Data Request</w:t>
      </w:r>
      <w:r w:rsidRPr="00AA5151">
        <w:t>s</w:t>
      </w:r>
    </w:p>
    <w:p w:rsidR="00390B7F" w:rsidRPr="001358D6" w:rsidRDefault="00390B7F" w:rsidP="00390B7F">
      <w:pPr>
        <w:autoSpaceDE w:val="0"/>
        <w:autoSpaceDN w:val="0"/>
        <w:adjustRightInd w:val="0"/>
        <w:spacing w:line="240" w:lineRule="atLeast"/>
      </w:pPr>
      <w:r>
        <w:rPr>
          <w:color w:val="000000"/>
        </w:rPr>
        <w:t>If</w:t>
      </w:r>
      <w:r w:rsidRPr="00DA2157">
        <w:rPr>
          <w:color w:val="000000"/>
        </w:rPr>
        <w:t xml:space="preserve"> r</w:t>
      </w:r>
      <w:r>
        <w:rPr>
          <w:color w:val="000000"/>
        </w:rPr>
        <w:t xml:space="preserve">equests for distribution of </w:t>
      </w:r>
      <w:r w:rsidRPr="00DA2157">
        <w:rPr>
          <w:color w:val="000000"/>
        </w:rPr>
        <w:t xml:space="preserve">products </w:t>
      </w:r>
      <w:r>
        <w:rPr>
          <w:color w:val="000000"/>
        </w:rPr>
        <w:t xml:space="preserve">containing sensitive information </w:t>
      </w:r>
      <w:r w:rsidRPr="00DA2157">
        <w:rPr>
          <w:color w:val="000000"/>
        </w:rPr>
        <w:t>are initiated by the NPS, by another federal agency, or by another partner organization (e.g., a research scientist at a university), the unedited product (e.g., t</w:t>
      </w:r>
      <w:r w:rsidRPr="00DA2157">
        <w:t xml:space="preserve">he full data set that includes </w:t>
      </w:r>
      <w:r>
        <w:t>sensitive</w:t>
      </w:r>
      <w:r w:rsidRPr="00DA2157">
        <w:t xml:space="preserve"> information) may </w:t>
      </w:r>
      <w:r w:rsidRPr="00DA2157">
        <w:rPr>
          <w:u w:val="single"/>
        </w:rPr>
        <w:t>only</w:t>
      </w:r>
      <w:r w:rsidRPr="00DA2157">
        <w:t xml:space="preserve"> be shared after a confidentiality agreement is established between NPS and the </w:t>
      </w:r>
      <w:r>
        <w:t xml:space="preserve">agency, organization, or person(s) with whom the sensitive information is to be shared. All data requests will be tracked according to procedures in </w:t>
      </w:r>
      <w:r w:rsidRPr="00F80B23">
        <w:t>SOP #</w:t>
      </w:r>
      <w:r>
        <w:t>20 “</w:t>
      </w:r>
      <w:r w:rsidRPr="00C26EC1">
        <w:t>Product Posting and Distribution</w:t>
      </w:r>
      <w:r>
        <w:t>.”</w:t>
      </w:r>
    </w:p>
    <w:p w:rsidR="00390B7F" w:rsidRDefault="00390B7F" w:rsidP="00390B7F">
      <w:pPr>
        <w:autoSpaceDE w:val="0"/>
        <w:autoSpaceDN w:val="0"/>
        <w:adjustRightInd w:val="0"/>
        <w:spacing w:line="240" w:lineRule="atLeast"/>
      </w:pPr>
    </w:p>
    <w:p w:rsidR="00390B7F" w:rsidRDefault="00390B7F" w:rsidP="00390B7F">
      <w:pPr>
        <w:autoSpaceDE w:val="0"/>
        <w:autoSpaceDN w:val="0"/>
        <w:adjustRightInd w:val="0"/>
        <w:spacing w:line="240" w:lineRule="atLeast"/>
      </w:pPr>
      <w:r>
        <w:t>Once a confidentiality agreement is in place, products containing sensitive information may be shared following these guidelines:</w:t>
      </w:r>
    </w:p>
    <w:p w:rsidR="00390B7F" w:rsidRDefault="00390B7F" w:rsidP="00DC3873">
      <w:pPr>
        <w:numPr>
          <w:ilvl w:val="0"/>
          <w:numId w:val="74"/>
        </w:numPr>
        <w:autoSpaceDE w:val="0"/>
        <w:autoSpaceDN w:val="0"/>
        <w:adjustRightInd w:val="0"/>
        <w:spacing w:after="60" w:line="240" w:lineRule="atLeast"/>
        <w:rPr>
          <w:color w:val="000000"/>
        </w:rPr>
      </w:pPr>
      <w:r w:rsidRPr="00203C58">
        <w:rPr>
          <w:color w:val="000000"/>
        </w:rPr>
        <w:t xml:space="preserve">Always </w:t>
      </w:r>
      <w:r>
        <w:rPr>
          <w:color w:val="000000"/>
        </w:rPr>
        <w:t xml:space="preserve">clearly </w:t>
      </w:r>
      <w:r w:rsidRPr="00203C58">
        <w:rPr>
          <w:color w:val="000000"/>
        </w:rPr>
        <w:t xml:space="preserve">indicate </w:t>
      </w:r>
      <w:r>
        <w:rPr>
          <w:color w:val="000000"/>
        </w:rPr>
        <w:t xml:space="preserve">in accompanying correspondence </w:t>
      </w:r>
      <w:r w:rsidRPr="00203C58">
        <w:rPr>
          <w:color w:val="000000"/>
        </w:rPr>
        <w:t xml:space="preserve">that the </w:t>
      </w:r>
      <w:r>
        <w:rPr>
          <w:color w:val="000000"/>
        </w:rPr>
        <w:t>products</w:t>
      </w:r>
      <w:r w:rsidRPr="00203C58">
        <w:rPr>
          <w:color w:val="000000"/>
        </w:rPr>
        <w:t xml:space="preserve"> contain sensitive information</w:t>
      </w:r>
      <w:r>
        <w:rPr>
          <w:color w:val="000000"/>
        </w:rPr>
        <w:t>, and specify which products contain sensitive information.</w:t>
      </w:r>
    </w:p>
    <w:p w:rsidR="00390B7F" w:rsidRDefault="00390B7F" w:rsidP="00DC3873">
      <w:pPr>
        <w:numPr>
          <w:ilvl w:val="0"/>
          <w:numId w:val="74"/>
        </w:numPr>
        <w:autoSpaceDE w:val="0"/>
        <w:autoSpaceDN w:val="0"/>
        <w:adjustRightInd w:val="0"/>
        <w:spacing w:after="60" w:line="240" w:lineRule="atLeast"/>
        <w:rPr>
          <w:color w:val="000000"/>
        </w:rPr>
      </w:pPr>
      <w:r>
        <w:rPr>
          <w:color w:val="000000"/>
        </w:rPr>
        <w:t>Indicate in all correspondence that products containing</w:t>
      </w:r>
      <w:r w:rsidRPr="00203C58">
        <w:rPr>
          <w:color w:val="000000"/>
        </w:rPr>
        <w:t xml:space="preserve"> sensitive information </w:t>
      </w:r>
      <w:r>
        <w:rPr>
          <w:color w:val="000000"/>
        </w:rPr>
        <w:t xml:space="preserve">should be stored and maintained </w:t>
      </w:r>
      <w:r w:rsidRPr="00203C58">
        <w:rPr>
          <w:color w:val="000000"/>
        </w:rPr>
        <w:t>separately from non-sensitive in</w:t>
      </w:r>
      <w:r>
        <w:rPr>
          <w:color w:val="000000"/>
        </w:rPr>
        <w:t>formation, and protected from accidental release or re-distribution.</w:t>
      </w:r>
    </w:p>
    <w:p w:rsidR="00390B7F" w:rsidRDefault="00390B7F" w:rsidP="00DC3873">
      <w:pPr>
        <w:numPr>
          <w:ilvl w:val="0"/>
          <w:numId w:val="74"/>
        </w:numPr>
        <w:spacing w:after="60"/>
      </w:pPr>
      <w:r>
        <w:t>Indicate that NPS retains all distribution rights; copies of the data should not be redistributed by anyone but NPS.</w:t>
      </w:r>
    </w:p>
    <w:p w:rsidR="00390B7F" w:rsidRPr="00203C58" w:rsidRDefault="00390B7F" w:rsidP="00DC3873">
      <w:pPr>
        <w:numPr>
          <w:ilvl w:val="0"/>
          <w:numId w:val="74"/>
        </w:numPr>
        <w:autoSpaceDE w:val="0"/>
        <w:autoSpaceDN w:val="0"/>
        <w:adjustRightInd w:val="0"/>
        <w:spacing w:after="60" w:line="240" w:lineRule="atLeast"/>
        <w:rPr>
          <w:color w:val="000000"/>
        </w:rPr>
      </w:pPr>
      <w:r w:rsidRPr="00203C58">
        <w:rPr>
          <w:color w:val="000000"/>
        </w:rPr>
        <w:t xml:space="preserve">Include the following standard disclaimer </w:t>
      </w:r>
      <w:r>
        <w:rPr>
          <w:color w:val="000000"/>
        </w:rPr>
        <w:t>in</w:t>
      </w:r>
      <w:r w:rsidRPr="00203C58">
        <w:rPr>
          <w:color w:val="000000"/>
        </w:rPr>
        <w:t xml:space="preserve"> a text file with all digital media upon distribution:  “</w:t>
      </w:r>
      <w:r>
        <w:rPr>
          <w:color w:val="000000"/>
        </w:rPr>
        <w:t xml:space="preserve">The following files contain protected information. This information was provided by the </w:t>
      </w:r>
      <w:r w:rsidRPr="00203C58">
        <w:rPr>
          <w:color w:val="000000"/>
        </w:rPr>
        <w:t>N</w:t>
      </w:r>
      <w:r>
        <w:rPr>
          <w:color w:val="000000"/>
        </w:rPr>
        <w:t>ational Park Service under a confidentiality agreement. It is not to be published, handled, re-distributed or used in a manner inconsistent with that agreement.</w:t>
      </w:r>
      <w:r w:rsidRPr="00203C58">
        <w:rPr>
          <w:color w:val="000000"/>
        </w:rPr>
        <w:t>”</w:t>
      </w:r>
      <w:r>
        <w:rPr>
          <w:color w:val="000000"/>
        </w:rPr>
        <w:t xml:space="preserve">  The text file should also specify the file(s) containing sensitive information.</w:t>
      </w:r>
    </w:p>
    <w:p w:rsidR="00390B7F" w:rsidRDefault="00390B7F" w:rsidP="00DC3873">
      <w:pPr>
        <w:numPr>
          <w:ilvl w:val="0"/>
          <w:numId w:val="74"/>
        </w:numPr>
        <w:autoSpaceDE w:val="0"/>
        <w:autoSpaceDN w:val="0"/>
        <w:adjustRightInd w:val="0"/>
        <w:spacing w:after="60" w:line="240" w:lineRule="atLeast"/>
        <w:rPr>
          <w:color w:val="000000"/>
        </w:rPr>
      </w:pPr>
      <w:r>
        <w:rPr>
          <w:color w:val="000000"/>
        </w:rPr>
        <w:t>If the products are being sent on physical media (e.g., CD or DVD), the media should be marked in such a way that clearly indicates that media contains sensitive information provided by the National Park Service.</w:t>
      </w:r>
    </w:p>
    <w:p w:rsidR="00390B7F" w:rsidRPr="001A49B6" w:rsidRDefault="00390B7F" w:rsidP="001A49B6"/>
    <w:p w:rsidR="00390B7F" w:rsidRPr="004C3FA3" w:rsidRDefault="00390B7F" w:rsidP="00D74E2A">
      <w:pPr>
        <w:pStyle w:val="SOP3rd"/>
      </w:pPr>
      <w:r w:rsidRPr="004C3FA3">
        <w:t>Confidentiality Agreements</w:t>
      </w:r>
    </w:p>
    <w:p w:rsidR="00390B7F" w:rsidRPr="003F0B92" w:rsidRDefault="00390B7F" w:rsidP="00390B7F">
      <w:r>
        <w:t>C</w:t>
      </w:r>
      <w:r w:rsidRPr="003F0B92">
        <w:t xml:space="preserve">onfidentiality </w:t>
      </w:r>
      <w:r>
        <w:t>a</w:t>
      </w:r>
      <w:r w:rsidRPr="003F0B92">
        <w:t>greement</w:t>
      </w:r>
      <w:r>
        <w:t>s may be created</w:t>
      </w:r>
      <w:r w:rsidRPr="003F0B92">
        <w:t xml:space="preserve"> </w:t>
      </w:r>
      <w:r>
        <w:t xml:space="preserve">between NPS and another organization or individual </w:t>
      </w:r>
      <w:r w:rsidRPr="003F0B92">
        <w:t>to ensure that protected information is not inadvertently released</w:t>
      </w:r>
      <w:r>
        <w:t xml:space="preserve">. </w:t>
      </w:r>
      <w:r w:rsidRPr="003F0B92">
        <w:t xml:space="preserve">When contracts or other agreements with a non-federal partner do not include a specific provision to prevent the release of protected information, the written document must include the following standard Confidentiality Agreement:  </w:t>
      </w:r>
    </w:p>
    <w:p w:rsidR="00390B7F" w:rsidRPr="00712669" w:rsidRDefault="00390B7F" w:rsidP="00390B7F"/>
    <w:p w:rsidR="00390B7F" w:rsidRDefault="00390B7F" w:rsidP="00390B7F">
      <w:pPr>
        <w:ind w:left="720" w:right="360"/>
      </w:pPr>
      <w:r w:rsidRPr="003F0B92">
        <w:rPr>
          <w:b/>
        </w:rPr>
        <w:t>Confidentiality Agreement</w:t>
      </w:r>
      <w:r w:rsidRPr="003F0B92">
        <w:t xml:space="preserve"> - I agree to keep confidential any protected information that I may develop or otherwise acquire as part of my work with the National Park Service</w:t>
      </w:r>
      <w:r>
        <w:t xml:space="preserve">. </w:t>
      </w:r>
      <w:r w:rsidRPr="003F0B92">
        <w:t>I understand that with regard to protected information, I am an agent of the National Park Service and must no</w:t>
      </w:r>
      <w:r>
        <w:t xml:space="preserve">t release that information. </w:t>
      </w:r>
      <w:r w:rsidRPr="003F0B92">
        <w:t>I also understand that by law I may not share protected information with anyone through any means except as specifically authorized by the National Park Service</w:t>
      </w:r>
      <w:r>
        <w:t xml:space="preserve">. </w:t>
      </w:r>
      <w:r w:rsidRPr="003F0B92">
        <w:t xml:space="preserve">I understand that protected </w:t>
      </w:r>
      <w:r w:rsidRPr="003F0B92">
        <w:lastRenderedPageBreak/>
        <w:t>information concerns the nature and specific location of endangered, threatened, rare, commercially v</w:t>
      </w:r>
      <w:r>
        <w:t>aluable, mineral, paleontologic</w:t>
      </w:r>
      <w:r w:rsidRPr="003F0B92">
        <w:t>, or cultural patrimony resources such as threatened or endangered species, rare features, archeological sites, museum collections, caves, fossil sites, gemstones, and sacred ceremonial sites</w:t>
      </w:r>
      <w:r>
        <w:t xml:space="preserve">. </w:t>
      </w:r>
      <w:r w:rsidRPr="003F0B92">
        <w:t>Lastly, I understand that protected information must not be inadvertently disclosed through any means including websites, maps, scientific articles, presentation</w:t>
      </w:r>
      <w:r>
        <w:t>,</w:t>
      </w:r>
      <w:r w:rsidRPr="003F0B92">
        <w:t xml:space="preserve"> and speeches.</w:t>
      </w:r>
    </w:p>
    <w:p w:rsidR="00390B7F" w:rsidRDefault="00390B7F" w:rsidP="00390B7F"/>
    <w:p w:rsidR="00390B7F" w:rsidRPr="00BA3D02" w:rsidRDefault="00390B7F" w:rsidP="00D74E2A">
      <w:pPr>
        <w:pStyle w:val="SOP3rd"/>
      </w:pPr>
      <w:r w:rsidRPr="00BA3D02">
        <w:t>Freedom of Information (FOIA) Requests</w:t>
      </w:r>
    </w:p>
    <w:p w:rsidR="00390B7F" w:rsidRDefault="00390B7F" w:rsidP="00390B7F">
      <w:pPr>
        <w:autoSpaceDE w:val="0"/>
        <w:autoSpaceDN w:val="0"/>
        <w:adjustRightInd w:val="0"/>
        <w:spacing w:line="240" w:lineRule="atLeast"/>
        <w:rPr>
          <w:color w:val="000000"/>
        </w:rPr>
      </w:pPr>
      <w:r w:rsidRPr="00DA2157">
        <w:rPr>
          <w:color w:val="000000"/>
        </w:rPr>
        <w:t>All official FOIA requests will be handled according to NPS policy</w:t>
      </w:r>
      <w:r>
        <w:rPr>
          <w:color w:val="000000"/>
        </w:rPr>
        <w:t xml:space="preserve">. </w:t>
      </w:r>
      <w:r w:rsidRPr="00DA2157">
        <w:rPr>
          <w:color w:val="000000"/>
        </w:rPr>
        <w:t xml:space="preserve">The </w:t>
      </w:r>
      <w:r w:rsidR="008D6A51">
        <w:rPr>
          <w:color w:val="000000"/>
        </w:rPr>
        <w:t>project lead</w:t>
      </w:r>
      <w:r w:rsidRPr="00DA2157">
        <w:rPr>
          <w:color w:val="000000"/>
        </w:rPr>
        <w:t xml:space="preserve"> will work with the </w:t>
      </w:r>
      <w:r w:rsidR="0064786C">
        <w:rPr>
          <w:color w:val="000000"/>
        </w:rPr>
        <w:t>data manager</w:t>
      </w:r>
      <w:r w:rsidRPr="00DA2157">
        <w:rPr>
          <w:color w:val="000000"/>
        </w:rPr>
        <w:t xml:space="preserve"> and the park FOIA representative(s) of the park(s) for which the request applies.</w:t>
      </w:r>
    </w:p>
    <w:p w:rsidR="00390B7F" w:rsidRPr="00DA2157" w:rsidRDefault="00390B7F" w:rsidP="00390B7F">
      <w:pPr>
        <w:autoSpaceDE w:val="0"/>
        <w:autoSpaceDN w:val="0"/>
        <w:adjustRightInd w:val="0"/>
        <w:spacing w:line="240" w:lineRule="atLeast"/>
        <w:rPr>
          <w:color w:val="000000"/>
        </w:rPr>
      </w:pPr>
    </w:p>
    <w:p w:rsidR="00390B7F" w:rsidRPr="001A1BF2" w:rsidRDefault="00D8050E" w:rsidP="004D394E">
      <w:pPr>
        <w:pStyle w:val="SOP2nd"/>
      </w:pPr>
      <w:r>
        <w:t>Literature Cited</w:t>
      </w:r>
    </w:p>
    <w:p w:rsidR="001D21CA" w:rsidRPr="007A7C6C" w:rsidRDefault="001D21CA" w:rsidP="001D21CA">
      <w:pPr>
        <w:spacing w:after="240"/>
        <w:ind w:left="720" w:hanging="720"/>
      </w:pPr>
      <w:bookmarkStart w:id="2753" w:name="SOP19"/>
      <w:bookmarkStart w:id="2754" w:name="_Toc242255190"/>
      <w:r w:rsidRPr="007A7C6C">
        <w:rPr>
          <w:szCs w:val="24"/>
        </w:rPr>
        <w:t>National Park Service (NPS). 2001. Director's Orders and Related Documents</w:t>
      </w:r>
      <w:r>
        <w:rPr>
          <w:szCs w:val="24"/>
        </w:rPr>
        <w:t xml:space="preserve"> website</w:t>
      </w:r>
      <w:r w:rsidRPr="007A7C6C">
        <w:rPr>
          <w:szCs w:val="24"/>
        </w:rPr>
        <w:t>. http://home.nps.gov/applications/npspolicy/DOrders.cfm (accessed 1 Oct 2007).</w:t>
      </w:r>
    </w:p>
    <w:p w:rsidR="00D8050E" w:rsidRDefault="00D8050E" w:rsidP="00D8050E">
      <w:pPr>
        <w:spacing w:after="240"/>
        <w:ind w:left="720" w:hanging="720"/>
      </w:pPr>
      <w:r>
        <w:t>National Park Service (NPS). 2006. Management Policies</w:t>
      </w:r>
      <w:r w:rsidR="001D21CA">
        <w:t xml:space="preserve"> website</w:t>
      </w:r>
      <w:r>
        <w:t xml:space="preserve">. </w:t>
      </w:r>
      <w:r w:rsidRPr="00D8050E">
        <w:t xml:space="preserve"> http://www.nps.gov/poli</w:t>
      </w:r>
      <w:bookmarkStart w:id="2755" w:name="_Hlt160331556"/>
      <w:r w:rsidRPr="00D8050E">
        <w:t>c</w:t>
      </w:r>
      <w:bookmarkEnd w:id="2755"/>
      <w:r w:rsidRPr="00D8050E">
        <w:t>y/mp/policies.htm</w:t>
      </w:r>
      <w:r>
        <w:t xml:space="preserve"> (accessed 6 February, 2007).</w:t>
      </w:r>
    </w:p>
    <w:p w:rsidR="009F25D0" w:rsidRDefault="009F25D0" w:rsidP="009F25D0">
      <w:pPr>
        <w:spacing w:after="240"/>
        <w:ind w:left="720" w:hanging="720"/>
        <w:rPr>
          <w:noProof/>
        </w:rPr>
      </w:pPr>
      <w:r>
        <w:t xml:space="preserve">National Park Service (NPS). 2011. National Resource Information Portal website. </w:t>
      </w:r>
      <w:hyperlink r:id="rId304" w:history="1">
        <w:r w:rsidRPr="007232B5">
          <w:rPr>
            <w:rStyle w:val="Hyperlink"/>
          </w:rPr>
          <w:t>https://nrinfo.nps.gov/Home.mvc/showWelcomePage</w:t>
        </w:r>
      </w:hyperlink>
      <w:r>
        <w:t xml:space="preserve"> (accessed on 26 April 2011).</w:t>
      </w:r>
    </w:p>
    <w:p w:rsidR="009F25D0" w:rsidRPr="009F25D0" w:rsidRDefault="009F25D0" w:rsidP="009F25D0">
      <w:pPr>
        <w:sectPr w:rsidR="009F25D0" w:rsidRPr="009F25D0" w:rsidSect="001F42C3">
          <w:footerReference w:type="default" r:id="rId305"/>
          <w:pgSz w:w="12240" w:h="15840" w:code="1"/>
          <w:pgMar w:top="1440" w:right="1440" w:bottom="1440" w:left="1440" w:header="720" w:footer="720" w:gutter="0"/>
          <w:pgNumType w:start="1" w:chapStyle="1"/>
          <w:cols w:space="720"/>
          <w:docGrid w:linePitch="360"/>
        </w:sectPr>
      </w:pPr>
    </w:p>
    <w:p w:rsidR="001F42C3" w:rsidRDefault="00390B7F" w:rsidP="001F42C3">
      <w:pPr>
        <w:pStyle w:val="SOPTitle"/>
      </w:pPr>
      <w:bookmarkStart w:id="2756" w:name="_Toc265829277"/>
      <w:r>
        <w:lastRenderedPageBreak/>
        <w:t>Standard Operating Procedure (SOP) #19</w:t>
      </w:r>
    </w:p>
    <w:p w:rsidR="00390B7F" w:rsidRDefault="00390B7F" w:rsidP="001F42C3">
      <w:pPr>
        <w:pStyle w:val="SOPSubtitle"/>
      </w:pPr>
      <w:bookmarkStart w:id="2757" w:name="_Toc266424473"/>
      <w:bookmarkStart w:id="2758" w:name="_Toc266424738"/>
      <w:bookmarkStart w:id="2759" w:name="_Toc266709727"/>
      <w:bookmarkEnd w:id="2753"/>
      <w:r w:rsidRPr="009646F8">
        <w:t>Product Delivery Specifications</w:t>
      </w:r>
      <w:r>
        <w:t xml:space="preserve"> and Schedule</w:t>
      </w:r>
      <w:bookmarkEnd w:id="2754"/>
      <w:bookmarkEnd w:id="2756"/>
      <w:bookmarkEnd w:id="2757"/>
      <w:bookmarkEnd w:id="2758"/>
      <w:bookmarkEnd w:id="2759"/>
    </w:p>
    <w:p w:rsidR="00390B7F" w:rsidRDefault="00390B7F" w:rsidP="00390B7F">
      <w:r>
        <w:t>Version 1.0 (</w:t>
      </w:r>
      <w:r w:rsidR="00C21A6C">
        <w:t>January 28, 2011</w:t>
      </w:r>
      <w:r>
        <w:t>)</w:t>
      </w:r>
    </w:p>
    <w:p w:rsidR="00390B7F" w:rsidRDefault="00390B7F" w:rsidP="00390B7F"/>
    <w:p w:rsidR="001F42C3" w:rsidRDefault="001F42C3" w:rsidP="001A49B6">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506085" w:rsidRDefault="00506085" w:rsidP="001F42C3"/>
    <w:p w:rsidR="00390B7F" w:rsidRDefault="00390B7F" w:rsidP="004D394E">
      <w:pPr>
        <w:pStyle w:val="SOP2nd"/>
      </w:pPr>
      <w:r w:rsidRPr="00D863B0">
        <w:t>Purpose</w:t>
      </w:r>
      <w:r>
        <w:t xml:space="preserve"> </w:t>
      </w:r>
    </w:p>
    <w:p w:rsidR="00390B7F" w:rsidRDefault="00390B7F" w:rsidP="00390B7F">
      <w:pPr>
        <w:autoSpaceDE w:val="0"/>
        <w:autoSpaceDN w:val="0"/>
        <w:adjustRightInd w:val="0"/>
        <w:spacing w:line="240" w:lineRule="atLeast"/>
      </w:pPr>
      <w:r w:rsidRPr="00D73AD0">
        <w:t xml:space="preserve">This </w:t>
      </w:r>
      <w:r w:rsidR="00FA727E">
        <w:t>SOP</w:t>
      </w:r>
      <w:r>
        <w:t xml:space="preserve"> </w:t>
      </w:r>
      <w:r w:rsidR="00FA727E">
        <w:t xml:space="preserve">contains </w:t>
      </w:r>
      <w:r>
        <w:t xml:space="preserve">details </w:t>
      </w:r>
      <w:r w:rsidR="00FA727E">
        <w:t xml:space="preserve">on </w:t>
      </w:r>
      <w:r>
        <w:t>the process of submitting completed data sets, reports and other project deliverables</w:t>
      </w:r>
      <w:r w:rsidR="00FA727E">
        <w:t xml:space="preserve"> related to Pacific Island Network (PACN) focal terrestrial plant communities monitoring</w:t>
      </w:r>
      <w:r>
        <w:t>. Prior to submitting digital products, files should be named according to the naming conventions appropriate to each product type (see below for general naming conventions).</w:t>
      </w:r>
    </w:p>
    <w:p w:rsidR="00390B7F" w:rsidRDefault="00390B7F" w:rsidP="00390B7F"/>
    <w:p w:rsidR="00390B7F" w:rsidRDefault="00390B7F" w:rsidP="006E2E4B">
      <w:pPr>
        <w:autoSpaceDE w:val="0"/>
        <w:autoSpaceDN w:val="0"/>
        <w:adjustRightInd w:val="0"/>
        <w:spacing w:line="240" w:lineRule="atLeast"/>
      </w:pPr>
      <w:r>
        <w:t xml:space="preserve">All digital file submissions that are sent by email should be accompanied by a </w:t>
      </w:r>
      <w:r w:rsidR="00D8050E" w:rsidRPr="00D8050E">
        <w:rPr>
          <w:i/>
          <w:szCs w:val="24"/>
        </w:rPr>
        <w:t>Product Submission</w:t>
      </w:r>
      <w:r w:rsidR="001D21CA">
        <w:rPr>
          <w:i/>
          <w:szCs w:val="24"/>
        </w:rPr>
        <w:t>s</w:t>
      </w:r>
      <w:r w:rsidR="00D8050E" w:rsidRPr="00D8050E">
        <w:rPr>
          <w:i/>
          <w:szCs w:val="24"/>
        </w:rPr>
        <w:t xml:space="preserve"> Form</w:t>
      </w:r>
      <w:r w:rsidR="00D8050E" w:rsidRPr="00D8050E">
        <w:rPr>
          <w:noProof/>
          <w:szCs w:val="24"/>
        </w:rPr>
        <w:t xml:space="preserve"> </w:t>
      </w:r>
      <w:r w:rsidR="00D8050E">
        <w:rPr>
          <w:noProof/>
        </w:rPr>
        <w:t xml:space="preserve">(NPS </w:t>
      </w:r>
      <w:r w:rsidR="001D21CA">
        <w:rPr>
          <w:noProof/>
        </w:rPr>
        <w:t>2010</w:t>
      </w:r>
      <w:r w:rsidR="00D8050E">
        <w:rPr>
          <w:noProof/>
        </w:rPr>
        <w:t>)</w:t>
      </w:r>
      <w:r w:rsidR="00D8050E">
        <w:t xml:space="preserve">, </w:t>
      </w:r>
      <w:r w:rsidR="006E2E4B">
        <w:t>w</w:t>
      </w:r>
      <w:r>
        <w:t>hich briefly captures the following information about the products:</w:t>
      </w:r>
    </w:p>
    <w:p w:rsidR="00390B7F" w:rsidRDefault="00390B7F" w:rsidP="00DC3873">
      <w:pPr>
        <w:numPr>
          <w:ilvl w:val="0"/>
          <w:numId w:val="77"/>
        </w:numPr>
        <w:autoSpaceDE w:val="0"/>
        <w:autoSpaceDN w:val="0"/>
        <w:adjustRightInd w:val="0"/>
        <w:spacing w:line="240" w:lineRule="atLeast"/>
      </w:pPr>
      <w:r>
        <w:t>Submission date</w:t>
      </w:r>
    </w:p>
    <w:p w:rsidR="00390B7F" w:rsidRDefault="00390B7F" w:rsidP="00DC3873">
      <w:pPr>
        <w:numPr>
          <w:ilvl w:val="0"/>
          <w:numId w:val="77"/>
        </w:numPr>
        <w:autoSpaceDE w:val="0"/>
        <w:autoSpaceDN w:val="0"/>
        <w:adjustRightInd w:val="0"/>
        <w:spacing w:line="240" w:lineRule="atLeast"/>
      </w:pPr>
      <w:r>
        <w:t>Name of the person submitting the product(s)</w:t>
      </w:r>
    </w:p>
    <w:p w:rsidR="00390B7F" w:rsidRDefault="00390B7F" w:rsidP="00DC3873">
      <w:pPr>
        <w:numPr>
          <w:ilvl w:val="0"/>
          <w:numId w:val="77"/>
        </w:numPr>
        <w:autoSpaceDE w:val="0"/>
        <w:autoSpaceDN w:val="0"/>
        <w:adjustRightInd w:val="0"/>
        <w:spacing w:line="240" w:lineRule="atLeast"/>
      </w:pPr>
      <w:r>
        <w:t>Name and file format of each product</w:t>
      </w:r>
    </w:p>
    <w:p w:rsidR="00390B7F" w:rsidRDefault="00390B7F" w:rsidP="00DC3873">
      <w:pPr>
        <w:numPr>
          <w:ilvl w:val="0"/>
          <w:numId w:val="77"/>
        </w:numPr>
        <w:autoSpaceDE w:val="0"/>
        <w:autoSpaceDN w:val="0"/>
        <w:adjustRightInd w:val="0"/>
        <w:spacing w:line="240" w:lineRule="atLeast"/>
      </w:pPr>
      <w:r>
        <w:t>Indication of whether or not each product contains sensitive information (see SOP</w:t>
      </w:r>
      <w:r w:rsidRPr="00D17021">
        <w:t xml:space="preserve"> #</w:t>
      </w:r>
      <w:r>
        <w:t>18 “</w:t>
      </w:r>
      <w:r w:rsidRPr="00AB656C">
        <w:t>Sensitive Information Procedures</w:t>
      </w:r>
      <w:r>
        <w:t>”) for more detail).</w:t>
      </w:r>
    </w:p>
    <w:p w:rsidR="00390B7F" w:rsidRDefault="00390B7F" w:rsidP="00390B7F">
      <w:pPr>
        <w:autoSpaceDE w:val="0"/>
        <w:autoSpaceDN w:val="0"/>
        <w:adjustRightInd w:val="0"/>
        <w:spacing w:line="240" w:lineRule="atLeast"/>
        <w:ind w:left="420"/>
      </w:pPr>
    </w:p>
    <w:p w:rsidR="00390B7F" w:rsidRDefault="00390B7F" w:rsidP="00390B7F">
      <w:pPr>
        <w:autoSpaceDE w:val="0"/>
        <w:autoSpaceDN w:val="0"/>
        <w:adjustRightInd w:val="0"/>
        <w:spacing w:line="240" w:lineRule="atLeast"/>
        <w:ind w:left="60"/>
        <w:rPr>
          <w:color w:val="000000"/>
        </w:rPr>
      </w:pPr>
      <w:r w:rsidRPr="00B41CFB">
        <w:t xml:space="preserve">The </w:t>
      </w:r>
      <w:hyperlink r:id="rId306" w:history="1">
        <w:r w:rsidRPr="001D21CA">
          <w:rPr>
            <w:rStyle w:val="Hyperlink"/>
            <w:i/>
            <w:sz w:val="24"/>
            <w:u w:val="none"/>
          </w:rPr>
          <w:t>Product Submission Form</w:t>
        </w:r>
      </w:hyperlink>
      <w:r w:rsidRPr="00B41CFB">
        <w:t xml:space="preserve"> can</w:t>
      </w:r>
      <w:r>
        <w:t xml:space="preserve"> be obtained from the </w:t>
      </w:r>
      <w:r w:rsidR="0064786C">
        <w:t>data manager</w:t>
      </w:r>
      <w:r>
        <w:t xml:space="preserve"> or from the PACN website</w:t>
      </w:r>
      <w:r w:rsidR="001D21CA">
        <w:t xml:space="preserve"> (NPS 2010)</w:t>
      </w:r>
      <w:r>
        <w:t xml:space="preserve">. </w:t>
      </w:r>
      <w:r>
        <w:rPr>
          <w:color w:val="000000"/>
        </w:rPr>
        <w:t xml:space="preserve">Upon notification and/or receipt of the completed products, the </w:t>
      </w:r>
      <w:r w:rsidR="0064786C">
        <w:rPr>
          <w:color w:val="000000"/>
        </w:rPr>
        <w:t>data manager</w:t>
      </w:r>
      <w:r>
        <w:rPr>
          <w:color w:val="000000"/>
        </w:rPr>
        <w:t xml:space="preserve"> or </w:t>
      </w:r>
      <w:r w:rsidR="0064786C">
        <w:rPr>
          <w:color w:val="000000"/>
        </w:rPr>
        <w:t>GIS specialist</w:t>
      </w:r>
      <w:r>
        <w:rPr>
          <w:color w:val="000000"/>
        </w:rPr>
        <w:t xml:space="preserve"> will check them into the PACN project tracking application.</w:t>
      </w:r>
    </w:p>
    <w:p w:rsidR="00C83166" w:rsidRDefault="00C83166" w:rsidP="00C83166"/>
    <w:p w:rsidR="00C83166" w:rsidRPr="00A20ED2" w:rsidRDefault="00C83166" w:rsidP="00C83166">
      <w:pPr>
        <w:pStyle w:val="SOP2nd"/>
      </w:pPr>
      <w:r w:rsidRPr="00A20ED2">
        <w:t>Delivering Certified Data and Related Materials</w:t>
      </w:r>
    </w:p>
    <w:p w:rsidR="00C83166" w:rsidRDefault="00C83166" w:rsidP="00C83166">
      <w:pPr>
        <w:autoSpaceDE w:val="0"/>
        <w:autoSpaceDN w:val="0"/>
        <w:adjustRightInd w:val="0"/>
        <w:spacing w:line="240" w:lineRule="atLeast"/>
        <w:ind w:left="60"/>
        <w:rPr>
          <w:color w:val="000000"/>
        </w:rPr>
      </w:pPr>
      <w:r w:rsidRPr="00DA2157">
        <w:rPr>
          <w:color w:val="000000"/>
        </w:rPr>
        <w:t>Data certification is a benchmark in the project information management process that indicates that:</w:t>
      </w:r>
      <w:r>
        <w:rPr>
          <w:color w:val="000000"/>
        </w:rPr>
        <w:t xml:space="preserve"> (</w:t>
      </w:r>
      <w:r w:rsidRPr="00DA2157">
        <w:rPr>
          <w:color w:val="000000"/>
        </w:rPr>
        <w:t xml:space="preserve">1) the data are complete for the period of record; </w:t>
      </w:r>
      <w:r>
        <w:rPr>
          <w:color w:val="000000"/>
        </w:rPr>
        <w:t>(</w:t>
      </w:r>
      <w:r w:rsidRPr="00DA2157">
        <w:rPr>
          <w:color w:val="000000"/>
        </w:rPr>
        <w:t xml:space="preserve">2) they have undergone and passed the </w:t>
      </w:r>
      <w:r w:rsidRPr="00DA2157">
        <w:rPr>
          <w:color w:val="000000"/>
        </w:rPr>
        <w:lastRenderedPageBreak/>
        <w:t>qua</w:t>
      </w:r>
      <w:r>
        <w:rPr>
          <w:color w:val="000000"/>
        </w:rPr>
        <w:t>lity assurance checks</w:t>
      </w:r>
      <w:r w:rsidRPr="00DA2157">
        <w:rPr>
          <w:color w:val="000000"/>
        </w:rPr>
        <w:t xml:space="preserve">; and </w:t>
      </w:r>
      <w:r>
        <w:rPr>
          <w:color w:val="000000"/>
        </w:rPr>
        <w:t>(</w:t>
      </w:r>
      <w:r w:rsidRPr="00DA2157">
        <w:rPr>
          <w:color w:val="000000"/>
        </w:rPr>
        <w:t>3) that they are appropriately documented and in a condition for</w:t>
      </w:r>
      <w:r>
        <w:rPr>
          <w:color w:val="000000"/>
        </w:rPr>
        <w:t xml:space="preserve"> </w:t>
      </w:r>
      <w:r w:rsidRPr="00DA2157">
        <w:rPr>
          <w:color w:val="000000"/>
        </w:rPr>
        <w:t>archiving, posting and distribution as appropriate</w:t>
      </w:r>
      <w:r>
        <w:rPr>
          <w:color w:val="000000"/>
        </w:rPr>
        <w:t xml:space="preserve">. </w:t>
      </w:r>
      <w:r w:rsidRPr="00DA2157">
        <w:rPr>
          <w:color w:val="000000"/>
        </w:rPr>
        <w:t>To ensure that only quality data are included</w:t>
      </w:r>
    </w:p>
    <w:p w:rsidR="00D8050E" w:rsidRPr="001A49B6" w:rsidRDefault="00D8050E" w:rsidP="001A49B6">
      <w:pPr>
        <w:pStyle w:val="SOPTable"/>
      </w:pPr>
      <w:r w:rsidRPr="001A49B6">
        <w:rPr>
          <w:b/>
        </w:rPr>
        <w:t>Table 1.</w:t>
      </w:r>
      <w:r w:rsidRPr="001A49B6">
        <w:t xml:space="preserve"> Product Delivery Schedule for </w:t>
      </w:r>
      <w:r w:rsidR="001D21CA">
        <w:t xml:space="preserve">the </w:t>
      </w:r>
      <w:r w:rsidR="001A5D4F">
        <w:t>Focal Terrestrial</w:t>
      </w:r>
      <w:r w:rsidRPr="001A49B6">
        <w:t xml:space="preserve"> Plant </w:t>
      </w:r>
      <w:r w:rsidR="001A5D4F">
        <w:t>Communities</w:t>
      </w:r>
      <w:r w:rsidRPr="001A49B6">
        <w:t xml:space="preserve"> Monitoring Protocol.</w:t>
      </w:r>
    </w:p>
    <w:p w:rsidR="00D8050E" w:rsidRPr="00FA3BCA" w:rsidRDefault="00D8050E" w:rsidP="00D8050E"/>
    <w:tbl>
      <w:tblPr>
        <w:tblW w:w="9568" w:type="dxa"/>
        <w:tblBorders>
          <w:insideH w:val="single" w:sz="4" w:space="0" w:color="auto"/>
        </w:tblBorders>
        <w:tblLook w:val="01E0" w:firstRow="1" w:lastRow="1" w:firstColumn="1" w:lastColumn="1" w:noHBand="0" w:noVBand="0"/>
      </w:tblPr>
      <w:tblGrid>
        <w:gridCol w:w="2748"/>
        <w:gridCol w:w="1870"/>
        <w:gridCol w:w="1870"/>
        <w:gridCol w:w="3080"/>
      </w:tblGrid>
      <w:tr w:rsidR="00D8050E" w:rsidRPr="00405751" w:rsidTr="00D8050E">
        <w:trPr>
          <w:cantSplit/>
          <w:tblHeader/>
        </w:trPr>
        <w:tc>
          <w:tcPr>
            <w:tcW w:w="2748" w:type="dxa"/>
            <w:tcBorders>
              <w:top w:val="single" w:sz="4" w:space="0" w:color="auto"/>
              <w:bottom w:val="single" w:sz="12" w:space="0" w:color="auto"/>
            </w:tcBorders>
            <w:vAlign w:val="center"/>
          </w:tcPr>
          <w:p w:rsidR="00D8050E" w:rsidRPr="00405751" w:rsidRDefault="00D8050E" w:rsidP="00D8050E">
            <w:pPr>
              <w:jc w:val="center"/>
              <w:rPr>
                <w:rFonts w:ascii="Arial" w:hAnsi="Arial" w:cs="Arial"/>
                <w:b/>
                <w:sz w:val="20"/>
                <w:szCs w:val="20"/>
              </w:rPr>
            </w:pPr>
            <w:r w:rsidRPr="00405751">
              <w:rPr>
                <w:rFonts w:ascii="Arial" w:hAnsi="Arial" w:cs="Arial"/>
                <w:b/>
                <w:sz w:val="20"/>
                <w:szCs w:val="20"/>
              </w:rPr>
              <w:t>Deliverable Product</w:t>
            </w:r>
          </w:p>
        </w:tc>
        <w:tc>
          <w:tcPr>
            <w:tcW w:w="1870" w:type="dxa"/>
            <w:tcBorders>
              <w:top w:val="single" w:sz="4" w:space="0" w:color="auto"/>
              <w:bottom w:val="single" w:sz="12" w:space="0" w:color="auto"/>
            </w:tcBorders>
            <w:vAlign w:val="center"/>
          </w:tcPr>
          <w:p w:rsidR="00D8050E" w:rsidRPr="00405751" w:rsidRDefault="00D8050E" w:rsidP="00D8050E">
            <w:pPr>
              <w:jc w:val="center"/>
              <w:rPr>
                <w:rFonts w:ascii="Arial" w:hAnsi="Arial" w:cs="Arial"/>
                <w:b/>
                <w:sz w:val="20"/>
                <w:szCs w:val="20"/>
              </w:rPr>
            </w:pPr>
            <w:r w:rsidRPr="00405751">
              <w:rPr>
                <w:rFonts w:ascii="Arial" w:hAnsi="Arial" w:cs="Arial"/>
                <w:b/>
                <w:sz w:val="20"/>
                <w:szCs w:val="20"/>
              </w:rPr>
              <w:t>Primary Responsibility</w:t>
            </w:r>
          </w:p>
        </w:tc>
        <w:tc>
          <w:tcPr>
            <w:tcW w:w="1870" w:type="dxa"/>
            <w:tcBorders>
              <w:top w:val="single" w:sz="4" w:space="0" w:color="auto"/>
              <w:bottom w:val="single" w:sz="12" w:space="0" w:color="auto"/>
            </w:tcBorders>
            <w:vAlign w:val="center"/>
          </w:tcPr>
          <w:p w:rsidR="00D8050E" w:rsidRPr="00405751" w:rsidRDefault="00D8050E" w:rsidP="00D8050E">
            <w:pPr>
              <w:jc w:val="center"/>
              <w:rPr>
                <w:rFonts w:ascii="Arial" w:hAnsi="Arial" w:cs="Arial"/>
                <w:b/>
                <w:sz w:val="20"/>
                <w:szCs w:val="20"/>
              </w:rPr>
            </w:pPr>
            <w:r w:rsidRPr="00405751">
              <w:rPr>
                <w:rFonts w:ascii="Arial" w:hAnsi="Arial" w:cs="Arial"/>
                <w:b/>
                <w:sz w:val="20"/>
                <w:szCs w:val="20"/>
              </w:rPr>
              <w:t>Target Date</w:t>
            </w:r>
          </w:p>
        </w:tc>
        <w:tc>
          <w:tcPr>
            <w:tcW w:w="3080" w:type="dxa"/>
            <w:tcBorders>
              <w:top w:val="single" w:sz="4" w:space="0" w:color="auto"/>
              <w:bottom w:val="single" w:sz="12" w:space="0" w:color="auto"/>
            </w:tcBorders>
            <w:vAlign w:val="center"/>
          </w:tcPr>
          <w:p w:rsidR="00D8050E" w:rsidRPr="00405751" w:rsidRDefault="00D8050E" w:rsidP="00D8050E">
            <w:pPr>
              <w:jc w:val="center"/>
              <w:rPr>
                <w:rFonts w:ascii="Arial" w:hAnsi="Arial" w:cs="Arial"/>
                <w:b/>
                <w:sz w:val="20"/>
                <w:szCs w:val="20"/>
              </w:rPr>
            </w:pPr>
            <w:r w:rsidRPr="00405751">
              <w:rPr>
                <w:rFonts w:ascii="Arial" w:hAnsi="Arial" w:cs="Arial"/>
                <w:b/>
                <w:sz w:val="20"/>
                <w:szCs w:val="20"/>
              </w:rPr>
              <w:t>Instructions</w:t>
            </w:r>
          </w:p>
        </w:tc>
      </w:tr>
      <w:tr w:rsidR="00D8050E" w:rsidRPr="00405751" w:rsidTr="00D8050E">
        <w:trPr>
          <w:cantSplit/>
        </w:trPr>
        <w:tc>
          <w:tcPr>
            <w:tcW w:w="2748" w:type="dxa"/>
            <w:tcBorders>
              <w:top w:val="single" w:sz="12"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Field season report</w:t>
            </w:r>
          </w:p>
        </w:tc>
        <w:tc>
          <w:tcPr>
            <w:tcW w:w="1870" w:type="dxa"/>
            <w:tcBorders>
              <w:top w:val="single" w:sz="12"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Field Leader</w:t>
            </w:r>
          </w:p>
        </w:tc>
        <w:tc>
          <w:tcPr>
            <w:tcW w:w="1870" w:type="dxa"/>
            <w:tcBorders>
              <w:top w:val="single" w:sz="12"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October 30 of the same year</w:t>
            </w:r>
          </w:p>
        </w:tc>
        <w:tc>
          <w:tcPr>
            <w:tcW w:w="3080" w:type="dxa"/>
            <w:tcBorders>
              <w:top w:val="single" w:sz="12"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Upload digital file in MS Word format to the PACN Digital Library</w:t>
            </w:r>
            <w:r w:rsidRPr="00405751">
              <w:rPr>
                <w:rFonts w:ascii="Arial" w:hAnsi="Arial" w:cs="Arial"/>
                <w:sz w:val="20"/>
                <w:szCs w:val="20"/>
                <w:vertAlign w:val="superscript"/>
              </w:rPr>
              <w:t>1</w:t>
            </w:r>
            <w:r w:rsidRPr="00405751">
              <w:rPr>
                <w:rFonts w:ascii="Arial" w:hAnsi="Arial" w:cs="Arial"/>
                <w:sz w:val="20"/>
                <w:szCs w:val="20"/>
              </w:rPr>
              <w:t xml:space="preserve"> submissions folder.</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Raw Global Positioning System (GPS) data files</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Field Leader</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October 31 of the same year</w:t>
            </w:r>
          </w:p>
        </w:tc>
        <w:tc>
          <w:tcPr>
            <w:tcW w:w="3080" w:type="dxa"/>
          </w:tcPr>
          <w:p w:rsidR="00D8050E" w:rsidRPr="00405751" w:rsidRDefault="00D8050E" w:rsidP="00D8050E">
            <w:pPr>
              <w:rPr>
                <w:rFonts w:ascii="Arial" w:hAnsi="Arial" w:cs="Arial"/>
                <w:sz w:val="20"/>
                <w:szCs w:val="20"/>
              </w:rPr>
            </w:pPr>
            <w:r w:rsidRPr="00405751">
              <w:rPr>
                <w:rFonts w:ascii="Arial" w:hAnsi="Arial" w:cs="Arial"/>
                <w:sz w:val="20"/>
                <w:szCs w:val="20"/>
              </w:rPr>
              <w:t>Zip and send all digital files to the GIS specialist.</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Processed GPS data files</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GIS Specialist</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December 31 of the same year</w:t>
            </w:r>
          </w:p>
        </w:tc>
        <w:tc>
          <w:tcPr>
            <w:tcW w:w="3080" w:type="dxa"/>
          </w:tcPr>
          <w:p w:rsidR="00D8050E" w:rsidRPr="00405751" w:rsidRDefault="00D8050E" w:rsidP="00D8050E">
            <w:pPr>
              <w:rPr>
                <w:rFonts w:ascii="Arial" w:hAnsi="Arial" w:cs="Arial"/>
                <w:sz w:val="20"/>
                <w:szCs w:val="20"/>
              </w:rPr>
            </w:pPr>
            <w:r w:rsidRPr="00405751">
              <w:rPr>
                <w:rFonts w:ascii="Arial" w:hAnsi="Arial" w:cs="Arial"/>
                <w:sz w:val="20"/>
                <w:szCs w:val="20"/>
              </w:rPr>
              <w:t>Zip and upload raw and processed files to the 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Digital photographs</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Project Lead</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December 31 of the same year</w:t>
            </w:r>
          </w:p>
        </w:tc>
        <w:tc>
          <w:tcPr>
            <w:tcW w:w="3080" w:type="dxa"/>
          </w:tcPr>
          <w:p w:rsidR="00D8050E" w:rsidRPr="00405751" w:rsidRDefault="00D8050E" w:rsidP="00D8050E">
            <w:pPr>
              <w:rPr>
                <w:rFonts w:ascii="Arial" w:hAnsi="Arial" w:cs="Arial"/>
                <w:sz w:val="20"/>
                <w:szCs w:val="20"/>
              </w:rPr>
            </w:pPr>
            <w:r w:rsidRPr="00405751">
              <w:rPr>
                <w:rFonts w:ascii="Arial" w:hAnsi="Arial" w:cs="Arial"/>
                <w:sz w:val="20"/>
                <w:szCs w:val="20"/>
              </w:rPr>
              <w:t>Organize, name and maintain photographic images in the project workspace according to SOP #12. Upload to the 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Certified working database</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Project Lead</w:t>
            </w:r>
          </w:p>
        </w:tc>
        <w:tc>
          <w:tcPr>
            <w:tcW w:w="1870" w:type="dxa"/>
            <w:vMerge w:val="restart"/>
          </w:tcPr>
          <w:p w:rsidR="00D8050E" w:rsidRPr="00405751" w:rsidRDefault="00D8050E" w:rsidP="00D8050E">
            <w:pPr>
              <w:rPr>
                <w:rFonts w:ascii="Arial" w:hAnsi="Arial" w:cs="Arial"/>
                <w:sz w:val="20"/>
                <w:szCs w:val="20"/>
              </w:rPr>
            </w:pPr>
            <w:r w:rsidRPr="00405751">
              <w:rPr>
                <w:rFonts w:ascii="Arial" w:hAnsi="Arial" w:cs="Arial"/>
                <w:sz w:val="20"/>
                <w:szCs w:val="20"/>
              </w:rPr>
              <w:t>December 31 of the same year</w:t>
            </w:r>
          </w:p>
        </w:tc>
        <w:tc>
          <w:tcPr>
            <w:tcW w:w="3080" w:type="dxa"/>
            <w:vMerge w:val="restart"/>
          </w:tcPr>
          <w:p w:rsidR="00D8050E" w:rsidRPr="00405751" w:rsidRDefault="00D8050E" w:rsidP="001D21CA">
            <w:pPr>
              <w:rPr>
                <w:rFonts w:ascii="Arial" w:hAnsi="Arial" w:cs="Arial"/>
                <w:sz w:val="20"/>
                <w:szCs w:val="20"/>
              </w:rPr>
            </w:pPr>
            <w:r w:rsidRPr="00405751">
              <w:rPr>
                <w:rFonts w:ascii="Arial" w:hAnsi="Arial" w:cs="Arial"/>
                <w:sz w:val="20"/>
                <w:szCs w:val="20"/>
              </w:rPr>
              <w:t>Refer to the following section on delivering certified data and related materials</w:t>
            </w:r>
            <w:r w:rsidR="001D21CA">
              <w:rPr>
                <w:rFonts w:ascii="Arial" w:hAnsi="Arial" w:cs="Arial"/>
                <w:sz w:val="20"/>
                <w:szCs w:val="20"/>
              </w:rPr>
              <w:t>.</w:t>
            </w:r>
            <w:r w:rsidRPr="00405751">
              <w:rPr>
                <w:rFonts w:ascii="Arial" w:hAnsi="Arial" w:cs="Arial"/>
                <w:sz w:val="20"/>
                <w:szCs w:val="20"/>
              </w:rPr>
              <w:t xml:space="preserve"> </w:t>
            </w:r>
            <w:r w:rsidR="001D21CA">
              <w:rPr>
                <w:rFonts w:ascii="Arial" w:hAnsi="Arial" w:cs="Arial"/>
                <w:sz w:val="20"/>
                <w:szCs w:val="20"/>
              </w:rPr>
              <w:t>Data will be uploaded to the Reference service within the Natural Resource Information Portal (NR</w:t>
            </w:r>
            <w:r w:rsidR="00F458EC">
              <w:rPr>
                <w:rFonts w:ascii="Arial" w:hAnsi="Arial" w:cs="Arial"/>
                <w:sz w:val="20"/>
                <w:szCs w:val="20"/>
              </w:rPr>
              <w:t xml:space="preserve"> </w:t>
            </w:r>
            <w:r w:rsidR="001D21CA">
              <w:rPr>
                <w:rFonts w:ascii="Arial" w:hAnsi="Arial" w:cs="Arial"/>
                <w:sz w:val="20"/>
                <w:szCs w:val="20"/>
              </w:rPr>
              <w:t>Info)</w:t>
            </w:r>
            <w:r w:rsidR="001D21CA">
              <w:rPr>
                <w:rFonts w:ascii="Arial" w:hAnsi="Arial" w:cs="Arial"/>
                <w:sz w:val="20"/>
                <w:szCs w:val="20"/>
                <w:vertAlign w:val="superscript"/>
              </w:rPr>
              <w:t>2</w:t>
            </w:r>
            <w:r w:rsidR="001D21CA">
              <w:rPr>
                <w:rFonts w:ascii="Arial" w:hAnsi="Arial" w:cs="Arial"/>
                <w:sz w:val="20"/>
                <w:szCs w:val="20"/>
              </w:rPr>
              <w:t>, and stored in the</w:t>
            </w:r>
            <w:r w:rsidR="001D21CA" w:rsidRPr="00405751">
              <w:rPr>
                <w:rFonts w:ascii="Arial" w:hAnsi="Arial" w:cs="Arial"/>
                <w:sz w:val="20"/>
                <w:szCs w:val="20"/>
              </w:rPr>
              <w:t xml:space="preserve"> </w:t>
            </w:r>
            <w:r w:rsidRPr="00405751">
              <w:rPr>
                <w:rFonts w:ascii="Arial" w:hAnsi="Arial" w:cs="Arial"/>
                <w:sz w:val="20"/>
                <w:szCs w:val="20"/>
              </w:rPr>
              <w:t>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Certified geospatial data</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Project Lead with GIS Specialist</w:t>
            </w:r>
          </w:p>
        </w:tc>
        <w:tc>
          <w:tcPr>
            <w:tcW w:w="1870" w:type="dxa"/>
            <w:vMerge/>
          </w:tcPr>
          <w:p w:rsidR="00D8050E" w:rsidRPr="00405751" w:rsidRDefault="00D8050E" w:rsidP="00D8050E">
            <w:pPr>
              <w:rPr>
                <w:rFonts w:ascii="Arial" w:hAnsi="Arial" w:cs="Arial"/>
                <w:sz w:val="20"/>
                <w:szCs w:val="20"/>
              </w:rPr>
            </w:pPr>
          </w:p>
        </w:tc>
        <w:tc>
          <w:tcPr>
            <w:tcW w:w="3080" w:type="dxa"/>
            <w:vMerge/>
          </w:tcPr>
          <w:p w:rsidR="00D8050E" w:rsidRPr="00405751" w:rsidRDefault="00D8050E" w:rsidP="00D8050E">
            <w:pPr>
              <w:rPr>
                <w:rFonts w:ascii="Arial" w:hAnsi="Arial" w:cs="Arial"/>
                <w:sz w:val="20"/>
                <w:szCs w:val="20"/>
                <w:highlight w:val="yellow"/>
              </w:rPr>
            </w:pP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Data certification report</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Project Lead</w:t>
            </w:r>
          </w:p>
        </w:tc>
        <w:tc>
          <w:tcPr>
            <w:tcW w:w="1870" w:type="dxa"/>
            <w:vMerge/>
          </w:tcPr>
          <w:p w:rsidR="00D8050E" w:rsidRPr="00405751" w:rsidRDefault="00D8050E" w:rsidP="00D8050E">
            <w:pPr>
              <w:rPr>
                <w:rFonts w:ascii="Arial" w:hAnsi="Arial" w:cs="Arial"/>
                <w:sz w:val="20"/>
                <w:szCs w:val="20"/>
              </w:rPr>
            </w:pPr>
          </w:p>
        </w:tc>
        <w:tc>
          <w:tcPr>
            <w:tcW w:w="3080" w:type="dxa"/>
            <w:vMerge/>
          </w:tcPr>
          <w:p w:rsidR="00D8050E" w:rsidRPr="00405751" w:rsidRDefault="00D8050E" w:rsidP="00D8050E">
            <w:pPr>
              <w:rPr>
                <w:rFonts w:ascii="Arial" w:hAnsi="Arial" w:cs="Arial"/>
                <w:sz w:val="20"/>
                <w:szCs w:val="20"/>
                <w:highlight w:val="yellow"/>
              </w:rPr>
            </w:pP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Metadata interview form</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 xml:space="preserve">Project Lead </w:t>
            </w:r>
          </w:p>
        </w:tc>
        <w:tc>
          <w:tcPr>
            <w:tcW w:w="1870" w:type="dxa"/>
            <w:vMerge/>
          </w:tcPr>
          <w:p w:rsidR="00D8050E" w:rsidRPr="00405751" w:rsidRDefault="00D8050E" w:rsidP="00D8050E">
            <w:pPr>
              <w:rPr>
                <w:rFonts w:ascii="Arial" w:hAnsi="Arial" w:cs="Arial"/>
                <w:sz w:val="20"/>
                <w:szCs w:val="20"/>
              </w:rPr>
            </w:pPr>
          </w:p>
        </w:tc>
        <w:tc>
          <w:tcPr>
            <w:tcW w:w="3080" w:type="dxa"/>
            <w:vMerge/>
          </w:tcPr>
          <w:p w:rsidR="00D8050E" w:rsidRPr="00405751" w:rsidRDefault="00D8050E" w:rsidP="00D8050E">
            <w:pPr>
              <w:rPr>
                <w:rFonts w:ascii="Arial" w:hAnsi="Arial" w:cs="Arial"/>
                <w:sz w:val="20"/>
                <w:szCs w:val="20"/>
                <w:highlight w:val="yellow"/>
              </w:rPr>
            </w:pP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Full metadata (parsed XML)</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Data Manager and GIS Specialist</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March 15 of the following year</w:t>
            </w:r>
          </w:p>
        </w:tc>
        <w:tc>
          <w:tcPr>
            <w:tcW w:w="3080" w:type="dxa"/>
          </w:tcPr>
          <w:p w:rsidR="00D8050E" w:rsidRPr="00405751" w:rsidRDefault="00D8050E" w:rsidP="001D21CA">
            <w:pPr>
              <w:rPr>
                <w:rFonts w:ascii="Arial" w:hAnsi="Arial" w:cs="Arial"/>
                <w:sz w:val="20"/>
                <w:szCs w:val="20"/>
              </w:rPr>
            </w:pPr>
            <w:r w:rsidRPr="00405751">
              <w:rPr>
                <w:rFonts w:ascii="Arial" w:hAnsi="Arial" w:cs="Arial"/>
                <w:sz w:val="20"/>
                <w:szCs w:val="20"/>
              </w:rPr>
              <w:t xml:space="preserve">Upload the parsed XML record to the </w:t>
            </w:r>
            <w:r w:rsidR="001D21CA">
              <w:rPr>
                <w:rFonts w:ascii="Arial" w:hAnsi="Arial" w:cs="Arial"/>
                <w:sz w:val="20"/>
                <w:szCs w:val="20"/>
              </w:rPr>
              <w:t xml:space="preserve">Reference service within </w:t>
            </w:r>
            <w:r w:rsidR="001D21CA" w:rsidRPr="001D21CA">
              <w:rPr>
                <w:rFonts w:ascii="Arial" w:hAnsi="Arial" w:cs="Arial"/>
                <w:sz w:val="20"/>
                <w:szCs w:val="20"/>
              </w:rPr>
              <w:t>NR</w:t>
            </w:r>
            <w:r w:rsidR="000F21DB">
              <w:rPr>
                <w:rFonts w:ascii="Arial" w:hAnsi="Arial" w:cs="Arial"/>
                <w:sz w:val="20"/>
                <w:szCs w:val="20"/>
              </w:rPr>
              <w:t xml:space="preserve"> </w:t>
            </w:r>
            <w:r w:rsidR="001D21CA" w:rsidRPr="001D21CA">
              <w:rPr>
                <w:rFonts w:ascii="Arial" w:hAnsi="Arial" w:cs="Arial"/>
                <w:sz w:val="20"/>
                <w:szCs w:val="20"/>
              </w:rPr>
              <w:t>Info</w:t>
            </w:r>
            <w:r w:rsidR="001D21CA">
              <w:rPr>
                <w:rFonts w:ascii="Arial" w:hAnsi="Arial" w:cs="Arial"/>
                <w:sz w:val="20"/>
                <w:szCs w:val="20"/>
                <w:vertAlign w:val="superscript"/>
              </w:rPr>
              <w:t>2</w:t>
            </w:r>
            <w:r w:rsidRPr="00405751">
              <w:rPr>
                <w:rFonts w:ascii="Arial" w:hAnsi="Arial" w:cs="Arial"/>
                <w:sz w:val="20"/>
                <w:szCs w:val="20"/>
              </w:rPr>
              <w:t>, and store in the PACN Digital Library</w:t>
            </w:r>
            <w:r w:rsidRPr="00405751">
              <w:rPr>
                <w:rFonts w:ascii="Arial" w:hAnsi="Arial" w:cs="Arial"/>
                <w:sz w:val="20"/>
                <w:szCs w:val="20"/>
                <w:vertAlign w:val="superscript"/>
              </w:rPr>
              <w:t>1</w:t>
            </w:r>
            <w:r w:rsidRPr="00405751">
              <w:rPr>
                <w:rFonts w:ascii="Arial" w:hAnsi="Arial" w:cs="Arial"/>
                <w:sz w:val="20"/>
                <w:szCs w:val="20"/>
              </w:rPr>
              <w:t>.</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Annual Inventory I&amp;M report</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 xml:space="preserve">Project Lead </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April 30 of the following year</w:t>
            </w:r>
          </w:p>
        </w:tc>
        <w:tc>
          <w:tcPr>
            <w:tcW w:w="3080" w:type="dxa"/>
            <w:vMerge w:val="restart"/>
          </w:tcPr>
          <w:p w:rsidR="00D8050E" w:rsidRPr="00405751" w:rsidRDefault="00D8050E" w:rsidP="001D21CA">
            <w:pPr>
              <w:rPr>
                <w:rFonts w:ascii="Arial" w:hAnsi="Arial" w:cs="Arial"/>
                <w:sz w:val="20"/>
                <w:szCs w:val="20"/>
              </w:rPr>
            </w:pPr>
            <w:r w:rsidRPr="00405751">
              <w:rPr>
                <w:rFonts w:ascii="Arial" w:hAnsi="Arial" w:cs="Arial"/>
                <w:sz w:val="20"/>
                <w:szCs w:val="20"/>
              </w:rPr>
              <w:t>Refer to the following section on reports and publications</w:t>
            </w:r>
            <w:r w:rsidR="001D21CA">
              <w:rPr>
                <w:rFonts w:ascii="Arial" w:hAnsi="Arial" w:cs="Arial"/>
                <w:sz w:val="20"/>
                <w:szCs w:val="20"/>
              </w:rPr>
              <w:t>. Final reports will be entered in NR</w:t>
            </w:r>
            <w:r w:rsidR="000F21DB">
              <w:rPr>
                <w:rFonts w:ascii="Arial" w:hAnsi="Arial" w:cs="Arial"/>
                <w:sz w:val="20"/>
                <w:szCs w:val="20"/>
              </w:rPr>
              <w:t xml:space="preserve"> </w:t>
            </w:r>
            <w:r w:rsidR="001D21CA">
              <w:rPr>
                <w:rFonts w:ascii="Arial" w:hAnsi="Arial" w:cs="Arial"/>
                <w:sz w:val="20"/>
                <w:szCs w:val="20"/>
              </w:rPr>
              <w:t>Info</w:t>
            </w:r>
            <w:r w:rsidR="001D21CA" w:rsidRPr="001D21CA">
              <w:rPr>
                <w:rFonts w:ascii="Arial" w:hAnsi="Arial" w:cs="Arial"/>
                <w:sz w:val="20"/>
                <w:szCs w:val="20"/>
                <w:vertAlign w:val="superscript"/>
              </w:rPr>
              <w:t>2</w:t>
            </w:r>
            <w:r w:rsidR="000F21DB">
              <w:rPr>
                <w:rFonts w:ascii="Arial" w:hAnsi="Arial" w:cs="Arial"/>
                <w:sz w:val="20"/>
                <w:szCs w:val="20"/>
              </w:rPr>
              <w:t xml:space="preserve">, and stored in the </w:t>
            </w:r>
            <w:r w:rsidRPr="00405751">
              <w:rPr>
                <w:rFonts w:ascii="Arial" w:hAnsi="Arial" w:cs="Arial"/>
                <w:sz w:val="20"/>
                <w:szCs w:val="20"/>
              </w:rPr>
              <w:t>PACN Digital Library</w:t>
            </w:r>
            <w:r w:rsidRPr="00405751">
              <w:rPr>
                <w:rFonts w:ascii="Arial" w:hAnsi="Arial" w:cs="Arial"/>
                <w:sz w:val="20"/>
                <w:szCs w:val="20"/>
                <w:vertAlign w:val="superscript"/>
              </w:rPr>
              <w:t>1</w:t>
            </w:r>
            <w:r w:rsidRPr="00405751">
              <w:rPr>
                <w:rFonts w:ascii="Arial" w:hAnsi="Arial" w:cs="Arial"/>
                <w:sz w:val="20"/>
                <w:szCs w:val="20"/>
              </w:rPr>
              <w:t xml:space="preserve">. </w:t>
            </w:r>
          </w:p>
        </w:tc>
      </w:tr>
      <w:tr w:rsidR="00D8050E" w:rsidRPr="00405751" w:rsidTr="00D8050E">
        <w:trPr>
          <w:cantSplit/>
        </w:trPr>
        <w:tc>
          <w:tcPr>
            <w:tcW w:w="2748" w:type="dxa"/>
          </w:tcPr>
          <w:p w:rsidR="00D8050E" w:rsidRPr="00405751" w:rsidRDefault="00D8050E" w:rsidP="00D8050E">
            <w:pPr>
              <w:rPr>
                <w:rFonts w:ascii="Arial" w:hAnsi="Arial" w:cs="Arial"/>
                <w:sz w:val="20"/>
                <w:szCs w:val="20"/>
              </w:rPr>
            </w:pPr>
            <w:r w:rsidRPr="00405751">
              <w:rPr>
                <w:rFonts w:ascii="Arial" w:hAnsi="Arial" w:cs="Arial"/>
                <w:sz w:val="20"/>
                <w:szCs w:val="20"/>
              </w:rPr>
              <w:t>5-year analysis report</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 xml:space="preserve">Project Lead </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Every 5 years by April 30</w:t>
            </w:r>
          </w:p>
        </w:tc>
        <w:tc>
          <w:tcPr>
            <w:tcW w:w="3080" w:type="dxa"/>
            <w:vMerge/>
          </w:tcPr>
          <w:p w:rsidR="00D8050E" w:rsidRPr="00405751" w:rsidRDefault="00D8050E" w:rsidP="00D8050E">
            <w:pPr>
              <w:rPr>
                <w:rFonts w:ascii="Arial" w:hAnsi="Arial" w:cs="Arial"/>
                <w:sz w:val="20"/>
                <w:szCs w:val="20"/>
              </w:rPr>
            </w:pPr>
          </w:p>
        </w:tc>
      </w:tr>
      <w:tr w:rsidR="00D8050E" w:rsidRPr="00405751" w:rsidTr="00D8050E">
        <w:trPr>
          <w:cantSplit/>
        </w:trPr>
        <w:tc>
          <w:tcPr>
            <w:tcW w:w="2748" w:type="dxa"/>
          </w:tcPr>
          <w:p w:rsidR="00D8050E" w:rsidRPr="00405751" w:rsidRDefault="00D8050E" w:rsidP="00D8050E">
            <w:pPr>
              <w:rPr>
                <w:rFonts w:ascii="Arial" w:hAnsi="Arial" w:cs="Arial"/>
                <w:sz w:val="20"/>
                <w:szCs w:val="20"/>
                <w:highlight w:val="yellow"/>
              </w:rPr>
            </w:pPr>
            <w:r w:rsidRPr="00405751">
              <w:rPr>
                <w:rFonts w:ascii="Arial" w:hAnsi="Arial" w:cs="Arial"/>
                <w:sz w:val="20"/>
                <w:szCs w:val="20"/>
              </w:rPr>
              <w:t>Other publications</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Project Lead, and possibly other project personnel</w:t>
            </w:r>
          </w:p>
        </w:tc>
        <w:tc>
          <w:tcPr>
            <w:tcW w:w="1870" w:type="dxa"/>
          </w:tcPr>
          <w:p w:rsidR="00D8050E" w:rsidRPr="00405751" w:rsidRDefault="00D8050E" w:rsidP="00D8050E">
            <w:pPr>
              <w:rPr>
                <w:rFonts w:ascii="Arial" w:hAnsi="Arial" w:cs="Arial"/>
                <w:sz w:val="20"/>
                <w:szCs w:val="20"/>
              </w:rPr>
            </w:pPr>
            <w:r w:rsidRPr="00405751">
              <w:rPr>
                <w:rFonts w:ascii="Arial" w:hAnsi="Arial" w:cs="Arial"/>
                <w:sz w:val="20"/>
                <w:szCs w:val="20"/>
              </w:rPr>
              <w:t>As completed</w:t>
            </w:r>
          </w:p>
        </w:tc>
        <w:tc>
          <w:tcPr>
            <w:tcW w:w="3080" w:type="dxa"/>
            <w:vMerge/>
          </w:tcPr>
          <w:p w:rsidR="00D8050E" w:rsidRPr="00405751" w:rsidRDefault="00D8050E" w:rsidP="00D8050E">
            <w:pPr>
              <w:rPr>
                <w:rFonts w:ascii="Arial" w:hAnsi="Arial" w:cs="Arial"/>
                <w:sz w:val="20"/>
                <w:szCs w:val="20"/>
              </w:rPr>
            </w:pPr>
          </w:p>
        </w:tc>
      </w:tr>
      <w:tr w:rsidR="00D8050E" w:rsidRPr="00405751" w:rsidTr="00D8050E">
        <w:trPr>
          <w:cantSplit/>
        </w:trPr>
        <w:tc>
          <w:tcPr>
            <w:tcW w:w="2748" w:type="dxa"/>
            <w:tcBorders>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Field data forms</w:t>
            </w:r>
          </w:p>
        </w:tc>
        <w:tc>
          <w:tcPr>
            <w:tcW w:w="1870" w:type="dxa"/>
            <w:tcBorders>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Project Lead</w:t>
            </w:r>
          </w:p>
        </w:tc>
        <w:tc>
          <w:tcPr>
            <w:tcW w:w="1870" w:type="dxa"/>
            <w:tcBorders>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Scan after every filed tour, upload by April 30 of the following year</w:t>
            </w:r>
          </w:p>
        </w:tc>
        <w:tc>
          <w:tcPr>
            <w:tcW w:w="3080" w:type="dxa"/>
            <w:tcBorders>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Scan original, marked-up field forms as PDF files and upload these to the PACN Digital Library</w:t>
            </w:r>
            <w:r w:rsidRPr="00405751">
              <w:rPr>
                <w:rFonts w:ascii="Arial" w:hAnsi="Arial" w:cs="Arial"/>
                <w:sz w:val="20"/>
                <w:szCs w:val="20"/>
                <w:vertAlign w:val="superscript"/>
              </w:rPr>
              <w:t>1</w:t>
            </w:r>
            <w:r w:rsidRPr="00405751">
              <w:rPr>
                <w:rFonts w:ascii="Arial" w:hAnsi="Arial" w:cs="Arial"/>
                <w:sz w:val="20"/>
                <w:szCs w:val="20"/>
              </w:rPr>
              <w:t xml:space="preserve"> submissio</w:t>
            </w:r>
            <w:r w:rsidR="008219C9">
              <w:rPr>
                <w:rFonts w:ascii="Arial" w:hAnsi="Arial" w:cs="Arial"/>
                <w:sz w:val="20"/>
                <w:szCs w:val="20"/>
              </w:rPr>
              <w:t>ns folder. Originals go to the park c</w:t>
            </w:r>
            <w:r w:rsidRPr="00405751">
              <w:rPr>
                <w:rFonts w:ascii="Arial" w:hAnsi="Arial" w:cs="Arial"/>
                <w:sz w:val="20"/>
                <w:szCs w:val="20"/>
              </w:rPr>
              <w:t>urator for archival.</w:t>
            </w:r>
          </w:p>
        </w:tc>
      </w:tr>
      <w:tr w:rsidR="00D8050E" w:rsidRPr="00405751" w:rsidTr="00D8050E">
        <w:trPr>
          <w:cantSplit/>
        </w:trPr>
        <w:tc>
          <w:tcPr>
            <w:tcW w:w="2748" w:type="dxa"/>
            <w:tcBorders>
              <w:top w:val="single" w:sz="4" w:space="0" w:color="auto"/>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Other records</w:t>
            </w:r>
          </w:p>
        </w:tc>
        <w:tc>
          <w:tcPr>
            <w:tcW w:w="1870" w:type="dxa"/>
            <w:tcBorders>
              <w:top w:val="single" w:sz="4" w:space="0" w:color="auto"/>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Project Lead</w:t>
            </w:r>
          </w:p>
        </w:tc>
        <w:tc>
          <w:tcPr>
            <w:tcW w:w="1870" w:type="dxa"/>
            <w:tcBorders>
              <w:top w:val="single" w:sz="4" w:space="0" w:color="auto"/>
              <w:bottom w:val="single" w:sz="4" w:space="0" w:color="auto"/>
            </w:tcBorders>
          </w:tcPr>
          <w:p w:rsidR="00D8050E" w:rsidRPr="00405751" w:rsidRDefault="00D8050E" w:rsidP="00D8050E">
            <w:pPr>
              <w:rPr>
                <w:rFonts w:ascii="Arial" w:hAnsi="Arial" w:cs="Arial"/>
                <w:sz w:val="20"/>
                <w:szCs w:val="20"/>
              </w:rPr>
            </w:pPr>
            <w:r w:rsidRPr="00405751">
              <w:rPr>
                <w:rFonts w:ascii="Arial" w:hAnsi="Arial" w:cs="Arial"/>
                <w:sz w:val="20"/>
                <w:szCs w:val="20"/>
              </w:rPr>
              <w:t>Review for retention every January</w:t>
            </w:r>
          </w:p>
        </w:tc>
        <w:tc>
          <w:tcPr>
            <w:tcW w:w="3080" w:type="dxa"/>
            <w:tcBorders>
              <w:top w:val="single" w:sz="4" w:space="0" w:color="auto"/>
              <w:bottom w:val="single" w:sz="4" w:space="0" w:color="auto"/>
            </w:tcBorders>
          </w:tcPr>
          <w:p w:rsidR="00D8050E" w:rsidRPr="00405751" w:rsidRDefault="00D8050E" w:rsidP="001D21CA">
            <w:pPr>
              <w:rPr>
                <w:rFonts w:ascii="Arial" w:hAnsi="Arial" w:cs="Arial"/>
                <w:sz w:val="20"/>
                <w:szCs w:val="20"/>
              </w:rPr>
            </w:pPr>
            <w:r w:rsidRPr="00405751">
              <w:rPr>
                <w:rFonts w:ascii="Arial" w:hAnsi="Arial" w:cs="Arial"/>
                <w:sz w:val="20"/>
                <w:szCs w:val="20"/>
              </w:rPr>
              <w:t>Org</w:t>
            </w:r>
            <w:r w:rsidR="008219C9">
              <w:rPr>
                <w:rFonts w:ascii="Arial" w:hAnsi="Arial" w:cs="Arial"/>
                <w:sz w:val="20"/>
                <w:szCs w:val="20"/>
              </w:rPr>
              <w:t>anize and send analog files to park c</w:t>
            </w:r>
            <w:r w:rsidRPr="00405751">
              <w:rPr>
                <w:rFonts w:ascii="Arial" w:hAnsi="Arial" w:cs="Arial"/>
                <w:sz w:val="20"/>
                <w:szCs w:val="20"/>
              </w:rPr>
              <w:t>urator for archival. Digital files that are slated for permanent retention should be uploaded to the PACN Digital Library</w:t>
            </w:r>
            <w:r w:rsidR="001D21CA" w:rsidRPr="001D21CA">
              <w:rPr>
                <w:rFonts w:ascii="Arial" w:hAnsi="Arial" w:cs="Arial"/>
                <w:sz w:val="20"/>
                <w:szCs w:val="20"/>
                <w:vertAlign w:val="superscript"/>
              </w:rPr>
              <w:t>1</w:t>
            </w:r>
            <w:r w:rsidRPr="00405751">
              <w:rPr>
                <w:rFonts w:ascii="Arial" w:hAnsi="Arial" w:cs="Arial"/>
                <w:sz w:val="20"/>
                <w:szCs w:val="20"/>
              </w:rPr>
              <w:t xml:space="preserve">. Retain or dispose of records following </w:t>
            </w:r>
            <w:hyperlink r:id="rId307" w:history="1">
              <w:r w:rsidRPr="0092739C">
                <w:rPr>
                  <w:rStyle w:val="Hyperlink"/>
                  <w:rFonts w:ascii="Arial" w:hAnsi="Arial" w:cs="Arial"/>
                  <w:u w:val="none"/>
                </w:rPr>
                <w:t>NPS Director’s Order #19</w:t>
              </w:r>
            </w:hyperlink>
            <w:r w:rsidR="001D21CA">
              <w:rPr>
                <w:rFonts w:ascii="Arial" w:hAnsi="Arial" w:cs="Arial"/>
                <w:sz w:val="20"/>
                <w:szCs w:val="20"/>
                <w:vertAlign w:val="superscript"/>
              </w:rPr>
              <w:t>3</w:t>
            </w:r>
            <w:r w:rsidRPr="00405751">
              <w:rPr>
                <w:rFonts w:ascii="Arial" w:hAnsi="Arial" w:cs="Arial"/>
                <w:sz w:val="20"/>
                <w:szCs w:val="20"/>
              </w:rPr>
              <w:t>.</w:t>
            </w:r>
          </w:p>
        </w:tc>
      </w:tr>
    </w:tbl>
    <w:p w:rsidR="00D8050E" w:rsidRPr="00405751" w:rsidRDefault="00D8050E" w:rsidP="00D8050E">
      <w:pPr>
        <w:ind w:left="90" w:hanging="90"/>
        <w:rPr>
          <w:rFonts w:ascii="Arial" w:hAnsi="Arial" w:cs="Arial"/>
          <w:sz w:val="18"/>
          <w:szCs w:val="20"/>
        </w:rPr>
      </w:pPr>
      <w:r w:rsidRPr="00405751">
        <w:rPr>
          <w:rFonts w:ascii="Arial" w:hAnsi="Arial" w:cs="Arial"/>
          <w:sz w:val="18"/>
          <w:szCs w:val="20"/>
          <w:vertAlign w:val="superscript"/>
        </w:rPr>
        <w:lastRenderedPageBreak/>
        <w:t>1</w:t>
      </w:r>
      <w:r w:rsidRPr="00405751">
        <w:rPr>
          <w:rFonts w:ascii="Arial" w:hAnsi="Arial" w:cs="Arial"/>
          <w:sz w:val="18"/>
          <w:szCs w:val="20"/>
        </w:rPr>
        <w:t xml:space="preserve"> The PACN Digital Library is a hierarchical digital filing system stored on the PACN file servers. Network users have read-only access to these files, except where information sensitivity may preclude general access. </w:t>
      </w:r>
    </w:p>
    <w:p w:rsidR="00D8050E" w:rsidRPr="00405751" w:rsidRDefault="00D8050E" w:rsidP="00D8050E">
      <w:pPr>
        <w:ind w:left="90" w:hanging="90"/>
        <w:rPr>
          <w:rFonts w:ascii="Arial" w:hAnsi="Arial" w:cs="Arial"/>
          <w:sz w:val="18"/>
          <w:szCs w:val="20"/>
        </w:rPr>
      </w:pPr>
      <w:r w:rsidRPr="00405751">
        <w:rPr>
          <w:rFonts w:ascii="Arial" w:hAnsi="Arial" w:cs="Arial"/>
          <w:sz w:val="18"/>
          <w:szCs w:val="20"/>
          <w:vertAlign w:val="superscript"/>
        </w:rPr>
        <w:t>2</w:t>
      </w:r>
      <w:r w:rsidRPr="00405751">
        <w:rPr>
          <w:rFonts w:ascii="Arial" w:hAnsi="Arial" w:cs="Arial"/>
          <w:sz w:val="18"/>
          <w:szCs w:val="20"/>
        </w:rPr>
        <w:t xml:space="preserve"> </w:t>
      </w:r>
      <w:r w:rsidR="001D21CA">
        <w:rPr>
          <w:rFonts w:ascii="Arial" w:hAnsi="Arial" w:cs="Arial"/>
          <w:sz w:val="18"/>
          <w:szCs w:val="20"/>
        </w:rPr>
        <w:t>NR</w:t>
      </w:r>
      <w:r w:rsidR="000F21DB">
        <w:rPr>
          <w:rFonts w:ascii="Arial" w:hAnsi="Arial" w:cs="Arial"/>
          <w:sz w:val="18"/>
          <w:szCs w:val="20"/>
        </w:rPr>
        <w:t xml:space="preserve"> </w:t>
      </w:r>
      <w:r w:rsidR="001D21CA">
        <w:rPr>
          <w:rFonts w:ascii="Arial" w:hAnsi="Arial" w:cs="Arial"/>
          <w:sz w:val="18"/>
          <w:szCs w:val="20"/>
        </w:rPr>
        <w:t>Info</w:t>
      </w:r>
      <w:r w:rsidRPr="00405751">
        <w:rPr>
          <w:rFonts w:ascii="Arial" w:hAnsi="Arial" w:cs="Arial"/>
          <w:sz w:val="18"/>
          <w:szCs w:val="20"/>
        </w:rPr>
        <w:t xml:space="preserve"> (NPS 201</w:t>
      </w:r>
      <w:r w:rsidR="001D21CA">
        <w:rPr>
          <w:rFonts w:ascii="Arial" w:hAnsi="Arial" w:cs="Arial"/>
          <w:sz w:val="18"/>
          <w:szCs w:val="20"/>
        </w:rPr>
        <w:t>1</w:t>
      </w:r>
      <w:r w:rsidR="000117A5">
        <w:rPr>
          <w:rFonts w:ascii="Arial" w:hAnsi="Arial" w:cs="Arial"/>
          <w:sz w:val="18"/>
          <w:szCs w:val="20"/>
        </w:rPr>
        <w:t>a</w:t>
      </w:r>
      <w:r w:rsidRPr="00405751">
        <w:rPr>
          <w:rFonts w:ascii="Arial" w:hAnsi="Arial" w:cs="Arial"/>
          <w:sz w:val="18"/>
          <w:szCs w:val="20"/>
        </w:rPr>
        <w:t xml:space="preserve">) is </w:t>
      </w:r>
      <w:r w:rsidR="001D21CA">
        <w:rPr>
          <w:rFonts w:ascii="Arial" w:hAnsi="Arial" w:cs="Arial"/>
          <w:sz w:val="18"/>
          <w:szCs w:val="20"/>
        </w:rPr>
        <w:t>the National Park Service’s Natural Resource Information Portal. NR</w:t>
      </w:r>
      <w:r w:rsidR="000F21DB">
        <w:rPr>
          <w:rFonts w:ascii="Arial" w:hAnsi="Arial" w:cs="Arial"/>
          <w:sz w:val="18"/>
          <w:szCs w:val="20"/>
        </w:rPr>
        <w:t xml:space="preserve"> </w:t>
      </w:r>
      <w:r w:rsidR="001D21CA">
        <w:rPr>
          <w:rFonts w:ascii="Arial" w:hAnsi="Arial" w:cs="Arial"/>
          <w:sz w:val="18"/>
          <w:szCs w:val="20"/>
        </w:rPr>
        <w:t>Info is a clearinghouse for natural resource data, metadata, bibliographic records, and park species information. Only non-sensitive information is posted to the Natural Resou</w:t>
      </w:r>
      <w:r w:rsidR="000117A5">
        <w:rPr>
          <w:rFonts w:ascii="Arial" w:hAnsi="Arial" w:cs="Arial"/>
          <w:sz w:val="18"/>
          <w:szCs w:val="20"/>
        </w:rPr>
        <w:t>r</w:t>
      </w:r>
      <w:r w:rsidR="001D21CA">
        <w:rPr>
          <w:rFonts w:ascii="Arial" w:hAnsi="Arial" w:cs="Arial"/>
          <w:sz w:val="18"/>
          <w:szCs w:val="20"/>
        </w:rPr>
        <w:t xml:space="preserve">ce Information Portal. Refer to the protocol section on sensitive information for details.  </w:t>
      </w:r>
    </w:p>
    <w:p w:rsidR="00D8050E" w:rsidRPr="00405751" w:rsidRDefault="000117A5" w:rsidP="00D8050E">
      <w:pPr>
        <w:ind w:left="90" w:hanging="90"/>
        <w:rPr>
          <w:rFonts w:ascii="Arial" w:hAnsi="Arial" w:cs="Arial"/>
          <w:sz w:val="18"/>
          <w:szCs w:val="20"/>
        </w:rPr>
      </w:pPr>
      <w:r>
        <w:rPr>
          <w:rFonts w:ascii="Arial" w:hAnsi="Arial" w:cs="Arial"/>
          <w:sz w:val="18"/>
          <w:szCs w:val="20"/>
          <w:vertAlign w:val="superscript"/>
        </w:rPr>
        <w:t>3</w:t>
      </w:r>
      <w:r w:rsidR="00D8050E" w:rsidRPr="00405751">
        <w:rPr>
          <w:rFonts w:ascii="Arial" w:hAnsi="Arial" w:cs="Arial"/>
          <w:sz w:val="18"/>
          <w:szCs w:val="20"/>
        </w:rPr>
        <w:t xml:space="preserve"> NPS Director’s Order 19 (NPS 2001) provides a schedule indicating the amount of time that the various kinds of records should be retained. </w:t>
      </w:r>
    </w:p>
    <w:p w:rsidR="00390B7F" w:rsidRPr="00A10C01" w:rsidRDefault="00390B7F" w:rsidP="00D8050E">
      <w:pPr>
        <w:pStyle w:val="Caption"/>
        <w:rPr>
          <w:szCs w:val="20"/>
        </w:rPr>
      </w:pPr>
    </w:p>
    <w:p w:rsidR="00D8050E" w:rsidRPr="00AB656C" w:rsidRDefault="00D8050E" w:rsidP="00D8050E">
      <w:pPr>
        <w:rPr>
          <w:color w:val="000000"/>
        </w:rPr>
      </w:pPr>
      <w:r w:rsidRPr="00DA2157">
        <w:rPr>
          <w:color w:val="000000"/>
        </w:rPr>
        <w:t>in reports and other project deliverables, the data certification step is an annual requirement for all tabular and spatial data</w:t>
      </w:r>
      <w:r>
        <w:rPr>
          <w:color w:val="000000"/>
        </w:rPr>
        <w:t xml:space="preserve">. For more information refer </w:t>
      </w:r>
      <w:r w:rsidRPr="0007147C">
        <w:rPr>
          <w:color w:val="000000"/>
        </w:rPr>
        <w:t>to</w:t>
      </w:r>
      <w:r w:rsidRPr="0007147C">
        <w:t xml:space="preserve"> </w:t>
      </w:r>
      <w:r w:rsidRPr="0007147C">
        <w:rPr>
          <w:color w:val="000000"/>
        </w:rPr>
        <w:t>SOP #1</w:t>
      </w:r>
      <w:r w:rsidR="00887610">
        <w:rPr>
          <w:color w:val="000000"/>
        </w:rPr>
        <w:t>6</w:t>
      </w:r>
      <w:r w:rsidRPr="0007147C">
        <w:rPr>
          <w:color w:val="000000"/>
        </w:rPr>
        <w:t xml:space="preserve"> “Data Quality</w:t>
      </w:r>
      <w:r w:rsidRPr="00AB656C">
        <w:rPr>
          <w:color w:val="000000"/>
        </w:rPr>
        <w:t xml:space="preserve"> Review and Certification</w:t>
      </w:r>
      <w:r>
        <w:rPr>
          <w:color w:val="000000"/>
        </w:rPr>
        <w:t>.”</w:t>
      </w:r>
    </w:p>
    <w:p w:rsidR="00D8050E" w:rsidRDefault="00D8050E" w:rsidP="00D8050E">
      <w:pPr>
        <w:autoSpaceDE w:val="0"/>
        <w:autoSpaceDN w:val="0"/>
        <w:adjustRightInd w:val="0"/>
        <w:spacing w:line="240" w:lineRule="atLeast"/>
        <w:rPr>
          <w:color w:val="000000"/>
        </w:rPr>
      </w:pPr>
    </w:p>
    <w:p w:rsidR="00D8050E" w:rsidRDefault="00D8050E" w:rsidP="00D8050E">
      <w:pPr>
        <w:autoSpaceDE w:val="0"/>
        <w:autoSpaceDN w:val="0"/>
        <w:adjustRightInd w:val="0"/>
        <w:spacing w:line="240" w:lineRule="atLeast"/>
        <w:rPr>
          <w:color w:val="000000"/>
        </w:rPr>
      </w:pPr>
      <w:r>
        <w:rPr>
          <w:color w:val="000000"/>
        </w:rPr>
        <w:t>The following deliverables should be delivered as a package:</w:t>
      </w:r>
    </w:p>
    <w:p w:rsidR="00D8050E" w:rsidRPr="00D17021" w:rsidRDefault="00D8050E" w:rsidP="00DC3873">
      <w:pPr>
        <w:numPr>
          <w:ilvl w:val="0"/>
          <w:numId w:val="80"/>
        </w:numPr>
        <w:spacing w:after="60"/>
      </w:pPr>
      <w:r w:rsidRPr="000A6DAD">
        <w:rPr>
          <w:i/>
        </w:rPr>
        <w:t>Certified working database</w:t>
      </w:r>
      <w:r>
        <w:t xml:space="preserve"> – Database in MS Access format containing data for the current season that has been through the quality assurance checks documented in </w:t>
      </w:r>
      <w:r>
        <w:rPr>
          <w:color w:val="000000"/>
        </w:rPr>
        <w:t>SOP #14 “</w:t>
      </w:r>
      <w:r w:rsidRPr="00AB656C">
        <w:rPr>
          <w:color w:val="000000"/>
        </w:rPr>
        <w:t>Data Quality Review and Certification</w:t>
      </w:r>
      <w:r>
        <w:rPr>
          <w:color w:val="000000"/>
        </w:rPr>
        <w:t>.”</w:t>
      </w:r>
    </w:p>
    <w:p w:rsidR="00D8050E" w:rsidRPr="00AB5336" w:rsidRDefault="00D8050E" w:rsidP="00DC3873">
      <w:pPr>
        <w:numPr>
          <w:ilvl w:val="0"/>
          <w:numId w:val="80"/>
        </w:numPr>
        <w:spacing w:after="60"/>
      </w:pPr>
      <w:r w:rsidRPr="000A6DAD">
        <w:rPr>
          <w:i/>
        </w:rPr>
        <w:t>Certified geospatial data</w:t>
      </w:r>
      <w:r>
        <w:t xml:space="preserve"> – GIS themes in </w:t>
      </w:r>
      <w:r w:rsidRPr="00C05970">
        <w:rPr>
          <w:rFonts w:eastAsia="Times New Roman"/>
          <w:color w:val="000000"/>
          <w:szCs w:val="24"/>
        </w:rPr>
        <w:t>Environmental Systems Research Institute</w:t>
      </w:r>
      <w:r>
        <w:t xml:space="preserve"> (ESRI) geodatabase format. </w:t>
      </w:r>
    </w:p>
    <w:p w:rsidR="00D8050E" w:rsidRDefault="000117A5" w:rsidP="00DC3873">
      <w:pPr>
        <w:numPr>
          <w:ilvl w:val="0"/>
          <w:numId w:val="80"/>
        </w:numPr>
        <w:spacing w:after="60"/>
      </w:pPr>
      <w:r>
        <w:rPr>
          <w:i/>
        </w:rPr>
        <w:t xml:space="preserve">Project </w:t>
      </w:r>
      <w:r w:rsidR="00D8050E" w:rsidRPr="000A6DAD">
        <w:rPr>
          <w:i/>
        </w:rPr>
        <w:t xml:space="preserve">Data </w:t>
      </w:r>
      <w:r>
        <w:rPr>
          <w:i/>
        </w:rPr>
        <w:t>C</w:t>
      </w:r>
      <w:r w:rsidR="00D8050E" w:rsidRPr="000A6DAD">
        <w:rPr>
          <w:i/>
        </w:rPr>
        <w:t xml:space="preserve">ertification </w:t>
      </w:r>
      <w:r>
        <w:rPr>
          <w:i/>
        </w:rPr>
        <w:t>Form</w:t>
      </w:r>
      <w:r w:rsidR="00D8050E">
        <w:t xml:space="preserve"> – A brief questionnaire in MS Word that describes the certified data product(s) being submitted. A template form is available </w:t>
      </w:r>
      <w:r w:rsidR="00D8050E">
        <w:rPr>
          <w:color w:val="000000"/>
        </w:rPr>
        <w:t>on the PACN website (NPS 20</w:t>
      </w:r>
      <w:r>
        <w:rPr>
          <w:color w:val="000000"/>
        </w:rPr>
        <w:t>10</w:t>
      </w:r>
      <w:r w:rsidR="00D8050E">
        <w:rPr>
          <w:color w:val="000000"/>
        </w:rPr>
        <w:t>).</w:t>
      </w:r>
    </w:p>
    <w:p w:rsidR="00D8050E" w:rsidRDefault="00D8050E" w:rsidP="00DC3873">
      <w:pPr>
        <w:numPr>
          <w:ilvl w:val="0"/>
          <w:numId w:val="80"/>
        </w:numPr>
        <w:spacing w:after="60"/>
      </w:pPr>
      <w:r w:rsidRPr="000A6DAD">
        <w:rPr>
          <w:i/>
        </w:rPr>
        <w:t xml:space="preserve">Metadata </w:t>
      </w:r>
      <w:r w:rsidR="000117A5">
        <w:rPr>
          <w:i/>
        </w:rPr>
        <w:t>I</w:t>
      </w:r>
      <w:r w:rsidRPr="000A6DAD">
        <w:rPr>
          <w:i/>
        </w:rPr>
        <w:t xml:space="preserve">nterview </w:t>
      </w:r>
      <w:r w:rsidR="000117A5">
        <w:rPr>
          <w:i/>
        </w:rPr>
        <w:t>F</w:t>
      </w:r>
      <w:r w:rsidRPr="000A6DAD">
        <w:rPr>
          <w:i/>
        </w:rPr>
        <w:t>orm</w:t>
      </w:r>
      <w:r>
        <w:t xml:space="preserve"> – The metadata interview form is an MS Word questionnaire that greatly facilitates metadata creation. This form is available </w:t>
      </w:r>
      <w:r>
        <w:rPr>
          <w:color w:val="000000"/>
        </w:rPr>
        <w:t xml:space="preserve">on the PACN website (NPS </w:t>
      </w:r>
      <w:r w:rsidR="000117A5">
        <w:rPr>
          <w:color w:val="000000"/>
        </w:rPr>
        <w:t>2010</w:t>
      </w:r>
      <w:r>
        <w:rPr>
          <w:color w:val="000000"/>
        </w:rPr>
        <w:t>). For more details, refer to</w:t>
      </w:r>
      <w:r>
        <w:t xml:space="preserve"> </w:t>
      </w:r>
      <w:r w:rsidRPr="00D17021">
        <w:rPr>
          <w:color w:val="000000"/>
        </w:rPr>
        <w:t>SOP #1</w:t>
      </w:r>
      <w:r>
        <w:rPr>
          <w:color w:val="000000"/>
        </w:rPr>
        <w:t>5 “</w:t>
      </w:r>
      <w:r w:rsidRPr="00AB656C">
        <w:rPr>
          <w:color w:val="000000"/>
        </w:rPr>
        <w:t>Metadata Development</w:t>
      </w:r>
      <w:r>
        <w:rPr>
          <w:color w:val="000000"/>
        </w:rPr>
        <w:t>.”</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rPr>
          <w:color w:val="000000"/>
        </w:rPr>
      </w:pPr>
      <w:r>
        <w:rPr>
          <w:color w:val="000000"/>
        </w:rPr>
        <w:t xml:space="preserve">After the quality review is completed, the </w:t>
      </w:r>
      <w:r w:rsidR="008D6A51">
        <w:rPr>
          <w:color w:val="000000"/>
        </w:rPr>
        <w:t>project lead</w:t>
      </w:r>
      <w:r>
        <w:rPr>
          <w:color w:val="000000"/>
        </w:rPr>
        <w:t xml:space="preserve"> should package the certification materials for delivery as follows:</w:t>
      </w:r>
    </w:p>
    <w:p w:rsidR="00390B7F" w:rsidRDefault="00390B7F" w:rsidP="00DC3873">
      <w:pPr>
        <w:numPr>
          <w:ilvl w:val="0"/>
          <w:numId w:val="78"/>
        </w:numPr>
        <w:autoSpaceDE w:val="0"/>
        <w:autoSpaceDN w:val="0"/>
        <w:adjustRightInd w:val="0"/>
        <w:spacing w:after="60" w:line="240" w:lineRule="atLeast"/>
        <w:rPr>
          <w:color w:val="000000"/>
        </w:rPr>
      </w:pPr>
      <w:r>
        <w:rPr>
          <w:color w:val="000000"/>
        </w:rPr>
        <w:t>Open the certified back-end database file and compact it (in Microsoft Access, Tools &gt; Database Utilities &gt; Compact and Repair Database). This will make the file size much smaller. Back-end files are typically indicated with the letters “_be” in the name (e.g., Plant_Communities</w:t>
      </w:r>
      <w:r w:rsidRPr="00C35A90">
        <w:rPr>
          <w:color w:val="000000"/>
        </w:rPr>
        <w:t xml:space="preserve"> _be_</w:t>
      </w:r>
      <w:r w:rsidR="000117A5">
        <w:rPr>
          <w:color w:val="000000"/>
        </w:rPr>
        <w:t>2011</w:t>
      </w:r>
      <w:r>
        <w:rPr>
          <w:color w:val="000000"/>
        </w:rPr>
        <w:t>.mdb).</w:t>
      </w:r>
    </w:p>
    <w:p w:rsidR="00390B7F" w:rsidRDefault="00390B7F" w:rsidP="00DC3873">
      <w:pPr>
        <w:numPr>
          <w:ilvl w:val="0"/>
          <w:numId w:val="78"/>
        </w:numPr>
        <w:autoSpaceDE w:val="0"/>
        <w:autoSpaceDN w:val="0"/>
        <w:adjustRightInd w:val="0"/>
        <w:spacing w:after="60" w:line="240" w:lineRule="atLeast"/>
        <w:rPr>
          <w:color w:val="000000"/>
        </w:rPr>
      </w:pPr>
      <w:r>
        <w:rPr>
          <w:color w:val="000000"/>
        </w:rPr>
        <w:t>Rename the certified back-end file with the project name (“Plant_Communities”), the year or span of years for the data being certified, and the word “certified”. For example:  Plant_Communities_</w:t>
      </w:r>
      <w:r w:rsidR="000117A5">
        <w:rPr>
          <w:color w:val="000000"/>
        </w:rPr>
        <w:t>2011</w:t>
      </w:r>
      <w:r>
        <w:rPr>
          <w:color w:val="000000"/>
        </w:rPr>
        <w:t>_certified.mdb.</w:t>
      </w:r>
    </w:p>
    <w:p w:rsidR="00390B7F" w:rsidRDefault="00390B7F" w:rsidP="00DC3873">
      <w:pPr>
        <w:numPr>
          <w:ilvl w:val="0"/>
          <w:numId w:val="78"/>
        </w:numPr>
        <w:autoSpaceDE w:val="0"/>
        <w:autoSpaceDN w:val="0"/>
        <w:adjustRightInd w:val="0"/>
        <w:spacing w:after="60" w:line="240" w:lineRule="atLeast"/>
        <w:rPr>
          <w:color w:val="000000"/>
        </w:rPr>
      </w:pPr>
      <w:r>
        <w:rPr>
          <w:color w:val="000000"/>
        </w:rPr>
        <w:t>Create a compressed file (using WinZip® or similar software) and add the back-end database file to that file. Note:  The front-end application does not contain project data and as such should not be included in the delivery file.</w:t>
      </w:r>
    </w:p>
    <w:p w:rsidR="00390B7F" w:rsidRDefault="00390B7F" w:rsidP="00DC3873">
      <w:pPr>
        <w:numPr>
          <w:ilvl w:val="0"/>
          <w:numId w:val="78"/>
        </w:numPr>
        <w:autoSpaceDE w:val="0"/>
        <w:autoSpaceDN w:val="0"/>
        <w:adjustRightInd w:val="0"/>
        <w:spacing w:after="60" w:line="240" w:lineRule="atLeast"/>
        <w:rPr>
          <w:color w:val="000000"/>
        </w:rPr>
      </w:pPr>
      <w:r>
        <w:rPr>
          <w:color w:val="000000"/>
        </w:rPr>
        <w:t xml:space="preserve">Add the completed </w:t>
      </w:r>
      <w:r w:rsidR="000117A5" w:rsidRPr="000117A5">
        <w:rPr>
          <w:i/>
          <w:color w:val="000000"/>
        </w:rPr>
        <w:t>Metadata Interview Form</w:t>
      </w:r>
      <w:r w:rsidR="000117A5">
        <w:rPr>
          <w:color w:val="000000"/>
        </w:rPr>
        <w:t xml:space="preserve"> </w:t>
      </w:r>
      <w:r>
        <w:rPr>
          <w:color w:val="000000"/>
        </w:rPr>
        <w:t xml:space="preserve">and </w:t>
      </w:r>
      <w:r w:rsidR="000117A5">
        <w:rPr>
          <w:color w:val="000000"/>
        </w:rPr>
        <w:t xml:space="preserve">the </w:t>
      </w:r>
      <w:r w:rsidR="000117A5" w:rsidRPr="000117A5">
        <w:rPr>
          <w:i/>
          <w:color w:val="000000"/>
        </w:rPr>
        <w:t>Project D</w:t>
      </w:r>
      <w:r w:rsidRPr="000117A5">
        <w:rPr>
          <w:i/>
          <w:color w:val="000000"/>
        </w:rPr>
        <w:t xml:space="preserve">ata </w:t>
      </w:r>
      <w:r w:rsidR="000117A5" w:rsidRPr="000117A5">
        <w:rPr>
          <w:i/>
          <w:color w:val="000000"/>
        </w:rPr>
        <w:t>C</w:t>
      </w:r>
      <w:r w:rsidRPr="000117A5">
        <w:rPr>
          <w:i/>
          <w:color w:val="000000"/>
        </w:rPr>
        <w:t xml:space="preserve">ertification </w:t>
      </w:r>
      <w:r w:rsidR="000117A5" w:rsidRPr="000117A5">
        <w:rPr>
          <w:i/>
          <w:color w:val="000000"/>
        </w:rPr>
        <w:t>F</w:t>
      </w:r>
      <w:r w:rsidRPr="000117A5">
        <w:rPr>
          <w:i/>
          <w:color w:val="000000"/>
        </w:rPr>
        <w:t>orm</w:t>
      </w:r>
      <w:r>
        <w:rPr>
          <w:color w:val="000000"/>
        </w:rPr>
        <w:t xml:space="preserve"> to the compressed file. Both files should be named in a manner consistent with the naming conventions described elsewhere in this document.</w:t>
      </w:r>
    </w:p>
    <w:p w:rsidR="00390B7F" w:rsidRDefault="00390B7F" w:rsidP="00DC3873">
      <w:pPr>
        <w:numPr>
          <w:ilvl w:val="0"/>
          <w:numId w:val="78"/>
        </w:numPr>
        <w:autoSpaceDE w:val="0"/>
        <w:autoSpaceDN w:val="0"/>
        <w:adjustRightInd w:val="0"/>
        <w:spacing w:after="60" w:line="240" w:lineRule="atLeast"/>
        <w:rPr>
          <w:color w:val="000000"/>
        </w:rPr>
      </w:pPr>
      <w:r>
        <w:rPr>
          <w:color w:val="000000"/>
        </w:rPr>
        <w:t xml:space="preserve">Add any geospatial data files that are not already in the possession of the </w:t>
      </w:r>
      <w:r w:rsidR="0064786C">
        <w:rPr>
          <w:color w:val="000000"/>
        </w:rPr>
        <w:t>GIS specialist</w:t>
      </w:r>
      <w:r>
        <w:rPr>
          <w:color w:val="000000"/>
        </w:rPr>
        <w:t>. Geospatial data files should be developed and named according to</w:t>
      </w:r>
      <w:r w:rsidRPr="00AE525E">
        <w:t xml:space="preserve"> </w:t>
      </w:r>
      <w:r w:rsidRPr="00022F11">
        <w:t>PACN GIS Naming Conventions</w:t>
      </w:r>
      <w:r>
        <w:rPr>
          <w:color w:val="000000"/>
        </w:rPr>
        <w:t>.</w:t>
      </w:r>
    </w:p>
    <w:p w:rsidR="00390B7F" w:rsidRDefault="00390B7F" w:rsidP="00DC3873">
      <w:pPr>
        <w:numPr>
          <w:ilvl w:val="0"/>
          <w:numId w:val="78"/>
        </w:numPr>
        <w:autoSpaceDE w:val="0"/>
        <w:autoSpaceDN w:val="0"/>
        <w:adjustRightInd w:val="0"/>
        <w:spacing w:after="60" w:line="240" w:lineRule="atLeast"/>
        <w:rPr>
          <w:color w:val="000000"/>
        </w:rPr>
      </w:pPr>
      <w:r>
        <w:rPr>
          <w:color w:val="000000"/>
        </w:rPr>
        <w:lastRenderedPageBreak/>
        <w:t xml:space="preserve">Upload the compressed file containing all certification materials to the submissions folder of the PACN Digital Library. If the </w:t>
      </w:r>
      <w:r w:rsidR="008D6A51">
        <w:rPr>
          <w:color w:val="000000"/>
        </w:rPr>
        <w:t>project lead</w:t>
      </w:r>
      <w:r>
        <w:rPr>
          <w:color w:val="000000"/>
        </w:rPr>
        <w:t xml:space="preserve"> does not have access to the PACN Digital Library, then certification materials should be delivered as follows:</w:t>
      </w:r>
    </w:p>
    <w:p w:rsidR="00390B7F" w:rsidRDefault="00390B7F" w:rsidP="00DC3873">
      <w:pPr>
        <w:numPr>
          <w:ilvl w:val="1"/>
          <w:numId w:val="78"/>
        </w:numPr>
        <w:autoSpaceDE w:val="0"/>
        <w:autoSpaceDN w:val="0"/>
        <w:adjustRightInd w:val="0"/>
        <w:spacing w:after="60" w:line="240" w:lineRule="atLeast"/>
        <w:rPr>
          <w:color w:val="000000"/>
        </w:rPr>
      </w:pPr>
      <w:r>
        <w:rPr>
          <w:color w:val="000000"/>
        </w:rPr>
        <w:t xml:space="preserve">If the compressed file is under 5 mb in size, it may be delivered directly to the </w:t>
      </w:r>
      <w:r w:rsidR="0064786C">
        <w:rPr>
          <w:color w:val="000000"/>
        </w:rPr>
        <w:t>data manager</w:t>
      </w:r>
      <w:r>
        <w:rPr>
          <w:color w:val="000000"/>
        </w:rPr>
        <w:t xml:space="preserve"> by email.</w:t>
      </w:r>
    </w:p>
    <w:p w:rsidR="00390B7F" w:rsidRDefault="00390B7F" w:rsidP="00DC3873">
      <w:pPr>
        <w:numPr>
          <w:ilvl w:val="1"/>
          <w:numId w:val="78"/>
        </w:numPr>
        <w:autoSpaceDE w:val="0"/>
        <w:autoSpaceDN w:val="0"/>
        <w:adjustRightInd w:val="0"/>
        <w:spacing w:after="60" w:line="240" w:lineRule="atLeast"/>
        <w:rPr>
          <w:color w:val="000000"/>
        </w:rPr>
      </w:pPr>
      <w:r>
        <w:rPr>
          <w:color w:val="000000"/>
        </w:rPr>
        <w:t>If the compressed file is larger than 5 mb, it should be copied to a CD or DVD and delivered in this manner. Under no circumstances should products containing sensitive information be posted to an FTP site or other unsecured web portal (refer to</w:t>
      </w:r>
      <w:r w:rsidRPr="00022F11">
        <w:rPr>
          <w:color w:val="000000"/>
        </w:rPr>
        <w:t xml:space="preserve"> </w:t>
      </w:r>
      <w:r w:rsidRPr="00D17021">
        <w:rPr>
          <w:color w:val="000000"/>
        </w:rPr>
        <w:t>SOP #</w:t>
      </w:r>
      <w:r>
        <w:rPr>
          <w:color w:val="000000"/>
        </w:rPr>
        <w:t>18 “</w:t>
      </w:r>
      <w:r w:rsidRPr="00022F11">
        <w:rPr>
          <w:color w:val="000000"/>
        </w:rPr>
        <w:t>Sensitive Information Procedures</w:t>
      </w:r>
      <w:r>
        <w:rPr>
          <w:color w:val="000000"/>
        </w:rPr>
        <w:t>” for more information).</w:t>
      </w:r>
    </w:p>
    <w:p w:rsidR="00390B7F" w:rsidRDefault="00390B7F" w:rsidP="00DC3873">
      <w:pPr>
        <w:numPr>
          <w:ilvl w:val="0"/>
          <w:numId w:val="78"/>
        </w:numPr>
        <w:autoSpaceDE w:val="0"/>
        <w:autoSpaceDN w:val="0"/>
        <w:adjustRightInd w:val="0"/>
        <w:spacing w:after="60" w:line="240" w:lineRule="atLeast"/>
        <w:rPr>
          <w:color w:val="000000"/>
        </w:rPr>
      </w:pPr>
      <w:r>
        <w:rPr>
          <w:color w:val="000000"/>
        </w:rPr>
        <w:t xml:space="preserve">Notify the </w:t>
      </w:r>
      <w:r w:rsidR="0064786C">
        <w:rPr>
          <w:color w:val="000000"/>
        </w:rPr>
        <w:t>data manager</w:t>
      </w:r>
      <w:r>
        <w:rPr>
          <w:color w:val="000000"/>
        </w:rPr>
        <w:t xml:space="preserve"> by email that the certification materials have been uploaded or otherwise sent.</w:t>
      </w:r>
    </w:p>
    <w:p w:rsidR="00390B7F" w:rsidRDefault="00390B7F" w:rsidP="00390B7F">
      <w:pPr>
        <w:autoSpaceDE w:val="0"/>
        <w:autoSpaceDN w:val="0"/>
        <w:adjustRightInd w:val="0"/>
        <w:spacing w:line="240" w:lineRule="atLeast"/>
        <w:rPr>
          <w:color w:val="000000"/>
        </w:rPr>
      </w:pPr>
    </w:p>
    <w:p w:rsidR="00390B7F" w:rsidRDefault="00390B7F" w:rsidP="00390B7F">
      <w:pPr>
        <w:autoSpaceDE w:val="0"/>
        <w:autoSpaceDN w:val="0"/>
        <w:adjustRightInd w:val="0"/>
        <w:spacing w:line="240" w:lineRule="atLeast"/>
        <w:rPr>
          <w:color w:val="000000"/>
        </w:rPr>
      </w:pPr>
      <w:r>
        <w:rPr>
          <w:color w:val="000000"/>
        </w:rPr>
        <w:t xml:space="preserve">Upon receiving the certification materials, the </w:t>
      </w:r>
      <w:r w:rsidR="0064786C">
        <w:rPr>
          <w:color w:val="000000"/>
        </w:rPr>
        <w:t>data manager</w:t>
      </w:r>
      <w:r>
        <w:rPr>
          <w:color w:val="000000"/>
        </w:rPr>
        <w:t xml:space="preserve"> will:</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 xml:space="preserve">Review them for completeness and work with the </w:t>
      </w:r>
      <w:r w:rsidR="008D6A51">
        <w:rPr>
          <w:color w:val="000000"/>
        </w:rPr>
        <w:t>project lead</w:t>
      </w:r>
      <w:r>
        <w:rPr>
          <w:color w:val="000000"/>
        </w:rPr>
        <w:t xml:space="preserve"> if there are any questions.</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 xml:space="preserve">Notify the </w:t>
      </w:r>
      <w:r w:rsidR="0064786C">
        <w:rPr>
          <w:color w:val="000000"/>
        </w:rPr>
        <w:t>GIS specialist</w:t>
      </w:r>
      <w:r>
        <w:rPr>
          <w:color w:val="000000"/>
        </w:rPr>
        <w:t xml:space="preserve"> if any geospatial data are submitted. The </w:t>
      </w:r>
      <w:r w:rsidR="0064786C">
        <w:rPr>
          <w:color w:val="000000"/>
        </w:rPr>
        <w:t>GIS specialist</w:t>
      </w:r>
      <w:r>
        <w:rPr>
          <w:color w:val="000000"/>
        </w:rPr>
        <w:t xml:space="preserve"> will then review the data, and update any project GIS data sets and metadata accordingly.</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Check in the delivered products using the PACN project tracking application.</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Store the certified products together in the PACN Digital Library.</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Upload the certified data to the master project database.</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 xml:space="preserve">Notify the </w:t>
      </w:r>
      <w:r w:rsidR="008D6A51">
        <w:rPr>
          <w:color w:val="000000"/>
        </w:rPr>
        <w:t>project lead</w:t>
      </w:r>
      <w:r>
        <w:rPr>
          <w:color w:val="000000"/>
        </w:rPr>
        <w:t xml:space="preserve"> that the year’s data have been uploaded and processed successfully. The </w:t>
      </w:r>
      <w:r w:rsidR="008D6A51">
        <w:rPr>
          <w:color w:val="000000"/>
        </w:rPr>
        <w:t>project lead</w:t>
      </w:r>
      <w:r>
        <w:rPr>
          <w:color w:val="000000"/>
        </w:rPr>
        <w:t xml:space="preserve"> may then proceed with data summarization, analysis and reporting.</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 xml:space="preserve">Develop, parse and post the XML metadata record to the </w:t>
      </w:r>
      <w:r w:rsidR="000117A5">
        <w:rPr>
          <w:color w:val="000000"/>
        </w:rPr>
        <w:t>NR</w:t>
      </w:r>
      <w:r w:rsidR="00F458EC">
        <w:rPr>
          <w:color w:val="000000"/>
        </w:rPr>
        <w:t xml:space="preserve"> </w:t>
      </w:r>
      <w:r w:rsidR="000117A5">
        <w:rPr>
          <w:color w:val="000000"/>
        </w:rPr>
        <w:t>Info</w:t>
      </w:r>
      <w:r>
        <w:rPr>
          <w:color w:val="000000"/>
        </w:rPr>
        <w:t>.</w:t>
      </w:r>
    </w:p>
    <w:p w:rsidR="00390B7F" w:rsidRDefault="00390B7F" w:rsidP="00DC3873">
      <w:pPr>
        <w:numPr>
          <w:ilvl w:val="0"/>
          <w:numId w:val="79"/>
        </w:numPr>
        <w:autoSpaceDE w:val="0"/>
        <w:autoSpaceDN w:val="0"/>
        <w:adjustRightInd w:val="0"/>
        <w:spacing w:after="60" w:line="240" w:lineRule="atLeast"/>
        <w:ind w:left="778"/>
        <w:rPr>
          <w:color w:val="000000"/>
        </w:rPr>
      </w:pPr>
      <w:r>
        <w:rPr>
          <w:color w:val="000000"/>
        </w:rPr>
        <w:t xml:space="preserve">After a holding period of two years, the </w:t>
      </w:r>
      <w:r w:rsidR="0064786C">
        <w:rPr>
          <w:color w:val="000000"/>
        </w:rPr>
        <w:t>data manager</w:t>
      </w:r>
      <w:r>
        <w:rPr>
          <w:color w:val="000000"/>
        </w:rPr>
        <w:t xml:space="preserve"> will upload the certified data to </w:t>
      </w:r>
      <w:r w:rsidR="000117A5">
        <w:rPr>
          <w:color w:val="000000"/>
        </w:rPr>
        <w:t>NR</w:t>
      </w:r>
      <w:r w:rsidR="00F458EC">
        <w:rPr>
          <w:color w:val="000000"/>
        </w:rPr>
        <w:t xml:space="preserve"> </w:t>
      </w:r>
      <w:r w:rsidR="000117A5">
        <w:rPr>
          <w:color w:val="000000"/>
        </w:rPr>
        <w:t>Info</w:t>
      </w:r>
      <w:r>
        <w:rPr>
          <w:color w:val="000000"/>
        </w:rPr>
        <w:t xml:space="preserve">. </w:t>
      </w:r>
      <w:r>
        <w:t xml:space="preserve">This holding period is to protect professional authorship priority and to provide sufficient time to catch any undetected quality assurance problems. </w:t>
      </w:r>
      <w:r>
        <w:rPr>
          <w:color w:val="000000"/>
        </w:rPr>
        <w:t xml:space="preserve">See </w:t>
      </w:r>
      <w:r w:rsidRPr="00D17021">
        <w:rPr>
          <w:color w:val="000000"/>
        </w:rPr>
        <w:t>SOP #</w:t>
      </w:r>
      <w:r>
        <w:rPr>
          <w:color w:val="000000"/>
        </w:rPr>
        <w:t>20 “</w:t>
      </w:r>
      <w:r w:rsidRPr="00022F11">
        <w:rPr>
          <w:color w:val="000000"/>
        </w:rPr>
        <w:t>Product Posting and Distribution</w:t>
      </w:r>
      <w:r>
        <w:rPr>
          <w:color w:val="000000"/>
        </w:rPr>
        <w:t>.”</w:t>
      </w:r>
    </w:p>
    <w:p w:rsidR="00390B7F" w:rsidRPr="001A49B6" w:rsidRDefault="00390B7F" w:rsidP="001A49B6"/>
    <w:p w:rsidR="00390B7F" w:rsidRPr="00751959" w:rsidRDefault="00390B7F" w:rsidP="004D394E">
      <w:pPr>
        <w:pStyle w:val="SOP2nd"/>
      </w:pPr>
      <w:r w:rsidRPr="00751959">
        <w:t xml:space="preserve">Reports </w:t>
      </w:r>
      <w:r w:rsidRPr="002C7370">
        <w:t>and</w:t>
      </w:r>
      <w:r w:rsidRPr="00751959">
        <w:t xml:space="preserve"> Publications</w:t>
      </w:r>
    </w:p>
    <w:p w:rsidR="00D8050E" w:rsidRDefault="00D8050E" w:rsidP="00D8050E">
      <w:pPr>
        <w:autoSpaceDE w:val="0"/>
        <w:autoSpaceDN w:val="0"/>
        <w:adjustRightInd w:val="0"/>
        <w:rPr>
          <w:color w:val="000000"/>
        </w:rPr>
      </w:pPr>
      <w:r w:rsidRPr="00DA2157">
        <w:rPr>
          <w:color w:val="000000"/>
        </w:rPr>
        <w:t xml:space="preserve">Annual reports and trend analysis reports </w:t>
      </w:r>
      <w:r>
        <w:rPr>
          <w:color w:val="000000"/>
        </w:rPr>
        <w:t>will</w:t>
      </w:r>
      <w:r w:rsidRPr="00DA2157">
        <w:rPr>
          <w:color w:val="000000"/>
        </w:rPr>
        <w:t xml:space="preserve"> use the </w:t>
      </w:r>
      <w:r w:rsidRPr="00155381">
        <w:rPr>
          <w:color w:val="000000"/>
        </w:rPr>
        <w:t>NPS Natural Resource Publications</w:t>
      </w:r>
      <w:r w:rsidRPr="00DA2157">
        <w:rPr>
          <w:color w:val="000000"/>
        </w:rPr>
        <w:t xml:space="preserve"> template, a pre-formatted </w:t>
      </w:r>
      <w:r>
        <w:rPr>
          <w:color w:val="000000"/>
        </w:rPr>
        <w:t>M</w:t>
      </w:r>
      <w:r w:rsidR="000117A5">
        <w:rPr>
          <w:color w:val="000000"/>
        </w:rPr>
        <w:t>icrosoft</w:t>
      </w:r>
      <w:r w:rsidRPr="00DA2157">
        <w:rPr>
          <w:color w:val="000000"/>
        </w:rPr>
        <w:t xml:space="preserve"> Word template document based on current NPS formatting standards</w:t>
      </w:r>
      <w:r>
        <w:rPr>
          <w:color w:val="000000"/>
        </w:rPr>
        <w:t xml:space="preserve">. </w:t>
      </w:r>
      <w:r w:rsidRPr="00DA2157">
        <w:rPr>
          <w:color w:val="000000"/>
        </w:rPr>
        <w:t xml:space="preserve">Annual reports </w:t>
      </w:r>
      <w:r>
        <w:rPr>
          <w:color w:val="000000"/>
        </w:rPr>
        <w:t>will</w:t>
      </w:r>
      <w:r w:rsidRPr="00DA2157">
        <w:rPr>
          <w:color w:val="000000"/>
        </w:rPr>
        <w:t xml:space="preserve"> use the </w:t>
      </w:r>
      <w:r w:rsidRPr="00155381">
        <w:rPr>
          <w:color w:val="000000"/>
        </w:rPr>
        <w:t>Natural Resource Report</w:t>
      </w:r>
      <w:r w:rsidRPr="00DA2157">
        <w:rPr>
          <w:color w:val="000000"/>
        </w:rPr>
        <w:t xml:space="preserve"> </w:t>
      </w:r>
      <w:r>
        <w:rPr>
          <w:color w:val="000000"/>
        </w:rPr>
        <w:t xml:space="preserve">(NRR) </w:t>
      </w:r>
      <w:r w:rsidRPr="00DA2157">
        <w:rPr>
          <w:color w:val="000000"/>
        </w:rPr>
        <w:t>template</w:t>
      </w:r>
      <w:r>
        <w:rPr>
          <w:color w:val="000000"/>
        </w:rPr>
        <w:t xml:space="preserve"> or the Natural Resource Data Series (NRDS) template</w:t>
      </w:r>
      <w:r w:rsidRPr="00DA2157">
        <w:rPr>
          <w:color w:val="000000"/>
        </w:rPr>
        <w:t xml:space="preserve">, and trend analysis and other peer-reviewed technical reports </w:t>
      </w:r>
      <w:r>
        <w:rPr>
          <w:color w:val="000000"/>
        </w:rPr>
        <w:t>will</w:t>
      </w:r>
      <w:r w:rsidRPr="00DA2157">
        <w:rPr>
          <w:color w:val="000000"/>
        </w:rPr>
        <w:t xml:space="preserve"> use the </w:t>
      </w:r>
      <w:r w:rsidRPr="00155381">
        <w:rPr>
          <w:color w:val="000000"/>
        </w:rPr>
        <w:t>Natural Resource Technical Report</w:t>
      </w:r>
      <w:r w:rsidRPr="00DA2157">
        <w:rPr>
          <w:color w:val="000000"/>
        </w:rPr>
        <w:t xml:space="preserve"> </w:t>
      </w:r>
      <w:r>
        <w:rPr>
          <w:color w:val="000000"/>
        </w:rPr>
        <w:t xml:space="preserve">(NRTR) </w:t>
      </w:r>
      <w:r w:rsidRPr="00DA2157">
        <w:rPr>
          <w:color w:val="000000"/>
        </w:rPr>
        <w:t>template</w:t>
      </w:r>
      <w:r>
        <w:rPr>
          <w:color w:val="000000"/>
        </w:rPr>
        <w:t>. Templates and specific instructions for acquiring a series number and</w:t>
      </w:r>
      <w:r w:rsidRPr="00DA2157">
        <w:rPr>
          <w:color w:val="000000"/>
        </w:rPr>
        <w:t xml:space="preserve"> </w:t>
      </w:r>
      <w:r>
        <w:rPr>
          <w:color w:val="000000"/>
        </w:rPr>
        <w:t>other information about</w:t>
      </w:r>
      <w:r w:rsidRPr="00DA2157">
        <w:rPr>
          <w:color w:val="000000"/>
        </w:rPr>
        <w:t xml:space="preserve"> NPS</w:t>
      </w:r>
      <w:r>
        <w:rPr>
          <w:color w:val="000000"/>
        </w:rPr>
        <w:t xml:space="preserve"> </w:t>
      </w:r>
      <w:r w:rsidRPr="00DA2157">
        <w:rPr>
          <w:color w:val="000000"/>
        </w:rPr>
        <w:t xml:space="preserve">publication standards </w:t>
      </w:r>
      <w:r>
        <w:rPr>
          <w:color w:val="000000"/>
        </w:rPr>
        <w:t xml:space="preserve">can be found </w:t>
      </w:r>
      <w:r w:rsidRPr="00DA2157">
        <w:rPr>
          <w:color w:val="000000"/>
        </w:rPr>
        <w:t>at</w:t>
      </w:r>
      <w:r>
        <w:rPr>
          <w:color w:val="000000"/>
        </w:rPr>
        <w:t xml:space="preserve"> the NPS Natural Resources Publications website (NPS </w:t>
      </w:r>
      <w:r w:rsidR="000117A5">
        <w:rPr>
          <w:color w:val="000000"/>
        </w:rPr>
        <w:t>2011b</w:t>
      </w:r>
      <w:r>
        <w:rPr>
          <w:color w:val="000000"/>
        </w:rPr>
        <w:t>).</w:t>
      </w:r>
      <w:r w:rsidR="009F25D0">
        <w:rPr>
          <w:rStyle w:val="Hyperlink"/>
          <w:u w:val="none"/>
        </w:rPr>
        <w:t xml:space="preserve"> </w:t>
      </w:r>
      <w:r>
        <w:t xml:space="preserve">A summary of the process for publishing in the NRR, NRTR, and NRDS series, which is described more fully in </w:t>
      </w:r>
      <w:r>
        <w:rPr>
          <w:i/>
          <w:iCs/>
        </w:rPr>
        <w:t xml:space="preserve">Instructions to Authors </w:t>
      </w:r>
      <w:r w:rsidRPr="00B31C00">
        <w:rPr>
          <w:iCs/>
          <w:color w:val="000000"/>
        </w:rPr>
        <w:t xml:space="preserve">(NPS </w:t>
      </w:r>
      <w:r w:rsidR="000117A5" w:rsidRPr="00B31C00">
        <w:rPr>
          <w:iCs/>
          <w:color w:val="000000"/>
        </w:rPr>
        <w:t>20</w:t>
      </w:r>
      <w:r w:rsidR="000117A5">
        <w:rPr>
          <w:iCs/>
          <w:color w:val="000000"/>
        </w:rPr>
        <w:t>11b</w:t>
      </w:r>
      <w:r w:rsidRPr="00B31C00">
        <w:rPr>
          <w:iCs/>
          <w:color w:val="000000"/>
        </w:rPr>
        <w:t>)</w:t>
      </w:r>
      <w:r>
        <w:t>, is as follows:</w:t>
      </w:r>
    </w:p>
    <w:p w:rsidR="00D8050E" w:rsidRDefault="00D8050E" w:rsidP="00DC3873">
      <w:pPr>
        <w:numPr>
          <w:ilvl w:val="0"/>
          <w:numId w:val="99"/>
        </w:numPr>
        <w:autoSpaceDE w:val="0"/>
        <w:autoSpaceDN w:val="0"/>
        <w:adjustRightInd w:val="0"/>
        <w:spacing w:after="60"/>
        <w:rPr>
          <w:color w:val="000000"/>
        </w:rPr>
      </w:pPr>
      <w:r>
        <w:rPr>
          <w:color w:val="000000"/>
        </w:rPr>
        <w:t>Project lead prepares draft manuscript following style/formatting guidelines outlined in</w:t>
      </w:r>
      <w:r w:rsidRPr="00CF3146">
        <w:rPr>
          <w:color w:val="000000"/>
        </w:rPr>
        <w:t xml:space="preserve"> the </w:t>
      </w:r>
      <w:r w:rsidRPr="00CF3146">
        <w:rPr>
          <w:i/>
          <w:iCs/>
          <w:color w:val="000000"/>
        </w:rPr>
        <w:t>Instructions to Authors</w:t>
      </w:r>
      <w:r>
        <w:rPr>
          <w:i/>
          <w:iCs/>
          <w:color w:val="000000"/>
        </w:rPr>
        <w:t xml:space="preserve"> </w:t>
      </w:r>
      <w:r w:rsidRPr="00CF3146">
        <w:rPr>
          <w:iCs/>
          <w:color w:val="000000"/>
        </w:rPr>
        <w:t xml:space="preserve">(NPS </w:t>
      </w:r>
      <w:r w:rsidR="000117A5" w:rsidRPr="00CF3146">
        <w:rPr>
          <w:iCs/>
          <w:color w:val="000000"/>
        </w:rPr>
        <w:t>20</w:t>
      </w:r>
      <w:r w:rsidR="000117A5">
        <w:rPr>
          <w:iCs/>
          <w:color w:val="000000"/>
        </w:rPr>
        <w:t>11b</w:t>
      </w:r>
      <w:r w:rsidRPr="00CF3146">
        <w:rPr>
          <w:iCs/>
          <w:color w:val="000000"/>
        </w:rPr>
        <w:t>) and makes initial d</w:t>
      </w:r>
      <w:r w:rsidRPr="00CF3146">
        <w:rPr>
          <w:color w:val="000000"/>
        </w:rPr>
        <w:t xml:space="preserve">etermination to which series material is most appropriate. </w:t>
      </w:r>
      <w:r>
        <w:rPr>
          <w:iCs/>
          <w:color w:val="000000"/>
        </w:rPr>
        <w:t>Project l</w:t>
      </w:r>
      <w:r w:rsidRPr="00CF3146">
        <w:rPr>
          <w:iCs/>
          <w:color w:val="000000"/>
        </w:rPr>
        <w:t>ead submits dra</w:t>
      </w:r>
      <w:r w:rsidRPr="00CF3146">
        <w:rPr>
          <w:color w:val="000000"/>
        </w:rPr>
        <w:t>ft manuscript to the program manager.</w:t>
      </w:r>
    </w:p>
    <w:p w:rsidR="00D8050E" w:rsidRDefault="00D8050E" w:rsidP="00DC3873">
      <w:pPr>
        <w:numPr>
          <w:ilvl w:val="0"/>
          <w:numId w:val="99"/>
        </w:numPr>
        <w:autoSpaceDE w:val="0"/>
        <w:autoSpaceDN w:val="0"/>
        <w:adjustRightInd w:val="0"/>
        <w:spacing w:after="60"/>
        <w:rPr>
          <w:color w:val="000000"/>
        </w:rPr>
      </w:pPr>
      <w:r>
        <w:rPr>
          <w:color w:val="000000"/>
        </w:rPr>
        <w:t>Program m</w:t>
      </w:r>
      <w:r w:rsidRPr="00CF3146">
        <w:rPr>
          <w:color w:val="000000"/>
        </w:rPr>
        <w:t>anager reviews manuscript and obtains additional peer reviewers if necess</w:t>
      </w:r>
      <w:r>
        <w:rPr>
          <w:color w:val="000000"/>
        </w:rPr>
        <w:t xml:space="preserve">ary and then returns manuscript to project lead for revisions. </w:t>
      </w:r>
    </w:p>
    <w:p w:rsidR="00D8050E" w:rsidRDefault="00D8050E" w:rsidP="00DC3873">
      <w:pPr>
        <w:numPr>
          <w:ilvl w:val="0"/>
          <w:numId w:val="99"/>
        </w:numPr>
        <w:autoSpaceDE w:val="0"/>
        <w:autoSpaceDN w:val="0"/>
        <w:adjustRightInd w:val="0"/>
        <w:spacing w:after="60"/>
        <w:rPr>
          <w:color w:val="000000"/>
        </w:rPr>
      </w:pPr>
      <w:r w:rsidRPr="00160771">
        <w:rPr>
          <w:color w:val="000000"/>
        </w:rPr>
        <w:lastRenderedPageBreak/>
        <w:t xml:space="preserve">Project </w:t>
      </w:r>
      <w:r>
        <w:rPr>
          <w:color w:val="000000"/>
        </w:rPr>
        <w:t>l</w:t>
      </w:r>
      <w:r w:rsidRPr="00160771">
        <w:rPr>
          <w:color w:val="000000"/>
        </w:rPr>
        <w:t>ead revises manuscript and resubmits draft</w:t>
      </w:r>
      <w:r>
        <w:rPr>
          <w:color w:val="000000"/>
        </w:rPr>
        <w:t xml:space="preserve"> </w:t>
      </w:r>
      <w:r w:rsidRPr="00160771">
        <w:rPr>
          <w:color w:val="000000"/>
        </w:rPr>
        <w:t xml:space="preserve">manuscript and </w:t>
      </w:r>
      <w:r w:rsidRPr="00155510">
        <w:t xml:space="preserve">the </w:t>
      </w:r>
      <w:r w:rsidRPr="000117A5">
        <w:rPr>
          <w:i/>
        </w:rPr>
        <w:t>Manuscript Submittal Form</w:t>
      </w:r>
      <w:r w:rsidRPr="00155510">
        <w:t xml:space="preserve"> </w:t>
      </w:r>
      <w:r w:rsidRPr="000117A5">
        <w:rPr>
          <w:i/>
        </w:rPr>
        <w:t>and Checklist</w:t>
      </w:r>
      <w:r w:rsidRPr="00155510">
        <w:t xml:space="preserve"> </w:t>
      </w:r>
      <w:r>
        <w:t>to the program manager.</w:t>
      </w:r>
    </w:p>
    <w:p w:rsidR="00D8050E" w:rsidRDefault="00D8050E" w:rsidP="00DC3873">
      <w:pPr>
        <w:numPr>
          <w:ilvl w:val="0"/>
          <w:numId w:val="99"/>
        </w:numPr>
        <w:autoSpaceDE w:val="0"/>
        <w:autoSpaceDN w:val="0"/>
        <w:adjustRightInd w:val="0"/>
        <w:spacing w:after="60"/>
        <w:rPr>
          <w:color w:val="000000"/>
        </w:rPr>
      </w:pPr>
      <w:r>
        <w:t xml:space="preserve">Program manager submits approved draft manuscript </w:t>
      </w:r>
      <w:r w:rsidRPr="00160771">
        <w:rPr>
          <w:color w:val="000000"/>
        </w:rPr>
        <w:t xml:space="preserve">and </w:t>
      </w:r>
      <w:r w:rsidRPr="00155510">
        <w:t>the NRPM Manuscript Submittal Form and Checklist via email</w:t>
      </w:r>
      <w:r w:rsidRPr="00160771">
        <w:rPr>
          <w:color w:val="000000"/>
        </w:rPr>
        <w:t xml:space="preserve"> to the regional </w:t>
      </w:r>
      <w:r>
        <w:rPr>
          <w:color w:val="000000"/>
        </w:rPr>
        <w:t>Inventory and Monitoring Program (</w:t>
      </w:r>
      <w:r w:rsidRPr="00160771">
        <w:rPr>
          <w:color w:val="000000"/>
        </w:rPr>
        <w:t>I&amp;M</w:t>
      </w:r>
      <w:r>
        <w:rPr>
          <w:color w:val="000000"/>
        </w:rPr>
        <w:t>)</w:t>
      </w:r>
      <w:r w:rsidRPr="00160771">
        <w:rPr>
          <w:color w:val="000000"/>
        </w:rPr>
        <w:t xml:space="preserve"> coordinator.</w:t>
      </w:r>
    </w:p>
    <w:p w:rsidR="00D8050E" w:rsidRDefault="00D8050E" w:rsidP="00DC3873">
      <w:pPr>
        <w:numPr>
          <w:ilvl w:val="0"/>
          <w:numId w:val="99"/>
        </w:numPr>
        <w:autoSpaceDE w:val="0"/>
        <w:autoSpaceDN w:val="0"/>
        <w:adjustRightInd w:val="0"/>
        <w:spacing w:after="60"/>
        <w:rPr>
          <w:color w:val="000000"/>
        </w:rPr>
      </w:pPr>
      <w:r>
        <w:t xml:space="preserve">The regional I&amp;M coordinator assigns a </w:t>
      </w:r>
      <w:r w:rsidR="000117A5">
        <w:t>Peer Review Manager</w:t>
      </w:r>
      <w:r>
        <w:t xml:space="preserve"> (selected PWR program manager from a different network than the project lead) who then contacts the author and schedules a time for review</w:t>
      </w:r>
      <w:r w:rsidR="000117A5">
        <w:t>.</w:t>
      </w:r>
    </w:p>
    <w:p w:rsidR="00D8050E" w:rsidRDefault="00D8050E" w:rsidP="00DC3873">
      <w:pPr>
        <w:numPr>
          <w:ilvl w:val="0"/>
          <w:numId w:val="99"/>
        </w:numPr>
        <w:autoSpaceDE w:val="0"/>
        <w:autoSpaceDN w:val="0"/>
        <w:adjustRightInd w:val="0"/>
        <w:spacing w:after="60"/>
        <w:rPr>
          <w:color w:val="000000"/>
        </w:rPr>
      </w:pPr>
      <w:r>
        <w:rPr>
          <w:color w:val="000000"/>
        </w:rPr>
        <w:t xml:space="preserve">The </w:t>
      </w:r>
      <w:r w:rsidR="000117A5">
        <w:rPr>
          <w:color w:val="000000"/>
        </w:rPr>
        <w:t>Peer Review Manager</w:t>
      </w:r>
      <w:r>
        <w:rPr>
          <w:color w:val="000000"/>
        </w:rPr>
        <w:t xml:space="preserve"> reviews the manuscript for content, the quality of the initial reviews, and for compliance with formatting and organization. The Key Official may determine that additional content peer review is needed and or a Management Review. </w:t>
      </w:r>
    </w:p>
    <w:p w:rsidR="00D8050E" w:rsidRDefault="00D8050E" w:rsidP="00DC3873">
      <w:pPr>
        <w:numPr>
          <w:ilvl w:val="0"/>
          <w:numId w:val="99"/>
        </w:numPr>
        <w:autoSpaceDE w:val="0"/>
        <w:autoSpaceDN w:val="0"/>
        <w:adjustRightInd w:val="0"/>
        <w:spacing w:after="60"/>
        <w:rPr>
          <w:color w:val="000000"/>
        </w:rPr>
      </w:pPr>
      <w:r>
        <w:rPr>
          <w:color w:val="000000"/>
        </w:rPr>
        <w:t xml:space="preserve">Once the </w:t>
      </w:r>
      <w:r w:rsidR="000117A5">
        <w:rPr>
          <w:color w:val="000000"/>
        </w:rPr>
        <w:t>Peer Review Manager</w:t>
      </w:r>
      <w:r>
        <w:rPr>
          <w:color w:val="000000"/>
        </w:rPr>
        <w:t xml:space="preserve"> is satisfied that reviewer comments have been adequately </w:t>
      </w:r>
      <w:r w:rsidRPr="00CF3146">
        <w:rPr>
          <w:color w:val="000000"/>
        </w:rPr>
        <w:t>incorporated and the report meets the minimum standards for the series, the report is</w:t>
      </w:r>
      <w:r>
        <w:rPr>
          <w:color w:val="000000"/>
        </w:rPr>
        <w:t xml:space="preserve"> </w:t>
      </w:r>
      <w:r w:rsidRPr="00CF3146">
        <w:rPr>
          <w:color w:val="000000"/>
        </w:rPr>
        <w:t xml:space="preserve">approved for publication in one of the series. The </w:t>
      </w:r>
      <w:r>
        <w:rPr>
          <w:color w:val="000000"/>
        </w:rPr>
        <w:t>project lead</w:t>
      </w:r>
      <w:r w:rsidRPr="00CF3146">
        <w:rPr>
          <w:color w:val="000000"/>
        </w:rPr>
        <w:t xml:space="preserve"> or </w:t>
      </w:r>
      <w:r>
        <w:rPr>
          <w:color w:val="000000"/>
        </w:rPr>
        <w:t>program manager</w:t>
      </w:r>
      <w:r w:rsidRPr="00CF3146">
        <w:rPr>
          <w:color w:val="000000"/>
        </w:rPr>
        <w:t xml:space="preserve"> then requests report numbers from the Natural Resources Program Center (NRPC) office in Fort Collins.</w:t>
      </w:r>
    </w:p>
    <w:p w:rsidR="000117A5" w:rsidRDefault="00D8050E" w:rsidP="00DC3873">
      <w:pPr>
        <w:numPr>
          <w:ilvl w:val="0"/>
          <w:numId w:val="99"/>
        </w:numPr>
        <w:autoSpaceDE w:val="0"/>
        <w:autoSpaceDN w:val="0"/>
        <w:adjustRightInd w:val="0"/>
        <w:spacing w:after="60"/>
        <w:rPr>
          <w:color w:val="000000"/>
        </w:rPr>
      </w:pPr>
      <w:r w:rsidRPr="00CF3146">
        <w:rPr>
          <w:color w:val="000000"/>
        </w:rPr>
        <w:t>Once the report nu</w:t>
      </w:r>
      <w:r w:rsidRPr="00B25435">
        <w:rPr>
          <w:color w:val="000000"/>
        </w:rPr>
        <w:t xml:space="preserve">mbers are added the </w:t>
      </w:r>
      <w:r>
        <w:rPr>
          <w:color w:val="000000"/>
        </w:rPr>
        <w:t>project lead</w:t>
      </w:r>
      <w:r w:rsidRPr="00B25435">
        <w:rPr>
          <w:color w:val="000000"/>
        </w:rPr>
        <w:t xml:space="preserve"> produces a PDF (portable docume</w:t>
      </w:r>
      <w:r w:rsidRPr="00CF3146">
        <w:rPr>
          <w:color w:val="000000"/>
        </w:rPr>
        <w:t xml:space="preserve">nt </w:t>
      </w:r>
      <w:r w:rsidRPr="00B25435">
        <w:rPr>
          <w:color w:val="000000"/>
        </w:rPr>
        <w:t xml:space="preserve">format) version of the publication, </w:t>
      </w:r>
      <w:r w:rsidR="000117A5">
        <w:rPr>
          <w:color w:val="000000"/>
        </w:rPr>
        <w:t>uploads the file to the PACN Digital Library submissions folder, and sends a printout to each park curator.</w:t>
      </w:r>
    </w:p>
    <w:p w:rsidR="000117A5" w:rsidRDefault="000117A5" w:rsidP="00DC3873">
      <w:pPr>
        <w:numPr>
          <w:ilvl w:val="0"/>
          <w:numId w:val="99"/>
        </w:numPr>
        <w:autoSpaceDE w:val="0"/>
        <w:autoSpaceDN w:val="0"/>
        <w:adjustRightInd w:val="0"/>
        <w:spacing w:after="60"/>
        <w:rPr>
          <w:color w:val="000000"/>
        </w:rPr>
      </w:pPr>
      <w:r>
        <w:rPr>
          <w:color w:val="000000"/>
        </w:rPr>
        <w:t>The data manager or a designee creates a bibliographic record and uploads the PDF document to NR</w:t>
      </w:r>
      <w:r w:rsidR="00F458EC">
        <w:rPr>
          <w:color w:val="000000"/>
        </w:rPr>
        <w:t xml:space="preserve"> </w:t>
      </w:r>
      <w:r>
        <w:rPr>
          <w:color w:val="000000"/>
        </w:rPr>
        <w:t xml:space="preserve">Info according to document sensitivity. </w:t>
      </w:r>
    </w:p>
    <w:p w:rsidR="00390B7F" w:rsidRPr="001A49B6" w:rsidRDefault="00390B7F" w:rsidP="001A49B6"/>
    <w:p w:rsidR="00390B7F" w:rsidRPr="00D863B0" w:rsidRDefault="00390B7F" w:rsidP="004D394E">
      <w:pPr>
        <w:pStyle w:val="SOP2nd"/>
      </w:pPr>
      <w:r w:rsidRPr="00D863B0">
        <w:t>File naming conventions</w:t>
      </w:r>
    </w:p>
    <w:p w:rsidR="00390B7F" w:rsidRDefault="00390B7F" w:rsidP="00390B7F">
      <w:r>
        <w:t>In all cases, digital file names should follow these guidelines:</w:t>
      </w:r>
    </w:p>
    <w:p w:rsidR="00390B7F" w:rsidRDefault="00390B7F" w:rsidP="00DC3873">
      <w:pPr>
        <w:numPr>
          <w:ilvl w:val="0"/>
          <w:numId w:val="75"/>
        </w:numPr>
        <w:spacing w:after="60"/>
      </w:pPr>
      <w:r>
        <w:t>No spaces or special characters in the file name</w:t>
      </w:r>
    </w:p>
    <w:p w:rsidR="00390B7F" w:rsidRDefault="00390B7F" w:rsidP="00DC3873">
      <w:pPr>
        <w:numPr>
          <w:ilvl w:val="0"/>
          <w:numId w:val="75"/>
        </w:numPr>
        <w:spacing w:after="60"/>
      </w:pPr>
      <w:r>
        <w:t xml:space="preserve">Use the underscore (“_”) character to separate file name components </w:t>
      </w:r>
    </w:p>
    <w:p w:rsidR="00390B7F" w:rsidRDefault="00390B7F" w:rsidP="00DC3873">
      <w:pPr>
        <w:numPr>
          <w:ilvl w:val="0"/>
          <w:numId w:val="75"/>
        </w:numPr>
        <w:spacing w:after="60"/>
      </w:pPr>
      <w:r>
        <w:t>Try to limit file names to 30 characters or fewer, up to a maximum of 50 characters</w:t>
      </w:r>
    </w:p>
    <w:p w:rsidR="00390B7F" w:rsidRDefault="00390B7F" w:rsidP="00DC3873">
      <w:pPr>
        <w:numPr>
          <w:ilvl w:val="0"/>
          <w:numId w:val="75"/>
        </w:numPr>
        <w:spacing w:after="60"/>
      </w:pPr>
      <w:r>
        <w:t>As appropriate, include the project name (e.g., “Plant_Communities”), network code (“PACN”) or park code, and year in the file name.</w:t>
      </w:r>
    </w:p>
    <w:p w:rsidR="00390B7F" w:rsidRDefault="00390B7F" w:rsidP="00390B7F"/>
    <w:p w:rsidR="00390B7F" w:rsidRPr="008F6D2C" w:rsidRDefault="00390B7F" w:rsidP="008F6D2C">
      <w:pPr>
        <w:rPr>
          <w:i/>
        </w:rPr>
      </w:pPr>
      <w:r w:rsidRPr="008F6D2C">
        <w:rPr>
          <w:i/>
        </w:rPr>
        <w:t>Examples:</w:t>
      </w:r>
    </w:p>
    <w:p w:rsidR="00390B7F" w:rsidRDefault="00390B7F" w:rsidP="00DC3873">
      <w:pPr>
        <w:numPr>
          <w:ilvl w:val="0"/>
          <w:numId w:val="76"/>
        </w:numPr>
      </w:pPr>
      <w:r w:rsidRPr="00CF3A2D">
        <w:t>PACN_</w:t>
      </w:r>
      <w:r>
        <w:t>Plant_Communities</w:t>
      </w:r>
      <w:r w:rsidRPr="00CF3A2D">
        <w:t>_</w:t>
      </w:r>
      <w:r w:rsidR="000117A5" w:rsidRPr="00CF3A2D">
        <w:t>20</w:t>
      </w:r>
      <w:r w:rsidR="000117A5">
        <w:t>11</w:t>
      </w:r>
      <w:r w:rsidRPr="00CF3A2D">
        <w:t>_Annual_report.pdf</w:t>
      </w:r>
    </w:p>
    <w:p w:rsidR="00D8050E" w:rsidRDefault="00D8050E" w:rsidP="00D8050E"/>
    <w:p w:rsidR="00D8050E" w:rsidRDefault="00D8050E" w:rsidP="00D8050E">
      <w:pPr>
        <w:pStyle w:val="SOP2nd"/>
      </w:pPr>
      <w:r>
        <w:t>Literature Cited</w:t>
      </w:r>
    </w:p>
    <w:p w:rsidR="00D8050E" w:rsidRDefault="00D8050E" w:rsidP="00D8050E">
      <w:pPr>
        <w:spacing w:after="240"/>
        <w:ind w:left="720" w:hanging="720"/>
        <w:rPr>
          <w:noProof/>
        </w:rPr>
      </w:pPr>
      <w:r>
        <w:t>National Park Service (NPS). 2001. Director's Orders and Related Documents</w:t>
      </w:r>
      <w:r w:rsidR="000117A5">
        <w:t xml:space="preserve"> website</w:t>
      </w:r>
      <w:r>
        <w:t>. http://home.nps.gov/applications/npspolicy/DOrders.cfm (accessed 1 Oct 2007).</w:t>
      </w:r>
    </w:p>
    <w:p w:rsidR="000117A5" w:rsidRDefault="000117A5" w:rsidP="000117A5">
      <w:pPr>
        <w:keepLines/>
        <w:spacing w:after="240"/>
        <w:ind w:left="720" w:hanging="720"/>
        <w:rPr>
          <w:noProof/>
        </w:rPr>
      </w:pPr>
      <w:r>
        <w:rPr>
          <w:noProof/>
        </w:rPr>
        <w:t xml:space="preserve">National Park Service (NPS). 2010. Pacific Island Network: Data Management Guidance Documents website. </w:t>
      </w:r>
      <w:hyperlink r:id="rId308" w:history="1">
        <w:r w:rsidRPr="00794681">
          <w:rPr>
            <w:rStyle w:val="Hyperlink"/>
            <w:noProof/>
          </w:rPr>
          <w:t>http://science.nature.nps.gov/im/units/pacn/data/data_sop.cfm</w:t>
        </w:r>
      </w:hyperlink>
      <w:r>
        <w:rPr>
          <w:noProof/>
        </w:rPr>
        <w:t xml:space="preserve"> (accessed on 26 April 2011).</w:t>
      </w:r>
    </w:p>
    <w:p w:rsidR="000117A5" w:rsidRDefault="000117A5" w:rsidP="000117A5">
      <w:pPr>
        <w:spacing w:after="240"/>
        <w:ind w:left="720" w:hanging="720"/>
        <w:rPr>
          <w:noProof/>
        </w:rPr>
      </w:pPr>
      <w:r>
        <w:t xml:space="preserve">National Park Service (NPS). 2011a. National Resource Information Portal website. </w:t>
      </w:r>
      <w:hyperlink r:id="rId309" w:history="1">
        <w:r w:rsidRPr="007232B5">
          <w:rPr>
            <w:rStyle w:val="Hyperlink"/>
          </w:rPr>
          <w:t>https://nrinfo.nps.gov/Home.mvc/showWelcomePage</w:t>
        </w:r>
      </w:hyperlink>
      <w:r>
        <w:t xml:space="preserve"> (accessed on 26 April 2011).</w:t>
      </w:r>
    </w:p>
    <w:p w:rsidR="000117A5" w:rsidRDefault="000117A5" w:rsidP="000117A5">
      <w:pPr>
        <w:spacing w:after="240"/>
        <w:ind w:left="720" w:hanging="720"/>
        <w:rPr>
          <w:noProof/>
        </w:rPr>
      </w:pPr>
      <w:r>
        <w:lastRenderedPageBreak/>
        <w:t xml:space="preserve">National Park Service (NPS). 2011b. Natural Resource Publication Management website. </w:t>
      </w:r>
      <w:hyperlink r:id="rId310" w:history="1">
        <w:r w:rsidRPr="007232B5">
          <w:rPr>
            <w:rStyle w:val="Hyperlink"/>
          </w:rPr>
          <w:t>http://www.nature.nps.gov/publications/NRPM/</w:t>
        </w:r>
      </w:hyperlink>
      <w:r>
        <w:t xml:space="preserve"> (accessed on 26 April 2011).</w:t>
      </w:r>
    </w:p>
    <w:p w:rsidR="00D8050E" w:rsidRPr="006E2E4B" w:rsidRDefault="00D8050E" w:rsidP="00D8050E"/>
    <w:p w:rsidR="00C10363" w:rsidRDefault="00C10363" w:rsidP="00390B7F">
      <w:pPr>
        <w:pStyle w:val="Heading1"/>
        <w:rPr>
          <w:rFonts w:cs="Arial"/>
          <w:szCs w:val="32"/>
        </w:rPr>
        <w:sectPr w:rsidR="00C10363" w:rsidSect="006E2E4B">
          <w:footerReference w:type="default" r:id="rId311"/>
          <w:footnotePr>
            <w:numRestart w:val="eachSect"/>
          </w:footnotePr>
          <w:pgSz w:w="12240" w:h="15840" w:code="1"/>
          <w:pgMar w:top="1440" w:right="1440" w:bottom="1440" w:left="1440" w:header="720" w:footer="720" w:gutter="0"/>
          <w:pgNumType w:start="1" w:chapStyle="1"/>
          <w:cols w:space="720"/>
          <w:docGrid w:linePitch="360"/>
        </w:sectPr>
      </w:pPr>
      <w:bookmarkStart w:id="2760" w:name="_Toc242255191"/>
    </w:p>
    <w:p w:rsidR="001F42C3" w:rsidRDefault="00390B7F" w:rsidP="001F42C3">
      <w:pPr>
        <w:pStyle w:val="SOPTitle"/>
      </w:pPr>
      <w:bookmarkStart w:id="2761" w:name="SOP20"/>
      <w:r w:rsidRPr="00EB2422">
        <w:lastRenderedPageBreak/>
        <w:t>Standard Operating Procedure (SOP) #20</w:t>
      </w:r>
    </w:p>
    <w:p w:rsidR="00390B7F" w:rsidRPr="00EB2422" w:rsidRDefault="00390B7F" w:rsidP="001F42C3">
      <w:pPr>
        <w:pStyle w:val="SOPSubtitle"/>
      </w:pPr>
      <w:bookmarkStart w:id="2762" w:name="_Toc266424474"/>
      <w:bookmarkStart w:id="2763" w:name="_Toc266424739"/>
      <w:bookmarkStart w:id="2764" w:name="_Toc266709728"/>
      <w:bookmarkEnd w:id="2761"/>
      <w:r w:rsidRPr="00EB2422">
        <w:t>Product Posting and Distribution</w:t>
      </w:r>
      <w:bookmarkEnd w:id="2760"/>
      <w:bookmarkEnd w:id="2762"/>
      <w:bookmarkEnd w:id="2763"/>
      <w:bookmarkEnd w:id="2764"/>
    </w:p>
    <w:p w:rsidR="00390B7F" w:rsidRDefault="00390B7F" w:rsidP="00390B7F">
      <w:r>
        <w:t>Version 1.0 (</w:t>
      </w:r>
      <w:r w:rsidR="00C21A6C">
        <w:t>January 28, 2011</w:t>
      </w:r>
      <w:r>
        <w:t>)</w:t>
      </w:r>
    </w:p>
    <w:p w:rsidR="00390B7F" w:rsidRDefault="00390B7F" w:rsidP="00390B7F"/>
    <w:p w:rsidR="001F42C3" w:rsidRDefault="001F42C3" w:rsidP="001A49B6">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1F42C3" w:rsidRPr="0097335F" w:rsidTr="009D3A7D">
        <w:tc>
          <w:tcPr>
            <w:tcW w:w="1210" w:type="dxa"/>
            <w:vAlign w:val="center"/>
          </w:tcPr>
          <w:p w:rsidR="001F42C3" w:rsidRPr="0097335F" w:rsidRDefault="001F42C3" w:rsidP="009D3A7D">
            <w:pPr>
              <w:pStyle w:val="BodyText"/>
              <w:jc w:val="center"/>
              <w:rPr>
                <w:b/>
                <w:sz w:val="20"/>
                <w:szCs w:val="20"/>
              </w:rPr>
            </w:pPr>
            <w:r w:rsidRPr="0097335F">
              <w:rPr>
                <w:b/>
                <w:sz w:val="20"/>
                <w:szCs w:val="20"/>
              </w:rPr>
              <w:t>Version #</w:t>
            </w:r>
          </w:p>
        </w:tc>
        <w:tc>
          <w:tcPr>
            <w:tcW w:w="1385" w:type="dxa"/>
            <w:vAlign w:val="center"/>
          </w:tcPr>
          <w:p w:rsidR="001F42C3" w:rsidRPr="0097335F" w:rsidRDefault="001F42C3" w:rsidP="009D3A7D">
            <w:pPr>
              <w:pStyle w:val="BodyText"/>
              <w:jc w:val="center"/>
              <w:rPr>
                <w:b/>
                <w:sz w:val="20"/>
                <w:szCs w:val="20"/>
              </w:rPr>
            </w:pPr>
            <w:r w:rsidRPr="0097335F">
              <w:rPr>
                <w:b/>
                <w:sz w:val="20"/>
                <w:szCs w:val="20"/>
              </w:rPr>
              <w:t>Date</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Revised by</w:t>
            </w:r>
          </w:p>
        </w:tc>
        <w:tc>
          <w:tcPr>
            <w:tcW w:w="2160" w:type="dxa"/>
            <w:vAlign w:val="center"/>
          </w:tcPr>
          <w:p w:rsidR="001F42C3" w:rsidRPr="0097335F" w:rsidRDefault="001F42C3" w:rsidP="009D3A7D">
            <w:pPr>
              <w:pStyle w:val="BodyText"/>
              <w:jc w:val="center"/>
              <w:rPr>
                <w:b/>
                <w:sz w:val="20"/>
                <w:szCs w:val="20"/>
              </w:rPr>
            </w:pPr>
            <w:r w:rsidRPr="0097335F">
              <w:rPr>
                <w:b/>
                <w:sz w:val="20"/>
                <w:szCs w:val="20"/>
              </w:rPr>
              <w:t>Changes</w:t>
            </w:r>
          </w:p>
        </w:tc>
        <w:tc>
          <w:tcPr>
            <w:tcW w:w="2340" w:type="dxa"/>
            <w:vAlign w:val="center"/>
          </w:tcPr>
          <w:p w:rsidR="001F42C3" w:rsidRPr="0097335F" w:rsidRDefault="001F42C3" w:rsidP="009D3A7D">
            <w:pPr>
              <w:pStyle w:val="BodyText"/>
              <w:jc w:val="center"/>
              <w:rPr>
                <w:b/>
                <w:sz w:val="20"/>
                <w:szCs w:val="20"/>
              </w:rPr>
            </w:pPr>
            <w:r w:rsidRPr="0097335F">
              <w:rPr>
                <w:b/>
                <w:sz w:val="20"/>
                <w:szCs w:val="20"/>
              </w:rPr>
              <w:t>Justification</w:t>
            </w:r>
          </w:p>
        </w:tc>
      </w:tr>
      <w:tr w:rsidR="001F42C3" w:rsidTr="009D3A7D">
        <w:trPr>
          <w:trHeight w:val="188"/>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r w:rsidR="001F42C3" w:rsidTr="009D3A7D">
        <w:trPr>
          <w:trHeight w:val="144"/>
        </w:trPr>
        <w:tc>
          <w:tcPr>
            <w:tcW w:w="1210" w:type="dxa"/>
          </w:tcPr>
          <w:p w:rsidR="001F42C3" w:rsidRDefault="001F42C3" w:rsidP="009D3A7D">
            <w:pPr>
              <w:pStyle w:val="BodyText"/>
            </w:pPr>
          </w:p>
        </w:tc>
        <w:tc>
          <w:tcPr>
            <w:tcW w:w="1385" w:type="dxa"/>
          </w:tcPr>
          <w:p w:rsidR="001F42C3" w:rsidRDefault="001F42C3" w:rsidP="009D3A7D">
            <w:pPr>
              <w:pStyle w:val="BodyText"/>
            </w:pPr>
          </w:p>
        </w:tc>
        <w:tc>
          <w:tcPr>
            <w:tcW w:w="2340" w:type="dxa"/>
          </w:tcPr>
          <w:p w:rsidR="001F42C3" w:rsidRDefault="001F42C3" w:rsidP="009D3A7D">
            <w:pPr>
              <w:pStyle w:val="BodyText"/>
            </w:pPr>
          </w:p>
        </w:tc>
        <w:tc>
          <w:tcPr>
            <w:tcW w:w="2160" w:type="dxa"/>
          </w:tcPr>
          <w:p w:rsidR="001F42C3" w:rsidRDefault="001F42C3" w:rsidP="009D3A7D">
            <w:pPr>
              <w:pStyle w:val="BodyText"/>
            </w:pPr>
          </w:p>
        </w:tc>
        <w:tc>
          <w:tcPr>
            <w:tcW w:w="2340" w:type="dxa"/>
          </w:tcPr>
          <w:p w:rsidR="001F42C3" w:rsidRDefault="001F42C3" w:rsidP="009D3A7D">
            <w:pPr>
              <w:pStyle w:val="BodyText"/>
            </w:pPr>
          </w:p>
        </w:tc>
      </w:tr>
    </w:tbl>
    <w:p w:rsidR="001F42C3" w:rsidRDefault="001F42C3" w:rsidP="001F42C3"/>
    <w:p w:rsidR="001F42C3" w:rsidRDefault="001F42C3" w:rsidP="001F42C3">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1F42C3" w:rsidRDefault="001F42C3" w:rsidP="001F42C3"/>
    <w:p w:rsidR="00390B7F" w:rsidRDefault="00390B7F" w:rsidP="004D394E">
      <w:pPr>
        <w:pStyle w:val="SOP2nd"/>
      </w:pPr>
      <w:r w:rsidRPr="00BF5CF0">
        <w:t>Purpose</w:t>
      </w:r>
    </w:p>
    <w:p w:rsidR="00390B7F" w:rsidRDefault="00390B7F" w:rsidP="00390B7F">
      <w:r w:rsidRPr="00D73AD0">
        <w:t xml:space="preserve">This </w:t>
      </w:r>
      <w:r w:rsidR="00FA727E">
        <w:t>SOP</w:t>
      </w:r>
      <w:r>
        <w:t xml:space="preserve"> provides details on the process of posting and otherwise distributing finalized data, reports and other project deliverables</w:t>
      </w:r>
      <w:r w:rsidR="00FA727E">
        <w:t xml:space="preserve"> related to Pacific Island Network (PACN) focal terrestrial plant communities monitoring</w:t>
      </w:r>
      <w:r>
        <w:t xml:space="preserve">. For a complete list of project deliverables, refer to </w:t>
      </w:r>
      <w:r w:rsidRPr="00987924">
        <w:t>SOP #</w:t>
      </w:r>
      <w:r>
        <w:t>19 “</w:t>
      </w:r>
      <w:r w:rsidRPr="00E56B1A">
        <w:t>Product Delivery Specifications</w:t>
      </w:r>
      <w:r>
        <w:t xml:space="preserve"> and Schedule.”</w:t>
      </w:r>
    </w:p>
    <w:p w:rsidR="00390B7F" w:rsidRDefault="00390B7F" w:rsidP="00390B7F"/>
    <w:p w:rsidR="00390B7F" w:rsidRDefault="00390B7F" w:rsidP="004D394E">
      <w:pPr>
        <w:pStyle w:val="SOP2nd"/>
      </w:pPr>
      <w:r w:rsidRPr="006A2571">
        <w:t>Product posting and distribution</w:t>
      </w:r>
    </w:p>
    <w:p w:rsidR="000117A5" w:rsidRDefault="000117A5" w:rsidP="000117A5">
      <w:r>
        <w:t>Once digital products have been delivered and processed, the data manager will post the products to the Natural Resource Information Portal</w:t>
      </w:r>
      <w:r>
        <w:rPr>
          <w:rStyle w:val="FootnoteReference"/>
        </w:rPr>
        <w:t xml:space="preserve"> </w:t>
      </w:r>
      <w:r>
        <w:t>(NR</w:t>
      </w:r>
      <w:r w:rsidR="00F458EC">
        <w:t xml:space="preserve"> </w:t>
      </w:r>
      <w:r>
        <w:t>Info). NR</w:t>
      </w:r>
      <w:r w:rsidR="00F458EC">
        <w:t xml:space="preserve"> </w:t>
      </w:r>
      <w:r>
        <w:t>Info (NPS 2011) is the NPS clearinghouse for natural resource products that are available to the public. The following sets of products are available in NR</w:t>
      </w:r>
      <w:r w:rsidR="00F458EC">
        <w:t xml:space="preserve"> </w:t>
      </w:r>
      <w:r>
        <w:t>Info:</w:t>
      </w:r>
    </w:p>
    <w:p w:rsidR="000117A5" w:rsidRDefault="000117A5" w:rsidP="000117A5"/>
    <w:p w:rsidR="000117A5" w:rsidRDefault="000117A5" w:rsidP="000117A5">
      <w:pPr>
        <w:numPr>
          <w:ilvl w:val="0"/>
          <w:numId w:val="81"/>
        </w:numPr>
      </w:pPr>
      <w:r>
        <w:t>Full metadata records and datasets will be posted to the References service within NR</w:t>
      </w:r>
      <w:r w:rsidR="00F458EC">
        <w:t xml:space="preserve"> </w:t>
      </w:r>
      <w:r>
        <w:t xml:space="preserve">Info and made available to the public. </w:t>
      </w:r>
    </w:p>
    <w:p w:rsidR="000117A5" w:rsidRDefault="000117A5" w:rsidP="000117A5">
      <w:pPr>
        <w:numPr>
          <w:ilvl w:val="0"/>
          <w:numId w:val="81"/>
        </w:numPr>
      </w:pPr>
      <w:r>
        <w:t xml:space="preserve">A record for reports and other publications will be created in the Reference service.  The digital report file in PDF format will then be uploaded and linked to the reference record. </w:t>
      </w:r>
    </w:p>
    <w:p w:rsidR="000117A5" w:rsidRDefault="000117A5" w:rsidP="000117A5">
      <w:pPr>
        <w:numPr>
          <w:ilvl w:val="0"/>
          <w:numId w:val="81"/>
        </w:numPr>
      </w:pPr>
      <w:r>
        <w:t>Species observations will be extracted from the database and entered into the Biology service which is the NPS database and application for maintaining park-specific species lists and observation data.</w:t>
      </w:r>
    </w:p>
    <w:p w:rsidR="000117A5" w:rsidRDefault="000117A5" w:rsidP="000117A5"/>
    <w:p w:rsidR="000117A5" w:rsidRDefault="000117A5" w:rsidP="000117A5">
      <w:pPr>
        <w:autoSpaceDE w:val="0"/>
        <w:autoSpaceDN w:val="0"/>
        <w:adjustRightInd w:val="0"/>
        <w:spacing w:line="240" w:lineRule="atLeast"/>
        <w:rPr>
          <w:color w:val="000000"/>
        </w:rPr>
      </w:pPr>
      <w:r>
        <w:rPr>
          <w:color w:val="000000"/>
        </w:rPr>
        <w:t>NR</w:t>
      </w:r>
      <w:r w:rsidR="00F458EC">
        <w:rPr>
          <w:color w:val="000000"/>
        </w:rPr>
        <w:t xml:space="preserve"> </w:t>
      </w:r>
      <w:r>
        <w:rPr>
          <w:color w:val="000000"/>
        </w:rPr>
        <w:t>Info serves as the primary mechanism for sharing reports, data, and other project deliverables with other agencies, organizations, and the general public.</w:t>
      </w:r>
    </w:p>
    <w:p w:rsidR="00390B7F" w:rsidRDefault="00390B7F" w:rsidP="00390B7F">
      <w:pPr>
        <w:autoSpaceDE w:val="0"/>
        <w:autoSpaceDN w:val="0"/>
        <w:adjustRightInd w:val="0"/>
        <w:spacing w:line="240" w:lineRule="atLeast"/>
        <w:rPr>
          <w:color w:val="000000"/>
        </w:rPr>
      </w:pPr>
    </w:p>
    <w:p w:rsidR="00390B7F" w:rsidRDefault="00390B7F" w:rsidP="00D74E2A">
      <w:pPr>
        <w:pStyle w:val="SOP3rd"/>
      </w:pPr>
      <w:r>
        <w:t>Holding period for project data</w:t>
      </w:r>
    </w:p>
    <w:p w:rsidR="00390B7F" w:rsidRDefault="00390B7F" w:rsidP="00390B7F">
      <w:r>
        <w:t xml:space="preserve">To protect professional authorship priority and to provide sufficient time to complete quality assurance measures, there is a 2-year holding period before posting or otherwise distributing finalized data. This means that certified data sets are first posted to publicly-accessible websites (i.e., </w:t>
      </w:r>
      <w:r w:rsidR="000117A5">
        <w:t>NR</w:t>
      </w:r>
      <w:r w:rsidR="00F458EC">
        <w:t xml:space="preserve"> </w:t>
      </w:r>
      <w:r w:rsidR="000117A5">
        <w:t>Info</w:t>
      </w:r>
      <w:r>
        <w:t xml:space="preserve">) approximately 24 months after they are collected (e.g., data collected in June </w:t>
      </w:r>
      <w:r w:rsidR="000117A5">
        <w:t xml:space="preserve">2011 </w:t>
      </w:r>
      <w:r>
        <w:t xml:space="preserve">becomes generally available through </w:t>
      </w:r>
      <w:r w:rsidR="000117A5">
        <w:t>NR</w:t>
      </w:r>
      <w:r w:rsidR="00F458EC">
        <w:t xml:space="preserve"> </w:t>
      </w:r>
      <w:r w:rsidR="000117A5">
        <w:t>Info</w:t>
      </w:r>
      <w:r>
        <w:t xml:space="preserve"> in June </w:t>
      </w:r>
      <w:r w:rsidR="000117A5">
        <w:t>2013</w:t>
      </w:r>
      <w:r>
        <w:t xml:space="preserve">). In certain circumstances, and at the discretion of the </w:t>
      </w:r>
      <w:r w:rsidR="008D6A51">
        <w:t>project lead</w:t>
      </w:r>
      <w:r w:rsidR="008219C9">
        <w:t xml:space="preserve"> and park b</w:t>
      </w:r>
      <w:r>
        <w:t>iologists, data may be shared before a full two years have elapsed.</w:t>
      </w:r>
    </w:p>
    <w:p w:rsidR="00390B7F" w:rsidRDefault="00390B7F" w:rsidP="00390B7F"/>
    <w:p w:rsidR="00390B7F" w:rsidRDefault="00390B7F" w:rsidP="00390B7F">
      <w:r>
        <w:t xml:space="preserve">Note:  This hold only applies to raw data; all metadata, reports or other products are to be posted to </w:t>
      </w:r>
      <w:r w:rsidR="000117A5">
        <w:t>NR</w:t>
      </w:r>
      <w:r w:rsidR="000F21DB">
        <w:t xml:space="preserve"> </w:t>
      </w:r>
      <w:r w:rsidR="000117A5">
        <w:t>Info</w:t>
      </w:r>
      <w:r>
        <w:t xml:space="preserve"> in a timely manner as they are received and processed.</w:t>
      </w:r>
    </w:p>
    <w:p w:rsidR="00390B7F" w:rsidRDefault="00390B7F" w:rsidP="00390B7F"/>
    <w:p w:rsidR="00390B7F" w:rsidRPr="00D45780" w:rsidRDefault="00390B7F" w:rsidP="004D394E">
      <w:pPr>
        <w:pStyle w:val="SOP2nd"/>
      </w:pPr>
      <w:r w:rsidRPr="00D45780">
        <w:t xml:space="preserve">Responding to </w:t>
      </w:r>
      <w:r>
        <w:t>Data R</w:t>
      </w:r>
      <w:r w:rsidRPr="00D45780">
        <w:t>equests</w:t>
      </w:r>
    </w:p>
    <w:p w:rsidR="00390B7F" w:rsidRDefault="00390B7F" w:rsidP="00390B7F">
      <w:r>
        <w:t xml:space="preserve">Occasionally, a park or project staff member may be contacted directly regarding a specific data request from another agency, organization, scientist, or from a member of the general public. The following points </w:t>
      </w:r>
      <w:r w:rsidR="000117A5">
        <w:t>are</w:t>
      </w:r>
      <w:r>
        <w:t xml:space="preserve"> considered when responding to data requests:</w:t>
      </w:r>
    </w:p>
    <w:p w:rsidR="00390B7F" w:rsidRDefault="00390B7F" w:rsidP="00DC3873">
      <w:pPr>
        <w:numPr>
          <w:ilvl w:val="0"/>
          <w:numId w:val="83"/>
        </w:numPr>
        <w:spacing w:after="60"/>
      </w:pPr>
      <w:r>
        <w:t>NPS is the originator and steward of the data, and the NPS Inventory and Monitoring Program should be acknowledged in any professional publication using the data.</w:t>
      </w:r>
    </w:p>
    <w:p w:rsidR="00390B7F" w:rsidRDefault="00390B7F" w:rsidP="00DC3873">
      <w:pPr>
        <w:numPr>
          <w:ilvl w:val="0"/>
          <w:numId w:val="83"/>
        </w:numPr>
        <w:spacing w:after="60"/>
      </w:pPr>
      <w:r>
        <w:t>NPS retains distribution rights; copies of the data should not be redistributed by anyone but NPS.</w:t>
      </w:r>
    </w:p>
    <w:p w:rsidR="00390B7F" w:rsidRDefault="00390B7F" w:rsidP="00DC3873">
      <w:pPr>
        <w:numPr>
          <w:ilvl w:val="0"/>
          <w:numId w:val="83"/>
        </w:numPr>
        <w:spacing w:after="60"/>
      </w:pPr>
      <w:r>
        <w:t>The data that project staff members and cooperators collect using public funds are public records and as such cannot be considered personal or professional intellectual property.</w:t>
      </w:r>
    </w:p>
    <w:p w:rsidR="00390B7F" w:rsidRDefault="00390B7F" w:rsidP="00DC3873">
      <w:pPr>
        <w:numPr>
          <w:ilvl w:val="0"/>
          <w:numId w:val="83"/>
        </w:numPr>
        <w:spacing w:after="60"/>
      </w:pPr>
      <w:r>
        <w:t xml:space="preserve">No sensitive information (e.g., information about the specific nature or location of protected resources) may be posted to </w:t>
      </w:r>
      <w:r w:rsidR="000117A5">
        <w:t>NR</w:t>
      </w:r>
      <w:r w:rsidR="00F458EC">
        <w:t xml:space="preserve"> </w:t>
      </w:r>
      <w:r w:rsidR="000117A5">
        <w:t>Info</w:t>
      </w:r>
      <w:r>
        <w:t xml:space="preserve"> or another publicly-accessible website, or otherwise shared or distributed outside NPS without a confidentiality agreement between NPS and the agency, organization, or person(s) with whom the sensitive information is to be shared. Refer to the section in this document about sensitive information and also to </w:t>
      </w:r>
      <w:r w:rsidRPr="00987924">
        <w:t>SOP #1</w:t>
      </w:r>
      <w:r>
        <w:t>8 “Se</w:t>
      </w:r>
      <w:r w:rsidRPr="00E56B1A">
        <w:t>nsitive Information Procedures</w:t>
      </w:r>
      <w:r>
        <w:t>.”</w:t>
      </w:r>
    </w:p>
    <w:p w:rsidR="00390B7F" w:rsidRDefault="00390B7F" w:rsidP="00DC3873">
      <w:pPr>
        <w:numPr>
          <w:ilvl w:val="0"/>
          <w:numId w:val="83"/>
        </w:numPr>
        <w:spacing w:after="60"/>
      </w:pPr>
      <w:r>
        <w:t>For quality assurance, only the certified, finalized versions of data sets should be shared with others.</w:t>
      </w:r>
    </w:p>
    <w:p w:rsidR="00390B7F" w:rsidRDefault="00390B7F" w:rsidP="00390B7F"/>
    <w:p w:rsidR="00390B7F" w:rsidRDefault="00390B7F" w:rsidP="00390B7F">
      <w:r>
        <w:t xml:space="preserve">The </w:t>
      </w:r>
      <w:r w:rsidR="008D6A51">
        <w:t>project lead</w:t>
      </w:r>
      <w:r>
        <w:t xml:space="preserve"> will handle all data requests as follows:</w:t>
      </w:r>
    </w:p>
    <w:p w:rsidR="00390B7F" w:rsidRDefault="008219C9" w:rsidP="00DC3873">
      <w:pPr>
        <w:numPr>
          <w:ilvl w:val="0"/>
          <w:numId w:val="82"/>
        </w:numPr>
        <w:spacing w:after="60"/>
      </w:pPr>
      <w:r>
        <w:t>Discuss the request with other park b</w:t>
      </w:r>
      <w:r w:rsidR="00390B7F">
        <w:t>iologists as necessary to make those with a need to know aware of the request and, if necessary, to work together on a response.</w:t>
      </w:r>
    </w:p>
    <w:p w:rsidR="00390B7F" w:rsidRDefault="00390B7F" w:rsidP="00DC3873">
      <w:pPr>
        <w:numPr>
          <w:ilvl w:val="0"/>
          <w:numId w:val="82"/>
        </w:numPr>
        <w:spacing w:after="60"/>
      </w:pPr>
      <w:r>
        <w:t xml:space="preserve">Notify the </w:t>
      </w:r>
      <w:r w:rsidR="0064786C">
        <w:t>data manager</w:t>
      </w:r>
      <w:r>
        <w:t xml:space="preserve"> of the request if s/he is needed to facilitate fulfilling the request in some manner.</w:t>
      </w:r>
    </w:p>
    <w:p w:rsidR="00390B7F" w:rsidRDefault="00390B7F" w:rsidP="00DC3873">
      <w:pPr>
        <w:numPr>
          <w:ilvl w:val="0"/>
          <w:numId w:val="82"/>
        </w:numPr>
        <w:spacing w:after="60"/>
      </w:pPr>
      <w:r>
        <w:t>Respond to the request in an official email or memo.</w:t>
      </w:r>
    </w:p>
    <w:p w:rsidR="00D8050E" w:rsidRDefault="00D8050E" w:rsidP="00DC3873">
      <w:pPr>
        <w:numPr>
          <w:ilvl w:val="0"/>
          <w:numId w:val="82"/>
        </w:numPr>
      </w:pPr>
      <w:r>
        <w:t xml:space="preserve">In the response, refer the requestor to </w:t>
      </w:r>
      <w:r w:rsidR="000117A5">
        <w:t>NR</w:t>
      </w:r>
      <w:r w:rsidR="00F458EC">
        <w:t xml:space="preserve"> </w:t>
      </w:r>
      <w:r w:rsidR="000117A5">
        <w:t>Info</w:t>
      </w:r>
      <w:r>
        <w:t xml:space="preserve"> so they may download the necessary data and/or metadata. If the request cannot be fulfilled in that manner – either because the data products have not been posted yet, or because the requested data include sensitive information – work with the data manager to discuss options for fulfilling the request directly (e.g., burning data to CD or DVD). Ordinarily, only certified data sets should be shared outside NPS.</w:t>
      </w:r>
    </w:p>
    <w:p w:rsidR="00390B7F" w:rsidRDefault="00390B7F" w:rsidP="00DC3873">
      <w:pPr>
        <w:numPr>
          <w:ilvl w:val="0"/>
          <w:numId w:val="82"/>
        </w:numPr>
        <w:spacing w:after="60"/>
      </w:pPr>
      <w:r>
        <w:lastRenderedPageBreak/>
        <w:t>If the request is for a document, it is recommended that documents be converted to PDF format prior to distributing it.</w:t>
      </w:r>
    </w:p>
    <w:p w:rsidR="00390B7F" w:rsidRDefault="00390B7F" w:rsidP="00DC3873">
      <w:pPr>
        <w:numPr>
          <w:ilvl w:val="0"/>
          <w:numId w:val="82"/>
        </w:numPr>
        <w:spacing w:after="60"/>
      </w:pPr>
      <w:r>
        <w:t xml:space="preserve">If the request is for data that may reveal the location of protected resources, refer to the section in this document about sensitive information and also to </w:t>
      </w:r>
      <w:r w:rsidRPr="00987924">
        <w:t>SOP #</w:t>
      </w:r>
      <w:r>
        <w:t>18 “</w:t>
      </w:r>
      <w:r w:rsidRPr="00E56B1A">
        <w:t>Sensitive Information Procedures</w:t>
      </w:r>
      <w:r>
        <w:t>.”</w:t>
      </w:r>
    </w:p>
    <w:p w:rsidR="00390B7F" w:rsidRDefault="00390B7F" w:rsidP="00DC3873">
      <w:pPr>
        <w:numPr>
          <w:ilvl w:val="0"/>
          <w:numId w:val="82"/>
        </w:numPr>
        <w:spacing w:after="60"/>
      </w:pPr>
      <w:r>
        <w:t xml:space="preserve">After responding, provide the following information to the </w:t>
      </w:r>
      <w:r w:rsidR="0064786C">
        <w:t>data manager</w:t>
      </w:r>
      <w:r>
        <w:t>, who will maintain a log of all requests in the PACN Project Tracking database:</w:t>
      </w:r>
    </w:p>
    <w:p w:rsidR="00390B7F" w:rsidRDefault="00390B7F" w:rsidP="00DC3873">
      <w:pPr>
        <w:numPr>
          <w:ilvl w:val="1"/>
          <w:numId w:val="82"/>
        </w:numPr>
        <w:spacing w:after="60"/>
      </w:pPr>
      <w:r>
        <w:t>Name and affiliation of requestor</w:t>
      </w:r>
    </w:p>
    <w:p w:rsidR="00390B7F" w:rsidRDefault="00390B7F" w:rsidP="00DC3873">
      <w:pPr>
        <w:numPr>
          <w:ilvl w:val="1"/>
          <w:numId w:val="82"/>
        </w:numPr>
        <w:spacing w:after="60"/>
      </w:pPr>
      <w:r>
        <w:t>Request date</w:t>
      </w:r>
    </w:p>
    <w:p w:rsidR="00390B7F" w:rsidRDefault="00390B7F" w:rsidP="00DC3873">
      <w:pPr>
        <w:numPr>
          <w:ilvl w:val="1"/>
          <w:numId w:val="82"/>
        </w:numPr>
        <w:spacing w:after="60"/>
      </w:pPr>
      <w:r>
        <w:t>Nature of request</w:t>
      </w:r>
    </w:p>
    <w:p w:rsidR="00390B7F" w:rsidRDefault="00390B7F" w:rsidP="00DC3873">
      <w:pPr>
        <w:numPr>
          <w:ilvl w:val="1"/>
          <w:numId w:val="82"/>
        </w:numPr>
        <w:spacing w:after="60"/>
      </w:pPr>
      <w:r>
        <w:t>Responder</w:t>
      </w:r>
    </w:p>
    <w:p w:rsidR="00390B7F" w:rsidRDefault="00390B7F" w:rsidP="00DC3873">
      <w:pPr>
        <w:numPr>
          <w:ilvl w:val="1"/>
          <w:numId w:val="82"/>
        </w:numPr>
        <w:spacing w:after="60"/>
      </w:pPr>
      <w:r>
        <w:t>Response date</w:t>
      </w:r>
    </w:p>
    <w:p w:rsidR="00390B7F" w:rsidRDefault="00390B7F" w:rsidP="00DC3873">
      <w:pPr>
        <w:numPr>
          <w:ilvl w:val="1"/>
          <w:numId w:val="82"/>
        </w:numPr>
        <w:spacing w:after="60"/>
      </w:pPr>
      <w:r>
        <w:t>Nature of response</w:t>
      </w:r>
    </w:p>
    <w:p w:rsidR="00390B7F" w:rsidRDefault="00390B7F" w:rsidP="00DC3873">
      <w:pPr>
        <w:numPr>
          <w:ilvl w:val="1"/>
          <w:numId w:val="82"/>
        </w:numPr>
        <w:spacing w:after="60"/>
      </w:pPr>
      <w:r>
        <w:t>List of specific data sets and products sent (if any)</w:t>
      </w:r>
    </w:p>
    <w:p w:rsidR="00390B7F" w:rsidRDefault="00390B7F" w:rsidP="00390B7F"/>
    <w:p w:rsidR="00390B7F" w:rsidRDefault="00390B7F" w:rsidP="00390B7F">
      <w:pPr>
        <w:autoSpaceDE w:val="0"/>
        <w:autoSpaceDN w:val="0"/>
        <w:adjustRightInd w:val="0"/>
        <w:spacing w:line="240" w:lineRule="atLeast"/>
        <w:rPr>
          <w:color w:val="000000"/>
        </w:rPr>
      </w:pPr>
      <w:r w:rsidRPr="00DA2157">
        <w:rPr>
          <w:color w:val="000000"/>
        </w:rPr>
        <w:t>All official FOIA requests will be handled according to NPS policy</w:t>
      </w:r>
      <w:r>
        <w:rPr>
          <w:color w:val="000000"/>
        </w:rPr>
        <w:t xml:space="preserve">. </w:t>
      </w:r>
      <w:r w:rsidRPr="00DA2157">
        <w:rPr>
          <w:color w:val="000000"/>
        </w:rPr>
        <w:t xml:space="preserve">The </w:t>
      </w:r>
      <w:r w:rsidR="008D6A51">
        <w:rPr>
          <w:color w:val="000000"/>
        </w:rPr>
        <w:t>project lead</w:t>
      </w:r>
      <w:r w:rsidRPr="00DA2157">
        <w:rPr>
          <w:color w:val="000000"/>
        </w:rPr>
        <w:t xml:space="preserve"> will work with the </w:t>
      </w:r>
      <w:r w:rsidR="0064786C">
        <w:rPr>
          <w:color w:val="000000"/>
        </w:rPr>
        <w:t>data manager</w:t>
      </w:r>
      <w:r w:rsidRPr="00DA2157">
        <w:rPr>
          <w:color w:val="000000"/>
        </w:rPr>
        <w:t xml:space="preserve"> and the park FOIA representative(s) of the park(s) for which the request applies.</w:t>
      </w:r>
    </w:p>
    <w:p w:rsidR="00390B7F" w:rsidRPr="00DA2157" w:rsidRDefault="00390B7F" w:rsidP="00390B7F">
      <w:pPr>
        <w:autoSpaceDE w:val="0"/>
        <w:autoSpaceDN w:val="0"/>
        <w:adjustRightInd w:val="0"/>
        <w:spacing w:line="240" w:lineRule="atLeast"/>
        <w:rPr>
          <w:color w:val="000000"/>
        </w:rPr>
      </w:pPr>
    </w:p>
    <w:p w:rsidR="00390B7F" w:rsidRDefault="00390B7F" w:rsidP="00D74E2A">
      <w:pPr>
        <w:pStyle w:val="SOP3rd"/>
      </w:pPr>
      <w:r>
        <w:t>Special procedures for sensitive information</w:t>
      </w:r>
    </w:p>
    <w:p w:rsidR="00390B7F" w:rsidRDefault="00390B7F" w:rsidP="00390B7F">
      <w:r>
        <w:t xml:space="preserve">Products that have been identified upon delivery by the </w:t>
      </w:r>
      <w:r w:rsidR="008D6A51">
        <w:t>project lead</w:t>
      </w:r>
      <w:r>
        <w:t xml:space="preserve"> as containing sensitive information will either be revised into a form that does not disclose the locations of sensitive resources, or withheld from posting and distribution. When requests for distribution of the unedited version of products are initiated by the NPS, by another federal agency, or by another partner organization (e.g., a research scientist at a university), the unedited product (e.g., the full data set that includes protected information) may only be shared after a confidentiality agreement is established between NPS and the other organization. Refer to </w:t>
      </w:r>
      <w:r w:rsidRPr="00987924">
        <w:t>SOP #18</w:t>
      </w:r>
      <w:r>
        <w:t xml:space="preserve"> “</w:t>
      </w:r>
      <w:r w:rsidRPr="00987924">
        <w:t>Sensitive Information Procedures</w:t>
      </w:r>
      <w:r>
        <w:t>”</w:t>
      </w:r>
      <w:r w:rsidRPr="00987924">
        <w:t xml:space="preserve"> for more </w:t>
      </w:r>
      <w:r w:rsidRPr="005A30D5">
        <w:rPr>
          <w:rStyle w:val="Strong"/>
          <w:b w:val="0"/>
        </w:rPr>
        <w:t>information</w:t>
      </w:r>
      <w:r w:rsidRPr="00987924">
        <w:t>.</w:t>
      </w:r>
    </w:p>
    <w:p w:rsidR="00D8050E" w:rsidRDefault="00D8050E" w:rsidP="00D8050E">
      <w:pPr>
        <w:ind w:left="720" w:hanging="720"/>
      </w:pPr>
      <w:bookmarkStart w:id="2765" w:name="_Toc242255192"/>
    </w:p>
    <w:p w:rsidR="00D8050E" w:rsidRDefault="00D8050E" w:rsidP="00D8050E">
      <w:pPr>
        <w:pStyle w:val="SOP2nd"/>
      </w:pPr>
      <w:r>
        <w:t>Literature Cited</w:t>
      </w:r>
    </w:p>
    <w:p w:rsidR="000568F8" w:rsidRDefault="00246D6B">
      <w:pPr>
        <w:ind w:left="720" w:hanging="720"/>
        <w:rPr>
          <w:noProof/>
        </w:rPr>
      </w:pPr>
      <w:r>
        <w:fldChar w:fldCharType="begin"/>
      </w:r>
      <w:r w:rsidR="00D8050E">
        <w:instrText xml:space="preserve"> ADDIN EN.SECTION.REFLIST </w:instrText>
      </w:r>
      <w:r>
        <w:fldChar w:fldCharType="separate"/>
      </w:r>
      <w:r w:rsidR="000117A5" w:rsidRPr="000A5B42">
        <w:t xml:space="preserve"> </w:t>
      </w:r>
      <w:r w:rsidR="000117A5">
        <w:t xml:space="preserve">National Park Service (NPS). 2011. National Resource Information Portal website. </w:t>
      </w:r>
      <w:hyperlink r:id="rId312" w:history="1">
        <w:r w:rsidR="000117A5" w:rsidRPr="007232B5">
          <w:rPr>
            <w:rStyle w:val="Hyperlink"/>
          </w:rPr>
          <w:t>https://nrinfo.nps.gov/Home.mvc/showWelcomePage</w:t>
        </w:r>
      </w:hyperlink>
      <w:r w:rsidR="000117A5">
        <w:t xml:space="preserve"> (accessed on 26 April 2011).</w:t>
      </w:r>
    </w:p>
    <w:p w:rsidR="00D8050E" w:rsidRDefault="00246D6B" w:rsidP="00D8050E">
      <w:r>
        <w:fldChar w:fldCharType="end"/>
      </w:r>
    </w:p>
    <w:p w:rsidR="0092739C" w:rsidRDefault="0092739C" w:rsidP="00D8050E">
      <w:pPr>
        <w:sectPr w:rsidR="0092739C" w:rsidSect="00390B7F">
          <w:footerReference w:type="default" r:id="rId313"/>
          <w:pgSz w:w="12240" w:h="15840" w:code="1"/>
          <w:pgMar w:top="1440" w:right="1440" w:bottom="1440" w:left="1440" w:header="720" w:footer="720" w:gutter="0"/>
          <w:pgNumType w:start="1" w:chapStyle="1"/>
          <w:cols w:space="720"/>
          <w:docGrid w:linePitch="360"/>
        </w:sectPr>
      </w:pPr>
    </w:p>
    <w:p w:rsidR="00C10363" w:rsidRDefault="00C10363" w:rsidP="00D8050E">
      <w:pPr>
        <w:sectPr w:rsidR="00C10363" w:rsidSect="00390B7F">
          <w:headerReference w:type="default" r:id="rId314"/>
          <w:footerReference w:type="default" r:id="rId315"/>
          <w:pgSz w:w="12240" w:h="15840" w:code="1"/>
          <w:pgMar w:top="1440" w:right="1440" w:bottom="1440" w:left="1440" w:header="720" w:footer="720" w:gutter="0"/>
          <w:pgNumType w:start="1" w:chapStyle="1"/>
          <w:cols w:space="720"/>
          <w:docGrid w:linePitch="360"/>
        </w:sectPr>
      </w:pPr>
    </w:p>
    <w:p w:rsidR="004B3306" w:rsidRDefault="00390B7F" w:rsidP="004B3306">
      <w:pPr>
        <w:pStyle w:val="SOPTitle"/>
      </w:pPr>
      <w:bookmarkStart w:id="2766" w:name="SOP21"/>
      <w:r>
        <w:lastRenderedPageBreak/>
        <w:t>Standar</w:t>
      </w:r>
      <w:r w:rsidR="004B3306">
        <w:t>d Operating Procedure (SOP) #21</w:t>
      </w:r>
      <w:bookmarkEnd w:id="2766"/>
    </w:p>
    <w:p w:rsidR="00390B7F" w:rsidRPr="007332A5" w:rsidRDefault="00390B7F" w:rsidP="004B3306">
      <w:pPr>
        <w:pStyle w:val="SOPSubtitle"/>
      </w:pPr>
      <w:bookmarkStart w:id="2767" w:name="_Toc266424475"/>
      <w:bookmarkStart w:id="2768" w:name="_Toc266424740"/>
      <w:bookmarkStart w:id="2769" w:name="_Toc266709729"/>
      <w:r>
        <w:t>Data Analysis</w:t>
      </w:r>
      <w:bookmarkEnd w:id="2765"/>
      <w:bookmarkEnd w:id="2767"/>
      <w:bookmarkEnd w:id="2768"/>
      <w:bookmarkEnd w:id="2769"/>
    </w:p>
    <w:p w:rsidR="00390B7F" w:rsidRDefault="00390B7F" w:rsidP="00390B7F">
      <w:r>
        <w:t>Version 1.0 (</w:t>
      </w:r>
      <w:r w:rsidR="00C21A6C">
        <w:t>January 28, 2011</w:t>
      </w:r>
      <w:r>
        <w:t>)</w:t>
      </w:r>
    </w:p>
    <w:p w:rsidR="004B3306" w:rsidRDefault="004B3306" w:rsidP="00390B7F"/>
    <w:p w:rsidR="004B3306" w:rsidRDefault="004B3306" w:rsidP="001A49B6">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4B3306" w:rsidRPr="0097335F" w:rsidTr="009D3A7D">
        <w:tc>
          <w:tcPr>
            <w:tcW w:w="1210" w:type="dxa"/>
            <w:vAlign w:val="center"/>
          </w:tcPr>
          <w:p w:rsidR="004B3306" w:rsidRPr="0097335F" w:rsidRDefault="004B3306" w:rsidP="009D3A7D">
            <w:pPr>
              <w:pStyle w:val="BodyText"/>
              <w:jc w:val="center"/>
              <w:rPr>
                <w:b/>
                <w:sz w:val="20"/>
                <w:szCs w:val="20"/>
              </w:rPr>
            </w:pPr>
            <w:r w:rsidRPr="0097335F">
              <w:rPr>
                <w:b/>
                <w:sz w:val="20"/>
                <w:szCs w:val="20"/>
              </w:rPr>
              <w:t>Version #</w:t>
            </w:r>
          </w:p>
        </w:tc>
        <w:tc>
          <w:tcPr>
            <w:tcW w:w="1385" w:type="dxa"/>
            <w:vAlign w:val="center"/>
          </w:tcPr>
          <w:p w:rsidR="004B3306" w:rsidRPr="0097335F" w:rsidRDefault="004B3306" w:rsidP="009D3A7D">
            <w:pPr>
              <w:pStyle w:val="BodyText"/>
              <w:jc w:val="center"/>
              <w:rPr>
                <w:b/>
                <w:sz w:val="20"/>
                <w:szCs w:val="20"/>
              </w:rPr>
            </w:pPr>
            <w:r w:rsidRPr="0097335F">
              <w:rPr>
                <w:b/>
                <w:sz w:val="20"/>
                <w:szCs w:val="20"/>
              </w:rPr>
              <w:t>Date</w:t>
            </w:r>
          </w:p>
        </w:tc>
        <w:tc>
          <w:tcPr>
            <w:tcW w:w="2340" w:type="dxa"/>
            <w:vAlign w:val="center"/>
          </w:tcPr>
          <w:p w:rsidR="004B3306" w:rsidRPr="0097335F" w:rsidRDefault="004B3306" w:rsidP="009D3A7D">
            <w:pPr>
              <w:pStyle w:val="BodyText"/>
              <w:jc w:val="center"/>
              <w:rPr>
                <w:b/>
                <w:sz w:val="20"/>
                <w:szCs w:val="20"/>
              </w:rPr>
            </w:pPr>
            <w:r w:rsidRPr="0097335F">
              <w:rPr>
                <w:b/>
                <w:sz w:val="20"/>
                <w:szCs w:val="20"/>
              </w:rPr>
              <w:t>Revised by</w:t>
            </w:r>
          </w:p>
        </w:tc>
        <w:tc>
          <w:tcPr>
            <w:tcW w:w="2160" w:type="dxa"/>
            <w:vAlign w:val="center"/>
          </w:tcPr>
          <w:p w:rsidR="004B3306" w:rsidRPr="0097335F" w:rsidRDefault="004B3306" w:rsidP="009D3A7D">
            <w:pPr>
              <w:pStyle w:val="BodyText"/>
              <w:jc w:val="center"/>
              <w:rPr>
                <w:b/>
                <w:sz w:val="20"/>
                <w:szCs w:val="20"/>
              </w:rPr>
            </w:pPr>
            <w:r w:rsidRPr="0097335F">
              <w:rPr>
                <w:b/>
                <w:sz w:val="20"/>
                <w:szCs w:val="20"/>
              </w:rPr>
              <w:t>Changes</w:t>
            </w:r>
          </w:p>
        </w:tc>
        <w:tc>
          <w:tcPr>
            <w:tcW w:w="2340" w:type="dxa"/>
            <w:vAlign w:val="center"/>
          </w:tcPr>
          <w:p w:rsidR="004B3306" w:rsidRPr="0097335F" w:rsidRDefault="004B3306" w:rsidP="009D3A7D">
            <w:pPr>
              <w:pStyle w:val="BodyText"/>
              <w:jc w:val="center"/>
              <w:rPr>
                <w:b/>
                <w:sz w:val="20"/>
                <w:szCs w:val="20"/>
              </w:rPr>
            </w:pPr>
            <w:r w:rsidRPr="0097335F">
              <w:rPr>
                <w:b/>
                <w:sz w:val="20"/>
                <w:szCs w:val="20"/>
              </w:rPr>
              <w:t>Justification</w:t>
            </w:r>
          </w:p>
        </w:tc>
      </w:tr>
      <w:tr w:rsidR="004B3306" w:rsidTr="009D3A7D">
        <w:trPr>
          <w:trHeight w:val="188"/>
        </w:trPr>
        <w:tc>
          <w:tcPr>
            <w:tcW w:w="1210" w:type="dxa"/>
          </w:tcPr>
          <w:p w:rsidR="004B3306" w:rsidRDefault="004B3306" w:rsidP="009D3A7D">
            <w:pPr>
              <w:pStyle w:val="BodyText"/>
            </w:pPr>
          </w:p>
        </w:tc>
        <w:tc>
          <w:tcPr>
            <w:tcW w:w="1385" w:type="dxa"/>
          </w:tcPr>
          <w:p w:rsidR="004B3306" w:rsidRDefault="004B3306" w:rsidP="009D3A7D">
            <w:pPr>
              <w:pStyle w:val="BodyText"/>
            </w:pPr>
          </w:p>
        </w:tc>
        <w:tc>
          <w:tcPr>
            <w:tcW w:w="2340" w:type="dxa"/>
          </w:tcPr>
          <w:p w:rsidR="004B3306" w:rsidRDefault="004B3306" w:rsidP="009D3A7D">
            <w:pPr>
              <w:pStyle w:val="BodyText"/>
            </w:pPr>
          </w:p>
        </w:tc>
        <w:tc>
          <w:tcPr>
            <w:tcW w:w="2160" w:type="dxa"/>
          </w:tcPr>
          <w:p w:rsidR="004B3306" w:rsidRDefault="004B3306" w:rsidP="009D3A7D">
            <w:pPr>
              <w:pStyle w:val="BodyText"/>
            </w:pPr>
          </w:p>
        </w:tc>
        <w:tc>
          <w:tcPr>
            <w:tcW w:w="2340" w:type="dxa"/>
          </w:tcPr>
          <w:p w:rsidR="004B3306" w:rsidRDefault="004B3306" w:rsidP="009D3A7D">
            <w:pPr>
              <w:pStyle w:val="BodyText"/>
            </w:pPr>
          </w:p>
        </w:tc>
      </w:tr>
      <w:tr w:rsidR="004B3306" w:rsidTr="009D3A7D">
        <w:trPr>
          <w:trHeight w:val="144"/>
        </w:trPr>
        <w:tc>
          <w:tcPr>
            <w:tcW w:w="1210" w:type="dxa"/>
          </w:tcPr>
          <w:p w:rsidR="004B3306" w:rsidRDefault="004B3306" w:rsidP="009D3A7D">
            <w:pPr>
              <w:pStyle w:val="BodyText"/>
            </w:pPr>
          </w:p>
        </w:tc>
        <w:tc>
          <w:tcPr>
            <w:tcW w:w="1385" w:type="dxa"/>
          </w:tcPr>
          <w:p w:rsidR="004B3306" w:rsidRDefault="004B3306" w:rsidP="009D3A7D">
            <w:pPr>
              <w:pStyle w:val="BodyText"/>
            </w:pPr>
          </w:p>
        </w:tc>
        <w:tc>
          <w:tcPr>
            <w:tcW w:w="2340" w:type="dxa"/>
          </w:tcPr>
          <w:p w:rsidR="004B3306" w:rsidRDefault="004B3306" w:rsidP="009D3A7D">
            <w:pPr>
              <w:pStyle w:val="BodyText"/>
            </w:pPr>
          </w:p>
        </w:tc>
        <w:tc>
          <w:tcPr>
            <w:tcW w:w="2160" w:type="dxa"/>
          </w:tcPr>
          <w:p w:rsidR="004B3306" w:rsidRDefault="004B3306" w:rsidP="009D3A7D">
            <w:pPr>
              <w:pStyle w:val="BodyText"/>
            </w:pPr>
          </w:p>
        </w:tc>
        <w:tc>
          <w:tcPr>
            <w:tcW w:w="2340" w:type="dxa"/>
          </w:tcPr>
          <w:p w:rsidR="004B3306" w:rsidRDefault="004B3306" w:rsidP="009D3A7D">
            <w:pPr>
              <w:pStyle w:val="BodyText"/>
            </w:pPr>
          </w:p>
        </w:tc>
      </w:tr>
      <w:tr w:rsidR="004B3306" w:rsidTr="009D3A7D">
        <w:trPr>
          <w:trHeight w:val="144"/>
        </w:trPr>
        <w:tc>
          <w:tcPr>
            <w:tcW w:w="1210" w:type="dxa"/>
          </w:tcPr>
          <w:p w:rsidR="004B3306" w:rsidRDefault="004B3306" w:rsidP="009D3A7D">
            <w:pPr>
              <w:pStyle w:val="BodyText"/>
            </w:pPr>
          </w:p>
        </w:tc>
        <w:tc>
          <w:tcPr>
            <w:tcW w:w="1385" w:type="dxa"/>
          </w:tcPr>
          <w:p w:rsidR="004B3306" w:rsidRDefault="004B3306" w:rsidP="009D3A7D">
            <w:pPr>
              <w:pStyle w:val="BodyText"/>
            </w:pPr>
          </w:p>
        </w:tc>
        <w:tc>
          <w:tcPr>
            <w:tcW w:w="2340" w:type="dxa"/>
          </w:tcPr>
          <w:p w:rsidR="004B3306" w:rsidRDefault="004B3306" w:rsidP="009D3A7D">
            <w:pPr>
              <w:pStyle w:val="BodyText"/>
            </w:pPr>
          </w:p>
        </w:tc>
        <w:tc>
          <w:tcPr>
            <w:tcW w:w="2160" w:type="dxa"/>
          </w:tcPr>
          <w:p w:rsidR="004B3306" w:rsidRDefault="004B3306" w:rsidP="009D3A7D">
            <w:pPr>
              <w:pStyle w:val="BodyText"/>
            </w:pPr>
          </w:p>
        </w:tc>
        <w:tc>
          <w:tcPr>
            <w:tcW w:w="2340" w:type="dxa"/>
          </w:tcPr>
          <w:p w:rsidR="004B3306" w:rsidRDefault="004B3306" w:rsidP="009D3A7D">
            <w:pPr>
              <w:pStyle w:val="BodyText"/>
            </w:pPr>
          </w:p>
        </w:tc>
      </w:tr>
      <w:tr w:rsidR="004B3306" w:rsidTr="009D3A7D">
        <w:trPr>
          <w:trHeight w:val="144"/>
        </w:trPr>
        <w:tc>
          <w:tcPr>
            <w:tcW w:w="1210" w:type="dxa"/>
          </w:tcPr>
          <w:p w:rsidR="004B3306" w:rsidRDefault="004B3306" w:rsidP="009D3A7D">
            <w:pPr>
              <w:pStyle w:val="BodyText"/>
            </w:pPr>
          </w:p>
        </w:tc>
        <w:tc>
          <w:tcPr>
            <w:tcW w:w="1385" w:type="dxa"/>
          </w:tcPr>
          <w:p w:rsidR="004B3306" w:rsidRDefault="004B3306" w:rsidP="009D3A7D">
            <w:pPr>
              <w:pStyle w:val="BodyText"/>
            </w:pPr>
          </w:p>
        </w:tc>
        <w:tc>
          <w:tcPr>
            <w:tcW w:w="2340" w:type="dxa"/>
          </w:tcPr>
          <w:p w:rsidR="004B3306" w:rsidRDefault="004B3306" w:rsidP="009D3A7D">
            <w:pPr>
              <w:pStyle w:val="BodyText"/>
            </w:pPr>
          </w:p>
        </w:tc>
        <w:tc>
          <w:tcPr>
            <w:tcW w:w="2160" w:type="dxa"/>
          </w:tcPr>
          <w:p w:rsidR="004B3306" w:rsidRDefault="004B3306" w:rsidP="009D3A7D">
            <w:pPr>
              <w:pStyle w:val="BodyText"/>
            </w:pPr>
          </w:p>
        </w:tc>
        <w:tc>
          <w:tcPr>
            <w:tcW w:w="2340" w:type="dxa"/>
          </w:tcPr>
          <w:p w:rsidR="004B3306" w:rsidRDefault="004B3306" w:rsidP="009D3A7D">
            <w:pPr>
              <w:pStyle w:val="BodyText"/>
            </w:pPr>
          </w:p>
        </w:tc>
      </w:tr>
      <w:tr w:rsidR="004B3306" w:rsidTr="009D3A7D">
        <w:trPr>
          <w:trHeight w:val="144"/>
        </w:trPr>
        <w:tc>
          <w:tcPr>
            <w:tcW w:w="1210" w:type="dxa"/>
          </w:tcPr>
          <w:p w:rsidR="004B3306" w:rsidRDefault="004B3306" w:rsidP="009D3A7D">
            <w:pPr>
              <w:pStyle w:val="BodyText"/>
            </w:pPr>
          </w:p>
        </w:tc>
        <w:tc>
          <w:tcPr>
            <w:tcW w:w="1385" w:type="dxa"/>
          </w:tcPr>
          <w:p w:rsidR="004B3306" w:rsidRDefault="004B3306" w:rsidP="009D3A7D">
            <w:pPr>
              <w:pStyle w:val="BodyText"/>
            </w:pPr>
          </w:p>
        </w:tc>
        <w:tc>
          <w:tcPr>
            <w:tcW w:w="2340" w:type="dxa"/>
          </w:tcPr>
          <w:p w:rsidR="004B3306" w:rsidRDefault="004B3306" w:rsidP="009D3A7D">
            <w:pPr>
              <w:pStyle w:val="BodyText"/>
            </w:pPr>
          </w:p>
        </w:tc>
        <w:tc>
          <w:tcPr>
            <w:tcW w:w="2160" w:type="dxa"/>
          </w:tcPr>
          <w:p w:rsidR="004B3306" w:rsidRDefault="004B3306" w:rsidP="009D3A7D">
            <w:pPr>
              <w:pStyle w:val="BodyText"/>
            </w:pPr>
          </w:p>
        </w:tc>
        <w:tc>
          <w:tcPr>
            <w:tcW w:w="2340" w:type="dxa"/>
          </w:tcPr>
          <w:p w:rsidR="004B3306" w:rsidRDefault="004B3306" w:rsidP="009D3A7D">
            <w:pPr>
              <w:pStyle w:val="BodyText"/>
            </w:pPr>
          </w:p>
        </w:tc>
      </w:tr>
    </w:tbl>
    <w:p w:rsidR="004B3306" w:rsidRDefault="004B3306" w:rsidP="004B3306"/>
    <w:p w:rsidR="00506085" w:rsidRDefault="004B3306" w:rsidP="004B3306">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4B3306" w:rsidRDefault="004B3306" w:rsidP="004B3306"/>
    <w:p w:rsidR="00390B7F" w:rsidRDefault="00390B7F" w:rsidP="004D394E">
      <w:pPr>
        <w:pStyle w:val="SOP2nd"/>
      </w:pPr>
      <w:r w:rsidRPr="00FE7A6B">
        <w:t>Purpose</w:t>
      </w:r>
    </w:p>
    <w:p w:rsidR="00390B7F" w:rsidRDefault="00390B7F" w:rsidP="00390B7F">
      <w:r w:rsidRPr="00D73AD0">
        <w:t xml:space="preserve">This </w:t>
      </w:r>
      <w:r w:rsidR="00FA727E">
        <w:t>SOP</w:t>
      </w:r>
      <w:r w:rsidRPr="00D73AD0">
        <w:t xml:space="preserve"> describes</w:t>
      </w:r>
      <w:r w:rsidRPr="00160604">
        <w:t xml:space="preserve"> </w:t>
      </w:r>
      <w:r>
        <w:t xml:space="preserve">how to analyze </w:t>
      </w:r>
      <w:r w:rsidR="00FA727E">
        <w:t xml:space="preserve">Pacific Island Network (PACN) focal terrestrial plant communities monitoring </w:t>
      </w:r>
      <w:r>
        <w:t xml:space="preserve">data for both status and trends. Status is described primary with summary statistics including means and variances, while trends are evaluated using Chi-square tests, McNemar’s test of symmetry, paired t-tests, repeated measures ANOVA, or generalized linear models, depending on the type of data and its distribution. </w:t>
      </w:r>
    </w:p>
    <w:p w:rsidR="00506085" w:rsidRDefault="00506085" w:rsidP="006F7EF0"/>
    <w:p w:rsidR="00051FDD" w:rsidRDefault="00051FDD" w:rsidP="006F7EF0">
      <w:pPr>
        <w:rPr>
          <w:szCs w:val="24"/>
        </w:rPr>
      </w:pPr>
      <w:r w:rsidRPr="007F2C34">
        <w:rPr>
          <w:szCs w:val="24"/>
        </w:rPr>
        <w:t xml:space="preserve">Note that a Type I error level of 0.10 is assumed. Testing at this level may be conservative for long-term monitoring. Since a Type I error occurs when we erroneously find a trend that is not real, the consequences are to take management action to conserve the resource for which the trend was detected. The consequences of a Type II error may be more severe if native plant  </w:t>
      </w:r>
      <w:r>
        <w:rPr>
          <w:szCs w:val="24"/>
        </w:rPr>
        <w:t>vigor or recruitment are</w:t>
      </w:r>
      <w:r w:rsidRPr="007F2C34">
        <w:rPr>
          <w:szCs w:val="24"/>
        </w:rPr>
        <w:t xml:space="preserve"> </w:t>
      </w:r>
      <w:r>
        <w:rPr>
          <w:szCs w:val="24"/>
        </w:rPr>
        <w:t>de</w:t>
      </w:r>
      <w:r w:rsidRPr="007F2C34">
        <w:rPr>
          <w:szCs w:val="24"/>
        </w:rPr>
        <w:t>creasing without detection. The relative cost of each error make the use of a large Type I error rate reasonable for monitoring (Buhl-Mortensen 1996; Gibbs, et al. 1998; Mapstone 1995).</w:t>
      </w:r>
    </w:p>
    <w:p w:rsidR="00051FDD" w:rsidRPr="006F7EF0" w:rsidRDefault="00051FDD" w:rsidP="006F7EF0"/>
    <w:p w:rsidR="00390B7F" w:rsidRDefault="00390B7F" w:rsidP="004D394E">
      <w:pPr>
        <w:pStyle w:val="SOP2nd"/>
      </w:pPr>
      <w:r w:rsidRPr="008E66AA">
        <w:t>Status</w:t>
      </w:r>
    </w:p>
    <w:p w:rsidR="00390B7F" w:rsidRDefault="00390B7F" w:rsidP="00390B7F">
      <w:r>
        <w:t xml:space="preserve">Based on the certified data, descriptive statistics can be computed for most measured attributes. For continuous variables (e.g., percent cover, density, height, or DBH), summary statistics should include the mean, standard deviation, skewness, kurtosis, minimum and maximum values. These statistics provide information about the distribution and normality of the dataset. Normal probability plots (or quantile-quantile plots) </w:t>
      </w:r>
      <w:r w:rsidR="0044425E">
        <w:t>will</w:t>
      </w:r>
      <w:r>
        <w:t xml:space="preserve"> </w:t>
      </w:r>
      <w:r w:rsidR="00082B30">
        <w:t xml:space="preserve">also </w:t>
      </w:r>
      <w:r>
        <w:t>be used to evaluate</w:t>
      </w:r>
      <w:r w:rsidR="00082B30">
        <w:t xml:space="preserve"> </w:t>
      </w:r>
      <w:r>
        <w:t xml:space="preserve">normality and outliers. </w:t>
      </w:r>
    </w:p>
    <w:p w:rsidR="00390B7F" w:rsidRDefault="00390B7F" w:rsidP="00390B7F"/>
    <w:p w:rsidR="00390B7F" w:rsidRDefault="00390B7F" w:rsidP="00390B7F">
      <w:r>
        <w:lastRenderedPageBreak/>
        <w:t xml:space="preserve">For categorical attributes such as presence/absence, different descriptions are appropriate. For species presence/absence, we </w:t>
      </w:r>
      <w:r w:rsidR="0044425E">
        <w:t>will</w:t>
      </w:r>
      <w:r>
        <w:t xml:space="preserve"> compute three measures of species richness (total, native, and nonnative), as well as a ratio (native richness:total species richness). For substrate type, we </w:t>
      </w:r>
      <w:r w:rsidR="0044425E">
        <w:t>will</w:t>
      </w:r>
      <w:r>
        <w:t xml:space="preserve"> display the data in a vertical bar chart showing the percent of points in each substrate type. Table 1 provides a list of recommended summary statisti</w:t>
      </w:r>
      <w:r w:rsidR="00030CF2">
        <w:t>cs based on the data collected.</w:t>
      </w:r>
    </w:p>
    <w:p w:rsidR="00390B7F" w:rsidRDefault="00390B7F" w:rsidP="00390B7F"/>
    <w:p w:rsidR="00390B7F" w:rsidRDefault="00390B7F" w:rsidP="00390B7F">
      <w:r>
        <w:t xml:space="preserve">For understory cover, </w:t>
      </w:r>
      <w:r w:rsidR="0044425E">
        <w:t>2</w:t>
      </w:r>
      <w:r>
        <w:t xml:space="preserve">0% of the </w:t>
      </w:r>
      <w:r w:rsidR="0044425E">
        <w:t xml:space="preserve">fixed </w:t>
      </w:r>
      <w:r>
        <w:t xml:space="preserve">plots will be re-read to assess measurement error. A paired t-test will be used to determine if significant measurement errors exist. </w:t>
      </w:r>
    </w:p>
    <w:tbl>
      <w:tblPr>
        <w:tblW w:w="9348" w:type="dxa"/>
        <w:tblInd w:w="87" w:type="dxa"/>
        <w:tblLook w:val="04A0" w:firstRow="1" w:lastRow="0" w:firstColumn="1" w:lastColumn="0" w:noHBand="0" w:noVBand="1"/>
      </w:tblPr>
      <w:tblGrid>
        <w:gridCol w:w="8"/>
        <w:gridCol w:w="1903"/>
        <w:gridCol w:w="990"/>
        <w:gridCol w:w="3747"/>
        <w:gridCol w:w="2700"/>
      </w:tblGrid>
      <w:tr w:rsidR="00946F59" w:rsidRPr="00B3088F" w:rsidTr="00946F59">
        <w:trPr>
          <w:cantSplit/>
          <w:trHeight w:val="360"/>
          <w:tblHeader/>
        </w:trPr>
        <w:tc>
          <w:tcPr>
            <w:tcW w:w="9348" w:type="dxa"/>
            <w:gridSpan w:val="5"/>
            <w:tcBorders>
              <w:top w:val="nil"/>
              <w:left w:val="nil"/>
              <w:bottom w:val="single" w:sz="4" w:space="0" w:color="auto"/>
              <w:right w:val="nil"/>
            </w:tcBorders>
            <w:shd w:val="clear" w:color="auto" w:fill="auto"/>
            <w:noWrap/>
            <w:vAlign w:val="center"/>
            <w:hideMark/>
          </w:tcPr>
          <w:p w:rsidR="00946F59" w:rsidRDefault="00946F59" w:rsidP="00D55078">
            <w:pPr>
              <w:pStyle w:val="SOPTable"/>
              <w:spacing w:after="0"/>
            </w:pPr>
            <w:r w:rsidRPr="001A49B6">
              <w:rPr>
                <w:b/>
              </w:rPr>
              <w:t>Table 1.</w:t>
            </w:r>
            <w:r>
              <w:t xml:space="preserve"> </w:t>
            </w:r>
            <w:r w:rsidRPr="00400CB9">
              <w:t>List of recommended summary statistics and trend analysis methods, organized by vegetation attributes.</w:t>
            </w:r>
            <w:r w:rsidRPr="0045714C">
              <w:t xml:space="preserve"> Trend analysis is recommended for variables with asterisks next to them</w:t>
            </w:r>
            <w:r>
              <w:t>.</w:t>
            </w:r>
          </w:p>
          <w:p w:rsidR="00946F59" w:rsidRPr="00B3088F" w:rsidRDefault="00946F59" w:rsidP="00B3088F">
            <w:pPr>
              <w:jc w:val="center"/>
              <w:rPr>
                <w:rFonts w:ascii="Arial" w:eastAsia="Times New Roman" w:hAnsi="Arial" w:cs="Arial"/>
                <w:b/>
                <w:bCs/>
                <w:sz w:val="18"/>
                <w:szCs w:val="18"/>
              </w:rPr>
            </w:pPr>
          </w:p>
        </w:tc>
      </w:tr>
      <w:tr w:rsidR="00B3088F" w:rsidRPr="00B3088F" w:rsidTr="00946F59">
        <w:trPr>
          <w:cantSplit/>
          <w:trHeight w:val="360"/>
          <w:tblHeader/>
        </w:trPr>
        <w:tc>
          <w:tcPr>
            <w:tcW w:w="1911" w:type="dxa"/>
            <w:gridSpan w:val="2"/>
            <w:tcBorders>
              <w:top w:val="single" w:sz="4" w:space="0" w:color="auto"/>
              <w:left w:val="nil"/>
              <w:bottom w:val="single" w:sz="12" w:space="0" w:color="auto"/>
              <w:right w:val="nil"/>
            </w:tcBorders>
            <w:shd w:val="clear" w:color="auto" w:fill="auto"/>
            <w:noWrap/>
            <w:vAlign w:val="center"/>
            <w:hideMark/>
          </w:tcPr>
          <w:p w:rsidR="00B3088F" w:rsidRPr="00B3088F" w:rsidRDefault="00B3088F" w:rsidP="00B3088F">
            <w:pPr>
              <w:ind w:left="183" w:hanging="183"/>
              <w:jc w:val="center"/>
              <w:rPr>
                <w:rFonts w:ascii="Arial" w:eastAsia="Times New Roman" w:hAnsi="Arial" w:cs="Arial"/>
                <w:b/>
                <w:bCs/>
                <w:sz w:val="18"/>
                <w:szCs w:val="18"/>
              </w:rPr>
            </w:pPr>
            <w:r w:rsidRPr="00B3088F">
              <w:rPr>
                <w:rFonts w:ascii="Arial" w:eastAsia="Times New Roman" w:hAnsi="Arial" w:cs="Arial"/>
                <w:b/>
                <w:bCs/>
                <w:sz w:val="18"/>
                <w:szCs w:val="18"/>
              </w:rPr>
              <w:t>Vegetation Attribute</w:t>
            </w:r>
          </w:p>
        </w:tc>
        <w:tc>
          <w:tcPr>
            <w:tcW w:w="990" w:type="dxa"/>
            <w:tcBorders>
              <w:top w:val="single" w:sz="4" w:space="0" w:color="auto"/>
              <w:left w:val="nil"/>
              <w:bottom w:val="single" w:sz="12" w:space="0" w:color="auto"/>
              <w:right w:val="nil"/>
            </w:tcBorders>
            <w:shd w:val="clear" w:color="auto" w:fill="auto"/>
            <w:noWrap/>
            <w:vAlign w:val="center"/>
            <w:hideMark/>
          </w:tcPr>
          <w:p w:rsidR="00B3088F" w:rsidRPr="00B3088F" w:rsidRDefault="00B3088F" w:rsidP="00B3088F">
            <w:pPr>
              <w:jc w:val="center"/>
              <w:rPr>
                <w:rFonts w:ascii="Arial" w:eastAsia="Times New Roman" w:hAnsi="Arial" w:cs="Arial"/>
                <w:b/>
                <w:bCs/>
                <w:sz w:val="18"/>
                <w:szCs w:val="18"/>
              </w:rPr>
            </w:pPr>
            <w:r w:rsidRPr="00B3088F">
              <w:rPr>
                <w:rFonts w:ascii="Arial" w:eastAsia="Times New Roman" w:hAnsi="Arial" w:cs="Arial"/>
                <w:b/>
                <w:bCs/>
                <w:sz w:val="18"/>
                <w:szCs w:val="18"/>
              </w:rPr>
              <w:t>Plot Size</w:t>
            </w:r>
            <w:r w:rsidR="00946F59">
              <w:rPr>
                <w:rFonts w:ascii="Arial" w:eastAsia="Times New Roman" w:hAnsi="Arial" w:cs="Arial"/>
                <w:b/>
                <w:bCs/>
                <w:sz w:val="18"/>
                <w:szCs w:val="18"/>
              </w:rPr>
              <w:t xml:space="preserve"> (m)</w:t>
            </w:r>
          </w:p>
        </w:tc>
        <w:tc>
          <w:tcPr>
            <w:tcW w:w="3747" w:type="dxa"/>
            <w:tcBorders>
              <w:top w:val="single" w:sz="4" w:space="0" w:color="auto"/>
              <w:left w:val="nil"/>
              <w:bottom w:val="single" w:sz="12" w:space="0" w:color="auto"/>
              <w:right w:val="nil"/>
            </w:tcBorders>
            <w:shd w:val="clear" w:color="auto" w:fill="auto"/>
            <w:noWrap/>
            <w:vAlign w:val="center"/>
            <w:hideMark/>
          </w:tcPr>
          <w:p w:rsidR="00B3088F" w:rsidRPr="00B3088F" w:rsidRDefault="00B3088F" w:rsidP="00B3088F">
            <w:pPr>
              <w:ind w:left="192" w:hanging="192"/>
              <w:jc w:val="center"/>
              <w:rPr>
                <w:rFonts w:ascii="Arial" w:eastAsia="Times New Roman" w:hAnsi="Arial" w:cs="Arial"/>
                <w:b/>
                <w:bCs/>
                <w:sz w:val="18"/>
                <w:szCs w:val="18"/>
              </w:rPr>
            </w:pPr>
            <w:r w:rsidRPr="00B3088F">
              <w:rPr>
                <w:rFonts w:ascii="Arial" w:eastAsia="Times New Roman" w:hAnsi="Arial" w:cs="Arial"/>
                <w:b/>
                <w:bCs/>
                <w:sz w:val="18"/>
                <w:szCs w:val="18"/>
              </w:rPr>
              <w:t>Summary Statistics (Means &amp; Var)</w:t>
            </w:r>
          </w:p>
        </w:tc>
        <w:tc>
          <w:tcPr>
            <w:tcW w:w="2700" w:type="dxa"/>
            <w:tcBorders>
              <w:top w:val="single" w:sz="4" w:space="0" w:color="auto"/>
              <w:left w:val="nil"/>
              <w:bottom w:val="single" w:sz="12" w:space="0" w:color="auto"/>
              <w:right w:val="nil"/>
            </w:tcBorders>
            <w:shd w:val="clear" w:color="auto" w:fill="auto"/>
            <w:noWrap/>
            <w:vAlign w:val="center"/>
            <w:hideMark/>
          </w:tcPr>
          <w:p w:rsidR="00B3088F" w:rsidRPr="00B3088F" w:rsidRDefault="00B3088F" w:rsidP="00B3088F">
            <w:pPr>
              <w:jc w:val="center"/>
              <w:rPr>
                <w:rFonts w:ascii="Arial" w:eastAsia="Times New Roman" w:hAnsi="Arial" w:cs="Arial"/>
                <w:b/>
                <w:bCs/>
                <w:sz w:val="18"/>
                <w:szCs w:val="18"/>
              </w:rPr>
            </w:pPr>
            <w:r w:rsidRPr="00B3088F">
              <w:rPr>
                <w:rFonts w:ascii="Arial" w:eastAsia="Times New Roman" w:hAnsi="Arial" w:cs="Arial"/>
                <w:b/>
                <w:bCs/>
                <w:sz w:val="18"/>
                <w:szCs w:val="18"/>
              </w:rPr>
              <w:t>Trend Analysis</w:t>
            </w:r>
          </w:p>
        </w:tc>
      </w:tr>
      <w:tr w:rsidR="00B3088F" w:rsidRPr="00B3088F" w:rsidTr="00946F59">
        <w:trPr>
          <w:trHeight w:val="1473"/>
        </w:trPr>
        <w:tc>
          <w:tcPr>
            <w:tcW w:w="1911" w:type="dxa"/>
            <w:gridSpan w:val="2"/>
            <w:tcBorders>
              <w:top w:val="single" w:sz="12" w:space="0" w:color="auto"/>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Presence/Absence</w:t>
            </w:r>
          </w:p>
        </w:tc>
        <w:tc>
          <w:tcPr>
            <w:tcW w:w="990" w:type="dxa"/>
            <w:tcBorders>
              <w:top w:val="single" w:sz="12" w:space="0" w:color="auto"/>
              <w:left w:val="nil"/>
              <w:bottom w:val="nil"/>
              <w:right w:val="nil"/>
            </w:tcBorders>
            <w:shd w:val="clear" w:color="auto" w:fill="auto"/>
            <w:hideMark/>
          </w:tcPr>
          <w:p w:rsidR="00B3088F" w:rsidRPr="00B3088F" w:rsidRDefault="00B3088F" w:rsidP="00946F59">
            <w:pPr>
              <w:rPr>
                <w:rFonts w:ascii="Arial" w:eastAsia="Times New Roman" w:hAnsi="Arial" w:cs="Arial"/>
                <w:sz w:val="18"/>
                <w:szCs w:val="18"/>
              </w:rPr>
            </w:pPr>
            <w:r w:rsidRPr="00B3088F">
              <w:rPr>
                <w:rFonts w:ascii="Arial" w:eastAsia="Times New Roman" w:hAnsi="Arial" w:cs="Arial"/>
                <w:sz w:val="18"/>
                <w:szCs w:val="18"/>
              </w:rPr>
              <w:t>20 x 50</w:t>
            </w:r>
            <w:r w:rsidRPr="00B3088F">
              <w:rPr>
                <w:rFonts w:ascii="Arial" w:eastAsia="Times New Roman" w:hAnsi="Arial" w:cs="Arial"/>
                <w:sz w:val="18"/>
                <w:szCs w:val="18"/>
              </w:rPr>
              <w:br/>
              <w:t>10 x 20</w:t>
            </w:r>
          </w:p>
        </w:tc>
        <w:tc>
          <w:tcPr>
            <w:tcW w:w="3747" w:type="dxa"/>
            <w:tcBorders>
              <w:top w:val="single" w:sz="12" w:space="0" w:color="auto"/>
              <w:left w:val="nil"/>
              <w:bottom w:val="nil"/>
              <w:right w:val="nil"/>
            </w:tcBorders>
            <w:shd w:val="clear" w:color="auto" w:fill="auto"/>
            <w:hideMark/>
          </w:tcPr>
          <w:p w:rsidR="00B3088F" w:rsidRDefault="00B3088F" w:rsidP="00B3088F">
            <w:pPr>
              <w:ind w:left="192" w:hanging="192"/>
              <w:rPr>
                <w:rFonts w:ascii="Arial" w:eastAsia="Times New Roman" w:hAnsi="Arial" w:cs="Arial"/>
                <w:sz w:val="18"/>
                <w:szCs w:val="18"/>
              </w:rPr>
            </w:pPr>
            <w:r>
              <w:rPr>
                <w:rFonts w:ascii="Arial" w:eastAsia="Times New Roman" w:hAnsi="Arial" w:cs="Arial"/>
                <w:sz w:val="18"/>
                <w:szCs w:val="18"/>
              </w:rPr>
              <w:t>Total Species Richness*</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Native Species Richness*</w:t>
            </w:r>
          </w:p>
          <w:p w:rsidR="00B3088F" w:rsidRP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Nonnative Species Richness*Ratio (Native Richness:Total Richness)*</w:t>
            </w:r>
          </w:p>
        </w:tc>
        <w:tc>
          <w:tcPr>
            <w:tcW w:w="2700" w:type="dxa"/>
            <w:tcBorders>
              <w:top w:val="single" w:sz="12" w:space="0" w:color="auto"/>
              <w:left w:val="nil"/>
              <w:bottom w:val="nil"/>
              <w:right w:val="nil"/>
            </w:tcBorders>
            <w:shd w:val="clear" w:color="auto" w:fill="auto"/>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Chi-Square (P/A for some species)</w:t>
            </w:r>
            <w:r w:rsidRPr="00B3088F">
              <w:rPr>
                <w:rFonts w:ascii="Arial" w:eastAsia="Times New Roman" w:hAnsi="Arial" w:cs="Arial"/>
                <w:sz w:val="18"/>
                <w:szCs w:val="18"/>
              </w:rPr>
              <w:br/>
              <w:t>McNemar's Test (P/A for some species)</w:t>
            </w:r>
            <w:r w:rsidRPr="00B3088F">
              <w:rPr>
                <w:rFonts w:ascii="Arial" w:eastAsia="Times New Roman" w:hAnsi="Arial" w:cs="Arial"/>
                <w:sz w:val="18"/>
                <w:szCs w:val="18"/>
              </w:rPr>
              <w:br/>
              <w:t>Generalized Linear Model (Richness)</w:t>
            </w:r>
          </w:p>
        </w:tc>
      </w:tr>
      <w:tr w:rsidR="00B3088F" w:rsidRPr="00B3088F" w:rsidTr="00946F59">
        <w:trPr>
          <w:trHeight w:val="1110"/>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Understory Cover (&lt;</w:t>
            </w:r>
            <w:r w:rsidR="00A027E2">
              <w:rPr>
                <w:rFonts w:ascii="Arial" w:eastAsia="Times New Roman" w:hAnsi="Arial" w:cs="Arial"/>
                <w:sz w:val="18"/>
                <w:szCs w:val="18"/>
              </w:rPr>
              <w:t>1 m</w:t>
            </w:r>
            <w:r w:rsidRPr="00B3088F">
              <w:rPr>
                <w:rFonts w:ascii="Arial" w:eastAsia="Times New Roman" w:hAnsi="Arial" w:cs="Arial"/>
                <w:sz w:val="18"/>
                <w:szCs w:val="18"/>
              </w:rPr>
              <w:t>; 1-</w:t>
            </w:r>
            <w:r w:rsidR="00A027E2">
              <w:rPr>
                <w:rFonts w:ascii="Arial" w:eastAsia="Times New Roman" w:hAnsi="Arial" w:cs="Arial"/>
                <w:sz w:val="18"/>
                <w:szCs w:val="18"/>
              </w:rPr>
              <w:t>2 m</w:t>
            </w:r>
            <w:r w:rsidRPr="00B3088F">
              <w:rPr>
                <w:rFonts w:ascii="Arial" w:eastAsia="Times New Roman" w:hAnsi="Arial" w:cs="Arial"/>
                <w:sz w:val="18"/>
                <w:szCs w:val="18"/>
              </w:rPr>
              <w:t>)</w:t>
            </w:r>
          </w:p>
        </w:tc>
        <w:tc>
          <w:tcPr>
            <w:tcW w:w="990" w:type="dxa"/>
            <w:tcBorders>
              <w:top w:val="nil"/>
              <w:left w:val="nil"/>
              <w:bottom w:val="nil"/>
              <w:right w:val="nil"/>
            </w:tcBorders>
            <w:shd w:val="clear" w:color="auto" w:fill="auto"/>
            <w:hideMark/>
          </w:tcPr>
          <w:p w:rsidR="00B3088F" w:rsidRPr="00B3088F" w:rsidRDefault="00B3088F" w:rsidP="00946F59">
            <w:pPr>
              <w:rPr>
                <w:rFonts w:ascii="Arial" w:eastAsia="Times New Roman" w:hAnsi="Arial" w:cs="Arial"/>
                <w:sz w:val="18"/>
                <w:szCs w:val="18"/>
              </w:rPr>
            </w:pPr>
            <w:r w:rsidRPr="00B3088F">
              <w:rPr>
                <w:rFonts w:ascii="Arial" w:eastAsia="Times New Roman" w:hAnsi="Arial" w:cs="Arial"/>
                <w:sz w:val="18"/>
                <w:szCs w:val="18"/>
              </w:rPr>
              <w:t>20 x 50</w:t>
            </w:r>
            <w:r w:rsidRPr="00B3088F">
              <w:rPr>
                <w:rFonts w:ascii="Arial" w:eastAsia="Times New Roman" w:hAnsi="Arial" w:cs="Arial"/>
                <w:sz w:val="18"/>
                <w:szCs w:val="18"/>
              </w:rPr>
              <w:br/>
              <w:t>10 x 20</w:t>
            </w:r>
          </w:p>
        </w:tc>
        <w:tc>
          <w:tcPr>
            <w:tcW w:w="3747" w:type="dxa"/>
            <w:tcBorders>
              <w:top w:val="nil"/>
              <w:left w:val="nil"/>
              <w:bottom w:val="nil"/>
              <w:right w:val="nil"/>
            </w:tcBorders>
            <w:shd w:val="clear" w:color="auto" w:fill="auto"/>
            <w:hideMark/>
          </w:tcPr>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cover for some species and life forms, native and nonnative (&lt;</w:t>
            </w:r>
            <w:r w:rsidR="00A027E2">
              <w:rPr>
                <w:rFonts w:ascii="Arial" w:eastAsia="Times New Roman" w:hAnsi="Arial" w:cs="Arial"/>
                <w:sz w:val="18"/>
                <w:szCs w:val="18"/>
              </w:rPr>
              <w:t>1 m</w:t>
            </w:r>
            <w:r w:rsidRPr="00B3088F">
              <w:rPr>
                <w:rFonts w:ascii="Arial" w:eastAsia="Times New Roman" w:hAnsi="Arial" w:cs="Arial"/>
                <w:sz w:val="18"/>
                <w:szCs w:val="18"/>
              </w:rPr>
              <w:t xml:space="preserve">)* </w:t>
            </w:r>
          </w:p>
          <w:p w:rsidR="00B3088F" w:rsidRP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cover for some species and life forms, native and nonnative (1-</w:t>
            </w:r>
            <w:r w:rsidR="00A027E2">
              <w:rPr>
                <w:rFonts w:ascii="Arial" w:eastAsia="Times New Roman" w:hAnsi="Arial" w:cs="Arial"/>
                <w:sz w:val="18"/>
                <w:szCs w:val="18"/>
              </w:rPr>
              <w:t>2 m</w:t>
            </w:r>
            <w:r w:rsidRPr="00B3088F">
              <w:rPr>
                <w:rFonts w:ascii="Arial" w:eastAsia="Times New Roman" w:hAnsi="Arial" w:cs="Arial"/>
                <w:sz w:val="18"/>
                <w:szCs w:val="18"/>
              </w:rPr>
              <w:t>)*</w:t>
            </w:r>
          </w:p>
        </w:tc>
        <w:tc>
          <w:tcPr>
            <w:tcW w:w="2700" w:type="dxa"/>
            <w:tcBorders>
              <w:top w:val="nil"/>
              <w:left w:val="nil"/>
              <w:bottom w:val="nil"/>
              <w:right w:val="nil"/>
            </w:tcBorders>
            <w:shd w:val="clear" w:color="auto" w:fill="auto"/>
            <w:noWrap/>
            <w:hideMark/>
          </w:tcPr>
          <w:p w:rsidR="00B3088F" w:rsidRPr="00B3088F" w:rsidRDefault="00946F59" w:rsidP="00946F59">
            <w:pPr>
              <w:rPr>
                <w:rFonts w:ascii="Arial" w:eastAsia="Times New Roman" w:hAnsi="Arial" w:cs="Arial"/>
                <w:sz w:val="18"/>
                <w:szCs w:val="18"/>
              </w:rPr>
            </w:pPr>
            <w:r>
              <w:rPr>
                <w:rFonts w:ascii="Arial" w:eastAsia="Times New Roman" w:hAnsi="Arial" w:cs="Arial"/>
                <w:sz w:val="18"/>
                <w:szCs w:val="18"/>
              </w:rPr>
              <w:t>Generalized Linear Model*</w:t>
            </w:r>
          </w:p>
        </w:tc>
      </w:tr>
      <w:tr w:rsidR="00B3088F" w:rsidRPr="00B3088F" w:rsidTr="00946F59">
        <w:trPr>
          <w:trHeight w:val="630"/>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Understory Cover - QC Tests</w:t>
            </w:r>
          </w:p>
        </w:tc>
        <w:tc>
          <w:tcPr>
            <w:tcW w:w="990" w:type="dxa"/>
            <w:tcBorders>
              <w:top w:val="nil"/>
              <w:left w:val="nil"/>
              <w:bottom w:val="nil"/>
              <w:right w:val="nil"/>
            </w:tcBorders>
            <w:shd w:val="clear" w:color="auto" w:fill="auto"/>
            <w:hideMark/>
          </w:tcPr>
          <w:p w:rsidR="00B3088F" w:rsidRPr="00B3088F" w:rsidRDefault="00B3088F" w:rsidP="00946F59">
            <w:pPr>
              <w:rPr>
                <w:rFonts w:ascii="Arial" w:eastAsia="Times New Roman" w:hAnsi="Arial" w:cs="Arial"/>
                <w:sz w:val="18"/>
                <w:szCs w:val="18"/>
              </w:rPr>
            </w:pPr>
            <w:r w:rsidRPr="00B3088F">
              <w:rPr>
                <w:rFonts w:ascii="Arial" w:eastAsia="Times New Roman" w:hAnsi="Arial" w:cs="Arial"/>
                <w:sz w:val="18"/>
                <w:szCs w:val="18"/>
              </w:rPr>
              <w:t>20 x 50</w:t>
            </w:r>
            <w:r w:rsidRPr="00B3088F">
              <w:rPr>
                <w:rFonts w:ascii="Arial" w:eastAsia="Times New Roman" w:hAnsi="Arial" w:cs="Arial"/>
                <w:sz w:val="18"/>
                <w:szCs w:val="18"/>
              </w:rPr>
              <w:br/>
              <w:t>10 x 20</w:t>
            </w:r>
          </w:p>
        </w:tc>
        <w:tc>
          <w:tcPr>
            <w:tcW w:w="3747" w:type="dxa"/>
            <w:tcBorders>
              <w:top w:val="nil"/>
              <w:left w:val="nil"/>
              <w:bottom w:val="nil"/>
              <w:right w:val="nil"/>
            </w:tcBorders>
            <w:shd w:val="clear" w:color="auto" w:fill="auto"/>
            <w:noWrap/>
            <w:hideMark/>
          </w:tcPr>
          <w:p w:rsidR="00B3088F" w:rsidRP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Paired t-test</w:t>
            </w:r>
          </w:p>
        </w:tc>
        <w:tc>
          <w:tcPr>
            <w:tcW w:w="2700" w:type="dxa"/>
            <w:tcBorders>
              <w:top w:val="nil"/>
              <w:left w:val="nil"/>
              <w:bottom w:val="nil"/>
              <w:right w:val="nil"/>
            </w:tcBorders>
            <w:shd w:val="clear" w:color="auto" w:fill="auto"/>
            <w:noWrap/>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N/A</w:t>
            </w:r>
          </w:p>
        </w:tc>
      </w:tr>
      <w:tr w:rsidR="00B3088F" w:rsidRPr="00B3088F" w:rsidTr="00946F59">
        <w:trPr>
          <w:trHeight w:val="4014"/>
        </w:trPr>
        <w:tc>
          <w:tcPr>
            <w:tcW w:w="1911" w:type="dxa"/>
            <w:gridSpan w:val="2"/>
            <w:tcBorders>
              <w:top w:val="nil"/>
              <w:left w:val="nil"/>
              <w:bottom w:val="nil"/>
              <w:right w:val="nil"/>
            </w:tcBorders>
            <w:shd w:val="clear" w:color="auto" w:fill="auto"/>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Large Tree Density</w:t>
            </w:r>
            <w:r w:rsidRPr="00B3088F">
              <w:rPr>
                <w:rFonts w:ascii="Arial" w:eastAsia="Times New Roman" w:hAnsi="Arial" w:cs="Arial"/>
                <w:sz w:val="18"/>
                <w:szCs w:val="18"/>
              </w:rPr>
              <w:br/>
              <w:t>(</w:t>
            </w:r>
            <w:r>
              <w:rPr>
                <w:rFonts w:ascii="Arial" w:eastAsia="Times New Roman" w:hAnsi="Arial" w:cs="Arial"/>
                <w:sz w:val="18"/>
                <w:szCs w:val="18"/>
              </w:rPr>
              <w:t>DBH</w:t>
            </w:r>
            <w:r w:rsidRPr="00B3088F">
              <w:rPr>
                <w:rFonts w:ascii="Arial" w:eastAsia="Times New Roman" w:hAnsi="Arial" w:cs="Arial"/>
                <w:sz w:val="18"/>
                <w:szCs w:val="18"/>
              </w:rPr>
              <w:t xml:space="preserve"> ≥1</w:t>
            </w:r>
            <w:r w:rsidR="00A027E2">
              <w:rPr>
                <w:rFonts w:ascii="Arial" w:eastAsia="Times New Roman" w:hAnsi="Arial" w:cs="Arial"/>
                <w:sz w:val="18"/>
                <w:szCs w:val="18"/>
              </w:rPr>
              <w:t>0 cm</w:t>
            </w:r>
            <w:r w:rsidRPr="00B3088F">
              <w:rPr>
                <w:rFonts w:ascii="Arial" w:eastAsia="Times New Roman" w:hAnsi="Arial" w:cs="Arial"/>
                <w:sz w:val="18"/>
                <w:szCs w:val="18"/>
              </w:rPr>
              <w:t>)</w:t>
            </w:r>
          </w:p>
        </w:tc>
        <w:tc>
          <w:tcPr>
            <w:tcW w:w="990" w:type="dxa"/>
            <w:tcBorders>
              <w:top w:val="nil"/>
              <w:left w:val="nil"/>
              <w:bottom w:val="nil"/>
              <w:right w:val="nil"/>
            </w:tcBorders>
            <w:shd w:val="clear" w:color="auto" w:fill="auto"/>
            <w:noWrap/>
            <w:hideMark/>
          </w:tcPr>
          <w:p w:rsidR="00B3088F" w:rsidRPr="00B3088F" w:rsidRDefault="00946F59" w:rsidP="00946F59">
            <w:pPr>
              <w:rPr>
                <w:rFonts w:ascii="Arial" w:eastAsia="Times New Roman" w:hAnsi="Arial" w:cs="Arial"/>
                <w:sz w:val="18"/>
                <w:szCs w:val="18"/>
              </w:rPr>
            </w:pPr>
            <w:r>
              <w:rPr>
                <w:rFonts w:ascii="Arial" w:eastAsia="Times New Roman" w:hAnsi="Arial" w:cs="Arial"/>
                <w:sz w:val="18"/>
                <w:szCs w:val="18"/>
              </w:rPr>
              <w:t>20 x</w:t>
            </w:r>
            <w:r w:rsidR="00B3088F" w:rsidRPr="00B3088F">
              <w:rPr>
                <w:rFonts w:ascii="Arial" w:eastAsia="Times New Roman" w:hAnsi="Arial" w:cs="Arial"/>
                <w:sz w:val="18"/>
                <w:szCs w:val="18"/>
              </w:rPr>
              <w:t xml:space="preserve"> 50</w:t>
            </w:r>
          </w:p>
        </w:tc>
        <w:tc>
          <w:tcPr>
            <w:tcW w:w="3747" w:type="dxa"/>
            <w:tcBorders>
              <w:top w:val="nil"/>
              <w:left w:val="nil"/>
              <w:bottom w:val="nil"/>
              <w:right w:val="nil"/>
            </w:tcBorders>
            <w:shd w:val="clear" w:color="auto" w:fill="auto"/>
            <w:hideMark/>
          </w:tcPr>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Trees/ha (all trees)*</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Trees/ha (for some species)*</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Native Trees/ha*</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Nonnative Trees/ha*</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Snags/ha*</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Native Snags/ha*</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Nonnative Snags/ha*</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Boles/Tree (all trees)</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xml:space="preserve"># Boles/Native Tree </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Boles/Nonnative Tree</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xml:space="preserve">DBH (all trees) </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DBH (for some species)*</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xml:space="preserve">Percent of Trees with Damage </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xml:space="preserve">Percent of Natives with Damage </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xml:space="preserve">Percent of Nonnatives with Damage </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 xml:space="preserve">Percent of Trees Flowering/Fruiting </w:t>
            </w:r>
          </w:p>
          <w:p w:rsid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Percent of Natives Flowering/Fruiting</w:t>
            </w:r>
          </w:p>
          <w:p w:rsidR="00B3088F" w:rsidRP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Percent of Nonnatives Flowering</w:t>
            </w:r>
            <w:r>
              <w:rPr>
                <w:rFonts w:ascii="Arial" w:eastAsia="Times New Roman" w:hAnsi="Arial" w:cs="Arial"/>
                <w:sz w:val="18"/>
                <w:szCs w:val="18"/>
              </w:rPr>
              <w:t xml:space="preserve"> or </w:t>
            </w:r>
            <w:r w:rsidRPr="00B3088F">
              <w:rPr>
                <w:rFonts w:ascii="Arial" w:eastAsia="Times New Roman" w:hAnsi="Arial" w:cs="Arial"/>
                <w:sz w:val="18"/>
                <w:szCs w:val="18"/>
              </w:rPr>
              <w:t>Fruiting</w:t>
            </w:r>
          </w:p>
        </w:tc>
        <w:tc>
          <w:tcPr>
            <w:tcW w:w="2700" w:type="dxa"/>
            <w:tcBorders>
              <w:top w:val="nil"/>
              <w:left w:val="nil"/>
              <w:bottom w:val="nil"/>
              <w:right w:val="nil"/>
            </w:tcBorders>
            <w:shd w:val="clear" w:color="auto" w:fill="auto"/>
            <w:noWrap/>
            <w:hideMark/>
          </w:tcPr>
          <w:p w:rsidR="00B3088F" w:rsidRPr="00B3088F" w:rsidRDefault="00946F59" w:rsidP="00B3088F">
            <w:pPr>
              <w:rPr>
                <w:rFonts w:ascii="Arial" w:eastAsia="Times New Roman" w:hAnsi="Arial" w:cs="Arial"/>
                <w:sz w:val="18"/>
                <w:szCs w:val="18"/>
              </w:rPr>
            </w:pPr>
            <w:r>
              <w:rPr>
                <w:rFonts w:ascii="Arial" w:eastAsia="Times New Roman" w:hAnsi="Arial" w:cs="Arial"/>
                <w:sz w:val="18"/>
                <w:szCs w:val="18"/>
              </w:rPr>
              <w:t>Generalized Linear Model*</w:t>
            </w:r>
          </w:p>
        </w:tc>
      </w:tr>
      <w:tr w:rsidR="00B3088F" w:rsidRPr="00B3088F" w:rsidTr="00946F59">
        <w:trPr>
          <w:trHeight w:val="555"/>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Tree Canopy Height</w:t>
            </w:r>
          </w:p>
        </w:tc>
        <w:tc>
          <w:tcPr>
            <w:tcW w:w="990" w:type="dxa"/>
            <w:tcBorders>
              <w:top w:val="nil"/>
              <w:left w:val="nil"/>
              <w:bottom w:val="nil"/>
              <w:right w:val="nil"/>
            </w:tcBorders>
            <w:shd w:val="clear" w:color="auto" w:fill="auto"/>
            <w:noWrap/>
            <w:hideMark/>
          </w:tcPr>
          <w:p w:rsidR="00B3088F" w:rsidRPr="00B3088F" w:rsidRDefault="00946F59" w:rsidP="00B3088F">
            <w:pPr>
              <w:rPr>
                <w:rFonts w:ascii="Arial" w:eastAsia="Times New Roman" w:hAnsi="Arial" w:cs="Arial"/>
                <w:sz w:val="18"/>
                <w:szCs w:val="18"/>
              </w:rPr>
            </w:pPr>
            <w:r>
              <w:rPr>
                <w:rFonts w:ascii="Arial" w:eastAsia="Times New Roman" w:hAnsi="Arial" w:cs="Arial"/>
                <w:sz w:val="18"/>
                <w:szCs w:val="18"/>
              </w:rPr>
              <w:t>20 x</w:t>
            </w:r>
            <w:r w:rsidR="00B3088F" w:rsidRPr="00B3088F">
              <w:rPr>
                <w:rFonts w:ascii="Arial" w:eastAsia="Times New Roman" w:hAnsi="Arial" w:cs="Arial"/>
                <w:sz w:val="18"/>
                <w:szCs w:val="18"/>
              </w:rPr>
              <w:t xml:space="preserve"> 50</w:t>
            </w:r>
            <w:r>
              <w:rPr>
                <w:rFonts w:ascii="Arial" w:eastAsia="Times New Roman" w:hAnsi="Arial" w:cs="Arial"/>
                <w:sz w:val="18"/>
                <w:szCs w:val="18"/>
              </w:rPr>
              <w:t xml:space="preserve"> </w:t>
            </w:r>
          </w:p>
        </w:tc>
        <w:tc>
          <w:tcPr>
            <w:tcW w:w="3747" w:type="dxa"/>
            <w:tcBorders>
              <w:top w:val="nil"/>
              <w:left w:val="nil"/>
              <w:bottom w:val="nil"/>
              <w:right w:val="nil"/>
            </w:tcBorders>
            <w:shd w:val="clear" w:color="auto" w:fill="auto"/>
            <w:noWrap/>
            <w:hideMark/>
          </w:tcPr>
          <w:p w:rsidR="00B3088F" w:rsidRP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Canopy Height</w:t>
            </w:r>
          </w:p>
        </w:tc>
        <w:tc>
          <w:tcPr>
            <w:tcW w:w="2700" w:type="dxa"/>
            <w:tcBorders>
              <w:top w:val="nil"/>
              <w:left w:val="nil"/>
              <w:bottom w:val="nil"/>
              <w:right w:val="nil"/>
            </w:tcBorders>
            <w:shd w:val="clear" w:color="auto" w:fill="auto"/>
            <w:noWrap/>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none</w:t>
            </w:r>
          </w:p>
        </w:tc>
      </w:tr>
      <w:tr w:rsidR="00B3088F" w:rsidRPr="00B3088F" w:rsidTr="00082B30">
        <w:trPr>
          <w:trHeight w:val="810"/>
        </w:trPr>
        <w:tc>
          <w:tcPr>
            <w:tcW w:w="1911" w:type="dxa"/>
            <w:gridSpan w:val="2"/>
            <w:tcBorders>
              <w:top w:val="nil"/>
              <w:left w:val="nil"/>
              <w:bottom w:val="nil"/>
              <w:right w:val="nil"/>
            </w:tcBorders>
            <w:shd w:val="clear" w:color="auto" w:fill="auto"/>
            <w:hideMark/>
          </w:tcPr>
          <w:p w:rsidR="00B3088F" w:rsidRPr="00B3088F" w:rsidRDefault="00B3088F" w:rsidP="00B3088F">
            <w:pPr>
              <w:ind w:left="183" w:hanging="183"/>
              <w:rPr>
                <w:rFonts w:ascii="Arial" w:eastAsia="Times New Roman" w:hAnsi="Arial" w:cs="Arial"/>
                <w:sz w:val="18"/>
                <w:szCs w:val="18"/>
              </w:rPr>
            </w:pPr>
            <w:r>
              <w:rPr>
                <w:rFonts w:ascii="Arial" w:eastAsia="Times New Roman" w:hAnsi="Arial" w:cs="Arial"/>
                <w:sz w:val="18"/>
                <w:szCs w:val="18"/>
              </w:rPr>
              <w:t>Tree Fern Density</w:t>
            </w:r>
            <w:r>
              <w:rPr>
                <w:rFonts w:ascii="Arial" w:eastAsia="Times New Roman" w:hAnsi="Arial" w:cs="Arial"/>
                <w:sz w:val="18"/>
                <w:szCs w:val="18"/>
              </w:rPr>
              <w:br/>
            </w:r>
            <w:r w:rsidRPr="00B3088F">
              <w:rPr>
                <w:rFonts w:ascii="Arial" w:eastAsia="Times New Roman" w:hAnsi="Arial" w:cs="Arial"/>
                <w:sz w:val="18"/>
                <w:szCs w:val="18"/>
              </w:rPr>
              <w:t>(</w:t>
            </w:r>
            <w:r>
              <w:rPr>
                <w:rFonts w:ascii="Arial" w:eastAsia="Times New Roman" w:hAnsi="Arial" w:cs="Arial"/>
                <w:sz w:val="18"/>
                <w:szCs w:val="18"/>
              </w:rPr>
              <w:t>D</w:t>
            </w:r>
            <w:r w:rsidR="00946F59">
              <w:rPr>
                <w:rFonts w:ascii="Arial" w:eastAsia="Times New Roman" w:hAnsi="Arial" w:cs="Arial"/>
                <w:sz w:val="18"/>
                <w:szCs w:val="18"/>
              </w:rPr>
              <w:t xml:space="preserve">iameter </w:t>
            </w:r>
            <w:r w:rsidRPr="00B3088F">
              <w:rPr>
                <w:rFonts w:ascii="Arial" w:eastAsia="Times New Roman" w:hAnsi="Arial" w:cs="Arial"/>
                <w:sz w:val="18"/>
                <w:szCs w:val="18"/>
              </w:rPr>
              <w:t>≥1</w:t>
            </w:r>
            <w:r w:rsidR="00A027E2">
              <w:rPr>
                <w:rFonts w:ascii="Arial" w:eastAsia="Times New Roman" w:hAnsi="Arial" w:cs="Arial"/>
                <w:sz w:val="18"/>
                <w:szCs w:val="18"/>
              </w:rPr>
              <w:t>0 cm</w:t>
            </w:r>
            <w:r w:rsidRPr="00B3088F">
              <w:rPr>
                <w:rFonts w:ascii="Arial" w:eastAsia="Times New Roman" w:hAnsi="Arial" w:cs="Arial"/>
                <w:sz w:val="18"/>
                <w:szCs w:val="18"/>
              </w:rPr>
              <w:t>)</w:t>
            </w:r>
          </w:p>
        </w:tc>
        <w:tc>
          <w:tcPr>
            <w:tcW w:w="990" w:type="dxa"/>
            <w:tcBorders>
              <w:top w:val="nil"/>
              <w:left w:val="nil"/>
              <w:bottom w:val="nil"/>
              <w:right w:val="nil"/>
            </w:tcBorders>
            <w:shd w:val="clear" w:color="auto" w:fill="auto"/>
            <w:noWrap/>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10 x 25</w:t>
            </w:r>
            <w:r w:rsidR="00946F59">
              <w:rPr>
                <w:rFonts w:ascii="Arial" w:eastAsia="Times New Roman" w:hAnsi="Arial" w:cs="Arial"/>
                <w:sz w:val="18"/>
                <w:szCs w:val="18"/>
              </w:rPr>
              <w:t xml:space="preserve"> </w:t>
            </w:r>
          </w:p>
        </w:tc>
        <w:tc>
          <w:tcPr>
            <w:tcW w:w="3747" w:type="dxa"/>
            <w:tcBorders>
              <w:top w:val="nil"/>
              <w:left w:val="nil"/>
              <w:bottom w:val="nil"/>
              <w:right w:val="nil"/>
            </w:tcBorders>
            <w:shd w:val="clear" w:color="auto" w:fill="auto"/>
            <w:hideMark/>
          </w:tcPr>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Tree Ferns/ha*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Tree Fern Snags/ha*</w:t>
            </w:r>
          </w:p>
          <w:p w:rsidR="00B3088F" w:rsidRPr="00B3088F"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Diameter</w:t>
            </w:r>
          </w:p>
        </w:tc>
        <w:tc>
          <w:tcPr>
            <w:tcW w:w="2700" w:type="dxa"/>
            <w:tcBorders>
              <w:top w:val="nil"/>
              <w:left w:val="nil"/>
              <w:bottom w:val="nil"/>
              <w:right w:val="nil"/>
            </w:tcBorders>
            <w:shd w:val="clear" w:color="auto" w:fill="auto"/>
            <w:noWrap/>
            <w:hideMark/>
          </w:tcPr>
          <w:p w:rsidR="00B3088F" w:rsidRPr="00B3088F" w:rsidRDefault="00946F59" w:rsidP="00B3088F">
            <w:pPr>
              <w:rPr>
                <w:rFonts w:ascii="Arial" w:eastAsia="Times New Roman" w:hAnsi="Arial" w:cs="Arial"/>
                <w:sz w:val="18"/>
                <w:szCs w:val="18"/>
              </w:rPr>
            </w:pPr>
            <w:r>
              <w:rPr>
                <w:rFonts w:ascii="Arial" w:eastAsia="Times New Roman" w:hAnsi="Arial" w:cs="Arial"/>
                <w:sz w:val="18"/>
                <w:szCs w:val="18"/>
              </w:rPr>
              <w:t>Generalized Linear Model*</w:t>
            </w:r>
          </w:p>
        </w:tc>
      </w:tr>
      <w:tr w:rsidR="00B3088F" w:rsidRPr="00B3088F" w:rsidTr="00946F59">
        <w:trPr>
          <w:trHeight w:val="525"/>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Tree Fern Subcanopy Height</w:t>
            </w:r>
          </w:p>
        </w:tc>
        <w:tc>
          <w:tcPr>
            <w:tcW w:w="990" w:type="dxa"/>
            <w:tcBorders>
              <w:top w:val="nil"/>
              <w:left w:val="nil"/>
              <w:bottom w:val="nil"/>
              <w:right w:val="nil"/>
            </w:tcBorders>
            <w:shd w:val="clear" w:color="auto" w:fill="auto"/>
            <w:noWrap/>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10 x 25</w:t>
            </w:r>
          </w:p>
        </w:tc>
        <w:tc>
          <w:tcPr>
            <w:tcW w:w="3747" w:type="dxa"/>
            <w:tcBorders>
              <w:top w:val="nil"/>
              <w:left w:val="nil"/>
              <w:bottom w:val="nil"/>
              <w:right w:val="nil"/>
            </w:tcBorders>
            <w:shd w:val="clear" w:color="auto" w:fill="auto"/>
            <w:hideMark/>
          </w:tcPr>
          <w:p w:rsidR="00B3088F" w:rsidRPr="00B3088F" w:rsidRDefault="00B3088F" w:rsidP="00B3088F">
            <w:pPr>
              <w:ind w:left="192" w:hanging="192"/>
              <w:rPr>
                <w:rFonts w:ascii="Arial" w:eastAsia="Times New Roman" w:hAnsi="Arial" w:cs="Arial"/>
                <w:sz w:val="18"/>
                <w:szCs w:val="18"/>
              </w:rPr>
            </w:pPr>
            <w:r w:rsidRPr="00B3088F">
              <w:rPr>
                <w:rFonts w:ascii="Arial" w:eastAsia="Times New Roman" w:hAnsi="Arial" w:cs="Arial"/>
                <w:sz w:val="18"/>
                <w:szCs w:val="18"/>
              </w:rPr>
              <w:t>Subcanopy Height</w:t>
            </w:r>
          </w:p>
        </w:tc>
        <w:tc>
          <w:tcPr>
            <w:tcW w:w="2700" w:type="dxa"/>
            <w:tcBorders>
              <w:top w:val="nil"/>
              <w:left w:val="nil"/>
              <w:bottom w:val="nil"/>
              <w:right w:val="nil"/>
            </w:tcBorders>
            <w:shd w:val="clear" w:color="auto" w:fill="auto"/>
            <w:noWrap/>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none</w:t>
            </w:r>
          </w:p>
        </w:tc>
      </w:tr>
      <w:tr w:rsidR="00B3088F" w:rsidRPr="00B3088F" w:rsidTr="00946F59">
        <w:trPr>
          <w:trHeight w:val="2340"/>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lastRenderedPageBreak/>
              <w:t>Sapling Density</w:t>
            </w:r>
          </w:p>
        </w:tc>
        <w:tc>
          <w:tcPr>
            <w:tcW w:w="990" w:type="dxa"/>
            <w:tcBorders>
              <w:top w:val="nil"/>
              <w:left w:val="nil"/>
              <w:bottom w:val="nil"/>
              <w:right w:val="nil"/>
            </w:tcBorders>
            <w:shd w:val="clear" w:color="auto" w:fill="auto"/>
            <w:noWrap/>
            <w:hideMark/>
          </w:tcPr>
          <w:p w:rsidR="00B3088F" w:rsidRPr="00B3088F" w:rsidRDefault="00B3088F" w:rsidP="00B3088F">
            <w:pPr>
              <w:rPr>
                <w:rFonts w:ascii="Arial" w:eastAsia="Times New Roman" w:hAnsi="Arial" w:cs="Arial"/>
                <w:sz w:val="18"/>
                <w:szCs w:val="18"/>
              </w:rPr>
            </w:pPr>
            <w:r w:rsidRPr="00B3088F">
              <w:rPr>
                <w:rFonts w:ascii="Arial" w:eastAsia="Times New Roman" w:hAnsi="Arial" w:cs="Arial"/>
                <w:sz w:val="18"/>
                <w:szCs w:val="18"/>
              </w:rPr>
              <w:t>10 x 25</w:t>
            </w:r>
          </w:p>
        </w:tc>
        <w:tc>
          <w:tcPr>
            <w:tcW w:w="3747" w:type="dxa"/>
            <w:tcBorders>
              <w:top w:val="nil"/>
              <w:left w:val="nil"/>
              <w:bottom w:val="nil"/>
              <w:right w:val="nil"/>
            </w:tcBorders>
            <w:shd w:val="clear" w:color="auto" w:fill="auto"/>
            <w:hideMark/>
          </w:tcPr>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Saplings/ha (all trees)*</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Saplings/ha (for some species)*</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Native Saplings/ha*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Nonnative Saplings/ha*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Dead Saplings/ha*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Dead Native Saplings/ha*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Dead Nonnative Saplings/ha*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xml:space="preserve">% </w:t>
            </w:r>
            <w:commentRangeStart w:id="2770"/>
            <w:r w:rsidRPr="00B3088F">
              <w:rPr>
                <w:rFonts w:ascii="Arial" w:eastAsia="Times New Roman" w:hAnsi="Arial" w:cs="Arial"/>
                <w:sz w:val="18"/>
                <w:szCs w:val="18"/>
              </w:rPr>
              <w:t>Saplings with Damage</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Native Saplings with Damage</w:t>
            </w:r>
            <w:commentRangeEnd w:id="2770"/>
            <w:r w:rsidR="007C03FB">
              <w:rPr>
                <w:rStyle w:val="CommentReference"/>
              </w:rPr>
              <w:commentReference w:id="2770"/>
            </w:r>
          </w:p>
          <w:p w:rsidR="00B3088F" w:rsidRPr="00B3088F"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Nonnative Saplings</w:t>
            </w:r>
          </w:p>
        </w:tc>
        <w:tc>
          <w:tcPr>
            <w:tcW w:w="2700" w:type="dxa"/>
            <w:tcBorders>
              <w:top w:val="nil"/>
              <w:left w:val="nil"/>
              <w:bottom w:val="nil"/>
              <w:right w:val="nil"/>
            </w:tcBorders>
            <w:shd w:val="clear" w:color="auto" w:fill="auto"/>
            <w:noWrap/>
            <w:hideMark/>
          </w:tcPr>
          <w:p w:rsidR="00B3088F" w:rsidRPr="00B3088F" w:rsidRDefault="00946F59" w:rsidP="00B3088F">
            <w:pPr>
              <w:rPr>
                <w:rFonts w:ascii="Arial" w:eastAsia="Times New Roman" w:hAnsi="Arial" w:cs="Arial"/>
                <w:sz w:val="18"/>
                <w:szCs w:val="18"/>
              </w:rPr>
            </w:pPr>
            <w:r>
              <w:rPr>
                <w:rFonts w:ascii="Arial" w:eastAsia="Times New Roman" w:hAnsi="Arial" w:cs="Arial"/>
                <w:sz w:val="18"/>
                <w:szCs w:val="18"/>
              </w:rPr>
              <w:t>Generalized Linear Model*</w:t>
            </w:r>
          </w:p>
        </w:tc>
      </w:tr>
      <w:tr w:rsidR="00082B30" w:rsidRPr="00B3088F" w:rsidTr="00082B30">
        <w:trPr>
          <w:trHeight w:val="1602"/>
        </w:trPr>
        <w:tc>
          <w:tcPr>
            <w:tcW w:w="1911" w:type="dxa"/>
            <w:gridSpan w:val="2"/>
            <w:tcBorders>
              <w:top w:val="nil"/>
              <w:left w:val="nil"/>
              <w:bottom w:val="nil"/>
              <w:right w:val="nil"/>
            </w:tcBorders>
            <w:shd w:val="clear" w:color="auto" w:fill="auto"/>
            <w:noWrap/>
            <w:hideMark/>
          </w:tcPr>
          <w:p w:rsidR="00082B30" w:rsidRPr="00B3088F" w:rsidRDefault="00082B30" w:rsidP="00A51AF4">
            <w:pPr>
              <w:ind w:left="183" w:hanging="183"/>
              <w:rPr>
                <w:rFonts w:ascii="Arial" w:eastAsia="Times New Roman" w:hAnsi="Arial" w:cs="Arial"/>
                <w:sz w:val="18"/>
                <w:szCs w:val="18"/>
              </w:rPr>
            </w:pPr>
            <w:r w:rsidRPr="00B3088F">
              <w:rPr>
                <w:rFonts w:ascii="Arial" w:eastAsia="Times New Roman" w:hAnsi="Arial" w:cs="Arial"/>
                <w:sz w:val="18"/>
                <w:szCs w:val="18"/>
              </w:rPr>
              <w:t>Seedling Density</w:t>
            </w:r>
          </w:p>
        </w:tc>
        <w:tc>
          <w:tcPr>
            <w:tcW w:w="990" w:type="dxa"/>
            <w:tcBorders>
              <w:top w:val="nil"/>
              <w:left w:val="nil"/>
              <w:bottom w:val="nil"/>
              <w:right w:val="nil"/>
            </w:tcBorders>
            <w:shd w:val="clear" w:color="auto" w:fill="auto"/>
            <w:noWrap/>
            <w:hideMark/>
          </w:tcPr>
          <w:p w:rsidR="00082B30" w:rsidRPr="00B3088F" w:rsidRDefault="000B74EE" w:rsidP="00A51AF4">
            <w:pPr>
              <w:rPr>
                <w:rFonts w:ascii="Arial" w:eastAsia="Times New Roman" w:hAnsi="Arial" w:cs="Arial"/>
                <w:sz w:val="18"/>
                <w:szCs w:val="18"/>
              </w:rPr>
            </w:pPr>
            <w:r>
              <w:rPr>
                <w:rFonts w:ascii="Arial" w:eastAsia="Times New Roman" w:hAnsi="Arial" w:cs="Arial"/>
                <w:sz w:val="18"/>
                <w:szCs w:val="18"/>
              </w:rPr>
              <w:t>2 x 50</w:t>
            </w:r>
          </w:p>
        </w:tc>
        <w:tc>
          <w:tcPr>
            <w:tcW w:w="3747" w:type="dxa"/>
            <w:tcBorders>
              <w:top w:val="nil"/>
              <w:left w:val="nil"/>
              <w:bottom w:val="nil"/>
              <w:right w:val="nil"/>
            </w:tcBorders>
            <w:shd w:val="clear" w:color="auto" w:fill="auto"/>
            <w:hideMark/>
          </w:tcPr>
          <w:p w:rsidR="00082B30" w:rsidRDefault="00082B30" w:rsidP="00A51AF4">
            <w:pPr>
              <w:ind w:left="192" w:hanging="192"/>
              <w:rPr>
                <w:rFonts w:ascii="Arial" w:eastAsia="Times New Roman" w:hAnsi="Arial" w:cs="Arial"/>
                <w:sz w:val="18"/>
                <w:szCs w:val="18"/>
              </w:rPr>
            </w:pPr>
            <w:r w:rsidRPr="00B3088F">
              <w:rPr>
                <w:rFonts w:ascii="Arial" w:eastAsia="Times New Roman" w:hAnsi="Arial" w:cs="Arial"/>
                <w:sz w:val="18"/>
                <w:szCs w:val="18"/>
              </w:rPr>
              <w:t># Seedlings/ha*</w:t>
            </w:r>
          </w:p>
          <w:p w:rsidR="00082B30" w:rsidRDefault="00082B30" w:rsidP="00A51AF4">
            <w:pPr>
              <w:ind w:left="192" w:hanging="192"/>
              <w:rPr>
                <w:rFonts w:ascii="Arial" w:eastAsia="Times New Roman" w:hAnsi="Arial" w:cs="Arial"/>
                <w:sz w:val="18"/>
                <w:szCs w:val="18"/>
              </w:rPr>
            </w:pPr>
            <w:r w:rsidRPr="00B3088F">
              <w:rPr>
                <w:rFonts w:ascii="Arial" w:eastAsia="Times New Roman" w:hAnsi="Arial" w:cs="Arial"/>
                <w:sz w:val="18"/>
                <w:szCs w:val="18"/>
              </w:rPr>
              <w:t># Native Seedlings/ha*</w:t>
            </w:r>
          </w:p>
          <w:p w:rsidR="00082B30" w:rsidRDefault="00082B30" w:rsidP="00A51AF4">
            <w:pPr>
              <w:ind w:left="192" w:hanging="192"/>
              <w:rPr>
                <w:rFonts w:ascii="Arial" w:eastAsia="Times New Roman" w:hAnsi="Arial" w:cs="Arial"/>
                <w:sz w:val="18"/>
                <w:szCs w:val="18"/>
              </w:rPr>
            </w:pPr>
            <w:r w:rsidRPr="00B3088F">
              <w:rPr>
                <w:rFonts w:ascii="Arial" w:eastAsia="Times New Roman" w:hAnsi="Arial" w:cs="Arial"/>
                <w:sz w:val="18"/>
                <w:szCs w:val="18"/>
              </w:rPr>
              <w:t># Nonnative Seedlings/ha*</w:t>
            </w:r>
          </w:p>
          <w:p w:rsidR="00082B30" w:rsidRDefault="00082B30" w:rsidP="00A51AF4">
            <w:pPr>
              <w:ind w:left="192" w:hanging="192"/>
              <w:rPr>
                <w:rFonts w:ascii="Arial" w:eastAsia="Times New Roman" w:hAnsi="Arial" w:cs="Arial"/>
                <w:sz w:val="18"/>
                <w:szCs w:val="18"/>
              </w:rPr>
            </w:pPr>
            <w:r w:rsidRPr="00B3088F">
              <w:rPr>
                <w:rFonts w:ascii="Arial" w:eastAsia="Times New Roman" w:hAnsi="Arial" w:cs="Arial"/>
                <w:sz w:val="18"/>
                <w:szCs w:val="18"/>
              </w:rPr>
              <w:t>% Seedlings in terrestrial substrate*</w:t>
            </w:r>
          </w:p>
          <w:p w:rsidR="00082B30" w:rsidRDefault="00082B30" w:rsidP="00A51AF4">
            <w:pPr>
              <w:ind w:left="192" w:hanging="192"/>
              <w:rPr>
                <w:rFonts w:ascii="Arial" w:eastAsia="Times New Roman" w:hAnsi="Arial" w:cs="Arial"/>
                <w:sz w:val="18"/>
                <w:szCs w:val="18"/>
              </w:rPr>
            </w:pPr>
            <w:r w:rsidRPr="00B3088F">
              <w:rPr>
                <w:rFonts w:ascii="Arial" w:eastAsia="Times New Roman" w:hAnsi="Arial" w:cs="Arial"/>
                <w:sz w:val="18"/>
                <w:szCs w:val="18"/>
              </w:rPr>
              <w:t>% Native seedlings in terrestrial substrate*</w:t>
            </w:r>
          </w:p>
          <w:p w:rsidR="00082B30" w:rsidRPr="00B3088F" w:rsidRDefault="00082B30" w:rsidP="00A51AF4">
            <w:pPr>
              <w:ind w:left="192" w:hanging="192"/>
              <w:rPr>
                <w:rFonts w:ascii="Arial" w:eastAsia="Times New Roman" w:hAnsi="Arial" w:cs="Arial"/>
                <w:sz w:val="18"/>
                <w:szCs w:val="18"/>
              </w:rPr>
            </w:pPr>
            <w:r w:rsidRPr="00B3088F">
              <w:rPr>
                <w:rFonts w:ascii="Arial" w:eastAsia="Times New Roman" w:hAnsi="Arial" w:cs="Arial"/>
                <w:sz w:val="18"/>
                <w:szCs w:val="18"/>
              </w:rPr>
              <w:t>% Nonnative seedlings in terrestrial substrate*</w:t>
            </w:r>
          </w:p>
        </w:tc>
        <w:tc>
          <w:tcPr>
            <w:tcW w:w="2700" w:type="dxa"/>
            <w:tcBorders>
              <w:top w:val="nil"/>
              <w:left w:val="nil"/>
              <w:bottom w:val="nil"/>
              <w:right w:val="nil"/>
            </w:tcBorders>
            <w:shd w:val="clear" w:color="auto" w:fill="auto"/>
            <w:noWrap/>
            <w:hideMark/>
          </w:tcPr>
          <w:p w:rsidR="00082B30" w:rsidRPr="00B3088F" w:rsidRDefault="00CE0595" w:rsidP="00A51AF4">
            <w:pPr>
              <w:rPr>
                <w:rFonts w:ascii="Arial" w:eastAsia="Times New Roman" w:hAnsi="Arial" w:cs="Arial"/>
                <w:sz w:val="18"/>
                <w:szCs w:val="18"/>
              </w:rPr>
            </w:pPr>
            <w:r>
              <w:rPr>
                <w:rFonts w:ascii="Arial" w:eastAsia="Times New Roman" w:hAnsi="Arial" w:cs="Arial"/>
                <w:noProof/>
                <w:sz w:val="18"/>
                <w:szCs w:val="18"/>
              </w:rPr>
              <mc:AlternateContent>
                <mc:Choice Requires="wps">
                  <w:drawing>
                    <wp:anchor distT="0" distB="0" distL="114300" distR="114300" simplePos="0" relativeHeight="251680256" behindDoc="0" locked="0" layoutInCell="1" allowOverlap="1" wp14:anchorId="05627170" wp14:editId="2CA68E8F">
                      <wp:simplePos x="0" y="0"/>
                      <wp:positionH relativeFrom="column">
                        <wp:posOffset>436880</wp:posOffset>
                      </wp:positionH>
                      <wp:positionV relativeFrom="paragraph">
                        <wp:posOffset>-623570</wp:posOffset>
                      </wp:positionV>
                      <wp:extent cx="979170" cy="237490"/>
                      <wp:effectExtent l="0" t="0" r="3175" b="0"/>
                      <wp:wrapNone/>
                      <wp:docPr id="118" name="Text 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1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946F59" w:rsidRDefault="00E01466">
                                  <w:pPr>
                                    <w:rPr>
                                      <w:rFonts w:ascii="Arial" w:hAnsi="Arial" w:cs="Arial"/>
                                      <w:sz w:val="20"/>
                                      <w:szCs w:val="20"/>
                                    </w:rPr>
                                  </w:pPr>
                                  <w:r w:rsidRPr="00946F59">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6" o:spid="_x0000_s1269" type="#_x0000_t202" style="position:absolute;margin-left:34.4pt;margin-top:-49.1pt;width:77.1pt;height:18.7pt;z-index:251680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" filled="f" stroked="f">
                      <v:textbox style="mso-fit-shape-to-text:t">
                        <w:txbxContent>
                          <w:p w:rsidR="00E01466" w:rsidRPr="00946F59" w:rsidRDefault="00E01466">
                            <w:pPr>
                              <w:rPr>
                                <w:rFonts w:ascii="Arial" w:hAnsi="Arial" w:cs="Arial"/>
                                <w:sz w:val="20"/>
                                <w:szCs w:val="20"/>
                              </w:rPr>
                            </w:pPr>
                            <w:r w:rsidRPr="00946F59">
                              <w:rPr>
                                <w:rFonts w:ascii="Arial" w:hAnsi="Arial" w:cs="Arial"/>
                                <w:sz w:val="20"/>
                                <w:szCs w:val="20"/>
                              </w:rPr>
                              <w:t>(Continued)</w:t>
                            </w:r>
                          </w:p>
                        </w:txbxContent>
                      </v:textbox>
                    </v:shape>
                  </w:pict>
                </mc:Fallback>
              </mc:AlternateContent>
            </w:r>
            <w:r w:rsidR="00082B30">
              <w:rPr>
                <w:rFonts w:ascii="Arial" w:eastAsia="Times New Roman" w:hAnsi="Arial" w:cs="Arial"/>
                <w:sz w:val="18"/>
                <w:szCs w:val="18"/>
              </w:rPr>
              <w:t>Generalized Linear Model*</w:t>
            </w:r>
          </w:p>
        </w:tc>
      </w:tr>
      <w:tr w:rsidR="00B3088F" w:rsidRPr="00B3088F" w:rsidTr="00082B30">
        <w:trPr>
          <w:trHeight w:val="2043"/>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Shrub Density</w:t>
            </w:r>
          </w:p>
        </w:tc>
        <w:tc>
          <w:tcPr>
            <w:tcW w:w="990" w:type="dxa"/>
            <w:tcBorders>
              <w:top w:val="nil"/>
              <w:left w:val="nil"/>
              <w:bottom w:val="nil"/>
              <w:right w:val="nil"/>
            </w:tcBorders>
            <w:shd w:val="clear" w:color="auto" w:fill="auto"/>
            <w:noWrap/>
            <w:hideMark/>
          </w:tcPr>
          <w:p w:rsidR="00B3088F" w:rsidRPr="00B3088F" w:rsidRDefault="000B74EE" w:rsidP="00B3088F">
            <w:pPr>
              <w:rPr>
                <w:rFonts w:ascii="Arial" w:eastAsia="Times New Roman" w:hAnsi="Arial" w:cs="Arial"/>
                <w:sz w:val="18"/>
                <w:szCs w:val="18"/>
              </w:rPr>
            </w:pPr>
            <w:r>
              <w:rPr>
                <w:rFonts w:ascii="Arial" w:eastAsia="Times New Roman" w:hAnsi="Arial" w:cs="Arial"/>
                <w:sz w:val="18"/>
                <w:szCs w:val="18"/>
              </w:rPr>
              <w:t>2 x 50</w:t>
            </w:r>
          </w:p>
        </w:tc>
        <w:tc>
          <w:tcPr>
            <w:tcW w:w="3747" w:type="dxa"/>
            <w:tcBorders>
              <w:top w:val="nil"/>
              <w:left w:val="nil"/>
              <w:bottom w:val="nil"/>
              <w:right w:val="nil"/>
            </w:tcBorders>
            <w:shd w:val="clear" w:color="auto" w:fill="auto"/>
            <w:hideMark/>
          </w:tcPr>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Shrubs/ha*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Native Shrubs/ha*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Nonnative Shrubs/ha*</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shrubs in terrestrial substrate*</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shrubs at maturity*</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xml:space="preserve">% Native shrubs in terrestrial </w:t>
            </w:r>
            <w:r w:rsidR="00946F59" w:rsidRPr="00B3088F">
              <w:rPr>
                <w:rFonts w:ascii="Arial" w:eastAsia="Times New Roman" w:hAnsi="Arial" w:cs="Arial"/>
                <w:sz w:val="18"/>
                <w:szCs w:val="18"/>
              </w:rPr>
              <w:t>substrate</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Native shrubs at maturity</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xml:space="preserve">% Nonnative shrubs in terrestrial </w:t>
            </w:r>
            <w:r w:rsidR="00946F59" w:rsidRPr="00B3088F">
              <w:rPr>
                <w:rFonts w:ascii="Arial" w:eastAsia="Times New Roman" w:hAnsi="Arial" w:cs="Arial"/>
                <w:sz w:val="18"/>
                <w:szCs w:val="18"/>
              </w:rPr>
              <w:t>substrate</w:t>
            </w:r>
          </w:p>
          <w:p w:rsidR="00B3088F" w:rsidRPr="00B3088F"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Nonnative shrubs at maturity</w:t>
            </w:r>
          </w:p>
        </w:tc>
        <w:tc>
          <w:tcPr>
            <w:tcW w:w="2700" w:type="dxa"/>
            <w:tcBorders>
              <w:top w:val="nil"/>
              <w:left w:val="nil"/>
              <w:bottom w:val="nil"/>
              <w:right w:val="nil"/>
            </w:tcBorders>
            <w:shd w:val="clear" w:color="auto" w:fill="auto"/>
            <w:noWrap/>
            <w:hideMark/>
          </w:tcPr>
          <w:p w:rsidR="00B3088F" w:rsidRPr="00B3088F" w:rsidRDefault="00946F59" w:rsidP="00B3088F">
            <w:pPr>
              <w:rPr>
                <w:rFonts w:ascii="Arial" w:eastAsia="Times New Roman" w:hAnsi="Arial" w:cs="Arial"/>
                <w:sz w:val="18"/>
                <w:szCs w:val="18"/>
              </w:rPr>
            </w:pPr>
            <w:r>
              <w:rPr>
                <w:rFonts w:ascii="Arial" w:eastAsia="Times New Roman" w:hAnsi="Arial" w:cs="Arial"/>
                <w:sz w:val="18"/>
                <w:szCs w:val="18"/>
              </w:rPr>
              <w:t>Generalized Linear Model*</w:t>
            </w:r>
          </w:p>
        </w:tc>
      </w:tr>
      <w:tr w:rsidR="00B3088F" w:rsidRPr="00B3088F" w:rsidTr="00082B30">
        <w:trPr>
          <w:trHeight w:val="1620"/>
        </w:trPr>
        <w:tc>
          <w:tcPr>
            <w:tcW w:w="1911" w:type="dxa"/>
            <w:gridSpan w:val="2"/>
            <w:tcBorders>
              <w:top w:val="nil"/>
              <w:left w:val="nil"/>
              <w:bottom w:val="nil"/>
              <w:right w:val="nil"/>
            </w:tcBorders>
            <w:shd w:val="clear" w:color="auto" w:fill="auto"/>
            <w:noWrap/>
            <w:hideMark/>
          </w:tcPr>
          <w:p w:rsidR="00B3088F" w:rsidRPr="00B3088F" w:rsidRDefault="00B3088F" w:rsidP="00B3088F">
            <w:pPr>
              <w:ind w:left="183" w:hanging="183"/>
              <w:rPr>
                <w:rFonts w:ascii="Arial" w:eastAsia="Times New Roman" w:hAnsi="Arial" w:cs="Arial"/>
                <w:sz w:val="18"/>
                <w:szCs w:val="18"/>
              </w:rPr>
            </w:pPr>
            <w:r w:rsidRPr="00B3088F">
              <w:rPr>
                <w:rFonts w:ascii="Arial" w:eastAsia="Times New Roman" w:hAnsi="Arial" w:cs="Arial"/>
                <w:sz w:val="18"/>
                <w:szCs w:val="18"/>
              </w:rPr>
              <w:t>Tree Fern Juvenile Density</w:t>
            </w:r>
          </w:p>
        </w:tc>
        <w:tc>
          <w:tcPr>
            <w:tcW w:w="990" w:type="dxa"/>
            <w:tcBorders>
              <w:top w:val="nil"/>
              <w:left w:val="nil"/>
              <w:bottom w:val="nil"/>
              <w:right w:val="nil"/>
            </w:tcBorders>
            <w:shd w:val="clear" w:color="auto" w:fill="auto"/>
            <w:noWrap/>
            <w:hideMark/>
          </w:tcPr>
          <w:p w:rsidR="00B3088F" w:rsidRPr="00B3088F" w:rsidRDefault="000B74EE" w:rsidP="00B3088F">
            <w:pPr>
              <w:rPr>
                <w:rFonts w:ascii="Arial" w:eastAsia="Times New Roman" w:hAnsi="Arial" w:cs="Arial"/>
                <w:sz w:val="18"/>
                <w:szCs w:val="18"/>
              </w:rPr>
            </w:pPr>
            <w:r>
              <w:rPr>
                <w:rFonts w:ascii="Arial" w:eastAsia="Times New Roman" w:hAnsi="Arial" w:cs="Arial"/>
                <w:sz w:val="18"/>
                <w:szCs w:val="18"/>
              </w:rPr>
              <w:t>2 x 50</w:t>
            </w:r>
          </w:p>
        </w:tc>
        <w:tc>
          <w:tcPr>
            <w:tcW w:w="3747" w:type="dxa"/>
            <w:tcBorders>
              <w:top w:val="nil"/>
              <w:left w:val="nil"/>
              <w:bottom w:val="nil"/>
              <w:right w:val="nil"/>
            </w:tcBorders>
            <w:shd w:val="clear" w:color="auto" w:fill="auto"/>
            <w:hideMark/>
          </w:tcPr>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tree fern juveniles/ha (overall)*</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tree fern juveniles/ha (some species)*</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Native tree fern juveniles (if possible)</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Nonnative tree fern juveniles (if possible)</w:t>
            </w:r>
          </w:p>
          <w:p w:rsidR="00946F59"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tree fern juveniles in terrestrial sub.</w:t>
            </w:r>
          </w:p>
          <w:p w:rsidR="00B3088F" w:rsidRPr="00B3088F" w:rsidRDefault="00B3088F" w:rsidP="00946F59">
            <w:pPr>
              <w:ind w:left="192" w:hanging="192"/>
              <w:rPr>
                <w:rFonts w:ascii="Arial" w:eastAsia="Times New Roman" w:hAnsi="Arial" w:cs="Arial"/>
                <w:sz w:val="18"/>
                <w:szCs w:val="18"/>
              </w:rPr>
            </w:pPr>
            <w:r w:rsidRPr="00B3088F">
              <w:rPr>
                <w:rFonts w:ascii="Arial" w:eastAsia="Times New Roman" w:hAnsi="Arial" w:cs="Arial"/>
                <w:sz w:val="18"/>
                <w:szCs w:val="18"/>
              </w:rPr>
              <w:t>% Native tree fern juveniles in terrestrial</w:t>
            </w:r>
            <w:r w:rsidR="00946F59">
              <w:rPr>
                <w:rFonts w:ascii="Arial" w:eastAsia="Times New Roman" w:hAnsi="Arial" w:cs="Arial"/>
                <w:sz w:val="18"/>
                <w:szCs w:val="18"/>
              </w:rPr>
              <w:t xml:space="preserve"> </w:t>
            </w:r>
            <w:r w:rsidR="00946F59" w:rsidRPr="00B3088F">
              <w:rPr>
                <w:rFonts w:ascii="Arial" w:eastAsia="Times New Roman" w:hAnsi="Arial" w:cs="Arial"/>
                <w:sz w:val="18"/>
                <w:szCs w:val="18"/>
              </w:rPr>
              <w:t>substrate</w:t>
            </w:r>
          </w:p>
        </w:tc>
        <w:tc>
          <w:tcPr>
            <w:tcW w:w="2700" w:type="dxa"/>
            <w:tcBorders>
              <w:top w:val="nil"/>
              <w:left w:val="nil"/>
              <w:bottom w:val="nil"/>
              <w:right w:val="nil"/>
            </w:tcBorders>
            <w:shd w:val="clear" w:color="auto" w:fill="auto"/>
            <w:noWrap/>
            <w:hideMark/>
          </w:tcPr>
          <w:p w:rsidR="00B3088F" w:rsidRPr="00B3088F" w:rsidRDefault="00946F59" w:rsidP="00B3088F">
            <w:pPr>
              <w:rPr>
                <w:rFonts w:ascii="Arial" w:eastAsia="Times New Roman" w:hAnsi="Arial" w:cs="Arial"/>
                <w:sz w:val="18"/>
                <w:szCs w:val="18"/>
              </w:rPr>
            </w:pPr>
            <w:r>
              <w:rPr>
                <w:rFonts w:ascii="Arial" w:eastAsia="Times New Roman" w:hAnsi="Arial" w:cs="Arial"/>
                <w:sz w:val="18"/>
                <w:szCs w:val="18"/>
              </w:rPr>
              <w:t>Generalized Linear Model*</w:t>
            </w:r>
          </w:p>
        </w:tc>
      </w:tr>
      <w:tr w:rsidR="00B3088F" w:rsidTr="00082B30">
        <w:trPr>
          <w:gridBefore w:val="1"/>
          <w:wBefore w:w="8" w:type="dxa"/>
          <w:trHeight w:val="819"/>
        </w:trPr>
        <w:tc>
          <w:tcPr>
            <w:tcW w:w="1903" w:type="dxa"/>
            <w:tcBorders>
              <w:top w:val="nil"/>
              <w:left w:val="nil"/>
              <w:bottom w:val="single" w:sz="4" w:space="0" w:color="auto"/>
              <w:right w:val="nil"/>
            </w:tcBorders>
            <w:shd w:val="clear" w:color="auto" w:fill="auto"/>
            <w:noWrap/>
            <w:hideMark/>
          </w:tcPr>
          <w:p w:rsidR="003B0B0C" w:rsidRDefault="00B3088F">
            <w:pPr>
              <w:ind w:left="175" w:hanging="175"/>
              <w:rPr>
                <w:rFonts w:ascii="Arial" w:hAnsi="Arial" w:cs="Arial"/>
                <w:sz w:val="18"/>
                <w:szCs w:val="16"/>
              </w:rPr>
            </w:pPr>
            <w:r w:rsidRPr="00B3088F">
              <w:rPr>
                <w:rFonts w:ascii="Arial" w:hAnsi="Arial" w:cs="Arial"/>
                <w:sz w:val="18"/>
                <w:szCs w:val="16"/>
              </w:rPr>
              <w:t>Coarse Woody Debris</w:t>
            </w:r>
            <w:r w:rsidR="00CC1EB4">
              <w:rPr>
                <w:rFonts w:ascii="Arial" w:hAnsi="Arial" w:cs="Arial"/>
                <w:sz w:val="18"/>
                <w:szCs w:val="16"/>
              </w:rPr>
              <w:t xml:space="preserve"> (CWD)</w:t>
            </w:r>
          </w:p>
        </w:tc>
        <w:tc>
          <w:tcPr>
            <w:tcW w:w="990" w:type="dxa"/>
            <w:tcBorders>
              <w:top w:val="nil"/>
              <w:left w:val="nil"/>
              <w:bottom w:val="single" w:sz="4" w:space="0" w:color="auto"/>
              <w:right w:val="nil"/>
            </w:tcBorders>
            <w:shd w:val="clear" w:color="auto" w:fill="auto"/>
            <w:hideMark/>
          </w:tcPr>
          <w:p w:rsidR="00B3088F" w:rsidRPr="00B3088F" w:rsidRDefault="00CC1EB4" w:rsidP="00CC1EB4">
            <w:pPr>
              <w:rPr>
                <w:rFonts w:ascii="Arial" w:hAnsi="Arial" w:cs="Arial"/>
                <w:sz w:val="18"/>
                <w:szCs w:val="16"/>
              </w:rPr>
            </w:pPr>
            <w:r>
              <w:rPr>
                <w:rFonts w:ascii="Arial" w:hAnsi="Arial" w:cs="Arial"/>
                <w:sz w:val="18"/>
                <w:szCs w:val="16"/>
              </w:rPr>
              <w:t>90 m of Transect;</w:t>
            </w:r>
            <w:r w:rsidR="00946F59">
              <w:rPr>
                <w:rFonts w:ascii="Arial" w:hAnsi="Arial" w:cs="Arial"/>
                <w:sz w:val="18"/>
                <w:szCs w:val="16"/>
              </w:rPr>
              <w:br/>
            </w:r>
            <w:r w:rsidR="00B3088F" w:rsidRPr="00B3088F">
              <w:rPr>
                <w:rFonts w:ascii="Arial" w:hAnsi="Arial" w:cs="Arial"/>
                <w:sz w:val="18"/>
                <w:szCs w:val="16"/>
              </w:rPr>
              <w:t>70</w:t>
            </w:r>
            <w:r>
              <w:rPr>
                <w:rFonts w:ascii="Arial" w:hAnsi="Arial" w:cs="Arial"/>
                <w:sz w:val="18"/>
                <w:szCs w:val="16"/>
              </w:rPr>
              <w:t xml:space="preserve"> m of Transect</w:t>
            </w:r>
          </w:p>
        </w:tc>
        <w:tc>
          <w:tcPr>
            <w:tcW w:w="3747" w:type="dxa"/>
            <w:tcBorders>
              <w:top w:val="nil"/>
              <w:left w:val="nil"/>
              <w:bottom w:val="single" w:sz="4" w:space="0" w:color="auto"/>
              <w:right w:val="nil"/>
            </w:tcBorders>
            <w:shd w:val="clear" w:color="auto" w:fill="auto"/>
            <w:hideMark/>
          </w:tcPr>
          <w:p w:rsidR="00946F59" w:rsidRDefault="00B3088F" w:rsidP="00946F59">
            <w:pPr>
              <w:ind w:left="192" w:hanging="192"/>
              <w:rPr>
                <w:rFonts w:ascii="Arial" w:hAnsi="Arial" w:cs="Arial"/>
                <w:sz w:val="18"/>
                <w:szCs w:val="16"/>
              </w:rPr>
            </w:pPr>
            <w:r w:rsidRPr="00B3088F">
              <w:rPr>
                <w:rFonts w:ascii="Arial" w:hAnsi="Arial" w:cs="Arial"/>
                <w:sz w:val="18"/>
                <w:szCs w:val="16"/>
              </w:rPr>
              <w:t xml:space="preserve"># woody logs/ha </w:t>
            </w:r>
          </w:p>
          <w:p w:rsidR="00946F59" w:rsidRDefault="00B3088F" w:rsidP="00946F59">
            <w:pPr>
              <w:ind w:left="192" w:hanging="192"/>
              <w:rPr>
                <w:rFonts w:ascii="Arial" w:hAnsi="Arial" w:cs="Arial"/>
                <w:sz w:val="18"/>
                <w:szCs w:val="16"/>
              </w:rPr>
            </w:pPr>
            <w:r w:rsidRPr="00B3088F">
              <w:rPr>
                <w:rFonts w:ascii="Arial" w:hAnsi="Arial" w:cs="Arial"/>
                <w:sz w:val="18"/>
                <w:szCs w:val="16"/>
              </w:rPr>
              <w:t xml:space="preserve"># tree fern logs/ha </w:t>
            </w:r>
          </w:p>
          <w:p w:rsidR="00946F59" w:rsidRDefault="00CC1EB4" w:rsidP="00946F59">
            <w:pPr>
              <w:ind w:left="192" w:hanging="192"/>
              <w:rPr>
                <w:rFonts w:ascii="Arial" w:hAnsi="Arial" w:cs="Arial"/>
                <w:sz w:val="18"/>
                <w:szCs w:val="16"/>
              </w:rPr>
            </w:pPr>
            <w:r>
              <w:rPr>
                <w:rFonts w:ascii="Arial" w:hAnsi="Arial" w:cs="Arial"/>
                <w:sz w:val="18"/>
                <w:szCs w:val="16"/>
              </w:rPr>
              <w:t>Diameter</w:t>
            </w:r>
            <w:r w:rsidRPr="00B3088F">
              <w:rPr>
                <w:rFonts w:ascii="Arial" w:hAnsi="Arial" w:cs="Arial"/>
                <w:sz w:val="18"/>
                <w:szCs w:val="16"/>
              </w:rPr>
              <w:t xml:space="preserve"> </w:t>
            </w:r>
            <w:r w:rsidR="00B3088F" w:rsidRPr="00B3088F">
              <w:rPr>
                <w:rFonts w:ascii="Arial" w:hAnsi="Arial" w:cs="Arial"/>
                <w:sz w:val="18"/>
                <w:szCs w:val="16"/>
              </w:rPr>
              <w:t>woody logs</w:t>
            </w:r>
          </w:p>
          <w:p w:rsidR="00B3088F" w:rsidRDefault="00B3088F" w:rsidP="00946F59">
            <w:pPr>
              <w:ind w:left="192" w:hanging="192"/>
              <w:rPr>
                <w:rFonts w:ascii="Arial" w:hAnsi="Arial" w:cs="Arial"/>
                <w:sz w:val="18"/>
                <w:szCs w:val="16"/>
              </w:rPr>
            </w:pPr>
            <w:r w:rsidRPr="00B3088F">
              <w:rPr>
                <w:rFonts w:ascii="Arial" w:hAnsi="Arial" w:cs="Arial"/>
                <w:sz w:val="18"/>
                <w:szCs w:val="16"/>
              </w:rPr>
              <w:t>Diameter tree fern logs</w:t>
            </w:r>
          </w:p>
          <w:p w:rsidR="00CC1EB4" w:rsidRPr="00B3088F" w:rsidRDefault="00CC1EB4" w:rsidP="00946F59">
            <w:pPr>
              <w:ind w:left="192" w:hanging="192"/>
              <w:rPr>
                <w:rFonts w:ascii="Arial" w:hAnsi="Arial" w:cs="Arial"/>
                <w:sz w:val="18"/>
                <w:szCs w:val="16"/>
              </w:rPr>
            </w:pPr>
            <w:r>
              <w:rPr>
                <w:rFonts w:ascii="Arial" w:hAnsi="Arial" w:cs="Arial"/>
                <w:sz w:val="18"/>
                <w:szCs w:val="16"/>
              </w:rPr>
              <w:t>% CWD</w:t>
            </w:r>
          </w:p>
        </w:tc>
        <w:tc>
          <w:tcPr>
            <w:tcW w:w="2700" w:type="dxa"/>
            <w:tcBorders>
              <w:top w:val="nil"/>
              <w:left w:val="nil"/>
              <w:bottom w:val="single" w:sz="4" w:space="0" w:color="auto"/>
              <w:right w:val="nil"/>
            </w:tcBorders>
            <w:shd w:val="clear" w:color="auto" w:fill="auto"/>
            <w:noWrap/>
            <w:hideMark/>
          </w:tcPr>
          <w:p w:rsidR="00B3088F" w:rsidRPr="00B3088F" w:rsidRDefault="00946F59">
            <w:pPr>
              <w:rPr>
                <w:rFonts w:ascii="Arial" w:hAnsi="Arial" w:cs="Arial"/>
                <w:sz w:val="18"/>
                <w:szCs w:val="16"/>
              </w:rPr>
            </w:pPr>
            <w:r>
              <w:rPr>
                <w:rFonts w:ascii="Arial" w:eastAsia="Times New Roman" w:hAnsi="Arial" w:cs="Arial"/>
                <w:sz w:val="18"/>
                <w:szCs w:val="18"/>
              </w:rPr>
              <w:t>Generalized Linear Model*</w:t>
            </w:r>
          </w:p>
        </w:tc>
      </w:tr>
    </w:tbl>
    <w:p w:rsidR="00390B7F" w:rsidRDefault="00946F59" w:rsidP="00CB2D4A">
      <w:pPr>
        <w:keepNext/>
        <w:keepLines/>
      </w:pPr>
      <w:r>
        <w:rPr>
          <w:rFonts w:ascii="Arial" w:hAnsi="Arial" w:cs="Arial"/>
          <w:sz w:val="16"/>
          <w:szCs w:val="16"/>
        </w:rPr>
        <w:t>*</w:t>
      </w:r>
      <w:r w:rsidRPr="00946F59">
        <w:rPr>
          <w:rFonts w:ascii="Arial" w:eastAsia="Times New Roman" w:hAnsi="Arial" w:cs="Arial"/>
          <w:sz w:val="18"/>
          <w:szCs w:val="18"/>
        </w:rPr>
        <w:t xml:space="preserve"> </w:t>
      </w:r>
      <w:r w:rsidRPr="00946F59">
        <w:rPr>
          <w:rFonts w:ascii="Arial" w:eastAsia="Times New Roman" w:hAnsi="Arial" w:cs="Arial"/>
          <w:sz w:val="16"/>
          <w:szCs w:val="18"/>
        </w:rPr>
        <w:t>Generalized Linear Model</w:t>
      </w:r>
      <w:r w:rsidR="00390B7F" w:rsidRPr="0062338A">
        <w:rPr>
          <w:rFonts w:ascii="Arial" w:hAnsi="Arial" w:cs="Arial"/>
          <w:sz w:val="16"/>
          <w:szCs w:val="16"/>
        </w:rPr>
        <w:t xml:space="preserve"> encompasses repeated measures ANOVA and general linear mixed models.</w:t>
      </w:r>
      <w:r w:rsidR="00390B7F" w:rsidRPr="0062338A">
        <w:rPr>
          <w:sz w:val="20"/>
          <w:szCs w:val="20"/>
        </w:rPr>
        <w:t xml:space="preserve"> </w:t>
      </w:r>
    </w:p>
    <w:p w:rsidR="00506085" w:rsidRPr="006F7EF0" w:rsidRDefault="00506085" w:rsidP="006F7EF0"/>
    <w:p w:rsidR="00082B30" w:rsidRPr="00082B30" w:rsidRDefault="00082B30" w:rsidP="00082B30"/>
    <w:p w:rsidR="00390B7F" w:rsidRPr="00296841" w:rsidRDefault="00390B7F" w:rsidP="004D394E">
      <w:pPr>
        <w:pStyle w:val="SOP2nd"/>
      </w:pPr>
      <w:r w:rsidRPr="0045714C">
        <w:t xml:space="preserve">Formulas for Continuous Data  </w:t>
      </w:r>
    </w:p>
    <w:p w:rsidR="00390B7F" w:rsidRDefault="00390B7F" w:rsidP="00390B7F">
      <w:pPr>
        <w:pStyle w:val="TableCaptionBold"/>
        <w:rPr>
          <w:b w:val="0"/>
        </w:rPr>
      </w:pPr>
      <w:r>
        <w:rPr>
          <w:b w:val="0"/>
        </w:rPr>
        <w:t xml:space="preserve">In most sampling frames (except for mangrove forests) field crews will collect continuous data from both permanent and rotating plots. To compute statistics, we will use data from both plots types. </w:t>
      </w:r>
      <w:r w:rsidR="00082B30">
        <w:rPr>
          <w:b w:val="0"/>
        </w:rPr>
        <w:t>Table 2</w:t>
      </w:r>
      <w:r>
        <w:rPr>
          <w:b w:val="0"/>
        </w:rPr>
        <w:t xml:space="preserve"> shows an excerpt of the rotational design from Skalski </w:t>
      </w:r>
      <w:r w:rsidR="00246D6B">
        <w:rPr>
          <w:b w:val="0"/>
        </w:rPr>
        <w:fldChar w:fldCharType="begin"/>
      </w:r>
      <w:r w:rsidR="00377AF6">
        <w:rPr>
          <w:b w:val="0"/>
        </w:rPr>
        <w:instrText xml:space="preserve"> ADDIN EN.CITE &lt;EndNote&gt;&lt;Cite ExcludeAuth="1"&gt;&lt;Author&gt;Skalski&lt;/Author&gt;&lt;Year&gt;2005&lt;/Year&gt;&lt;RecNum&gt;312&lt;/RecNum&gt;&lt;DisplayText&gt;(2005)&lt;/DisplayText&gt;&lt;record&gt;&lt;rec-number&gt;312&lt;/rec-number&gt;&lt;foreign-keys&gt;&lt;key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rPr>
          <w:b w:val="0"/>
        </w:rPr>
        <w:fldChar w:fldCharType="separate"/>
      </w:r>
      <w:r w:rsidR="00377AF6">
        <w:rPr>
          <w:b w:val="0"/>
          <w:noProof/>
        </w:rPr>
        <w:t>(2005)</w:t>
      </w:r>
      <w:r w:rsidR="00246D6B">
        <w:rPr>
          <w:b w:val="0"/>
        </w:rPr>
        <w:fldChar w:fldCharType="end"/>
      </w:r>
      <w:r>
        <w:rPr>
          <w:b w:val="0"/>
        </w:rPr>
        <w:t>.</w:t>
      </w:r>
    </w:p>
    <w:p w:rsidR="00390B7F" w:rsidRPr="00082B30" w:rsidRDefault="00390B7F" w:rsidP="00082B30"/>
    <w:p w:rsidR="00390B7F" w:rsidRDefault="00390B7F" w:rsidP="00D55078">
      <w:pPr>
        <w:pStyle w:val="SOPTable"/>
        <w:rPr>
          <w:b/>
        </w:rPr>
      </w:pPr>
      <w:r w:rsidRPr="00082B30">
        <w:rPr>
          <w:b/>
        </w:rPr>
        <w:lastRenderedPageBreak/>
        <w:t>Table 2.</w:t>
      </w:r>
      <w:r w:rsidRPr="0045714C">
        <w:t xml:space="preserve"> </w:t>
      </w:r>
      <w:r w:rsidRPr="00400CB9">
        <w:t>Rotational design with fixed and rotational sites.</w:t>
      </w:r>
    </w:p>
    <w:tbl>
      <w:tblPr>
        <w:tblW w:w="0" w:type="auto"/>
        <w:tblLook w:val="01E0" w:firstRow="1" w:lastRow="1" w:firstColumn="1" w:lastColumn="1" w:noHBand="0" w:noVBand="0"/>
      </w:tblPr>
      <w:tblGrid>
        <w:gridCol w:w="1740"/>
        <w:gridCol w:w="1605"/>
        <w:gridCol w:w="1515"/>
        <w:gridCol w:w="540"/>
        <w:gridCol w:w="1620"/>
      </w:tblGrid>
      <w:tr w:rsidR="00082B30" w:rsidRPr="00082B30" w:rsidTr="00082B30">
        <w:trPr>
          <w:trHeight w:val="260"/>
        </w:trPr>
        <w:tc>
          <w:tcPr>
            <w:tcW w:w="1740" w:type="dxa"/>
            <w:vMerge w:val="restart"/>
            <w:tcBorders>
              <w:top w:val="single" w:sz="4" w:space="0" w:color="auto"/>
            </w:tcBorders>
            <w:vAlign w:val="center"/>
          </w:tcPr>
          <w:p w:rsidR="00082B30" w:rsidRPr="00082B30" w:rsidRDefault="00082B30" w:rsidP="00082B30">
            <w:pPr>
              <w:spacing w:before="60" w:after="60"/>
              <w:jc w:val="center"/>
              <w:rPr>
                <w:rFonts w:ascii="Arial" w:hAnsi="Arial" w:cs="Arial"/>
                <w:b/>
                <w:sz w:val="20"/>
              </w:rPr>
            </w:pPr>
            <w:r w:rsidRPr="00082B30">
              <w:rPr>
                <w:rFonts w:ascii="Arial" w:hAnsi="Arial" w:cs="Arial"/>
                <w:b/>
                <w:sz w:val="20"/>
              </w:rPr>
              <w:t>Fixed</w:t>
            </w:r>
          </w:p>
        </w:tc>
        <w:tc>
          <w:tcPr>
            <w:tcW w:w="5280" w:type="dxa"/>
            <w:gridSpan w:val="4"/>
            <w:tcBorders>
              <w:top w:val="single" w:sz="4" w:space="0" w:color="auto"/>
              <w:bottom w:val="single" w:sz="4" w:space="0" w:color="auto"/>
            </w:tcBorders>
          </w:tcPr>
          <w:p w:rsidR="00082B30" w:rsidRPr="00082B30" w:rsidRDefault="00082B30" w:rsidP="00390B7F">
            <w:pPr>
              <w:spacing w:before="60" w:after="60"/>
              <w:jc w:val="center"/>
              <w:rPr>
                <w:rFonts w:ascii="Arial" w:hAnsi="Arial" w:cs="Arial"/>
                <w:b/>
                <w:sz w:val="20"/>
              </w:rPr>
            </w:pPr>
            <w:r w:rsidRPr="00082B30">
              <w:rPr>
                <w:rFonts w:ascii="Arial" w:hAnsi="Arial" w:cs="Arial"/>
                <w:b/>
                <w:sz w:val="20"/>
              </w:rPr>
              <w:t>Rotation</w:t>
            </w:r>
            <w:r>
              <w:rPr>
                <w:rFonts w:ascii="Arial" w:hAnsi="Arial" w:cs="Arial"/>
                <w:b/>
                <w:sz w:val="20"/>
              </w:rPr>
              <w:t>al</w:t>
            </w:r>
          </w:p>
        </w:tc>
      </w:tr>
      <w:tr w:rsidR="00082B30" w:rsidRPr="00082B30" w:rsidTr="00082B30">
        <w:trPr>
          <w:trHeight w:val="260"/>
        </w:trPr>
        <w:tc>
          <w:tcPr>
            <w:tcW w:w="1740" w:type="dxa"/>
            <w:vMerge/>
            <w:tcBorders>
              <w:bottom w:val="single" w:sz="12" w:space="0" w:color="auto"/>
            </w:tcBorders>
          </w:tcPr>
          <w:p w:rsidR="00082B30" w:rsidRPr="00082B30" w:rsidRDefault="00082B30" w:rsidP="00390B7F">
            <w:pPr>
              <w:spacing w:before="60" w:after="60"/>
              <w:jc w:val="center"/>
              <w:rPr>
                <w:rFonts w:ascii="Arial" w:hAnsi="Arial" w:cs="Arial"/>
                <w:b/>
                <w:sz w:val="20"/>
              </w:rPr>
            </w:pPr>
          </w:p>
        </w:tc>
        <w:tc>
          <w:tcPr>
            <w:tcW w:w="1605" w:type="dxa"/>
            <w:tcBorders>
              <w:top w:val="single" w:sz="4" w:space="0" w:color="auto"/>
              <w:bottom w:val="single" w:sz="12" w:space="0" w:color="auto"/>
            </w:tcBorders>
          </w:tcPr>
          <w:p w:rsidR="00082B30" w:rsidRPr="007F4109" w:rsidRDefault="00082B30" w:rsidP="00390B7F">
            <w:pPr>
              <w:spacing w:before="60" w:after="60"/>
              <w:jc w:val="center"/>
              <w:rPr>
                <w:rFonts w:ascii="Arial" w:hAnsi="Arial" w:cs="Arial"/>
                <w:b/>
                <w:sz w:val="20"/>
              </w:rPr>
            </w:pPr>
            <w:r w:rsidRPr="007F4109">
              <w:rPr>
                <w:rFonts w:ascii="Arial" w:hAnsi="Arial" w:cs="Arial"/>
                <w:b/>
                <w:sz w:val="20"/>
              </w:rPr>
              <w:t>Cycle 1</w:t>
            </w:r>
          </w:p>
        </w:tc>
        <w:tc>
          <w:tcPr>
            <w:tcW w:w="1515" w:type="dxa"/>
            <w:tcBorders>
              <w:top w:val="single" w:sz="4" w:space="0" w:color="auto"/>
              <w:bottom w:val="single" w:sz="12" w:space="0" w:color="auto"/>
            </w:tcBorders>
          </w:tcPr>
          <w:p w:rsidR="00082B30" w:rsidRPr="007F4109" w:rsidRDefault="0022094C" w:rsidP="00390B7F">
            <w:pPr>
              <w:spacing w:before="60" w:after="60"/>
              <w:jc w:val="center"/>
              <w:rPr>
                <w:rFonts w:ascii="Arial" w:hAnsi="Arial" w:cs="Arial"/>
                <w:b/>
                <w:sz w:val="20"/>
              </w:rPr>
            </w:pPr>
            <w:r w:rsidRPr="007F4109">
              <w:rPr>
                <w:rFonts w:ascii="Arial" w:hAnsi="Arial" w:cs="Arial"/>
                <w:b/>
                <w:sz w:val="20"/>
              </w:rPr>
              <w:t>Cycle</w:t>
            </w:r>
            <w:r w:rsidR="00082B30" w:rsidRPr="007F4109">
              <w:rPr>
                <w:rFonts w:ascii="Arial" w:hAnsi="Arial" w:cs="Arial"/>
                <w:b/>
                <w:sz w:val="20"/>
              </w:rPr>
              <w:t xml:space="preserve"> 2</w:t>
            </w:r>
          </w:p>
        </w:tc>
        <w:tc>
          <w:tcPr>
            <w:tcW w:w="540" w:type="dxa"/>
            <w:tcBorders>
              <w:top w:val="single" w:sz="4" w:space="0" w:color="auto"/>
              <w:bottom w:val="single" w:sz="12" w:space="0" w:color="auto"/>
            </w:tcBorders>
          </w:tcPr>
          <w:p w:rsidR="00082B30" w:rsidRPr="007F4109" w:rsidRDefault="00082B30" w:rsidP="00390B7F">
            <w:pPr>
              <w:spacing w:before="60" w:after="60"/>
              <w:jc w:val="center"/>
              <w:rPr>
                <w:rFonts w:ascii="Arial" w:hAnsi="Arial" w:cs="Arial"/>
                <w:b/>
                <w:sz w:val="20"/>
              </w:rPr>
            </w:pPr>
            <w:r w:rsidRPr="007F4109">
              <w:rPr>
                <w:rFonts w:ascii="Arial" w:hAnsi="Arial" w:cs="Arial"/>
                <w:b/>
                <w:sz w:val="20"/>
              </w:rPr>
              <w:t xml:space="preserve">. . .  </w:t>
            </w:r>
          </w:p>
        </w:tc>
        <w:tc>
          <w:tcPr>
            <w:tcW w:w="1620" w:type="dxa"/>
            <w:tcBorders>
              <w:top w:val="single" w:sz="4" w:space="0" w:color="auto"/>
              <w:bottom w:val="single" w:sz="12" w:space="0" w:color="auto"/>
            </w:tcBorders>
          </w:tcPr>
          <w:p w:rsidR="00082B30" w:rsidRPr="007F4109" w:rsidRDefault="0022094C" w:rsidP="00390B7F">
            <w:pPr>
              <w:spacing w:before="60" w:after="60"/>
              <w:jc w:val="center"/>
              <w:rPr>
                <w:rFonts w:ascii="Arial" w:hAnsi="Arial" w:cs="Arial"/>
                <w:b/>
                <w:sz w:val="20"/>
              </w:rPr>
            </w:pPr>
            <w:r w:rsidRPr="007F4109">
              <w:rPr>
                <w:rFonts w:ascii="Arial" w:hAnsi="Arial" w:cs="Arial"/>
                <w:b/>
                <w:sz w:val="20"/>
              </w:rPr>
              <w:t>Cycle C</w:t>
            </w:r>
          </w:p>
        </w:tc>
      </w:tr>
      <w:tr w:rsidR="00082B30" w:rsidRPr="00082B30" w:rsidTr="00082B30">
        <w:trPr>
          <w:trHeight w:val="231"/>
        </w:trPr>
        <w:tc>
          <w:tcPr>
            <w:tcW w:w="1740" w:type="dxa"/>
            <w:tcBorders>
              <w:top w:val="single" w:sz="12" w:space="0" w:color="auto"/>
            </w:tcBorders>
            <w:vAlign w:val="center"/>
          </w:tcPr>
          <w:p w:rsidR="00082B30" w:rsidRPr="00082B30" w:rsidRDefault="00082B30" w:rsidP="00082B30">
            <w:pPr>
              <w:jc w:val="center"/>
            </w:pPr>
            <w:r w:rsidRPr="00082B30">
              <w:object w:dxaOrig="300" w:dyaOrig="360">
                <v:shape id="_x0000_i1073" type="#_x0000_t75" style="width:15pt;height:15pt" o:ole="">
                  <v:imagedata r:id="rId316" o:title=""/>
                </v:shape>
                <o:OLEObject Type="Embed" ProgID="Equation.DSMT4" ShapeID="_x0000_i1073" DrawAspect="Content" ObjectID="_1484464613" r:id="rId317"/>
              </w:object>
            </w:r>
          </w:p>
        </w:tc>
        <w:tc>
          <w:tcPr>
            <w:tcW w:w="1605" w:type="dxa"/>
            <w:tcBorders>
              <w:top w:val="single" w:sz="12" w:space="0" w:color="auto"/>
            </w:tcBorders>
            <w:vAlign w:val="center"/>
          </w:tcPr>
          <w:p w:rsidR="00082B30" w:rsidRPr="00082B30" w:rsidRDefault="00082B30" w:rsidP="00082B30">
            <w:pPr>
              <w:jc w:val="center"/>
            </w:pPr>
            <w:r w:rsidRPr="00082B30">
              <w:object w:dxaOrig="320" w:dyaOrig="360">
                <v:shape id="_x0000_i1074" type="#_x0000_t75" style="width:15pt;height:15pt" o:ole="">
                  <v:imagedata r:id="rId318" o:title=""/>
                </v:shape>
                <o:OLEObject Type="Embed" ProgID="Equation.DSMT4" ShapeID="_x0000_i1074" DrawAspect="Content" ObjectID="_1484464614" r:id="rId319"/>
              </w:object>
            </w:r>
          </w:p>
        </w:tc>
        <w:tc>
          <w:tcPr>
            <w:tcW w:w="1515" w:type="dxa"/>
            <w:tcBorders>
              <w:top w:val="single" w:sz="12" w:space="0" w:color="auto"/>
            </w:tcBorders>
            <w:vAlign w:val="center"/>
          </w:tcPr>
          <w:p w:rsidR="00082B30" w:rsidRPr="00082B30" w:rsidRDefault="00082B30" w:rsidP="00082B30">
            <w:pPr>
              <w:jc w:val="center"/>
            </w:pPr>
            <w:r w:rsidRPr="00082B30">
              <w:object w:dxaOrig="340" w:dyaOrig="360">
                <v:shape id="_x0000_i1075" type="#_x0000_t75" style="width:15pt;height:15pt" o:ole="">
                  <v:imagedata r:id="rId320" o:title=""/>
                </v:shape>
                <o:OLEObject Type="Embed" ProgID="Equation.DSMT4" ShapeID="_x0000_i1075" DrawAspect="Content" ObjectID="_1484464615" r:id="rId321"/>
              </w:object>
            </w:r>
          </w:p>
        </w:tc>
        <w:tc>
          <w:tcPr>
            <w:tcW w:w="540" w:type="dxa"/>
            <w:tcBorders>
              <w:top w:val="single" w:sz="12" w:space="0" w:color="auto"/>
            </w:tcBorders>
            <w:vAlign w:val="center"/>
          </w:tcPr>
          <w:p w:rsidR="00082B30" w:rsidRPr="00082B30" w:rsidRDefault="00082B30" w:rsidP="00082B30">
            <w:pPr>
              <w:jc w:val="center"/>
            </w:pPr>
          </w:p>
        </w:tc>
        <w:tc>
          <w:tcPr>
            <w:tcW w:w="1620" w:type="dxa"/>
            <w:tcBorders>
              <w:top w:val="single" w:sz="12" w:space="0" w:color="auto"/>
            </w:tcBorders>
            <w:vAlign w:val="center"/>
          </w:tcPr>
          <w:p w:rsidR="00082B30" w:rsidRPr="00082B30" w:rsidRDefault="0022094C" w:rsidP="0022094C">
            <w:pPr>
              <w:jc w:val="center"/>
            </w:pPr>
            <w:r w:rsidRPr="0022094C">
              <w:rPr>
                <w:i/>
              </w:rPr>
              <w:t>y</w:t>
            </w:r>
            <w:r w:rsidRPr="0022094C">
              <w:rPr>
                <w:i/>
                <w:sz w:val="20"/>
                <w:vertAlign w:val="subscript"/>
              </w:rPr>
              <w:t>C1</w:t>
            </w:r>
          </w:p>
        </w:tc>
      </w:tr>
      <w:tr w:rsidR="00082B30" w:rsidRPr="00082B30" w:rsidTr="00082B30">
        <w:trPr>
          <w:trHeight w:val="135"/>
        </w:trPr>
        <w:tc>
          <w:tcPr>
            <w:tcW w:w="1740" w:type="dxa"/>
            <w:vAlign w:val="center"/>
          </w:tcPr>
          <w:p w:rsidR="00082B30" w:rsidRPr="00082B30" w:rsidRDefault="00082B30" w:rsidP="00082B30">
            <w:pPr>
              <w:jc w:val="center"/>
            </w:pPr>
            <w:r w:rsidRPr="00082B30">
              <w:object w:dxaOrig="320" w:dyaOrig="360">
                <v:shape id="_x0000_i1076" type="#_x0000_t75" style="width:15pt;height:15pt" o:ole="">
                  <v:imagedata r:id="rId322" o:title=""/>
                </v:shape>
                <o:OLEObject Type="Embed" ProgID="Equation.DSMT4" ShapeID="_x0000_i1076" DrawAspect="Content" ObjectID="_1484464616" r:id="rId323"/>
              </w:object>
            </w:r>
          </w:p>
        </w:tc>
        <w:tc>
          <w:tcPr>
            <w:tcW w:w="1605" w:type="dxa"/>
            <w:vAlign w:val="center"/>
          </w:tcPr>
          <w:p w:rsidR="00082B30" w:rsidRPr="00082B30" w:rsidRDefault="00082B30" w:rsidP="00082B30">
            <w:pPr>
              <w:jc w:val="center"/>
            </w:pPr>
            <w:r w:rsidRPr="00082B30">
              <w:object w:dxaOrig="340" w:dyaOrig="360">
                <v:shape id="_x0000_i1077" type="#_x0000_t75" style="width:15pt;height:15pt" o:ole="">
                  <v:imagedata r:id="rId324" o:title=""/>
                </v:shape>
                <o:OLEObject Type="Embed" ProgID="Equation.DSMT4" ShapeID="_x0000_i1077" DrawAspect="Content" ObjectID="_1484464617" r:id="rId325"/>
              </w:object>
            </w:r>
          </w:p>
        </w:tc>
        <w:tc>
          <w:tcPr>
            <w:tcW w:w="1515" w:type="dxa"/>
            <w:vAlign w:val="center"/>
          </w:tcPr>
          <w:p w:rsidR="00082B30" w:rsidRPr="00082B30" w:rsidRDefault="00082B30" w:rsidP="00082B30">
            <w:pPr>
              <w:jc w:val="center"/>
            </w:pPr>
            <w:r w:rsidRPr="00082B30">
              <w:object w:dxaOrig="340" w:dyaOrig="360">
                <v:shape id="_x0000_i1078" type="#_x0000_t75" style="width:15pt;height:15pt" o:ole="">
                  <v:imagedata r:id="rId326" o:title=""/>
                </v:shape>
                <o:OLEObject Type="Embed" ProgID="Equation.DSMT4" ShapeID="_x0000_i1078" DrawAspect="Content" ObjectID="_1484464618" r:id="rId327"/>
              </w:object>
            </w:r>
          </w:p>
        </w:tc>
        <w:tc>
          <w:tcPr>
            <w:tcW w:w="540" w:type="dxa"/>
            <w:vAlign w:val="center"/>
          </w:tcPr>
          <w:p w:rsidR="00082B30" w:rsidRPr="00082B30" w:rsidRDefault="00082B30" w:rsidP="00082B30">
            <w:pPr>
              <w:jc w:val="center"/>
            </w:pPr>
          </w:p>
        </w:tc>
        <w:tc>
          <w:tcPr>
            <w:tcW w:w="1620" w:type="dxa"/>
            <w:vAlign w:val="center"/>
          </w:tcPr>
          <w:p w:rsidR="00082B30" w:rsidRPr="00082B30" w:rsidRDefault="0022094C" w:rsidP="00082B30">
            <w:pPr>
              <w:jc w:val="center"/>
            </w:pPr>
            <w:r w:rsidRPr="0022094C">
              <w:rPr>
                <w:i/>
              </w:rPr>
              <w:t>y</w:t>
            </w:r>
            <w:r w:rsidRPr="0022094C">
              <w:rPr>
                <w:i/>
                <w:sz w:val="20"/>
                <w:vertAlign w:val="subscript"/>
              </w:rPr>
              <w:t>C</w:t>
            </w:r>
            <w:r>
              <w:rPr>
                <w:i/>
                <w:sz w:val="20"/>
                <w:vertAlign w:val="subscript"/>
              </w:rPr>
              <w:t>2</w:t>
            </w:r>
          </w:p>
        </w:tc>
      </w:tr>
      <w:tr w:rsidR="00082B30" w:rsidRPr="00082B30" w:rsidTr="00082B30">
        <w:tc>
          <w:tcPr>
            <w:tcW w:w="1740" w:type="dxa"/>
            <w:vAlign w:val="center"/>
          </w:tcPr>
          <w:p w:rsidR="00082B30" w:rsidRPr="00082B30" w:rsidRDefault="00082B30" w:rsidP="00082B30">
            <w:pPr>
              <w:jc w:val="center"/>
            </w:pPr>
            <w:r w:rsidRPr="00082B30">
              <w:object w:dxaOrig="320" w:dyaOrig="360">
                <v:shape id="_x0000_i1079" type="#_x0000_t75" style="width:15pt;height:15pt" o:ole="">
                  <v:imagedata r:id="rId328" o:title=""/>
                </v:shape>
                <o:OLEObject Type="Embed" ProgID="Equation.DSMT4" ShapeID="_x0000_i1079" DrawAspect="Content" ObjectID="_1484464619" r:id="rId329"/>
              </w:object>
            </w:r>
          </w:p>
        </w:tc>
        <w:tc>
          <w:tcPr>
            <w:tcW w:w="1605" w:type="dxa"/>
            <w:vAlign w:val="center"/>
          </w:tcPr>
          <w:p w:rsidR="00082B30" w:rsidRPr="00082B30" w:rsidRDefault="00082B30" w:rsidP="00082B30">
            <w:pPr>
              <w:jc w:val="center"/>
            </w:pPr>
            <w:r w:rsidRPr="00082B30">
              <w:rPr>
                <w:noProof/>
              </w:rPr>
              <w:drawing>
                <wp:inline distT="0" distB="0" distL="0" distR="0" wp14:anchorId="0CB7D89F" wp14:editId="03FE08FB">
                  <wp:extent cx="76200" cy="169545"/>
                  <wp:effectExtent l="19050" t="0" r="0" b="0"/>
                  <wp:docPr id="25" name="Picture 148" descr="eqn_vertical_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qn_vertical_dots"/>
                          <pic:cNvPicPr>
                            <a:picLocks noChangeAspect="1" noChangeArrowheads="1"/>
                          </pic:cNvPicPr>
                        </pic:nvPicPr>
                        <pic:blipFill>
                          <a:blip r:embed="rId330" cstate="print"/>
                          <a:srcRect/>
                          <a:stretch>
                            <a:fillRect/>
                          </a:stretch>
                        </pic:blipFill>
                        <pic:spPr bwMode="auto">
                          <a:xfrm>
                            <a:off x="0" y="0"/>
                            <a:ext cx="76200" cy="169545"/>
                          </a:xfrm>
                          <a:prstGeom prst="rect">
                            <a:avLst/>
                          </a:prstGeom>
                          <a:noFill/>
                          <a:ln w="9525">
                            <a:noFill/>
                            <a:miter lim="800000"/>
                            <a:headEnd/>
                            <a:tailEnd/>
                          </a:ln>
                        </pic:spPr>
                      </pic:pic>
                    </a:graphicData>
                  </a:graphic>
                </wp:inline>
              </w:drawing>
            </w:r>
          </w:p>
        </w:tc>
        <w:tc>
          <w:tcPr>
            <w:tcW w:w="1515" w:type="dxa"/>
            <w:vAlign w:val="center"/>
          </w:tcPr>
          <w:p w:rsidR="00082B30" w:rsidRPr="00082B30" w:rsidRDefault="00082B30" w:rsidP="00082B30">
            <w:pPr>
              <w:jc w:val="center"/>
            </w:pPr>
            <w:r w:rsidRPr="00082B30">
              <w:rPr>
                <w:noProof/>
              </w:rPr>
              <w:drawing>
                <wp:inline distT="0" distB="0" distL="0" distR="0" wp14:anchorId="43AB4805" wp14:editId="1CF6C28F">
                  <wp:extent cx="76200" cy="169545"/>
                  <wp:effectExtent l="19050" t="0" r="0" b="0"/>
                  <wp:docPr id="27" name="Picture 149" descr="eqn_vertical_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qn_vertical_dots"/>
                          <pic:cNvPicPr>
                            <a:picLocks noChangeAspect="1" noChangeArrowheads="1"/>
                          </pic:cNvPicPr>
                        </pic:nvPicPr>
                        <pic:blipFill>
                          <a:blip r:embed="rId330" cstate="print"/>
                          <a:srcRect/>
                          <a:stretch>
                            <a:fillRect/>
                          </a:stretch>
                        </pic:blipFill>
                        <pic:spPr bwMode="auto">
                          <a:xfrm>
                            <a:off x="0" y="0"/>
                            <a:ext cx="76200" cy="169545"/>
                          </a:xfrm>
                          <a:prstGeom prst="rect">
                            <a:avLst/>
                          </a:prstGeom>
                          <a:noFill/>
                          <a:ln w="9525">
                            <a:noFill/>
                            <a:miter lim="800000"/>
                            <a:headEnd/>
                            <a:tailEnd/>
                          </a:ln>
                        </pic:spPr>
                      </pic:pic>
                    </a:graphicData>
                  </a:graphic>
                </wp:inline>
              </w:drawing>
            </w:r>
          </w:p>
        </w:tc>
        <w:tc>
          <w:tcPr>
            <w:tcW w:w="540" w:type="dxa"/>
            <w:vAlign w:val="center"/>
          </w:tcPr>
          <w:p w:rsidR="00082B30" w:rsidRPr="00082B30" w:rsidRDefault="00082B30" w:rsidP="00082B30">
            <w:pPr>
              <w:jc w:val="center"/>
            </w:pPr>
          </w:p>
        </w:tc>
        <w:tc>
          <w:tcPr>
            <w:tcW w:w="1620" w:type="dxa"/>
            <w:vAlign w:val="center"/>
          </w:tcPr>
          <w:p w:rsidR="00082B30" w:rsidRPr="00082B30" w:rsidRDefault="00082B30" w:rsidP="00082B30">
            <w:pPr>
              <w:jc w:val="center"/>
            </w:pPr>
            <w:r w:rsidRPr="00082B30">
              <w:rPr>
                <w:noProof/>
              </w:rPr>
              <w:drawing>
                <wp:inline distT="0" distB="0" distL="0" distR="0" wp14:anchorId="41929A27" wp14:editId="30309878">
                  <wp:extent cx="76200" cy="169545"/>
                  <wp:effectExtent l="19050" t="0" r="0" b="0"/>
                  <wp:docPr id="29" name="Picture 150" descr="eqn_vertical_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qn_vertical_dots"/>
                          <pic:cNvPicPr>
                            <a:picLocks noChangeAspect="1" noChangeArrowheads="1"/>
                          </pic:cNvPicPr>
                        </pic:nvPicPr>
                        <pic:blipFill>
                          <a:blip r:embed="rId330" cstate="print"/>
                          <a:srcRect/>
                          <a:stretch>
                            <a:fillRect/>
                          </a:stretch>
                        </pic:blipFill>
                        <pic:spPr bwMode="auto">
                          <a:xfrm>
                            <a:off x="0" y="0"/>
                            <a:ext cx="76200" cy="169545"/>
                          </a:xfrm>
                          <a:prstGeom prst="rect">
                            <a:avLst/>
                          </a:prstGeom>
                          <a:noFill/>
                          <a:ln w="9525">
                            <a:noFill/>
                            <a:miter lim="800000"/>
                            <a:headEnd/>
                            <a:tailEnd/>
                          </a:ln>
                        </pic:spPr>
                      </pic:pic>
                    </a:graphicData>
                  </a:graphic>
                </wp:inline>
              </w:drawing>
            </w:r>
          </w:p>
        </w:tc>
      </w:tr>
      <w:tr w:rsidR="00082B30" w:rsidRPr="00082B30" w:rsidTr="00082B30">
        <w:tc>
          <w:tcPr>
            <w:tcW w:w="1740" w:type="dxa"/>
            <w:vAlign w:val="center"/>
          </w:tcPr>
          <w:p w:rsidR="00082B30" w:rsidRPr="00082B30" w:rsidRDefault="00082B30" w:rsidP="00082B30">
            <w:pPr>
              <w:jc w:val="center"/>
            </w:pPr>
            <w:r w:rsidRPr="00082B30">
              <w:object w:dxaOrig="320" w:dyaOrig="360">
                <v:shape id="_x0000_i1080" type="#_x0000_t75" style="width:15pt;height:15pt" o:ole="">
                  <v:imagedata r:id="rId331" o:title=""/>
                </v:shape>
                <o:OLEObject Type="Embed" ProgID="Equation.DSMT4" ShapeID="_x0000_i1080" DrawAspect="Content" ObjectID="_1484464620" r:id="rId332"/>
              </w:object>
            </w:r>
          </w:p>
        </w:tc>
        <w:tc>
          <w:tcPr>
            <w:tcW w:w="1605" w:type="dxa"/>
            <w:vAlign w:val="center"/>
          </w:tcPr>
          <w:p w:rsidR="00082B30" w:rsidRPr="00082B30" w:rsidRDefault="00082B30" w:rsidP="00082B30">
            <w:pPr>
              <w:jc w:val="center"/>
            </w:pPr>
            <w:r w:rsidRPr="00082B30">
              <w:object w:dxaOrig="340" w:dyaOrig="360">
                <v:shape id="_x0000_i1081" type="#_x0000_t75" style="width:15pt;height:15pt" o:ole="">
                  <v:imagedata r:id="rId333" o:title=""/>
                </v:shape>
                <o:OLEObject Type="Embed" ProgID="Equation.DSMT4" ShapeID="_x0000_i1081" DrawAspect="Content" ObjectID="_1484464621" r:id="rId334"/>
              </w:object>
            </w:r>
          </w:p>
        </w:tc>
        <w:tc>
          <w:tcPr>
            <w:tcW w:w="1515" w:type="dxa"/>
            <w:vAlign w:val="center"/>
          </w:tcPr>
          <w:p w:rsidR="00082B30" w:rsidRPr="00082B30" w:rsidRDefault="00082B30" w:rsidP="00082B30">
            <w:pPr>
              <w:jc w:val="center"/>
            </w:pPr>
            <w:r w:rsidRPr="00082B30">
              <w:object w:dxaOrig="360" w:dyaOrig="360">
                <v:shape id="_x0000_i1082" type="#_x0000_t75" style="width:15pt;height:15pt" o:ole="">
                  <v:imagedata r:id="rId335" o:title=""/>
                </v:shape>
                <o:OLEObject Type="Embed" ProgID="Equation.DSMT4" ShapeID="_x0000_i1082" DrawAspect="Content" ObjectID="_1484464622" r:id="rId336"/>
              </w:object>
            </w:r>
          </w:p>
        </w:tc>
        <w:tc>
          <w:tcPr>
            <w:tcW w:w="540" w:type="dxa"/>
            <w:vAlign w:val="center"/>
          </w:tcPr>
          <w:p w:rsidR="00082B30" w:rsidRPr="00082B30" w:rsidRDefault="00082B30" w:rsidP="00082B30">
            <w:pPr>
              <w:jc w:val="center"/>
            </w:pPr>
          </w:p>
        </w:tc>
        <w:tc>
          <w:tcPr>
            <w:tcW w:w="1620" w:type="dxa"/>
            <w:vAlign w:val="center"/>
          </w:tcPr>
          <w:p w:rsidR="00082B30" w:rsidRPr="00082B30" w:rsidRDefault="0022094C" w:rsidP="00082B30">
            <w:pPr>
              <w:jc w:val="center"/>
            </w:pPr>
            <w:r w:rsidRPr="0022094C">
              <w:rPr>
                <w:i/>
              </w:rPr>
              <w:t>y</w:t>
            </w:r>
            <w:r w:rsidRPr="0022094C">
              <w:rPr>
                <w:i/>
                <w:sz w:val="20"/>
                <w:vertAlign w:val="subscript"/>
              </w:rPr>
              <w:t>C</w:t>
            </w:r>
            <w:r>
              <w:rPr>
                <w:i/>
                <w:sz w:val="20"/>
                <w:vertAlign w:val="subscript"/>
              </w:rPr>
              <w:t>n</w:t>
            </w:r>
          </w:p>
        </w:tc>
      </w:tr>
      <w:tr w:rsidR="00082B30" w:rsidRPr="00082B30" w:rsidTr="00082B30">
        <w:tc>
          <w:tcPr>
            <w:tcW w:w="1740" w:type="dxa"/>
            <w:vAlign w:val="center"/>
          </w:tcPr>
          <w:p w:rsidR="00082B30" w:rsidRPr="00082B30" w:rsidRDefault="00082B30" w:rsidP="00082B30">
            <w:pPr>
              <w:jc w:val="center"/>
            </w:pPr>
            <w:r w:rsidRPr="00082B30">
              <w:rPr>
                <w:noProof/>
              </w:rPr>
              <w:drawing>
                <wp:inline distT="0" distB="0" distL="0" distR="0" wp14:anchorId="53560650" wp14:editId="263D1949">
                  <wp:extent cx="76200" cy="169545"/>
                  <wp:effectExtent l="19050" t="0" r="0" b="0"/>
                  <wp:docPr id="30" name="Picture 155" descr="eqn_vertical_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qn_vertical_dots"/>
                          <pic:cNvPicPr>
                            <a:picLocks noChangeAspect="1" noChangeArrowheads="1"/>
                          </pic:cNvPicPr>
                        </pic:nvPicPr>
                        <pic:blipFill>
                          <a:blip r:embed="rId330" cstate="print"/>
                          <a:srcRect/>
                          <a:stretch>
                            <a:fillRect/>
                          </a:stretch>
                        </pic:blipFill>
                        <pic:spPr bwMode="auto">
                          <a:xfrm>
                            <a:off x="0" y="0"/>
                            <a:ext cx="76200" cy="169545"/>
                          </a:xfrm>
                          <a:prstGeom prst="rect">
                            <a:avLst/>
                          </a:prstGeom>
                          <a:noFill/>
                          <a:ln w="9525">
                            <a:noFill/>
                            <a:miter lim="800000"/>
                            <a:headEnd/>
                            <a:tailEnd/>
                          </a:ln>
                        </pic:spPr>
                      </pic:pic>
                    </a:graphicData>
                  </a:graphic>
                </wp:inline>
              </w:drawing>
            </w:r>
          </w:p>
        </w:tc>
        <w:tc>
          <w:tcPr>
            <w:tcW w:w="1605" w:type="dxa"/>
            <w:vAlign w:val="center"/>
          </w:tcPr>
          <w:p w:rsidR="00082B30" w:rsidRPr="00082B30" w:rsidRDefault="00082B30" w:rsidP="00082B30">
            <w:pPr>
              <w:jc w:val="center"/>
            </w:pPr>
          </w:p>
        </w:tc>
        <w:tc>
          <w:tcPr>
            <w:tcW w:w="1515" w:type="dxa"/>
            <w:vAlign w:val="center"/>
          </w:tcPr>
          <w:p w:rsidR="00082B30" w:rsidRPr="00082B30" w:rsidRDefault="00082B30" w:rsidP="00082B30">
            <w:pPr>
              <w:jc w:val="center"/>
            </w:pPr>
          </w:p>
        </w:tc>
        <w:tc>
          <w:tcPr>
            <w:tcW w:w="540" w:type="dxa"/>
            <w:vAlign w:val="center"/>
          </w:tcPr>
          <w:p w:rsidR="00082B30" w:rsidRPr="00082B30" w:rsidRDefault="00082B30" w:rsidP="00082B30">
            <w:pPr>
              <w:jc w:val="center"/>
            </w:pPr>
          </w:p>
        </w:tc>
        <w:tc>
          <w:tcPr>
            <w:tcW w:w="1620" w:type="dxa"/>
            <w:vAlign w:val="center"/>
          </w:tcPr>
          <w:p w:rsidR="00082B30" w:rsidRPr="00082B30" w:rsidRDefault="00082B30" w:rsidP="00082B30">
            <w:pPr>
              <w:jc w:val="center"/>
            </w:pPr>
          </w:p>
        </w:tc>
      </w:tr>
      <w:tr w:rsidR="00082B30" w:rsidRPr="00082B30" w:rsidTr="00082B30">
        <w:tc>
          <w:tcPr>
            <w:tcW w:w="1740" w:type="dxa"/>
            <w:tcBorders>
              <w:bottom w:val="single" w:sz="4" w:space="0" w:color="auto"/>
            </w:tcBorders>
            <w:vAlign w:val="center"/>
          </w:tcPr>
          <w:p w:rsidR="00082B30" w:rsidRPr="00082B30" w:rsidRDefault="00082B30" w:rsidP="00082B30">
            <w:pPr>
              <w:jc w:val="center"/>
            </w:pPr>
            <w:r w:rsidRPr="00082B30">
              <w:object w:dxaOrig="320" w:dyaOrig="360">
                <v:shape id="_x0000_i1083" type="#_x0000_t75" style="width:15pt;height:15pt" o:ole="">
                  <v:imagedata r:id="rId337" o:title=""/>
                </v:shape>
                <o:OLEObject Type="Embed" ProgID="Equation.DSMT4" ShapeID="_x0000_i1083" DrawAspect="Content" ObjectID="_1484464623" r:id="rId338"/>
              </w:object>
            </w:r>
          </w:p>
        </w:tc>
        <w:tc>
          <w:tcPr>
            <w:tcW w:w="1605" w:type="dxa"/>
            <w:tcBorders>
              <w:bottom w:val="single" w:sz="4" w:space="0" w:color="auto"/>
            </w:tcBorders>
            <w:vAlign w:val="center"/>
          </w:tcPr>
          <w:p w:rsidR="00082B30" w:rsidRPr="00082B30" w:rsidRDefault="00082B30" w:rsidP="00082B30">
            <w:pPr>
              <w:jc w:val="center"/>
            </w:pPr>
          </w:p>
        </w:tc>
        <w:tc>
          <w:tcPr>
            <w:tcW w:w="1515" w:type="dxa"/>
            <w:tcBorders>
              <w:bottom w:val="single" w:sz="4" w:space="0" w:color="auto"/>
            </w:tcBorders>
            <w:vAlign w:val="center"/>
          </w:tcPr>
          <w:p w:rsidR="00082B30" w:rsidRPr="00082B30" w:rsidRDefault="00082B30" w:rsidP="00082B30">
            <w:pPr>
              <w:jc w:val="center"/>
            </w:pPr>
          </w:p>
        </w:tc>
        <w:tc>
          <w:tcPr>
            <w:tcW w:w="540" w:type="dxa"/>
            <w:tcBorders>
              <w:bottom w:val="single" w:sz="4" w:space="0" w:color="auto"/>
            </w:tcBorders>
            <w:vAlign w:val="center"/>
          </w:tcPr>
          <w:p w:rsidR="00082B30" w:rsidRPr="00082B30" w:rsidRDefault="00082B30" w:rsidP="00082B30">
            <w:pPr>
              <w:jc w:val="center"/>
            </w:pPr>
          </w:p>
        </w:tc>
        <w:tc>
          <w:tcPr>
            <w:tcW w:w="1620" w:type="dxa"/>
            <w:tcBorders>
              <w:bottom w:val="single" w:sz="4" w:space="0" w:color="auto"/>
            </w:tcBorders>
            <w:vAlign w:val="center"/>
          </w:tcPr>
          <w:p w:rsidR="00082B30" w:rsidRPr="00082B30" w:rsidRDefault="00082B30" w:rsidP="00082B30">
            <w:pPr>
              <w:jc w:val="center"/>
            </w:pPr>
          </w:p>
        </w:tc>
      </w:tr>
    </w:tbl>
    <w:p w:rsidR="00390B7F" w:rsidRDefault="00390B7F" w:rsidP="00390B7F"/>
    <w:p w:rsidR="00390B7F" w:rsidRDefault="00390B7F" w:rsidP="00390B7F">
      <w:r>
        <w:t xml:space="preserve">Using the notation above (where </w:t>
      </w:r>
      <w:r w:rsidRPr="00032D72">
        <w:rPr>
          <w:position w:val="-12"/>
        </w:rPr>
        <w:object w:dxaOrig="980" w:dyaOrig="360">
          <v:shape id="_x0000_i1084" type="#_x0000_t75" style="width:47.25pt;height:15pt" o:ole="">
            <v:imagedata r:id="rId339" o:title=""/>
          </v:shape>
          <o:OLEObject Type="Embed" ProgID="Equation.DSMT4" ShapeID="_x0000_i1084" DrawAspect="Content" ObjectID="_1484464624" r:id="rId340"/>
        </w:object>
      </w:r>
      <w:r>
        <w:t xml:space="preserve">represents data from fixed sample plots in year 1, </w:t>
      </w:r>
      <w:r w:rsidRPr="00032D72">
        <w:rPr>
          <w:position w:val="-12"/>
        </w:rPr>
        <w:object w:dxaOrig="999" w:dyaOrig="360">
          <v:shape id="_x0000_i1085" type="#_x0000_t75" style="width:47.25pt;height:15pt" o:ole="">
            <v:imagedata r:id="rId341" o:title=""/>
          </v:shape>
          <o:OLEObject Type="Embed" ProgID="Equation.DSMT4" ShapeID="_x0000_i1085" DrawAspect="Content" ObjectID="_1484464625" r:id="rId342"/>
        </w:object>
      </w:r>
      <w:r>
        <w:t>represents the rotating plots from year 1, etc.), the initial estimate of the population mean in year 1 is</w:t>
      </w:r>
    </w:p>
    <w:p w:rsidR="00390B7F" w:rsidRPr="005608FD" w:rsidRDefault="005608FD" w:rsidP="005608FD">
      <w:pPr>
        <w:pStyle w:val="TableCaptionBold"/>
        <w:tabs>
          <w:tab w:val="center" w:pos="4320"/>
          <w:tab w:val="left" w:pos="7920"/>
        </w:tabs>
        <w:rPr>
          <w:rStyle w:val="EquationChar"/>
          <w:b/>
          <w:sz w:val="20"/>
        </w:rPr>
      </w:pPr>
      <w:r>
        <w:rPr>
          <w:position w:val="-10"/>
        </w:rPr>
        <w:tab/>
      </w:r>
      <w:r w:rsidR="00390B7F" w:rsidRPr="00274BFA">
        <w:rPr>
          <w:position w:val="-26"/>
        </w:rPr>
        <w:object w:dxaOrig="2120" w:dyaOrig="1040">
          <v:shape id="_x0000_i1086" type="#_x0000_t75" style="width:102.7pt;height:51pt" o:ole="">
            <v:imagedata r:id="rId343" o:title=""/>
          </v:shape>
          <o:OLEObject Type="Embed" ProgID="Equation.DSMT4" ShapeID="_x0000_i1086" DrawAspect="Content" ObjectID="_1484464626" r:id="rId344"/>
        </w:object>
      </w:r>
      <w:r w:rsidR="00390B7F">
        <w:t>,</w:t>
      </w:r>
      <w:r>
        <w:tab/>
      </w:r>
      <w:r w:rsidRPr="005608FD">
        <w:rPr>
          <w:rStyle w:val="EquationChar"/>
          <w:b/>
          <w:sz w:val="20"/>
        </w:rPr>
        <w:t>Equation 1</w:t>
      </w:r>
    </w:p>
    <w:p w:rsidR="00390B7F" w:rsidRDefault="00390B7F" w:rsidP="005608FD">
      <w:pPr>
        <w:tabs>
          <w:tab w:val="center" w:pos="4320"/>
          <w:tab w:val="left" w:pos="7920"/>
        </w:tabs>
      </w:pPr>
      <w:r>
        <w:t>with an estimated variance of</w:t>
      </w:r>
    </w:p>
    <w:p w:rsidR="00390B7F" w:rsidRDefault="005608FD" w:rsidP="005608FD">
      <w:pPr>
        <w:tabs>
          <w:tab w:val="center" w:pos="4320"/>
          <w:tab w:val="left" w:pos="7920"/>
        </w:tabs>
      </w:pPr>
      <w:r>
        <w:tab/>
      </w:r>
      <m:oMath>
        <m:acc>
          <m:accPr>
            <m:ctrlPr>
              <w:rPr>
                <w:rFonts w:ascii="Cambria Math" w:hAnsi="Cambria Math"/>
                <w:i/>
              </w:rPr>
            </m:ctrlPr>
          </m:accPr>
          <m:e>
            <m:r>
              <w:rPr>
                <w:rFonts w:ascii="Cambria Math" w:hAnsi="Cambria Math"/>
              </w:rPr>
              <m:t>Var</m:t>
            </m:r>
          </m:e>
        </m:acc>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sub>
                <m:r>
                  <w:rPr>
                    <w:rFonts w:ascii="Cambria Math" w:hAnsi="Cambria Math"/>
                  </w:rPr>
                  <m:t>1</m:t>
                </m:r>
              </m:sub>
            </m:sSub>
            <m:r>
              <m:rPr>
                <m:sty m:val="p"/>
              </m:rPr>
              <w:rPr>
                <w:rFonts w:ascii="Cambria Math" w:hAnsi="Cambria Math"/>
              </w:rPr>
              <w:softHyphen/>
            </m:r>
          </m:e>
        </m:d>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m:t>
                </m:r>
                <m:f>
                  <m:fPr>
                    <m:ctrlPr>
                      <w:rPr>
                        <w:rFonts w:ascii="Cambria Math" w:hAnsi="Cambria Math"/>
                        <w:i/>
                      </w:rPr>
                    </m:ctrlPr>
                  </m:fPr>
                  <m:num>
                    <m:d>
                      <m:dPr>
                        <m:ctrlPr>
                          <w:rPr>
                            <w:rFonts w:ascii="Cambria Math" w:hAnsi="Cambria Math"/>
                            <w:i/>
                          </w:rPr>
                        </m:ctrlPr>
                      </m:dPr>
                      <m:e>
                        <m:r>
                          <w:rPr>
                            <w:rFonts w:ascii="Cambria Math" w:hAnsi="Cambria Math"/>
                          </w:rPr>
                          <m:t>k+n</m:t>
                        </m:r>
                      </m:e>
                    </m:d>
                  </m:num>
                  <m:den>
                    <m:r>
                      <w:rPr>
                        <w:rFonts w:ascii="Cambria Math" w:hAnsi="Cambria Math"/>
                      </w:rPr>
                      <m:t>N</m:t>
                    </m:r>
                  </m:den>
                </m:f>
              </m:e>
            </m:d>
            <m:r>
              <w:rPr>
                <w:rFonts w:ascii="Cambria Math" w:hAnsi="Cambria Math"/>
              </w:rPr>
              <m:t xml:space="preserve"> </m:t>
            </m:r>
            <m:sSubSup>
              <m:sSubSupPr>
                <m:ctrlPr>
                  <w:rPr>
                    <w:rFonts w:ascii="Cambria Math" w:hAnsi="Cambria Math"/>
                    <w:i/>
                  </w:rPr>
                </m:ctrlPr>
              </m:sSubSupPr>
              <m:e>
                <m:r>
                  <w:rPr>
                    <w:rFonts w:ascii="Cambria Math" w:hAnsi="Cambria Math"/>
                  </w:rPr>
                  <m:t>s</m:t>
                </m:r>
              </m:e>
              <m:sub>
                <m:r>
                  <m:rPr>
                    <m:sty m:val="p"/>
                  </m:rPr>
                  <w:rPr>
                    <w:rFonts w:ascii="Cambria Math" w:hAnsi="Cambria Math"/>
                  </w:rPr>
                  <m:t>Pool</m:t>
                </m:r>
              </m:sub>
              <m:sup>
                <m:r>
                  <w:rPr>
                    <w:rFonts w:ascii="Cambria Math" w:hAnsi="Cambria Math"/>
                  </w:rPr>
                  <m:t>2</m:t>
                </m:r>
              </m:sup>
            </m:sSubSup>
          </m:num>
          <m:den>
            <m:r>
              <w:rPr>
                <w:rFonts w:ascii="Cambria Math" w:hAnsi="Cambria Math"/>
              </w:rPr>
              <m:t>k+n</m:t>
            </m:r>
          </m:den>
        </m:f>
      </m:oMath>
      <w:r>
        <w:tab/>
      </w:r>
      <w:r w:rsidRPr="005608FD">
        <w:rPr>
          <w:rStyle w:val="EquationChar"/>
          <w:sz w:val="20"/>
        </w:rPr>
        <w:t>Equation 2</w:t>
      </w:r>
      <w:r>
        <w:tab/>
      </w:r>
    </w:p>
    <w:p w:rsidR="005608FD" w:rsidRDefault="005608FD" w:rsidP="005608FD">
      <w:pPr>
        <w:tabs>
          <w:tab w:val="center" w:pos="4320"/>
          <w:tab w:val="left" w:pos="7920"/>
        </w:tabs>
        <w:ind w:firstLine="720"/>
      </w:pPr>
      <w:r>
        <w:t>w</w:t>
      </w:r>
      <w:r w:rsidR="00390B7F">
        <w:t>here</w:t>
      </w:r>
    </w:p>
    <w:p w:rsidR="00390B7F" w:rsidRDefault="005608FD" w:rsidP="005608FD">
      <w:pPr>
        <w:tabs>
          <w:tab w:val="center" w:pos="4320"/>
          <w:tab w:val="left" w:pos="7920"/>
        </w:tabs>
        <w:ind w:firstLine="720"/>
      </w:pPr>
      <w:r>
        <w:tab/>
      </w:r>
      <m:oMath>
        <m:sSubSup>
          <m:sSubSupPr>
            <m:ctrlPr>
              <w:rPr>
                <w:rFonts w:ascii="Cambria Math" w:hAnsi="Cambria Math"/>
                <w:i/>
              </w:rPr>
            </m:ctrlPr>
          </m:sSubSupPr>
          <m:e>
            <m:r>
              <w:rPr>
                <w:rFonts w:ascii="Cambria Math" w:hAnsi="Cambria Math"/>
              </w:rPr>
              <m:t>s</m:t>
            </m:r>
          </m:e>
          <m:sub>
            <m:r>
              <m:rPr>
                <m:sty m:val="p"/>
              </m:rPr>
              <w:rPr>
                <w:rFonts w:ascii="Cambria Math" w:hAnsi="Cambria Math"/>
              </w:rPr>
              <m:t>Pool</m:t>
            </m:r>
          </m:sub>
          <m:sup>
            <m:r>
              <w:rPr>
                <w:rFonts w:ascii="Cambria Math" w:hAnsi="Cambria Math"/>
              </w:rPr>
              <m:t>2</m:t>
            </m:r>
          </m:sup>
        </m:sSubSup>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acc>
                                  <m:accPr>
                                    <m:chr m:val="̅"/>
                                    <m:ctrlPr>
                                      <w:rPr>
                                        <w:rFonts w:ascii="Cambria Math" w:hAnsi="Cambria Math"/>
                                        <w:i/>
                                      </w:rPr>
                                    </m:ctrlPr>
                                  </m:accPr>
                                  <m:e>
                                    <m:r>
                                      <w:rPr>
                                        <w:rFonts w:ascii="Cambria Math" w:hAnsi="Cambria Math"/>
                                      </w:rPr>
                                      <m:t>x</m:t>
                                    </m:r>
                                  </m:e>
                                </m:acc>
                              </m:e>
                            </m:acc>
                          </m:e>
                          <m:sub>
                            <m:r>
                              <w:rPr>
                                <w:rFonts w:ascii="Cambria Math" w:hAnsi="Cambria Math"/>
                              </w:rPr>
                              <m:t>1</m:t>
                            </m:r>
                          </m:sub>
                        </m:sSub>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acc>
                                      <m:accPr>
                                        <m:chr m:val="̅"/>
                                        <m:ctrlPr>
                                          <w:rPr>
                                            <w:rFonts w:ascii="Cambria Math" w:hAnsi="Cambria Math"/>
                                            <w:i/>
                                          </w:rPr>
                                        </m:ctrlPr>
                                      </m:accPr>
                                      <m:e>
                                        <m:r>
                                          <w:rPr>
                                            <w:rFonts w:ascii="Cambria Math" w:hAnsi="Cambria Math"/>
                                          </w:rPr>
                                          <m:t>y</m:t>
                                        </m:r>
                                      </m:e>
                                    </m:acc>
                                  </m:e>
                                </m:acc>
                              </m:e>
                              <m:sub>
                                <m:r>
                                  <w:rPr>
                                    <w:rFonts w:ascii="Cambria Math" w:hAnsi="Cambria Math"/>
                                  </w:rPr>
                                  <m:t>1</m:t>
                                </m:r>
                              </m:sub>
                            </m:sSub>
                          </m:e>
                        </m:d>
                      </m:e>
                      <m:sup>
                        <m:r>
                          <w:rPr>
                            <w:rFonts w:ascii="Cambria Math" w:hAnsi="Cambria Math"/>
                          </w:rPr>
                          <m:t>2</m:t>
                        </m:r>
                      </m:sup>
                    </m:sSup>
                  </m:e>
                </m:nary>
              </m:e>
            </m:nary>
          </m:num>
          <m:den>
            <m:r>
              <w:rPr>
                <w:rFonts w:ascii="Cambria Math" w:hAnsi="Cambria Math"/>
              </w:rPr>
              <m:t>k+n-1</m:t>
            </m:r>
          </m:den>
        </m:f>
      </m:oMath>
      <w:r>
        <w:tab/>
      </w:r>
      <w:r w:rsidRPr="005608FD">
        <w:rPr>
          <w:rStyle w:val="EquationChar"/>
          <w:sz w:val="20"/>
        </w:rPr>
        <w:t>Equation 3</w:t>
      </w:r>
    </w:p>
    <w:p w:rsidR="0022094C" w:rsidRDefault="0022094C" w:rsidP="005608FD">
      <w:pPr>
        <w:tabs>
          <w:tab w:val="center" w:pos="4320"/>
          <w:tab w:val="left" w:pos="7920"/>
        </w:tabs>
      </w:pPr>
      <w:r>
        <w:t>a</w:t>
      </w:r>
      <w:r w:rsidR="00390B7F">
        <w:t>nd</w:t>
      </w:r>
    </w:p>
    <w:p w:rsidR="0022094C" w:rsidRPr="005608FD" w:rsidRDefault="005608FD" w:rsidP="005608FD">
      <w:pPr>
        <w:tabs>
          <w:tab w:val="center" w:pos="4320"/>
          <w:tab w:val="left" w:pos="7920"/>
        </w:tabs>
        <w:rPr>
          <w:rStyle w:val="EquationChar"/>
          <w:sz w:val="20"/>
        </w:rPr>
      </w:pPr>
      <w:r>
        <w:rPr>
          <w:position w:val="-26"/>
        </w:rPr>
        <w:tab/>
      </w:r>
      <w:r w:rsidR="00390B7F" w:rsidRPr="0023188E">
        <w:rPr>
          <w:position w:val="-26"/>
        </w:rPr>
        <w:object w:dxaOrig="1280" w:dyaOrig="680">
          <v:shape id="_x0000_i1087" type="#_x0000_t75" style="width:62.25pt;height:36pt" o:ole="">
            <v:imagedata r:id="rId345" o:title=""/>
          </v:shape>
          <o:OLEObject Type="Embed" ProgID="Equation.DSMT4" ShapeID="_x0000_i1087" DrawAspect="Content" ObjectID="_1484464627" r:id="rId346"/>
        </w:object>
      </w:r>
      <w:r>
        <w:rPr>
          <w:position w:val="-26"/>
        </w:rPr>
        <w:tab/>
      </w:r>
      <w:r w:rsidRPr="005608FD">
        <w:rPr>
          <w:rStyle w:val="EquationChar"/>
          <w:sz w:val="20"/>
        </w:rPr>
        <w:t>Equation 4</w:t>
      </w:r>
    </w:p>
    <w:p w:rsidR="00390B7F" w:rsidRDefault="00390B7F" w:rsidP="005608FD">
      <w:pPr>
        <w:tabs>
          <w:tab w:val="center" w:pos="4320"/>
          <w:tab w:val="left" w:pos="7920"/>
        </w:tabs>
      </w:pPr>
      <w:r>
        <w:t xml:space="preserve">represents the finite population correction (FPC) factor </w:t>
      </w:r>
      <w:r w:rsidR="00246D6B">
        <w:fldChar w:fldCharType="begin"/>
      </w:r>
      <w:r w:rsidR="00377AF6">
        <w:instrText xml:space="preserve"> ADDIN EN.CITE &lt;EndNote&gt;&lt;Cite&gt;&lt;Author&gt;Skalski&lt;/Author&gt;&lt;Year&gt;2005&lt;/Year&gt;&lt;RecNum&gt;312&lt;/RecNum&gt;&lt;DisplayText&gt;(Skalski 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377AF6">
        <w:rPr>
          <w:noProof/>
        </w:rPr>
        <w:t>(Skalski 2005)</w:t>
      </w:r>
      <w:r w:rsidR="00246D6B">
        <w:fldChar w:fldCharType="end"/>
      </w:r>
      <w:r>
        <w:t>. Note that the FPC factor is likely to equal one and probably can be ignored. In the second year of sampling the initial estimate of the population mean would be:</w:t>
      </w:r>
    </w:p>
    <w:p w:rsidR="0022094C" w:rsidRPr="005608FD" w:rsidRDefault="005608FD" w:rsidP="005608FD">
      <w:pPr>
        <w:tabs>
          <w:tab w:val="center" w:pos="4320"/>
          <w:tab w:val="left" w:pos="7920"/>
        </w:tabs>
        <w:rPr>
          <w:rStyle w:val="EquationChar"/>
          <w:sz w:val="20"/>
        </w:rPr>
      </w:pPr>
      <w:r>
        <w:rPr>
          <w:position w:val="-26"/>
        </w:rPr>
        <w:tab/>
      </w:r>
      <w:r w:rsidR="00390B7F" w:rsidRPr="009B0D70">
        <w:rPr>
          <w:position w:val="-26"/>
        </w:rPr>
        <w:object w:dxaOrig="2240" w:dyaOrig="1040">
          <v:shape id="_x0000_i1088" type="#_x0000_t75" style="width:111.8pt;height:51pt" o:ole="">
            <v:imagedata r:id="rId347" o:title=""/>
          </v:shape>
          <o:OLEObject Type="Embed" ProgID="Equation.DSMT4" ShapeID="_x0000_i1088" DrawAspect="Content" ObjectID="_1484464628" r:id="rId348"/>
        </w:object>
      </w:r>
      <w:r w:rsidR="00390B7F">
        <w:t>.</w:t>
      </w:r>
      <w:r>
        <w:tab/>
      </w:r>
      <w:r w:rsidRPr="005608FD">
        <w:rPr>
          <w:rStyle w:val="EquationChar"/>
          <w:sz w:val="20"/>
        </w:rPr>
        <w:t>Equation 5</w:t>
      </w:r>
    </w:p>
    <w:p w:rsidR="00390B7F" w:rsidRDefault="00390B7F" w:rsidP="005608FD">
      <w:pPr>
        <w:tabs>
          <w:tab w:val="center" w:pos="4320"/>
          <w:tab w:val="left" w:pos="7920"/>
        </w:tabs>
      </w:pPr>
      <w:r>
        <w:t xml:space="preserve">According to Skalski </w:t>
      </w:r>
      <w:r w:rsidR="00246D6B">
        <w:fldChar w:fldCharType="begin"/>
      </w:r>
      <w:r w:rsidR="00377AF6">
        <w:instrText xml:space="preserve"> ADDIN EN.CITE &lt;EndNote&gt;&lt;Cite ExcludeAuth="1"&gt;&lt;Author&gt;Skalski&lt;/Author&gt;&lt;Year&gt;2005&lt;/Year&gt;&lt;RecNum&gt;312&lt;/RecNum&gt;&lt;DisplayText&gt;(2005)&lt;/DisplayText&gt;&lt;record&gt;&lt;rec-number&gt;312&lt;/rec-number&gt;&lt;foreign-keys&gt;&lt;key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377AF6">
        <w:rPr>
          <w:noProof/>
        </w:rPr>
        <w:t>(2005)</w:t>
      </w:r>
      <w:r w:rsidR="00246D6B">
        <w:fldChar w:fldCharType="end"/>
      </w:r>
      <w:r>
        <w:t xml:space="preserve"> the repeated measures from year 1 to year 2 can be used to improve the precision of the prior year’s estimate (i.e.,</w:t>
      </w:r>
      <w:r w:rsidRPr="009B0D70">
        <w:rPr>
          <w:position w:val="-12"/>
        </w:rPr>
        <w:object w:dxaOrig="320" w:dyaOrig="440">
          <v:shape id="_x0000_i1089" type="#_x0000_t75" style="width:15pt;height:21pt" o:ole="">
            <v:imagedata r:id="rId349" o:title=""/>
          </v:shape>
          <o:OLEObject Type="Embed" ProgID="Equation.DSMT4" ShapeID="_x0000_i1089" DrawAspect="Content" ObjectID="_1484464629" r:id="rId350"/>
        </w:object>
      </w:r>
      <w:r>
        <w:t xml:space="preserve">) by regressing </w:t>
      </w:r>
      <w:r w:rsidRPr="009B0D70">
        <w:rPr>
          <w:position w:val="-12"/>
        </w:rPr>
        <w:object w:dxaOrig="279" w:dyaOrig="360">
          <v:shape id="_x0000_i1090" type="#_x0000_t75" style="width:15pt;height:15pt" o:ole="">
            <v:imagedata r:id="rId351" o:title=""/>
          </v:shape>
          <o:OLEObject Type="Embed" ProgID="Equation.DSMT4" ShapeID="_x0000_i1090" DrawAspect="Content" ObjectID="_1484464630" r:id="rId352"/>
        </w:object>
      </w:r>
      <w:r>
        <w:t xml:space="preserve"> on </w:t>
      </w:r>
      <w:r w:rsidRPr="009B0D70">
        <w:rPr>
          <w:position w:val="-12"/>
        </w:rPr>
        <w:object w:dxaOrig="320" w:dyaOrig="360">
          <v:shape id="_x0000_i1091" type="#_x0000_t75" style="width:15pt;height:15pt" o:ole="">
            <v:imagedata r:id="rId353" o:title=""/>
          </v:shape>
          <o:OLEObject Type="Embed" ProgID="Equation.DSMT4" ShapeID="_x0000_i1091" DrawAspect="Content" ObjectID="_1484464631" r:id="rId354"/>
        </w:object>
      </w:r>
      <w:r>
        <w:t xml:space="preserve"> (i.e.,</w:t>
      </w:r>
      <w:r w:rsidRPr="001F50A2">
        <w:rPr>
          <w:position w:val="-12"/>
        </w:rPr>
        <w:object w:dxaOrig="1719" w:dyaOrig="360">
          <v:shape id="_x0000_i1092" type="#_x0000_t75" style="width:87pt;height:15pt" o:ole="">
            <v:imagedata r:id="rId355" o:title=""/>
          </v:shape>
          <o:OLEObject Type="Embed" ProgID="Equation.DSMT4" ShapeID="_x0000_i1092" DrawAspect="Content" ObjectID="_1484464632" r:id="rId356"/>
        </w:object>
      </w:r>
      <w:r>
        <w:t>) to provide an alternative year 1 estimate:</w:t>
      </w:r>
    </w:p>
    <w:p w:rsidR="00390B7F" w:rsidRDefault="005608FD" w:rsidP="005608FD">
      <w:pPr>
        <w:tabs>
          <w:tab w:val="center" w:pos="4320"/>
          <w:tab w:val="left" w:pos="7920"/>
        </w:tabs>
      </w:pPr>
      <w:r>
        <w:rPr>
          <w:position w:val="-26"/>
        </w:rPr>
        <w:tab/>
      </w:r>
      <w:r w:rsidR="00390B7F" w:rsidRPr="008F1019">
        <w:rPr>
          <w:position w:val="-26"/>
        </w:rPr>
        <w:object w:dxaOrig="2940" w:dyaOrig="999">
          <v:shape id="_x0000_i1093" type="#_x0000_t75" style="width:149.95pt;height:47.25pt" o:ole="">
            <v:imagedata r:id="rId357" o:title=""/>
          </v:shape>
          <o:OLEObject Type="Embed" ProgID="Equation.DSMT4" ShapeID="_x0000_i1093" DrawAspect="Content" ObjectID="_1484464633" r:id="rId358"/>
        </w:object>
      </w:r>
      <w:r w:rsidR="00390B7F">
        <w:t>.</w:t>
      </w:r>
      <w:r>
        <w:tab/>
      </w:r>
      <w:r w:rsidRPr="005608FD">
        <w:rPr>
          <w:rStyle w:val="EquationChar"/>
          <w:sz w:val="20"/>
        </w:rPr>
        <w:t>Equation 6</w:t>
      </w:r>
    </w:p>
    <w:p w:rsidR="00390B7F" w:rsidRDefault="00390B7F" w:rsidP="005608FD">
      <w:pPr>
        <w:tabs>
          <w:tab w:val="center" w:pos="4320"/>
          <w:tab w:val="left" w:pos="7920"/>
        </w:tabs>
      </w:pPr>
      <w:r>
        <w:t>With the two estimates for year 1 (</w:t>
      </w:r>
      <w:r w:rsidRPr="008F1019">
        <w:rPr>
          <w:position w:val="-12"/>
        </w:rPr>
        <w:object w:dxaOrig="320" w:dyaOrig="440">
          <v:shape id="_x0000_i1094" type="#_x0000_t75" style="width:15pt;height:21pt" o:ole="">
            <v:imagedata r:id="rId359" o:title=""/>
          </v:shape>
          <o:OLEObject Type="Embed" ProgID="Equation.DSMT4" ShapeID="_x0000_i1094" DrawAspect="Content" ObjectID="_1484464634" r:id="rId360"/>
        </w:object>
      </w:r>
      <w:r>
        <w:t xml:space="preserve"> and </w:t>
      </w:r>
      <w:r w:rsidRPr="008F1019">
        <w:rPr>
          <w:position w:val="-12"/>
        </w:rPr>
        <w:object w:dxaOrig="340" w:dyaOrig="440">
          <v:shape id="_x0000_i1095" type="#_x0000_t75" style="width:15pt;height:21pt" o:ole="">
            <v:imagedata r:id="rId361" o:title=""/>
          </v:shape>
          <o:OLEObject Type="Embed" ProgID="Equation.DSMT4" ShapeID="_x0000_i1095" DrawAspect="Content" ObjectID="_1484464635" r:id="rId362"/>
        </w:object>
      </w:r>
      <w:r>
        <w:t xml:space="preserve">), the best year 1 estimate is a variance weighted estimate using the following Skalski </w:t>
      </w:r>
      <w:r w:rsidR="00246D6B">
        <w:fldChar w:fldCharType="begin"/>
      </w:r>
      <w:r w:rsidR="00377AF6">
        <w:instrText xml:space="preserve"> ADDIN EN.CITE &lt;EndNote&gt;&lt;Cite ExcludeAuth="1"&gt;&lt;Author&gt;Skalski&lt;/Author&gt;&lt;Year&gt;2005&lt;/Year&gt;&lt;RecNum&gt;312&lt;/RecNum&gt;&lt;DisplayText&gt;(2005)&lt;/DisplayText&gt;&lt;record&gt;&lt;rec-number&gt;312&lt;/rec-number&gt;&lt;foreign-keys&gt;&lt;key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377AF6">
        <w:rPr>
          <w:noProof/>
        </w:rPr>
        <w:t>(2005)</w:t>
      </w:r>
      <w:r w:rsidR="00246D6B">
        <w:fldChar w:fldCharType="end"/>
      </w:r>
      <w:r w:rsidR="00377AF6">
        <w:t xml:space="preserve"> </w:t>
      </w:r>
      <w:r>
        <w:t>formula:</w:t>
      </w:r>
    </w:p>
    <w:p w:rsidR="00390B7F" w:rsidRPr="005608FD" w:rsidRDefault="005608FD" w:rsidP="005608FD">
      <w:pPr>
        <w:tabs>
          <w:tab w:val="center" w:pos="4320"/>
          <w:tab w:val="left" w:pos="7920"/>
        </w:tabs>
        <w:rPr>
          <w:rStyle w:val="EquationChar"/>
          <w:sz w:val="20"/>
        </w:rPr>
      </w:pPr>
      <w:r>
        <w:rPr>
          <w:position w:val="-70"/>
        </w:rPr>
        <w:lastRenderedPageBreak/>
        <w:tab/>
      </w:r>
      <w:r w:rsidR="00390B7F" w:rsidRPr="00D15A41">
        <w:rPr>
          <w:position w:val="-70"/>
        </w:rPr>
        <w:object w:dxaOrig="3180" w:dyaOrig="1520">
          <v:shape id="_x0000_i1096" type="#_x0000_t75" style="width:159pt;height:71.95pt" o:ole="">
            <v:imagedata r:id="rId363" o:title=""/>
          </v:shape>
          <o:OLEObject Type="Embed" ProgID="Equation.DSMT4" ShapeID="_x0000_i1096" DrawAspect="Content" ObjectID="_1484464636" r:id="rId364"/>
        </w:object>
      </w:r>
      <w:r w:rsidR="00390B7F">
        <w:t>.</w:t>
      </w:r>
      <w:r>
        <w:tab/>
      </w:r>
      <w:r w:rsidRPr="005608FD">
        <w:rPr>
          <w:rStyle w:val="EquationChar"/>
          <w:sz w:val="20"/>
        </w:rPr>
        <w:t>Equation 7</w:t>
      </w:r>
    </w:p>
    <w:p w:rsidR="00390B7F" w:rsidRDefault="00390B7F" w:rsidP="00390B7F">
      <w:r>
        <w:t>As sampling continues, each year we can compute the current year’s estimate, plus an adjusted estimate for the prior year.</w:t>
      </w:r>
    </w:p>
    <w:p w:rsidR="00506085" w:rsidRPr="006F7EF0" w:rsidRDefault="00506085" w:rsidP="006F7EF0"/>
    <w:p w:rsidR="00390B7F" w:rsidRPr="00296841" w:rsidRDefault="00390B7F" w:rsidP="004D394E">
      <w:pPr>
        <w:pStyle w:val="SOP2nd"/>
      </w:pPr>
      <w:r w:rsidRPr="0045714C">
        <w:t>Formulas for Discrete Data</w:t>
      </w:r>
    </w:p>
    <w:p w:rsidR="00390B7F" w:rsidRDefault="00390B7F" w:rsidP="00390B7F">
      <w:r>
        <w:t>This section applies to presence/absence (P/A) data and percent cover data in the two understory layers. Using discrete P/A values, species richness will be tabulated as the count (or number) of different species found in a given plot. Species richness is subdivided into native and nonnative species richness, and also expressed as the ratio of native species richness to total species richness. The terms below summarize this information:</w:t>
      </w:r>
    </w:p>
    <w:p w:rsidR="00390B7F" w:rsidRDefault="00390B7F" w:rsidP="0022094C">
      <w:pPr>
        <w:ind w:left="1440"/>
      </w:pPr>
      <w:r w:rsidRPr="00530889">
        <w:rPr>
          <w:position w:val="-12"/>
        </w:rPr>
        <w:object w:dxaOrig="740" w:dyaOrig="360">
          <v:shape id="_x0000_i1097" type="#_x0000_t75" style="width:36pt;height:15pt" o:ole="">
            <v:imagedata r:id="rId365" o:title=""/>
          </v:shape>
          <o:OLEObject Type="Embed" ProgID="Equation.DSMT4" ShapeID="_x0000_i1097" DrawAspect="Content" ObjectID="_1484464637" r:id="rId366"/>
        </w:object>
      </w:r>
      <w:r>
        <w:t xml:space="preserve"> </w:t>
      </w:r>
      <w:proofErr w:type="gramStart"/>
      <w:r>
        <w:t>total</w:t>
      </w:r>
      <w:proofErr w:type="gramEnd"/>
      <w:r>
        <w:t xml:space="preserve"> species richness (count of total species in a plot),</w:t>
      </w:r>
    </w:p>
    <w:p w:rsidR="00390B7F" w:rsidRDefault="00390B7F" w:rsidP="0022094C">
      <w:pPr>
        <w:ind w:left="1440"/>
      </w:pPr>
      <w:r w:rsidRPr="00530889">
        <w:rPr>
          <w:position w:val="-12"/>
        </w:rPr>
        <w:object w:dxaOrig="740" w:dyaOrig="360">
          <v:shape id="_x0000_i1098" type="#_x0000_t75" style="width:36pt;height:15pt" o:ole="">
            <v:imagedata r:id="rId367" o:title=""/>
          </v:shape>
          <o:OLEObject Type="Embed" ProgID="Equation.DSMT4" ShapeID="_x0000_i1098" DrawAspect="Content" ObjectID="_1484464638" r:id="rId368"/>
        </w:object>
      </w:r>
      <w:r>
        <w:t xml:space="preserve"> </w:t>
      </w:r>
      <w:proofErr w:type="gramStart"/>
      <w:r>
        <w:t>native</w:t>
      </w:r>
      <w:proofErr w:type="gramEnd"/>
      <w:r>
        <w:t xml:space="preserve"> species richness (count of native species in a plot),</w:t>
      </w:r>
    </w:p>
    <w:p w:rsidR="00390B7F" w:rsidRDefault="00390B7F" w:rsidP="0022094C">
      <w:pPr>
        <w:ind w:left="1440"/>
      </w:pPr>
      <w:r w:rsidRPr="00530889">
        <w:rPr>
          <w:position w:val="-12"/>
        </w:rPr>
        <w:object w:dxaOrig="960" w:dyaOrig="360">
          <v:shape id="_x0000_i1099" type="#_x0000_t75" style="width:47.25pt;height:15pt" o:ole="">
            <v:imagedata r:id="rId369" o:title=""/>
          </v:shape>
          <o:OLEObject Type="Embed" ProgID="Equation.DSMT4" ShapeID="_x0000_i1099" DrawAspect="Content" ObjectID="_1484464639" r:id="rId370"/>
        </w:object>
      </w:r>
      <w:r>
        <w:t xml:space="preserve"> </w:t>
      </w:r>
      <w:proofErr w:type="gramStart"/>
      <w:r>
        <w:t>nonnative</w:t>
      </w:r>
      <w:proofErr w:type="gramEnd"/>
      <w:r>
        <w:t xml:space="preserve"> species richness (count of nonnative species in a plot), and</w:t>
      </w:r>
    </w:p>
    <w:p w:rsidR="00390B7F" w:rsidRDefault="00390B7F" w:rsidP="0022094C">
      <w:pPr>
        <w:ind w:left="1440"/>
      </w:pPr>
      <w:r w:rsidRPr="006F7017">
        <w:rPr>
          <w:position w:val="-30"/>
        </w:rPr>
        <w:object w:dxaOrig="780" w:dyaOrig="680">
          <v:shape id="_x0000_i1100" type="#_x0000_t75" style="width:36pt;height:36pt" o:ole="">
            <v:imagedata r:id="rId371" o:title=""/>
          </v:shape>
          <o:OLEObject Type="Embed" ProgID="Equation.DSMT4" ShapeID="_x0000_i1100" DrawAspect="Content" ObjectID="_1484464640" r:id="rId372"/>
        </w:object>
      </w:r>
      <w:r>
        <w:t xml:space="preserve"> </w:t>
      </w:r>
      <w:proofErr w:type="gramStart"/>
      <w:r>
        <w:t>ratio</w:t>
      </w:r>
      <w:proofErr w:type="gramEnd"/>
      <w:r>
        <w:t xml:space="preserve"> of native species richness to total species richness. </w:t>
      </w:r>
    </w:p>
    <w:p w:rsidR="00390B7F" w:rsidRDefault="00390B7F" w:rsidP="00390B7F"/>
    <w:p w:rsidR="00390B7F" w:rsidRDefault="00390B7F" w:rsidP="00390B7F">
      <w:r>
        <w:t>For the two understory layers (&lt;1 m and 1-2 m), percent cover will be computed using the point-intercept method for 300 points per plot. Based on the number of “hits” observed for a given species (or group of species, e.g., natives), percent cover will be computed as the number of “hits” observed divided by total number of “hits” possible, as described below:</w:t>
      </w:r>
    </w:p>
    <w:p w:rsidR="00390B7F" w:rsidRDefault="005608FD" w:rsidP="005608FD">
      <w:pPr>
        <w:tabs>
          <w:tab w:val="center" w:pos="4320"/>
          <w:tab w:val="left" w:pos="7920"/>
        </w:tabs>
      </w:pPr>
      <w:r>
        <w:rPr>
          <w:position w:val="-34"/>
        </w:rPr>
        <w:tab/>
      </w:r>
      <w:r w:rsidR="00390B7F" w:rsidRPr="00BF493A">
        <w:rPr>
          <w:position w:val="-34"/>
        </w:rPr>
        <w:object w:dxaOrig="3580" w:dyaOrig="800">
          <v:shape id="_x0000_i1101" type="#_x0000_t75" style="width:180.05pt;height:41.25pt" o:ole="">
            <v:imagedata r:id="rId373" o:title=""/>
          </v:shape>
          <o:OLEObject Type="Embed" ProgID="Equation.DSMT4" ShapeID="_x0000_i1101" DrawAspect="Content" ObjectID="_1484464641" r:id="rId374"/>
        </w:object>
      </w:r>
      <w:r w:rsidR="00390B7F">
        <w:t>,</w:t>
      </w:r>
      <w:r>
        <w:tab/>
      </w:r>
      <w:r w:rsidRPr="005608FD">
        <w:rPr>
          <w:rStyle w:val="EquationChar"/>
          <w:sz w:val="20"/>
        </w:rPr>
        <w:t>Equation 8</w:t>
      </w:r>
    </w:p>
    <w:p w:rsidR="0022094C" w:rsidRDefault="00390B7F" w:rsidP="0022094C">
      <w:pPr>
        <w:ind w:left="1440"/>
      </w:pPr>
      <w:proofErr w:type="gramStart"/>
      <w:r>
        <w:t>where</w:t>
      </w:r>
      <w:proofErr w:type="gramEnd"/>
      <w:r>
        <w:t xml:space="preserve"> </w:t>
      </w:r>
      <w:r w:rsidR="0022094C">
        <w:tab/>
      </w:r>
      <w:r w:rsidRPr="00CE669B">
        <w:rPr>
          <w:position w:val="-12"/>
        </w:rPr>
        <w:object w:dxaOrig="700" w:dyaOrig="360">
          <v:shape id="_x0000_i1102" type="#_x0000_t75" style="width:36pt;height:15pt" o:ole="">
            <v:imagedata r:id="rId375" o:title=""/>
          </v:shape>
          <o:OLEObject Type="Embed" ProgID="Equation.DSMT4" ShapeID="_x0000_i1102" DrawAspect="Content" ObjectID="_1484464642" r:id="rId376"/>
        </w:object>
      </w:r>
      <w:r>
        <w:t>= the number of “hits” observed, and</w:t>
      </w:r>
      <w:r w:rsidRPr="00CE669B">
        <w:t xml:space="preserve"> </w:t>
      </w:r>
    </w:p>
    <w:p w:rsidR="00390B7F" w:rsidRDefault="00390B7F" w:rsidP="0022094C">
      <w:pPr>
        <w:ind w:left="1440" w:firstLine="720"/>
      </w:pPr>
      <w:r w:rsidRPr="00CE669B">
        <w:rPr>
          <w:position w:val="-14"/>
        </w:rPr>
        <w:object w:dxaOrig="1340" w:dyaOrig="380">
          <v:shape id="_x0000_i1103" type="#_x0000_t75" style="width:66pt;height:21pt" o:ole="">
            <v:imagedata r:id="rId377" o:title=""/>
          </v:shape>
          <o:OLEObject Type="Embed" ProgID="Equation.DSMT4" ShapeID="_x0000_i1103" DrawAspect="Content" ObjectID="_1484464643" r:id="rId378"/>
        </w:object>
      </w:r>
      <w:r>
        <w:t xml:space="preserve">. </w:t>
      </w:r>
    </w:p>
    <w:p w:rsidR="00506085" w:rsidRPr="006F7EF0" w:rsidRDefault="00506085" w:rsidP="006F7EF0"/>
    <w:p w:rsidR="00390B7F" w:rsidRPr="00296841" w:rsidRDefault="00390B7F" w:rsidP="004D394E">
      <w:pPr>
        <w:pStyle w:val="SOP2nd"/>
      </w:pPr>
      <w:r w:rsidRPr="0045714C">
        <w:t>Aggregating Data from Multiple Sampling Frames</w:t>
      </w:r>
    </w:p>
    <w:p w:rsidR="00390B7F" w:rsidRDefault="00390B7F" w:rsidP="00390B7F">
      <w:r>
        <w:t xml:space="preserve">For plant communities with more than one sampling frame (e.g., the wet </w:t>
      </w:r>
      <w:smartTag w:uri="urn:schemas-microsoft-com:office:smarttags" w:element="place">
        <w:smartTag w:uri="urn:schemas-microsoft-com:office:smarttags" w:element="PlaceType">
          <w:r>
            <w:t>forest</w:t>
          </w:r>
        </w:smartTag>
        <w:r>
          <w:t xml:space="preserve"> of </w:t>
        </w:r>
        <w:smartTag w:uri="urn:schemas-microsoft-com:office:smarttags" w:element="PlaceName">
          <w:r>
            <w:t>HAVO</w:t>
          </w:r>
        </w:smartTag>
      </w:smartTag>
      <w:r>
        <w:t xml:space="preserve"> and NPSA), scientists and managers often want to see the data aggregated for the entire plant community, not just a particular sampling frame within that community. In this case, the standard formulas for stratified random sampling apply where each sampling frame represents a different stratum within the plant community. For instance, data from the three wet forest sampling frames at HAVO can be combined to create overall statistics for the entire wet forest community. Following from Skalski </w:t>
      </w:r>
      <w:r w:rsidR="00246D6B">
        <w:fldChar w:fldCharType="begin"/>
      </w:r>
      <w:r w:rsidR="00377AF6">
        <w:instrText xml:space="preserve"> ADDIN EN.CITE &lt;EndNote&gt;&lt;Cite ExcludeAuth="1"&gt;&lt;Author&gt;Skalski&lt;/Author&gt;&lt;Year&gt;2005&lt;/Year&gt;&lt;RecNum&gt;312&lt;/RecNum&gt;&lt;DisplayText&gt;(2005)&lt;/DisplayText&gt;&lt;record&gt;&lt;rec-number&gt;312&lt;/rec-number&gt;&lt;foreign-keys&gt;&lt;key app="EN" db-id="29wd9fdxkttawpevre3ptatrsdx2se0wz5da"&gt;312&lt;/key&gt;&lt;/foreign-keys&gt;&lt;ref-type name="Report"&gt;27&lt;/ref-type&gt;&lt;contributors&gt;&lt;authors&gt;&lt;author&gt;Skalski, John R.&lt;/author&gt;&lt;/authors&gt;&lt;/contributors&gt;&lt;titles&gt;&lt;title&gt;Long-term monitoring: Basic study designs, estimators, and precision and power calculations&lt;/title&gt;&lt;/titles&gt;&lt;dates&gt;&lt;year&gt;2005&lt;/year&gt;&lt;/dates&gt;&lt;pub-location&gt;Hawaii National Park, HI&lt;/pub-location&gt;&lt;publisher&gt;Unpublished Report. Prepared for National Park Service, Pacific Islands Network&lt;/publisher&gt;&lt;urls&gt;&lt;/urls&gt;&lt;/record&gt;&lt;/Cite&gt;&lt;/EndNote&gt;</w:instrText>
      </w:r>
      <w:r w:rsidR="00246D6B">
        <w:fldChar w:fldCharType="separate"/>
      </w:r>
      <w:r w:rsidR="00377AF6">
        <w:rPr>
          <w:noProof/>
        </w:rPr>
        <w:t>(2005)</w:t>
      </w:r>
      <w:r w:rsidR="00246D6B">
        <w:fldChar w:fldCharType="end"/>
      </w:r>
      <w:r>
        <w:t>, the formula to compute the overall population mean from strata (or analogously, the plant community mean from multiple sampling frames) is:</w:t>
      </w:r>
    </w:p>
    <w:p w:rsidR="00390B7F" w:rsidRDefault="005608FD" w:rsidP="005608FD">
      <w:pPr>
        <w:tabs>
          <w:tab w:val="center" w:pos="4320"/>
          <w:tab w:val="left" w:pos="7920"/>
        </w:tabs>
      </w:pPr>
      <w:r>
        <w:rPr>
          <w:position w:val="-62"/>
        </w:rPr>
        <w:tab/>
      </w:r>
      <w:r w:rsidR="00390B7F" w:rsidRPr="006E073D">
        <w:rPr>
          <w:position w:val="-62"/>
        </w:rPr>
        <w:object w:dxaOrig="2620" w:dyaOrig="1359">
          <v:shape id="_x0000_i1104" type="#_x0000_t75" style="width:129.05pt;height:66pt" o:ole="">
            <v:imagedata r:id="rId379" o:title=""/>
          </v:shape>
          <o:OLEObject Type="Embed" ProgID="Equation.DSMT4" ShapeID="_x0000_i1104" DrawAspect="Content" ObjectID="_1484464644" r:id="rId380"/>
        </w:object>
      </w:r>
      <w:r>
        <w:rPr>
          <w:position w:val="-62"/>
        </w:rPr>
        <w:tab/>
      </w:r>
      <w:r w:rsidRPr="005608FD">
        <w:rPr>
          <w:rStyle w:val="EquationChar"/>
          <w:sz w:val="20"/>
        </w:rPr>
        <w:t>Equation 9</w:t>
      </w:r>
    </w:p>
    <w:p w:rsidR="00390B7F" w:rsidRDefault="00390B7F" w:rsidP="0022094C">
      <w:pPr>
        <w:tabs>
          <w:tab w:val="right" w:pos="2160"/>
        </w:tabs>
        <w:ind w:left="2880" w:hanging="1440"/>
      </w:pPr>
      <w:proofErr w:type="gramStart"/>
      <w:r>
        <w:lastRenderedPageBreak/>
        <w:t>where</w:t>
      </w:r>
      <w:proofErr w:type="gramEnd"/>
      <w:r w:rsidR="005608FD">
        <w:t xml:space="preserve">  </w:t>
      </w:r>
      <w:r w:rsidRPr="006E073D">
        <w:rPr>
          <w:position w:val="-14"/>
        </w:rPr>
        <w:object w:dxaOrig="360" w:dyaOrig="460">
          <v:shape id="_x0000_i1105" type="#_x0000_t75" style="width:15pt;height:21pt" o:ole="">
            <v:imagedata r:id="rId381" o:title=""/>
          </v:shape>
          <o:OLEObject Type="Embed" ProgID="Equation.DSMT4" ShapeID="_x0000_i1105" DrawAspect="Content" ObjectID="_1484464645" r:id="rId382"/>
        </w:object>
      </w:r>
      <w:r>
        <w:t xml:space="preserve"> = estimate of the </w:t>
      </w:r>
      <w:r>
        <w:rPr>
          <w:i/>
        </w:rPr>
        <w:t>g</w:t>
      </w:r>
      <w:r w:rsidRPr="006A24BC">
        <w:rPr>
          <w:vertAlign w:val="superscript"/>
        </w:rPr>
        <w:t>th</w:t>
      </w:r>
      <w:r>
        <w:t xml:space="preserve"> strata mean (expressed in consistent areal units such as m</w:t>
      </w:r>
      <w:r>
        <w:rPr>
          <w:vertAlign w:val="superscript"/>
        </w:rPr>
        <w:t>2</w:t>
      </w:r>
      <w:r>
        <w:t>, km</w:t>
      </w:r>
      <w:r>
        <w:rPr>
          <w:vertAlign w:val="superscript"/>
        </w:rPr>
        <w:t>2</w:t>
      </w:r>
      <w:r>
        <w:t>)</w:t>
      </w:r>
    </w:p>
    <w:p w:rsidR="00390B7F" w:rsidRDefault="00390B7F" w:rsidP="0022094C">
      <w:pPr>
        <w:ind w:left="2160"/>
      </w:pPr>
      <w:r w:rsidRPr="006E073D">
        <w:rPr>
          <w:position w:val="-14"/>
        </w:rPr>
        <w:object w:dxaOrig="320" w:dyaOrig="380">
          <v:shape id="_x0000_i1106" type="#_x0000_t75" style="width:15pt;height:21pt" o:ole="">
            <v:imagedata r:id="rId383" o:title=""/>
          </v:shape>
          <o:OLEObject Type="Embed" ProgID="Equation.DSMT4" ShapeID="_x0000_i1106" DrawAspect="Content" ObjectID="_1484464646" r:id="rId384"/>
        </w:object>
      </w:r>
      <w:r>
        <w:t xml:space="preserve"> = area of the </w:t>
      </w:r>
      <w:r>
        <w:rPr>
          <w:i/>
        </w:rPr>
        <w:t>g</w:t>
      </w:r>
      <w:r w:rsidRPr="006A24BC">
        <w:rPr>
          <w:vertAlign w:val="superscript"/>
        </w:rPr>
        <w:t>th</w:t>
      </w:r>
      <w:r>
        <w:t xml:space="preserve"> stratum,</w:t>
      </w:r>
    </w:p>
    <w:p w:rsidR="00390B7F" w:rsidRDefault="00390B7F" w:rsidP="0022094C">
      <w:pPr>
        <w:ind w:left="2160"/>
      </w:pPr>
      <w:r>
        <w:rPr>
          <w:i/>
        </w:rPr>
        <w:t>L</w:t>
      </w:r>
      <w:r>
        <w:t xml:space="preserve"> = number of strata in the sampling frame, and</w:t>
      </w:r>
    </w:p>
    <w:p w:rsidR="00390B7F" w:rsidRDefault="00390B7F" w:rsidP="005608FD">
      <w:pPr>
        <w:tabs>
          <w:tab w:val="left" w:pos="7920"/>
        </w:tabs>
        <w:ind w:left="2160"/>
      </w:pPr>
      <w:r w:rsidRPr="006E073D">
        <w:rPr>
          <w:position w:val="-14"/>
        </w:rPr>
        <w:object w:dxaOrig="340" w:dyaOrig="380">
          <v:shape id="_x0000_i1107" type="#_x0000_t75" style="width:15pt;height:21pt" o:ole="">
            <v:imagedata r:id="rId385" o:title=""/>
          </v:shape>
          <o:OLEObject Type="Embed" ProgID="Equation.DSMT4" ShapeID="_x0000_i1107" DrawAspect="Content" ObjectID="_1484464647" r:id="rId386"/>
        </w:object>
      </w:r>
      <w:r>
        <w:t xml:space="preserve"> = </w:t>
      </w:r>
      <w:r w:rsidRPr="006E073D">
        <w:rPr>
          <w:position w:val="-62"/>
        </w:rPr>
        <w:object w:dxaOrig="660" w:dyaOrig="1040">
          <v:shape id="_x0000_i1108" type="#_x0000_t75" style="width:30.75pt;height:51pt" o:ole="">
            <v:imagedata r:id="rId387" o:title=""/>
          </v:shape>
          <o:OLEObject Type="Embed" ProgID="Equation.DSMT4" ShapeID="_x0000_i1108" DrawAspect="Content" ObjectID="_1484464648" r:id="rId388"/>
        </w:object>
      </w:r>
      <w:r>
        <w:t xml:space="preserve"> = weight of the </w:t>
      </w:r>
      <w:r>
        <w:rPr>
          <w:i/>
        </w:rPr>
        <w:t>g</w:t>
      </w:r>
      <w:r w:rsidRPr="006A24BC">
        <w:rPr>
          <w:vertAlign w:val="superscript"/>
        </w:rPr>
        <w:t>th</w:t>
      </w:r>
      <w:r>
        <w:t xml:space="preserve"> stratum.</w:t>
      </w:r>
    </w:p>
    <w:p w:rsidR="00390B7F" w:rsidRDefault="00390B7F" w:rsidP="00390B7F"/>
    <w:p w:rsidR="005608FD" w:rsidRDefault="005608FD" w:rsidP="00390B7F"/>
    <w:p w:rsidR="005608FD" w:rsidRDefault="005608FD" w:rsidP="00390B7F"/>
    <w:p w:rsidR="005608FD" w:rsidRDefault="005608FD" w:rsidP="00390B7F"/>
    <w:p w:rsidR="00390B7F" w:rsidRDefault="00390B7F" w:rsidP="00390B7F">
      <w:r>
        <w:t xml:space="preserve">The variance of </w:t>
      </w:r>
      <w:r w:rsidRPr="006E073D">
        <w:rPr>
          <w:position w:val="-4"/>
        </w:rPr>
        <w:object w:dxaOrig="279" w:dyaOrig="360">
          <v:shape id="_x0000_i1109" type="#_x0000_t75" style="width:15pt;height:15pt" o:ole="">
            <v:imagedata r:id="rId389" o:title=""/>
          </v:shape>
          <o:OLEObject Type="Embed" ProgID="Equation.DSMT4" ShapeID="_x0000_i1109" DrawAspect="Content" ObjectID="_1484464649" r:id="rId390"/>
        </w:object>
      </w:r>
      <w:r>
        <w:t xml:space="preserve"> is</w:t>
      </w:r>
    </w:p>
    <w:p w:rsidR="00390B7F" w:rsidRPr="005608FD" w:rsidRDefault="005608FD" w:rsidP="005608FD">
      <w:pPr>
        <w:tabs>
          <w:tab w:val="center" w:pos="4320"/>
          <w:tab w:val="left" w:pos="7920"/>
        </w:tabs>
        <w:rPr>
          <w:rStyle w:val="EquationChar"/>
          <w:sz w:val="20"/>
        </w:rPr>
      </w:pPr>
      <w:r>
        <w:rPr>
          <w:position w:val="-30"/>
        </w:rPr>
        <w:tab/>
      </w:r>
      <w:r w:rsidR="00390B7F" w:rsidRPr="006E073D">
        <w:rPr>
          <w:position w:val="-30"/>
        </w:rPr>
        <w:object w:dxaOrig="2700" w:dyaOrig="700">
          <v:shape id="_x0000_i1110" type="#_x0000_t75" style="width:132.7pt;height:36pt" o:ole="">
            <v:imagedata r:id="rId391" o:title=""/>
          </v:shape>
          <o:OLEObject Type="Embed" ProgID="Equation.DSMT4" ShapeID="_x0000_i1110" DrawAspect="Content" ObjectID="_1484464650" r:id="rId392"/>
        </w:object>
      </w:r>
      <w:r w:rsidR="00390B7F">
        <w:t>.</w:t>
      </w:r>
      <w:r>
        <w:tab/>
      </w:r>
      <w:r w:rsidRPr="005608FD">
        <w:rPr>
          <w:rStyle w:val="EquationChar"/>
          <w:sz w:val="20"/>
        </w:rPr>
        <w:t>Equation 10</w:t>
      </w:r>
    </w:p>
    <w:p w:rsidR="0022094C" w:rsidRPr="0022094C" w:rsidRDefault="0022094C" w:rsidP="0022094C"/>
    <w:p w:rsidR="00390B7F" w:rsidRPr="00AE1528" w:rsidRDefault="00390B7F" w:rsidP="00D74E2A">
      <w:pPr>
        <w:pStyle w:val="SOP3rd"/>
      </w:pPr>
      <w:r w:rsidRPr="00AE1528">
        <w:t>Trends</w:t>
      </w:r>
    </w:p>
    <w:p w:rsidR="00390B7F" w:rsidRDefault="00390B7F" w:rsidP="00390B7F">
      <w:pPr>
        <w:pStyle w:val="TableCaptionBold"/>
        <w:rPr>
          <w:b w:val="0"/>
        </w:rPr>
      </w:pPr>
      <w:r>
        <w:rPr>
          <w:b w:val="0"/>
        </w:rPr>
        <w:t>In the framework of the rotating panel design, only monitoring data from permanent plots will be used for trend analysis. Of the attributes listed in Table 1, the ones with asterisks next to them will be analyzed for trend</w:t>
      </w:r>
      <w:r w:rsidR="00051FDD">
        <w:rPr>
          <w:b w:val="0"/>
        </w:rPr>
        <w:t>.</w:t>
      </w:r>
      <w:r>
        <w:rPr>
          <w:b w:val="0"/>
        </w:rPr>
        <w:t xml:space="preserve"> The list of continuous variables includes plant community composition variables such as richness and structural variables such as percent cover and density (by layer, plant life form, size, and maturity level). Trends in categorical data (presence/absence) will be analyzed using the Chi-square goodness of fit test and McNemar’s test of symmetry. These tests evaluate whether the proportion of plots with species presence changes between sampling periods. Based on initial monitoring data, the </w:t>
      </w:r>
      <w:r w:rsidR="008D6A51">
        <w:rPr>
          <w:b w:val="0"/>
        </w:rPr>
        <w:t>project lead</w:t>
      </w:r>
      <w:r>
        <w:rPr>
          <w:b w:val="0"/>
        </w:rPr>
        <w:t xml:space="preserve"> will choose which species are appropriate for Chi-square and McNemar analysis.</w:t>
      </w:r>
    </w:p>
    <w:p w:rsidR="00390B7F" w:rsidRDefault="00390B7F" w:rsidP="00390B7F">
      <w:pPr>
        <w:pStyle w:val="TableCaptionBold"/>
        <w:rPr>
          <w:b w:val="0"/>
        </w:rPr>
      </w:pPr>
    </w:p>
    <w:p w:rsidR="00390B7F" w:rsidRDefault="00390B7F" w:rsidP="00390B7F">
      <w:pPr>
        <w:pStyle w:val="TableCaptionBold"/>
        <w:rPr>
          <w:b w:val="0"/>
        </w:rPr>
      </w:pPr>
      <w:r>
        <w:rPr>
          <w:b w:val="0"/>
        </w:rPr>
        <w:t xml:space="preserve">Once two </w:t>
      </w:r>
      <w:r w:rsidR="00051FDD">
        <w:rPr>
          <w:b w:val="0"/>
        </w:rPr>
        <w:t xml:space="preserve">sampling periods </w:t>
      </w:r>
      <w:r>
        <w:rPr>
          <w:b w:val="0"/>
        </w:rPr>
        <w:t xml:space="preserve">of data exist for continuous attributes, parametric paired t-tests can be used to assess changes between sampling periods for continuous variables that meet the standard assumptions of normality and homogeneity of variance. Note that in terms of normality, it is the normality of residuals (not the normality of the raw data) that is required for significance testing </w:t>
      </w:r>
      <w:r w:rsidR="00246D6B">
        <w:rPr>
          <w:b w:val="0"/>
        </w:rPr>
        <w:fldChar w:fldCharType="begin"/>
      </w:r>
      <w:r w:rsidR="00377AF6">
        <w:rPr>
          <w:b w:val="0"/>
        </w:rPr>
        <w:instrText xml:space="preserve"> ADDIN EN.CITE &lt;EndNote&gt;&lt;Cite&gt;&lt;Author&gt;Kery&lt;/Author&gt;&lt;Year&gt; 2003&lt;/Year&gt;&lt;RecNum&gt;398&lt;/RecNum&gt;&lt;DisplayText&gt;(Kery and Hatfield 2003)&lt;/DisplayText&gt;&lt;record&gt;&lt;rec-number&gt;398&lt;/rec-number&gt;&lt;foreign-keys&gt;&lt;key app="EN" db-id="29wd9fdxkttawpevre3ptatrsdx2se0wz5da"&gt;398&lt;/key&gt;&lt;/foreign-keys&gt;&lt;ref-type name="Journal Article"&gt;17&lt;/ref-type&gt;&lt;contributors&gt;&lt;authors&gt;&lt;author&gt;Kery, M. &lt;/author&gt;&lt;author&gt;Hatfield, J.S.&lt;/author&gt;&lt;/authors&gt;&lt;/contributors&gt;&lt;titles&gt;&lt;title&gt; Normality of Raw Data in General Linear Models: the Most Widespread Myth in Statistics&lt;/title&gt;&lt;secondary-title&gt; Bulletin of the Ecological Society of America&lt;/secondary-title&gt;&lt;/titles&gt;&lt;pages&gt;92-94&lt;/pages&gt;&lt;volume&gt;84&lt;/volume&gt;&lt;number&gt;2&lt;/number&gt;&lt;dates&gt;&lt;year&gt; 2003&lt;/year&gt;&lt;/dates&gt;&lt;urls&gt;&lt;/urls&gt;&lt;/record&gt;&lt;/Cite&gt;&lt;/EndNote&gt;</w:instrText>
      </w:r>
      <w:r w:rsidR="00246D6B">
        <w:rPr>
          <w:b w:val="0"/>
        </w:rPr>
        <w:fldChar w:fldCharType="separate"/>
      </w:r>
      <w:r w:rsidR="00377AF6">
        <w:rPr>
          <w:b w:val="0"/>
          <w:noProof/>
        </w:rPr>
        <w:t>(Kery and Hatfield 2003)</w:t>
      </w:r>
      <w:r w:rsidR="00246D6B">
        <w:rPr>
          <w:b w:val="0"/>
        </w:rPr>
        <w:fldChar w:fldCharType="end"/>
      </w:r>
      <w:r>
        <w:rPr>
          <w:b w:val="0"/>
        </w:rPr>
        <w:t xml:space="preserve">. After three or more </w:t>
      </w:r>
      <w:r w:rsidR="00051FDD">
        <w:rPr>
          <w:b w:val="0"/>
        </w:rPr>
        <w:t xml:space="preserve">sampling periods </w:t>
      </w:r>
      <w:r>
        <w:rPr>
          <w:b w:val="0"/>
        </w:rPr>
        <w:t xml:space="preserve">of data exist, repeated measures ANOVA can be used provided the standard assumptions are met. A more generally applicable method for assessing the effect of year on a response variable is to use a generalized linear model (GzLM) that can accommodate a variety of error structures. </w:t>
      </w:r>
    </w:p>
    <w:p w:rsidR="00506085" w:rsidRPr="006F7EF0" w:rsidRDefault="00506085" w:rsidP="006F7EF0"/>
    <w:p w:rsidR="00390B7F" w:rsidRPr="00296841" w:rsidRDefault="00390B7F" w:rsidP="004D394E">
      <w:pPr>
        <w:pStyle w:val="SOP2nd"/>
      </w:pPr>
      <w:r w:rsidRPr="0045714C">
        <w:t>Generalized Linear Model</w:t>
      </w:r>
    </w:p>
    <w:p w:rsidR="00390B7F" w:rsidRDefault="00390B7F" w:rsidP="00390B7F">
      <w:pPr>
        <w:pStyle w:val="TableCaptionBold"/>
        <w:rPr>
          <w:b w:val="0"/>
        </w:rPr>
      </w:pPr>
      <w:r>
        <w:rPr>
          <w:b w:val="0"/>
        </w:rPr>
        <w:t xml:space="preserve">Following from Schneider </w:t>
      </w:r>
      <w:r w:rsidR="00246D6B">
        <w:rPr>
          <w:b w:val="0"/>
        </w:rPr>
        <w:fldChar w:fldCharType="begin"/>
      </w:r>
      <w:r w:rsidR="00377AF6">
        <w:rPr>
          <w:b w:val="0"/>
        </w:rPr>
        <w:instrText xml:space="preserve"> ADDIN EN.CITE &lt;EndNote&gt;&lt;Cite ExcludeAuth="1"&gt;&lt;Author&gt;Schneider&lt;/Author&gt;&lt;Year&gt;2007&lt;/Year&gt;&lt;RecNum&gt;335&lt;/RecNum&gt;&lt;DisplayText&gt;(2007)&lt;/DisplayText&gt;&lt;record&gt;&lt;rec-number&gt;335&lt;/rec-number&gt;&lt;foreign-keys&gt;&lt;key app="EN" db-id="29wd9fdxkttawpevre3ptatrsdx2se0wz5da"&gt;335&lt;/key&gt;&lt;/foreign-keys&gt;&lt;ref-type name="Report"&gt;27&lt;/ref-type&gt;&lt;contributors&gt;&lt;authors&gt;&lt;author&gt;Schneider, David&lt;/author&gt;&lt;/authors&gt;&lt;/contributors&gt;&lt;titles&gt;&lt;title&gt;Example of Generalized Model (GzLM) Using Splus&lt;/title&gt;&lt;/titles&gt;&lt;dates&gt;&lt;year&gt;2007&lt;/year&gt;&lt;/dates&gt;&lt;pub-location&gt;Hawaii National Park, HI&lt;/pub-location&gt;&lt;publisher&gt;Unpublished Report. Prepared for National Park Service, Pacific Island Network&lt;/publisher&gt;&lt;urls&gt;&lt;/urls&gt;&lt;/record&gt;&lt;/Cite&gt;&lt;/EndNote&gt;</w:instrText>
      </w:r>
      <w:r w:rsidR="00246D6B">
        <w:rPr>
          <w:b w:val="0"/>
        </w:rPr>
        <w:fldChar w:fldCharType="separate"/>
      </w:r>
      <w:r w:rsidR="00377AF6">
        <w:rPr>
          <w:b w:val="0"/>
          <w:noProof/>
        </w:rPr>
        <w:t>(2007)</w:t>
      </w:r>
      <w:r w:rsidR="00246D6B">
        <w:rPr>
          <w:b w:val="0"/>
        </w:rPr>
        <w:fldChar w:fldCharType="end"/>
      </w:r>
      <w:r>
        <w:rPr>
          <w:b w:val="0"/>
        </w:rPr>
        <w:t xml:space="preserve"> an initial GzLM model can be written as</w:t>
      </w:r>
    </w:p>
    <w:p w:rsidR="00390B7F" w:rsidRDefault="00EF45AB" w:rsidP="00EF45AB">
      <w:pPr>
        <w:pStyle w:val="TableCaptionBold"/>
        <w:tabs>
          <w:tab w:val="center" w:pos="4320"/>
          <w:tab w:val="left" w:pos="7920"/>
        </w:tabs>
        <w:rPr>
          <w:b w:val="0"/>
        </w:rPr>
      </w:pPr>
      <w:r>
        <w:rPr>
          <w:b w:val="0"/>
          <w:position w:val="-10"/>
        </w:rPr>
        <w:tab/>
      </w:r>
      <w:r w:rsidR="00390B7F" w:rsidRPr="00220DA9">
        <w:rPr>
          <w:b w:val="0"/>
          <w:position w:val="-10"/>
        </w:rPr>
        <w:object w:dxaOrig="2220" w:dyaOrig="320">
          <v:shape id="_x0000_i1111" type="#_x0000_t75" style="width:108pt;height:15pt" o:ole="">
            <v:imagedata r:id="rId393" o:title=""/>
          </v:shape>
          <o:OLEObject Type="Embed" ProgID="Equation.DSMT4" ShapeID="_x0000_i1111" DrawAspect="Content" ObjectID="_1484464651" r:id="rId394"/>
        </w:object>
      </w:r>
      <w:r>
        <w:rPr>
          <w:b w:val="0"/>
          <w:position w:val="-10"/>
        </w:rPr>
        <w:tab/>
      </w:r>
      <w:r w:rsidRPr="00EF45AB">
        <w:rPr>
          <w:rStyle w:val="EquationChar"/>
          <w:b/>
          <w:sz w:val="20"/>
        </w:rPr>
        <w:t>Equation 11</w:t>
      </w:r>
    </w:p>
    <w:p w:rsidR="00390B7F" w:rsidRDefault="00EF45AB" w:rsidP="00EF45AB">
      <w:pPr>
        <w:pStyle w:val="TableCaptionBold"/>
        <w:tabs>
          <w:tab w:val="center" w:pos="4320"/>
          <w:tab w:val="left" w:pos="7920"/>
        </w:tabs>
        <w:rPr>
          <w:b w:val="0"/>
        </w:rPr>
      </w:pPr>
      <w:r>
        <w:rPr>
          <w:b w:val="0"/>
          <w:position w:val="-12"/>
        </w:rPr>
        <w:tab/>
      </w:r>
      <w:r w:rsidR="00390B7F" w:rsidRPr="00925347">
        <w:rPr>
          <w:b w:val="0"/>
          <w:position w:val="-12"/>
        </w:rPr>
        <w:object w:dxaOrig="2360" w:dyaOrig="360">
          <v:shape id="_x0000_i1112" type="#_x0000_t75" style="width:120pt;height:15pt" o:ole="">
            <v:imagedata r:id="rId395" o:title=""/>
          </v:shape>
          <o:OLEObject Type="Embed" ProgID="Equation.DSMT4" ShapeID="_x0000_i1112" DrawAspect="Content" ObjectID="_1484464652" r:id="rId396"/>
        </w:object>
      </w:r>
      <w:r>
        <w:rPr>
          <w:b w:val="0"/>
          <w:position w:val="-12"/>
        </w:rPr>
        <w:tab/>
      </w:r>
      <w:r w:rsidRPr="00EF45AB">
        <w:rPr>
          <w:rStyle w:val="EquationChar"/>
          <w:b/>
          <w:sz w:val="20"/>
        </w:rPr>
        <w:t>Equation 12</w:t>
      </w:r>
    </w:p>
    <w:p w:rsidR="00390B7F" w:rsidRDefault="00390B7F" w:rsidP="0022094C">
      <w:pPr>
        <w:pStyle w:val="TableCaptionBold"/>
        <w:tabs>
          <w:tab w:val="right" w:pos="2160"/>
        </w:tabs>
        <w:ind w:left="2160" w:hanging="720"/>
        <w:rPr>
          <w:b w:val="0"/>
        </w:rPr>
      </w:pPr>
      <w:r>
        <w:rPr>
          <w:b w:val="0"/>
        </w:rPr>
        <w:t xml:space="preserve">where </w:t>
      </w:r>
      <w:r>
        <w:rPr>
          <w:b w:val="0"/>
        </w:rPr>
        <w:tab/>
      </w:r>
      <w:r w:rsidR="0022094C">
        <w:rPr>
          <w:b w:val="0"/>
        </w:rPr>
        <w:t xml:space="preserve"> </w:t>
      </w:r>
      <w:r>
        <w:rPr>
          <w:b w:val="0"/>
        </w:rPr>
        <w:t>N = response variable (e.g., seedling density),</w:t>
      </w:r>
    </w:p>
    <w:p w:rsidR="00390B7F" w:rsidRDefault="00390B7F" w:rsidP="0022094C">
      <w:pPr>
        <w:pStyle w:val="TableCaptionBold"/>
        <w:tabs>
          <w:tab w:val="right" w:pos="2160"/>
        </w:tabs>
        <w:ind w:left="2160"/>
        <w:rPr>
          <w:b w:val="0"/>
        </w:rPr>
      </w:pPr>
      <w:r>
        <w:rPr>
          <w:b w:val="0"/>
        </w:rPr>
        <w:t xml:space="preserve">Yr = year (the categorical explanatory variable of interest), and </w:t>
      </w:r>
    </w:p>
    <w:p w:rsidR="00390B7F" w:rsidRDefault="00390B7F" w:rsidP="0022094C">
      <w:pPr>
        <w:pStyle w:val="TableCaptionBold"/>
        <w:ind w:left="2610" w:hanging="450"/>
        <w:rPr>
          <w:b w:val="0"/>
        </w:rPr>
      </w:pPr>
      <w:r>
        <w:rPr>
          <w:b w:val="0"/>
        </w:rPr>
        <w:lastRenderedPageBreak/>
        <w:t>P = plot (the secondary explanatory variable for statistical control, also categorical).</w:t>
      </w:r>
    </w:p>
    <w:p w:rsidR="00390B7F" w:rsidRDefault="00390B7F" w:rsidP="00390B7F">
      <w:pPr>
        <w:pStyle w:val="TableCaptionBold"/>
        <w:rPr>
          <w:b w:val="0"/>
        </w:rPr>
      </w:pPr>
    </w:p>
    <w:p w:rsidR="00390B7F" w:rsidRDefault="00390B7F" w:rsidP="00390B7F">
      <w:pPr>
        <w:pStyle w:val="TableCaptionBold"/>
        <w:rPr>
          <w:b w:val="0"/>
        </w:rPr>
      </w:pPr>
      <w:r>
        <w:rPr>
          <w:b w:val="0"/>
        </w:rPr>
        <w:t xml:space="preserve">Substituting the second equation into the first, we obtain the traditional general linear model (in this case, a two-way ANOVA) with normal error distribution. For data that meet the standard assumptions of normality and homogeneity of errors, the above model is adequate. However, when standard ANOVA assumptions are not met, the generalized linear model allows us to move from normal errors to other error distributions (e.g., negative binomial, gamma, etc.). A brief example follows </w:t>
      </w:r>
      <w:r w:rsidR="00246D6B">
        <w:rPr>
          <w:b w:val="0"/>
        </w:rPr>
        <w:fldChar w:fldCharType="begin"/>
      </w:r>
      <w:r w:rsidR="00377AF6">
        <w:rPr>
          <w:b w:val="0"/>
        </w:rPr>
        <w:instrText xml:space="preserve"> ADDIN EN.CITE &lt;EndNote&gt;&lt;Cite&gt;&lt;Author&gt;Schneider&lt;/Author&gt;&lt;Year&gt;2007&lt;/Year&gt;&lt;RecNum&gt;335&lt;/RecNum&gt;&lt;DisplayText&gt;(Schneider 2007)&lt;/DisplayText&gt;&lt;record&gt;&lt;rec-number&gt;335&lt;/rec-number&gt;&lt;foreign-keys&gt;&lt;key app="EN" db-id="29wd9fdxkttawpevre3ptatrsdx2se0wz5da"&gt;335&lt;/key&gt;&lt;/foreign-keys&gt;&lt;ref-type name="Report"&gt;27&lt;/ref-type&gt;&lt;contributors&gt;&lt;authors&gt;&lt;author&gt;Schneider, David&lt;/author&gt;&lt;/authors&gt;&lt;/contributors&gt;&lt;titles&gt;&lt;title&gt;Example of Generalized Model (GzLM) Using Splus&lt;/title&gt;&lt;/titles&gt;&lt;dates&gt;&lt;year&gt;2007&lt;/year&gt;&lt;/dates&gt;&lt;pub-location&gt;Hawaii National Park, HI&lt;/pub-location&gt;&lt;publisher&gt;Unpublished Report. Prepared for National Park Service, Pacific Island Network&lt;/publisher&gt;&lt;urls&gt;&lt;/urls&gt;&lt;/record&gt;&lt;/Cite&gt;&lt;/EndNote&gt;</w:instrText>
      </w:r>
      <w:r w:rsidR="00246D6B">
        <w:rPr>
          <w:b w:val="0"/>
        </w:rPr>
        <w:fldChar w:fldCharType="separate"/>
      </w:r>
      <w:r w:rsidR="00377AF6">
        <w:rPr>
          <w:b w:val="0"/>
          <w:noProof/>
        </w:rPr>
        <w:t>(Schneider 2007)</w:t>
      </w:r>
      <w:r w:rsidR="00246D6B">
        <w:rPr>
          <w:b w:val="0"/>
        </w:rPr>
        <w:fldChar w:fldCharType="end"/>
      </w:r>
      <w:r>
        <w:rPr>
          <w:b w:val="0"/>
        </w:rPr>
        <w:t xml:space="preserve">. </w:t>
      </w:r>
    </w:p>
    <w:p w:rsidR="00390B7F" w:rsidRDefault="00390B7F" w:rsidP="00390B7F">
      <w:pPr>
        <w:pStyle w:val="TableCaptionBold"/>
        <w:rPr>
          <w:b w:val="0"/>
        </w:rPr>
      </w:pPr>
    </w:p>
    <w:p w:rsidR="00390B7F" w:rsidRDefault="00EF45AB" w:rsidP="00390B7F">
      <w:pPr>
        <w:pStyle w:val="TableCaptionBold"/>
        <w:rPr>
          <w:b w:val="0"/>
        </w:rPr>
      </w:pPr>
      <w:r>
        <w:rPr>
          <w:b w:val="0"/>
        </w:rPr>
        <w:t>H</w:t>
      </w:r>
      <w:r w:rsidR="00390B7F">
        <w:rPr>
          <w:b w:val="0"/>
        </w:rPr>
        <w:t>ypothetical response variable data for two years</w:t>
      </w:r>
      <w:r>
        <w:rPr>
          <w:b w:val="0"/>
        </w:rPr>
        <w:t xml:space="preserve"> is presented in Table 3</w:t>
      </w:r>
      <w:r w:rsidR="00390B7F">
        <w:rPr>
          <w:b w:val="0"/>
        </w:rPr>
        <w:t>, while the same data reorganized for input into a GzLM routine</w:t>
      </w:r>
      <w:r>
        <w:rPr>
          <w:b w:val="0"/>
        </w:rPr>
        <w:t xml:space="preserve"> is presented in Table 4</w:t>
      </w:r>
      <w:r w:rsidR="00390B7F">
        <w:rPr>
          <w:b w:val="0"/>
        </w:rPr>
        <w:t>. Both SAS and SPlus require data in the format shown in Table 4. Other statistical packages may have different input requirements.</w:t>
      </w:r>
    </w:p>
    <w:p w:rsidR="0022094C" w:rsidRPr="0022094C" w:rsidRDefault="0022094C" w:rsidP="0022094C"/>
    <w:p w:rsidR="00390B7F" w:rsidRDefault="00390B7F" w:rsidP="00D55078">
      <w:pPr>
        <w:pStyle w:val="SOPTable"/>
        <w:rPr>
          <w:b/>
        </w:rPr>
      </w:pPr>
      <w:r w:rsidRPr="009A37AA">
        <w:rPr>
          <w:b/>
        </w:rPr>
        <w:t>Table 3.</w:t>
      </w:r>
      <w:r w:rsidRPr="0045714C">
        <w:t xml:space="preserve"> </w:t>
      </w:r>
      <w:r w:rsidRPr="00400CB9">
        <w:t>Sample response variable data for 20 plots after two years of monitoring.</w:t>
      </w:r>
    </w:p>
    <w:tbl>
      <w:tblPr>
        <w:tblW w:w="2525" w:type="dxa"/>
        <w:tblCellMar>
          <w:left w:w="0" w:type="dxa"/>
          <w:right w:w="0" w:type="dxa"/>
        </w:tblCellMar>
        <w:tblLook w:val="0000" w:firstRow="0" w:lastRow="0" w:firstColumn="0" w:lastColumn="0" w:noHBand="0" w:noVBand="0"/>
      </w:tblPr>
      <w:tblGrid>
        <w:gridCol w:w="465"/>
        <w:gridCol w:w="960"/>
        <w:gridCol w:w="1100"/>
      </w:tblGrid>
      <w:tr w:rsidR="00390B7F" w:rsidRPr="0022094C" w:rsidTr="00390B7F">
        <w:trPr>
          <w:trHeight w:val="300"/>
        </w:trPr>
        <w:tc>
          <w:tcPr>
            <w:tcW w:w="465"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b/>
                <w:bCs/>
                <w:sz w:val="20"/>
                <w:szCs w:val="20"/>
              </w:rPr>
            </w:pPr>
            <w:r w:rsidRPr="0022094C">
              <w:rPr>
                <w:rFonts w:ascii="Arial" w:hAnsi="Arial" w:cs="Arial"/>
                <w:b/>
                <w:bCs/>
                <w:sz w:val="20"/>
                <w:szCs w:val="20"/>
              </w:rPr>
              <w:t xml:space="preserve">Plot </w:t>
            </w:r>
          </w:p>
        </w:tc>
        <w:tc>
          <w:tcPr>
            <w:tcW w:w="960"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b/>
                <w:bCs/>
                <w:sz w:val="20"/>
                <w:szCs w:val="20"/>
              </w:rPr>
            </w:pPr>
            <w:r w:rsidRPr="0022094C">
              <w:rPr>
                <w:rFonts w:ascii="Arial" w:hAnsi="Arial" w:cs="Arial"/>
                <w:b/>
                <w:bCs/>
                <w:sz w:val="20"/>
                <w:szCs w:val="20"/>
              </w:rPr>
              <w:t>Year</w:t>
            </w:r>
            <w:r w:rsidR="009A37AA">
              <w:rPr>
                <w:rFonts w:ascii="Arial" w:hAnsi="Arial" w:cs="Arial"/>
                <w:b/>
                <w:bCs/>
                <w:sz w:val="20"/>
                <w:szCs w:val="20"/>
              </w:rPr>
              <w:t xml:space="preserve"> </w:t>
            </w:r>
            <w:r w:rsidRPr="0022094C">
              <w:rPr>
                <w:rFonts w:ascii="Arial" w:hAnsi="Arial" w:cs="Arial"/>
                <w:b/>
                <w:bCs/>
                <w:sz w:val="20"/>
                <w:szCs w:val="20"/>
              </w:rPr>
              <w:t xml:space="preserve">1 </w:t>
            </w:r>
          </w:p>
        </w:tc>
        <w:tc>
          <w:tcPr>
            <w:tcW w:w="1100"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b/>
                <w:bCs/>
                <w:sz w:val="20"/>
                <w:szCs w:val="20"/>
              </w:rPr>
            </w:pPr>
            <w:r w:rsidRPr="0022094C">
              <w:rPr>
                <w:rFonts w:ascii="Arial" w:hAnsi="Arial" w:cs="Arial"/>
                <w:b/>
                <w:bCs/>
                <w:sz w:val="20"/>
                <w:szCs w:val="20"/>
              </w:rPr>
              <w:t>Year</w:t>
            </w:r>
            <w:r w:rsidR="009A37AA">
              <w:rPr>
                <w:rFonts w:ascii="Arial" w:hAnsi="Arial" w:cs="Arial"/>
                <w:b/>
                <w:bCs/>
                <w:sz w:val="20"/>
                <w:szCs w:val="20"/>
              </w:rPr>
              <w:t xml:space="preserve"> </w:t>
            </w:r>
            <w:r w:rsidRPr="0022094C">
              <w:rPr>
                <w:rFonts w:ascii="Arial" w:hAnsi="Arial" w:cs="Arial"/>
                <w:b/>
                <w:bCs/>
                <w:sz w:val="20"/>
                <w:szCs w:val="20"/>
              </w:rPr>
              <w:t>2</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222</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171</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125</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101</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3</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69</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57</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4</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92</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161</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5</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121</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792</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6</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97</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121</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7</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153</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119</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8</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609</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360</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9</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147</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93</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10</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135</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130</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11</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32</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73</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12</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113</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200</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13</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51</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48</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14</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62</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92</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15</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78</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105</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16</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26</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35</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17</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10</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6</w:t>
            </w:r>
          </w:p>
        </w:tc>
      </w:tr>
      <w:tr w:rsidR="00390B7F" w:rsidRPr="0022094C" w:rsidTr="00390B7F">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18</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5</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10</w:t>
            </w:r>
          </w:p>
        </w:tc>
      </w:tr>
      <w:tr w:rsidR="00390B7F" w:rsidRPr="0022094C" w:rsidTr="0022094C">
        <w:trPr>
          <w:trHeight w:val="210"/>
        </w:trPr>
        <w:tc>
          <w:tcPr>
            <w:tcW w:w="465" w:type="dxa"/>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19</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59</w:t>
            </w:r>
          </w:p>
        </w:tc>
        <w:tc>
          <w:tcPr>
            <w:tcW w:w="0" w:type="auto"/>
            <w:tcBorders>
              <w:top w:val="nil"/>
              <w:left w:val="nil"/>
              <w:bottom w:val="nil"/>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62</w:t>
            </w:r>
          </w:p>
        </w:tc>
      </w:tr>
      <w:tr w:rsidR="00390B7F" w:rsidRPr="0022094C" w:rsidTr="0022094C">
        <w:trPr>
          <w:trHeight w:val="56"/>
        </w:trPr>
        <w:tc>
          <w:tcPr>
            <w:tcW w:w="465" w:type="dxa"/>
            <w:tcBorders>
              <w:top w:val="nil"/>
              <w:left w:val="nil"/>
              <w:bottom w:val="single" w:sz="4" w:space="0" w:color="auto"/>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20</w:t>
            </w:r>
          </w:p>
        </w:tc>
        <w:tc>
          <w:tcPr>
            <w:tcW w:w="0" w:type="auto"/>
            <w:tcBorders>
              <w:top w:val="nil"/>
              <w:left w:val="nil"/>
              <w:bottom w:val="single" w:sz="4" w:space="0" w:color="auto"/>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87</w:t>
            </w:r>
          </w:p>
        </w:tc>
        <w:tc>
          <w:tcPr>
            <w:tcW w:w="0" w:type="auto"/>
            <w:tcBorders>
              <w:top w:val="nil"/>
              <w:left w:val="nil"/>
              <w:bottom w:val="single" w:sz="4" w:space="0" w:color="auto"/>
              <w:right w:val="nil"/>
            </w:tcBorders>
            <w:noWrap/>
            <w:tcMar>
              <w:top w:w="15" w:type="dxa"/>
              <w:left w:w="15" w:type="dxa"/>
              <w:bottom w:w="0" w:type="dxa"/>
              <w:right w:w="15" w:type="dxa"/>
            </w:tcMar>
            <w:vAlign w:val="bottom"/>
          </w:tcPr>
          <w:p w:rsidR="00390B7F" w:rsidRPr="0022094C" w:rsidRDefault="00390B7F" w:rsidP="00390B7F">
            <w:pPr>
              <w:jc w:val="right"/>
              <w:rPr>
                <w:rFonts w:ascii="Arial" w:hAnsi="Arial" w:cs="Arial"/>
                <w:sz w:val="20"/>
                <w:szCs w:val="20"/>
              </w:rPr>
            </w:pPr>
            <w:r w:rsidRPr="0022094C">
              <w:rPr>
                <w:rFonts w:ascii="Arial" w:hAnsi="Arial" w:cs="Arial"/>
                <w:sz w:val="20"/>
                <w:szCs w:val="20"/>
              </w:rPr>
              <w:t>48</w:t>
            </w:r>
          </w:p>
        </w:tc>
      </w:tr>
    </w:tbl>
    <w:p w:rsidR="00390B7F" w:rsidRDefault="00390B7F" w:rsidP="00390B7F">
      <w:pPr>
        <w:autoSpaceDE w:val="0"/>
        <w:autoSpaceDN w:val="0"/>
        <w:adjustRightInd w:val="0"/>
        <w:rPr>
          <w:rFonts w:ascii="Helvetica" w:hAnsi="Helvetica" w:cs="Helvetica"/>
          <w:sz w:val="22"/>
        </w:rPr>
      </w:pPr>
    </w:p>
    <w:p w:rsidR="00FA3CD0" w:rsidRDefault="00FA3CD0" w:rsidP="00390B7F">
      <w:pPr>
        <w:autoSpaceDE w:val="0"/>
        <w:autoSpaceDN w:val="0"/>
        <w:adjustRightInd w:val="0"/>
        <w:rPr>
          <w:rFonts w:ascii="Helvetica" w:hAnsi="Helvetica" w:cs="Helvetica"/>
          <w:sz w:val="22"/>
        </w:rPr>
      </w:pPr>
    </w:p>
    <w:p w:rsidR="00D55078" w:rsidRDefault="00D55078">
      <w:pPr>
        <w:rPr>
          <w:rFonts w:ascii="Arial" w:eastAsia="Times New Roman" w:hAnsi="Arial"/>
          <w:b/>
          <w:bCs/>
          <w:sz w:val="20"/>
          <w:szCs w:val="28"/>
        </w:rPr>
      </w:pPr>
      <w:r>
        <w:rPr>
          <w:b/>
        </w:rPr>
        <w:br w:type="page"/>
      </w:r>
    </w:p>
    <w:p w:rsidR="009A37AA" w:rsidRPr="009A37AA" w:rsidRDefault="00390B7F" w:rsidP="00D55078">
      <w:pPr>
        <w:pStyle w:val="SOPTable"/>
      </w:pPr>
      <w:r w:rsidRPr="009A37AA">
        <w:rPr>
          <w:b/>
        </w:rPr>
        <w:lastRenderedPageBreak/>
        <w:t>Table 4.</w:t>
      </w:r>
      <w:r w:rsidRPr="0045714C">
        <w:t xml:space="preserve"> </w:t>
      </w:r>
      <w:r w:rsidRPr="00400CB9">
        <w:t>Reorganized response variable data for 20 plots after two years of monitoring.</w:t>
      </w:r>
    </w:p>
    <w:tbl>
      <w:tblPr>
        <w:tblpPr w:leftFromText="180" w:rightFromText="180" w:vertAnchor="text" w:tblpY="1"/>
        <w:tblOverlap w:val="never"/>
        <w:tblW w:w="2465" w:type="dxa"/>
        <w:tblCellMar>
          <w:left w:w="0" w:type="dxa"/>
          <w:right w:w="0" w:type="dxa"/>
        </w:tblCellMar>
        <w:tblLook w:val="0000" w:firstRow="0" w:lastRow="0" w:firstColumn="0" w:lastColumn="0" w:noHBand="0" w:noVBand="0"/>
      </w:tblPr>
      <w:tblGrid>
        <w:gridCol w:w="465"/>
        <w:gridCol w:w="1000"/>
        <w:gridCol w:w="1000"/>
      </w:tblGrid>
      <w:tr w:rsidR="00390B7F" w:rsidRPr="009A37AA" w:rsidTr="009A37AA">
        <w:trPr>
          <w:trHeight w:val="300"/>
        </w:trPr>
        <w:tc>
          <w:tcPr>
            <w:tcW w:w="465"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b/>
                <w:bCs/>
                <w:sz w:val="20"/>
                <w:szCs w:val="20"/>
              </w:rPr>
            </w:pPr>
            <w:r w:rsidRPr="009A37AA">
              <w:rPr>
                <w:rFonts w:ascii="Arial" w:hAnsi="Arial" w:cs="Arial"/>
                <w:b/>
                <w:bCs/>
                <w:sz w:val="20"/>
                <w:szCs w:val="20"/>
              </w:rPr>
              <w:t>Plot</w:t>
            </w:r>
          </w:p>
        </w:tc>
        <w:tc>
          <w:tcPr>
            <w:tcW w:w="1000"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b/>
                <w:bCs/>
                <w:sz w:val="20"/>
                <w:szCs w:val="20"/>
              </w:rPr>
            </w:pPr>
            <w:r w:rsidRPr="009A37AA">
              <w:rPr>
                <w:rFonts w:ascii="Arial" w:hAnsi="Arial" w:cs="Arial"/>
                <w:b/>
                <w:bCs/>
                <w:sz w:val="20"/>
                <w:szCs w:val="20"/>
              </w:rPr>
              <w:t>Year</w:t>
            </w:r>
          </w:p>
        </w:tc>
        <w:tc>
          <w:tcPr>
            <w:tcW w:w="1000" w:type="dxa"/>
            <w:tcBorders>
              <w:top w:val="single" w:sz="4" w:space="0" w:color="auto"/>
              <w:left w:val="nil"/>
              <w:bottom w:val="single" w:sz="4" w:space="0" w:color="auto"/>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b/>
                <w:bCs/>
                <w:sz w:val="20"/>
                <w:szCs w:val="20"/>
              </w:rPr>
            </w:pPr>
            <w:r w:rsidRPr="009A37AA">
              <w:rPr>
                <w:rFonts w:ascii="Arial" w:hAnsi="Arial" w:cs="Arial"/>
                <w:b/>
                <w:bCs/>
                <w:sz w:val="20"/>
                <w:szCs w:val="20"/>
              </w:rPr>
              <w:t>N</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222</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125</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3</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69</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4</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92</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18</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5</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19</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59</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20</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87</w:t>
            </w:r>
          </w:p>
        </w:tc>
      </w:tr>
      <w:tr w:rsidR="00390B7F" w:rsidRPr="009A37AA" w:rsidTr="009A37AA">
        <w:trPr>
          <w:trHeight w:val="255"/>
        </w:trPr>
        <w:tc>
          <w:tcPr>
            <w:tcW w:w="465" w:type="dxa"/>
            <w:tcBorders>
              <w:top w:val="single" w:sz="4" w:space="0" w:color="auto"/>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w:t>
            </w:r>
          </w:p>
        </w:tc>
        <w:tc>
          <w:tcPr>
            <w:tcW w:w="0" w:type="auto"/>
            <w:tcBorders>
              <w:top w:val="single" w:sz="4" w:space="0" w:color="auto"/>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single" w:sz="4" w:space="0" w:color="auto"/>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171</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101</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3</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57</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4</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161</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18</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10</w:t>
            </w:r>
          </w:p>
        </w:tc>
      </w:tr>
      <w:tr w:rsidR="00390B7F" w:rsidRPr="009A37AA" w:rsidTr="009A37AA">
        <w:trPr>
          <w:trHeight w:val="255"/>
        </w:trPr>
        <w:tc>
          <w:tcPr>
            <w:tcW w:w="465" w:type="dxa"/>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19</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nil"/>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62</w:t>
            </w:r>
          </w:p>
        </w:tc>
      </w:tr>
      <w:tr w:rsidR="00390B7F" w:rsidRPr="009A37AA" w:rsidTr="009A37AA">
        <w:trPr>
          <w:trHeight w:val="255"/>
        </w:trPr>
        <w:tc>
          <w:tcPr>
            <w:tcW w:w="465" w:type="dxa"/>
            <w:tcBorders>
              <w:top w:val="nil"/>
              <w:left w:val="nil"/>
              <w:bottom w:val="single" w:sz="4" w:space="0" w:color="auto"/>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20</w:t>
            </w:r>
          </w:p>
        </w:tc>
        <w:tc>
          <w:tcPr>
            <w:tcW w:w="0" w:type="auto"/>
            <w:tcBorders>
              <w:top w:val="nil"/>
              <w:left w:val="nil"/>
              <w:bottom w:val="single" w:sz="4" w:space="0" w:color="auto"/>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2</w:t>
            </w:r>
          </w:p>
        </w:tc>
        <w:tc>
          <w:tcPr>
            <w:tcW w:w="0" w:type="auto"/>
            <w:tcBorders>
              <w:top w:val="nil"/>
              <w:left w:val="nil"/>
              <w:bottom w:val="single" w:sz="4" w:space="0" w:color="auto"/>
              <w:right w:val="nil"/>
            </w:tcBorders>
            <w:noWrap/>
            <w:tcMar>
              <w:top w:w="15" w:type="dxa"/>
              <w:left w:w="15" w:type="dxa"/>
              <w:bottom w:w="0" w:type="dxa"/>
              <w:right w:w="15" w:type="dxa"/>
            </w:tcMar>
            <w:vAlign w:val="bottom"/>
          </w:tcPr>
          <w:p w:rsidR="00390B7F" w:rsidRPr="009A37AA" w:rsidRDefault="00390B7F" w:rsidP="009A37AA">
            <w:pPr>
              <w:jc w:val="right"/>
              <w:rPr>
                <w:rFonts w:ascii="Arial" w:hAnsi="Arial" w:cs="Arial"/>
                <w:sz w:val="20"/>
                <w:szCs w:val="20"/>
              </w:rPr>
            </w:pPr>
            <w:r w:rsidRPr="009A37AA">
              <w:rPr>
                <w:rFonts w:ascii="Arial" w:hAnsi="Arial" w:cs="Arial"/>
                <w:sz w:val="20"/>
                <w:szCs w:val="20"/>
              </w:rPr>
              <w:t>48</w:t>
            </w:r>
          </w:p>
        </w:tc>
      </w:tr>
    </w:tbl>
    <w:p w:rsidR="00EF45AB" w:rsidRDefault="009A37AA" w:rsidP="009A37AA">
      <w:pPr>
        <w:autoSpaceDE w:val="0"/>
        <w:autoSpaceDN w:val="0"/>
        <w:adjustRightInd w:val="0"/>
      </w:pPr>
      <w:r>
        <w:rPr>
          <w:rFonts w:ascii="Helvetica" w:hAnsi="Helvetica" w:cs="Helvetica"/>
          <w:sz w:val="22"/>
        </w:rPr>
        <w:br w:type="textWrapping" w:clear="all"/>
      </w:r>
    </w:p>
    <w:p w:rsidR="00EF45AB" w:rsidRDefault="00EF45AB" w:rsidP="009A37AA">
      <w:pPr>
        <w:autoSpaceDE w:val="0"/>
        <w:autoSpaceDN w:val="0"/>
        <w:adjustRightInd w:val="0"/>
      </w:pPr>
    </w:p>
    <w:p w:rsidR="00D55078" w:rsidRDefault="00D55078">
      <w:r>
        <w:br w:type="page"/>
      </w:r>
    </w:p>
    <w:p w:rsidR="00390B7F" w:rsidRDefault="00390B7F" w:rsidP="00390B7F"/>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 GzLM with normal error structure *****************;</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proc</w:t>
      </w:r>
      <w:r w:rsidRPr="009A37AA">
        <w:rPr>
          <w:rFonts w:ascii="Courier New" w:hAnsi="Courier New" w:cs="Courier New"/>
          <w:sz w:val="20"/>
          <w:szCs w:val="20"/>
          <w:shd w:val="clear" w:color="auto" w:fill="FFFFFF"/>
        </w:rPr>
        <w:t xml:space="preserve"> </w:t>
      </w:r>
      <w:r w:rsidRPr="009A37AA">
        <w:rPr>
          <w:rFonts w:ascii="Courier New" w:hAnsi="Courier New" w:cs="Courier New"/>
          <w:b/>
          <w:bCs/>
          <w:sz w:val="20"/>
          <w:szCs w:val="20"/>
          <w:shd w:val="clear" w:color="auto" w:fill="FFFFFF"/>
        </w:rPr>
        <w:t>genmod</w:t>
      </w:r>
      <w:r w:rsidRPr="009A37AA">
        <w:rPr>
          <w:rFonts w:ascii="Courier New" w:hAnsi="Courier New" w:cs="Courier New"/>
          <w:sz w:val="20"/>
          <w:szCs w:val="20"/>
          <w:shd w:val="clear" w:color="auto" w:fill="FFFFFF"/>
        </w:rPr>
        <w:t xml:space="preserve"> data = Input_Data;  </w:t>
      </w:r>
      <w:r w:rsidRPr="009A37AA">
        <w:rPr>
          <w:rFonts w:ascii="Courier New" w:hAnsi="Courier New" w:cs="Courier New"/>
          <w:sz w:val="20"/>
          <w:szCs w:val="20"/>
          <w:shd w:val="clear" w:color="auto" w:fill="FFFFFF"/>
        </w:rPr>
        <w:tab/>
        <w:t xml:space="preserve"> </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t>class plot year;</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t>model N = plot year /</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link = identity</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dist = normal</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scale = deviance</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type1 type3;</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OUTPUT out=RESPRED p=pred resraw=resraw;</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run</w:t>
      </w:r>
      <w:r w:rsidRPr="009A37AA">
        <w:rPr>
          <w:rFonts w:ascii="Courier New" w:hAnsi="Courier New" w:cs="Courier New"/>
          <w:sz w:val="20"/>
          <w:szCs w:val="20"/>
          <w:shd w:val="clear" w:color="auto" w:fill="FFFFFF"/>
        </w:rPr>
        <w:t>;</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proc</w:t>
      </w:r>
      <w:r w:rsidRPr="009A37AA">
        <w:rPr>
          <w:rFonts w:ascii="Courier New" w:hAnsi="Courier New" w:cs="Courier New"/>
          <w:sz w:val="20"/>
          <w:szCs w:val="20"/>
          <w:shd w:val="clear" w:color="auto" w:fill="FFFFFF"/>
        </w:rPr>
        <w:t xml:space="preserve"> </w:t>
      </w:r>
      <w:r w:rsidRPr="009A37AA">
        <w:rPr>
          <w:rFonts w:ascii="Courier New" w:hAnsi="Courier New" w:cs="Courier New"/>
          <w:b/>
          <w:bCs/>
          <w:sz w:val="20"/>
          <w:szCs w:val="20"/>
          <w:shd w:val="clear" w:color="auto" w:fill="FFFFFF"/>
        </w:rPr>
        <w:t>gplot</w:t>
      </w:r>
      <w:r w:rsidRPr="009A37AA">
        <w:rPr>
          <w:rFonts w:ascii="Courier New" w:hAnsi="Courier New" w:cs="Courier New"/>
          <w:sz w:val="20"/>
          <w:szCs w:val="20"/>
          <w:shd w:val="clear" w:color="auto" w:fill="FFFFFF"/>
        </w:rPr>
        <w:t xml:space="preserve"> data=RESPRED;</w:t>
      </w: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*plot residuals vs. predicted;</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plot resraw*pred;</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run</w:t>
      </w:r>
      <w:r w:rsidRPr="009A37AA">
        <w:rPr>
          <w:rFonts w:ascii="Courier New" w:hAnsi="Courier New" w:cs="Courier New"/>
          <w:sz w:val="20"/>
          <w:szCs w:val="20"/>
          <w:shd w:val="clear" w:color="auto" w:fill="FFFFFF"/>
        </w:rPr>
        <w:t>;</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proc</w:t>
      </w:r>
      <w:r w:rsidRPr="009A37AA">
        <w:rPr>
          <w:rFonts w:ascii="Courier New" w:hAnsi="Courier New" w:cs="Courier New"/>
          <w:sz w:val="20"/>
          <w:szCs w:val="20"/>
          <w:shd w:val="clear" w:color="auto" w:fill="FFFFFF"/>
        </w:rPr>
        <w:t xml:space="preserve"> </w:t>
      </w:r>
      <w:r w:rsidRPr="009A37AA">
        <w:rPr>
          <w:rFonts w:ascii="Courier New" w:hAnsi="Courier New" w:cs="Courier New"/>
          <w:b/>
          <w:bCs/>
          <w:sz w:val="20"/>
          <w:szCs w:val="20"/>
          <w:shd w:val="clear" w:color="auto" w:fill="FFFFFF"/>
        </w:rPr>
        <w:t>univariate</w:t>
      </w:r>
      <w:r w:rsidRPr="009A37AA">
        <w:rPr>
          <w:rFonts w:ascii="Courier New" w:hAnsi="Courier New" w:cs="Courier New"/>
          <w:sz w:val="20"/>
          <w:szCs w:val="20"/>
          <w:shd w:val="clear" w:color="auto" w:fill="FFFFFF"/>
        </w:rPr>
        <w:t xml:space="preserve"> data = RESPRED normal plot;</w:t>
      </w:r>
      <w:r w:rsidRPr="009A37AA">
        <w:rPr>
          <w:rFonts w:ascii="Courier New" w:hAnsi="Courier New" w:cs="Courier New"/>
          <w:sz w:val="20"/>
          <w:szCs w:val="20"/>
          <w:shd w:val="clear" w:color="auto" w:fill="FFFFFF"/>
        </w:rPr>
        <w:tab/>
        <w:t>*QQ plot, normality tests;</w:t>
      </w:r>
      <w:r w:rsidRPr="009A37AA">
        <w:rPr>
          <w:rFonts w:ascii="Courier New" w:hAnsi="Courier New" w:cs="Courier New"/>
          <w:sz w:val="20"/>
          <w:szCs w:val="20"/>
          <w:shd w:val="clear" w:color="auto" w:fill="FFFFFF"/>
        </w:rPr>
        <w:tab/>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var resraw;</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run</w:t>
      </w:r>
      <w:r w:rsidRPr="009A37AA">
        <w:rPr>
          <w:rFonts w:ascii="Courier New" w:hAnsi="Courier New" w:cs="Courier New"/>
          <w:sz w:val="20"/>
          <w:szCs w:val="20"/>
          <w:shd w:val="clear" w:color="auto" w:fill="FFFFFF"/>
        </w:rPr>
        <w:t>;</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 GzLM with gamma error structure ***********************;</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proc</w:t>
      </w:r>
      <w:r w:rsidRPr="009A37AA">
        <w:rPr>
          <w:rFonts w:ascii="Courier New" w:hAnsi="Courier New" w:cs="Courier New"/>
          <w:sz w:val="20"/>
          <w:szCs w:val="20"/>
          <w:shd w:val="clear" w:color="auto" w:fill="FFFFFF"/>
        </w:rPr>
        <w:t xml:space="preserve"> </w:t>
      </w:r>
      <w:r w:rsidRPr="009A37AA">
        <w:rPr>
          <w:rFonts w:ascii="Courier New" w:hAnsi="Courier New" w:cs="Courier New"/>
          <w:b/>
          <w:bCs/>
          <w:sz w:val="20"/>
          <w:szCs w:val="20"/>
          <w:shd w:val="clear" w:color="auto" w:fill="FFFFFF"/>
        </w:rPr>
        <w:t>genmod</w:t>
      </w:r>
      <w:r w:rsidRPr="009A37AA">
        <w:rPr>
          <w:rFonts w:ascii="Courier New" w:hAnsi="Courier New" w:cs="Courier New"/>
          <w:sz w:val="20"/>
          <w:szCs w:val="20"/>
          <w:shd w:val="clear" w:color="auto" w:fill="FFFFFF"/>
        </w:rPr>
        <w:t xml:space="preserve"> data = Input_data;</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t>class plot year;</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t>model N = plot year /</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link = identity</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dist = gamma</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 xml:space="preserve">scale = deviance </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type1 type3;</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OUTPUT out=RESPRED2 p=pred resdev=resdev;</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run</w:t>
      </w:r>
      <w:r w:rsidRPr="009A37AA">
        <w:rPr>
          <w:rFonts w:ascii="Courier New" w:hAnsi="Courier New" w:cs="Courier New"/>
          <w:sz w:val="20"/>
          <w:szCs w:val="20"/>
          <w:shd w:val="clear" w:color="auto" w:fill="FFFFFF"/>
        </w:rPr>
        <w:t>;</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proc</w:t>
      </w:r>
      <w:r w:rsidRPr="009A37AA">
        <w:rPr>
          <w:rFonts w:ascii="Courier New" w:hAnsi="Courier New" w:cs="Courier New"/>
          <w:sz w:val="20"/>
          <w:szCs w:val="20"/>
          <w:shd w:val="clear" w:color="auto" w:fill="FFFFFF"/>
        </w:rPr>
        <w:t xml:space="preserve"> </w:t>
      </w:r>
      <w:r w:rsidRPr="009A37AA">
        <w:rPr>
          <w:rFonts w:ascii="Courier New" w:hAnsi="Courier New" w:cs="Courier New"/>
          <w:b/>
          <w:bCs/>
          <w:sz w:val="20"/>
          <w:szCs w:val="20"/>
          <w:shd w:val="clear" w:color="auto" w:fill="FFFFFF"/>
        </w:rPr>
        <w:t>gplot</w:t>
      </w:r>
      <w:r w:rsidRPr="009A37AA">
        <w:rPr>
          <w:rFonts w:ascii="Courier New" w:hAnsi="Courier New" w:cs="Courier New"/>
          <w:sz w:val="20"/>
          <w:szCs w:val="20"/>
          <w:shd w:val="clear" w:color="auto" w:fill="FFFFFF"/>
        </w:rPr>
        <w:t xml:space="preserve"> data=RESPRED2;</w:t>
      </w:r>
      <w:r w:rsidRPr="009A37AA">
        <w:rPr>
          <w:rFonts w:ascii="Courier New" w:hAnsi="Courier New" w:cs="Courier New"/>
          <w:sz w:val="20"/>
          <w:szCs w:val="20"/>
          <w:shd w:val="clear" w:color="auto" w:fill="FFFFFF"/>
        </w:rPr>
        <w:tab/>
      </w:r>
      <w:r w:rsidRPr="009A37AA">
        <w:rPr>
          <w:rFonts w:ascii="Courier New" w:hAnsi="Courier New" w:cs="Courier New"/>
          <w:sz w:val="20"/>
          <w:szCs w:val="20"/>
          <w:shd w:val="clear" w:color="auto" w:fill="FFFFFF"/>
        </w:rPr>
        <w:tab/>
        <w:t>*plot deviance residuals vs. predicted;</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sz w:val="20"/>
          <w:szCs w:val="20"/>
          <w:shd w:val="clear" w:color="auto" w:fill="FFFFFF"/>
        </w:rPr>
        <w:t>plot resdev*pred;</w:t>
      </w:r>
    </w:p>
    <w:p w:rsidR="009A37AA" w:rsidRPr="009A37AA" w:rsidRDefault="009A37AA" w:rsidP="009A37AA">
      <w:pPr>
        <w:autoSpaceDE w:val="0"/>
        <w:autoSpaceDN w:val="0"/>
        <w:adjustRightInd w:val="0"/>
        <w:rPr>
          <w:rFonts w:ascii="Courier New" w:hAnsi="Courier New" w:cs="Courier New"/>
          <w:sz w:val="20"/>
          <w:szCs w:val="20"/>
          <w:shd w:val="clear" w:color="auto" w:fill="FFFFFF"/>
        </w:rPr>
      </w:pPr>
      <w:r w:rsidRPr="009A37AA">
        <w:rPr>
          <w:rFonts w:ascii="Courier New" w:hAnsi="Courier New" w:cs="Courier New"/>
          <w:b/>
          <w:bCs/>
          <w:sz w:val="20"/>
          <w:szCs w:val="20"/>
          <w:shd w:val="clear" w:color="auto" w:fill="FFFFFF"/>
        </w:rPr>
        <w:t>run</w:t>
      </w:r>
      <w:r w:rsidRPr="009A37AA">
        <w:rPr>
          <w:rFonts w:ascii="Courier New" w:hAnsi="Courier New" w:cs="Courier New"/>
          <w:sz w:val="20"/>
          <w:szCs w:val="20"/>
          <w:shd w:val="clear" w:color="auto" w:fill="FFFFFF"/>
        </w:rPr>
        <w:t>;</w:t>
      </w:r>
    </w:p>
    <w:p w:rsidR="000568F8" w:rsidRDefault="00CE0595">
      <w:pPr>
        <w:pStyle w:val="TableCaptionBold"/>
      </w:pPr>
      <w:r>
        <w:rPr>
          <w:noProof/>
        </w:rPr>
        <mc:AlternateContent>
          <mc:Choice Requires="wps">
            <w:drawing>
              <wp:anchor distT="0" distB="0" distL="114300" distR="114300" simplePos="0" relativeHeight="251682304" behindDoc="0" locked="0" layoutInCell="1" allowOverlap="1" wp14:anchorId="10FFC06B" wp14:editId="3E857381">
                <wp:simplePos x="0" y="0"/>
                <wp:positionH relativeFrom="column">
                  <wp:posOffset>-114300</wp:posOffset>
                </wp:positionH>
                <wp:positionV relativeFrom="paragraph">
                  <wp:posOffset>-5323205</wp:posOffset>
                </wp:positionV>
                <wp:extent cx="6172200" cy="5372100"/>
                <wp:effectExtent l="9525" t="10795" r="9525" b="8255"/>
                <wp:wrapNone/>
                <wp:docPr id="117"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5372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7" o:spid="_x0000_s1026" style="position:absolute;margin-left:-9pt;margin-top:-419.15pt;width:486pt;height:423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" filled="f"/>
            </w:pict>
          </mc:Fallback>
        </mc:AlternateContent>
      </w:r>
    </w:p>
    <w:p w:rsidR="000568F8" w:rsidRDefault="009A37AA">
      <w:pPr>
        <w:pStyle w:val="SOPTable"/>
      </w:pPr>
      <w:r w:rsidRPr="009A37AA">
        <w:rPr>
          <w:b/>
        </w:rPr>
        <w:t>Figure 1.</w:t>
      </w:r>
      <w:r w:rsidRPr="0045714C">
        <w:t xml:space="preserve"> </w:t>
      </w:r>
      <w:r w:rsidRPr="00400CB9">
        <w:t>Sample SAS code to run a GzLM on the data in Table 3.</w:t>
      </w:r>
    </w:p>
    <w:p w:rsidR="009A37AA" w:rsidRDefault="009A37AA" w:rsidP="00390B7F"/>
    <w:p w:rsidR="00FA3CD0" w:rsidRDefault="00FA3CD0" w:rsidP="00FA3CD0">
      <w:pPr>
        <w:autoSpaceDE w:val="0"/>
        <w:autoSpaceDN w:val="0"/>
        <w:adjustRightInd w:val="0"/>
      </w:pPr>
      <w:r>
        <w:t>Based on the hypothetical data in Tables 3 and 4, Figure 1 contains the SAS commands required to run two different models, one with normal error structure and another with gamma error structure. The code also performs diagnostic tests on each model to evaluate its appropriateness. Since year has only two classes in our sample data, the first model represents a paired comparison design comparable to a paired t-test. The diagnostic tests on this model indicate that the residuals are neither normal (fig. 2), nor exhibit homogeneity of errors (fig. 3). Consequently, since the standard assumptions are violated, we cannot trust the p-values from this model.</w:t>
      </w:r>
    </w:p>
    <w:p w:rsidR="009A37AA" w:rsidRDefault="009A37AA" w:rsidP="00390B7F"/>
    <w:p w:rsidR="00390B7F" w:rsidRPr="00512462" w:rsidRDefault="00390B7F" w:rsidP="00390B7F">
      <w:pPr>
        <w:rPr>
          <w:b/>
        </w:rPr>
      </w:pPr>
      <w:r>
        <w:t>The second model run in Figure 1 uses a gamma distribution to model the error s</w:t>
      </w:r>
      <w:r w:rsidR="00EF45AB">
        <w:t xml:space="preserve">tructure, expressed in Equations 11 and 12. </w:t>
      </w:r>
      <w:r>
        <w:t xml:space="preserve">As a diagnostic test, scaled residuals, or deviance residuals, are plotted against the fitted values. In models with non-normal error structures, scaled residuals must be plotted instead of raw residuals. In the second model the deviance residuals are homogenous, the assumptions met, and the p-values reliable </w:t>
      </w:r>
      <w:r w:rsidR="00246D6B">
        <w:fldChar w:fldCharType="begin"/>
      </w:r>
      <w:r w:rsidR="00377AF6">
        <w:instrText xml:space="preserve"> ADDIN EN.CITE &lt;EndNote&gt;&lt;Cite&gt;&lt;Author&gt;Schneider&lt;/Author&gt;&lt;Year&gt;2007&lt;/Year&gt;&lt;RecNum&gt;335&lt;/RecNum&gt;&lt;DisplayText&gt;(Schneider 2007)&lt;/DisplayText&gt;&lt;record&gt;&lt;rec-number&gt;335&lt;/rec-number&gt;&lt;foreign-keys&gt;&lt;key app="EN" db-id="29wd9fdxkttawpevre3ptatrsdx2se0wz5da"&gt;335&lt;/key&gt;&lt;/foreign-keys&gt;&lt;ref-type name="Report"&gt;27&lt;/ref-type&gt;&lt;contributors&gt;&lt;authors&gt;&lt;author&gt;Schneider, David&lt;/author&gt;&lt;/authors&gt;&lt;/contributors&gt;&lt;titles&gt;&lt;title&gt;Example of Generalized Model (GzLM) Using Splus&lt;/title&gt;&lt;/titles&gt;&lt;dates&gt;&lt;year&gt;2007&lt;/year&gt;&lt;/dates&gt;&lt;pub-location&gt;Hawaii National Park, HI&lt;/pub-location&gt;&lt;publisher&gt;Unpublished Report. Prepared for National Park Service, Pacific Island Network&lt;/publisher&gt;&lt;urls&gt;&lt;/urls&gt;&lt;/record&gt;&lt;/Cite&gt;&lt;/EndNote&gt;</w:instrText>
      </w:r>
      <w:r w:rsidR="00246D6B">
        <w:fldChar w:fldCharType="separate"/>
      </w:r>
      <w:r w:rsidR="00377AF6">
        <w:rPr>
          <w:noProof/>
        </w:rPr>
        <w:t>(Schneider 2007)</w:t>
      </w:r>
      <w:r w:rsidR="00246D6B">
        <w:fldChar w:fldCharType="end"/>
      </w:r>
      <w:r>
        <w:t xml:space="preserve">. Schneider </w:t>
      </w:r>
      <w:r>
        <w:lastRenderedPageBreak/>
        <w:t>provides additional details on fitting models with different error structures and links (e.g., log links examine multiplicative effects while identity links examine additive effects).</w:t>
      </w:r>
    </w:p>
    <w:p w:rsidR="00390B7F" w:rsidRDefault="00390B7F" w:rsidP="00390B7F"/>
    <w:p w:rsidR="00390B7F" w:rsidRDefault="00390B7F" w:rsidP="00390B7F">
      <w:r>
        <w:t>Since the assumptions are met in this case, we can evaluate the null hypothesis (H</w:t>
      </w:r>
      <w:r w:rsidRPr="005B0836">
        <w:rPr>
          <w:vertAlign w:val="subscript"/>
        </w:rPr>
        <w:t>o</w:t>
      </w:r>
      <w:proofErr w:type="gramStart"/>
      <w:r>
        <w:t>:</w:t>
      </w:r>
      <w:r w:rsidRPr="002A2227">
        <w:rPr>
          <w:position w:val="-12"/>
        </w:rPr>
        <w:object w:dxaOrig="1020" w:dyaOrig="360">
          <v:shape id="_x0000_i1113" type="#_x0000_t75" style="width:51pt;height:15pt" o:ole="">
            <v:imagedata r:id="rId397" o:title=""/>
          </v:shape>
          <o:OLEObject Type="Embed" ProgID="Equation.DSMT4" ShapeID="_x0000_i1113" DrawAspect="Content" ObjectID="_1484464653" r:id="rId398"/>
        </w:object>
      </w:r>
      <w:r>
        <w:t>,</w:t>
      </w:r>
      <w:proofErr w:type="gramEnd"/>
      <w:r>
        <w:t xml:space="preserve"> or alternatively expressed, H</w:t>
      </w:r>
      <w:r w:rsidRPr="005B0836">
        <w:rPr>
          <w:vertAlign w:val="subscript"/>
        </w:rPr>
        <w:t>o</w:t>
      </w:r>
      <w:r>
        <w:t>:</w:t>
      </w:r>
      <w:r w:rsidRPr="005B0836">
        <w:t xml:space="preserve"> </w:t>
      </w:r>
      <w:r>
        <w:t>Deviance</w:t>
      </w:r>
      <w:r w:rsidRPr="002A2227">
        <w:rPr>
          <w:position w:val="-12"/>
        </w:rPr>
        <w:object w:dxaOrig="780" w:dyaOrig="360">
          <v:shape id="_x0000_i1114" type="#_x0000_t75" style="width:36pt;height:15pt" o:ole="">
            <v:imagedata r:id="rId399" o:title=""/>
          </v:shape>
          <o:OLEObject Type="Embed" ProgID="Equation.DSMT4" ShapeID="_x0000_i1114" DrawAspect="Content" ObjectID="_1484464654" r:id="rId400"/>
        </w:object>
      </w:r>
      <w:r>
        <w:t>0 ) based on the analysis of deviance table. In SAS, either Type 1 or Type 3 analysis (more commonly used) can be used to evaluate the potential year effect on the response variable. Type 1 analysis provides a Chi-Square value for adding a year effect to all previous effects (intercept and plot), while Type 3 analysis evaluates the effect of removing the year effect from the complete model. In this case, the two types</w:t>
      </w:r>
      <w:r w:rsidR="00EF45AB">
        <w:t xml:space="preserve"> of analysis are identical (fig. 4</w:t>
      </w:r>
      <w:r>
        <w:t xml:space="preserve">). Schneider </w:t>
      </w:r>
      <w:r w:rsidR="00246D6B">
        <w:fldChar w:fldCharType="begin"/>
      </w:r>
      <w:r w:rsidR="00377AF6">
        <w:instrText xml:space="preserve"> ADDIN EN.CITE &lt;EndNote&gt;&lt;Cite ExcludeAuth="1"&gt;&lt;Author&gt;Schneider&lt;/Author&gt;&lt;Year&gt;2007&lt;/Year&gt;&lt;RecNum&gt;335&lt;/RecNum&gt;&lt;DisplayText&gt;(2007)&lt;/DisplayText&gt;&lt;record&gt;&lt;rec-number&gt;335&lt;/rec-number&gt;&lt;foreign-keys&gt;&lt;key app="EN" db-id="29wd9fdxkttawpevre3ptatrsdx2se0wz5da"&gt;335&lt;/key&gt;&lt;/foreign-keys&gt;&lt;ref-type name="Report"&gt;27&lt;/ref-type&gt;&lt;contributors&gt;&lt;authors&gt;&lt;author&gt;Schneider, David&lt;/author&gt;&lt;/authors&gt;&lt;/contributors&gt;&lt;titles&gt;&lt;title&gt;Example of Generalized Model (GzLM) Using Splus&lt;/title&gt;&lt;/titles&gt;&lt;dates&gt;&lt;year&gt;2007&lt;/year&gt;&lt;/dates&gt;&lt;pub-location&gt;Hawaii National Park, HI&lt;/pub-location&gt;&lt;publisher&gt;Unpublished Report. Prepared for National Park Service, Pacific Island Network&lt;/publisher&gt;&lt;urls&gt;&lt;/urls&gt;&lt;/record&gt;&lt;/Cite&gt;&lt;/EndNote&gt;</w:instrText>
      </w:r>
      <w:r w:rsidR="00246D6B">
        <w:fldChar w:fldCharType="separate"/>
      </w:r>
      <w:r w:rsidR="00377AF6">
        <w:rPr>
          <w:noProof/>
        </w:rPr>
        <w:t>(2007)</w:t>
      </w:r>
      <w:r w:rsidR="00246D6B">
        <w:fldChar w:fldCharType="end"/>
      </w:r>
      <w:r>
        <w:t xml:space="preserve"> provides a more detailed interpretation of the analysis of deviance table and the GLzM output within the context of SPlus. Essentially Schneider recommends using a G-statistic to evaluate year effect, which in SAS terms corresponds to the Chi-square value. The only difference between Schneider’s G-statistic and the SAS Chi-square value is that the SAS Chi-square is adjusted for the model’s dispersion factor. In this example, the Chi-square value of 0.29 does not allow us </w:t>
      </w:r>
      <w:r w:rsidR="00086FA0">
        <w:t xml:space="preserve">to </w:t>
      </w:r>
      <w:r>
        <w:t xml:space="preserve">reject the null hypothesis for a year effect; consequently we must conclude that no significant year effect exists. </w:t>
      </w:r>
    </w:p>
    <w:p w:rsidR="00390B7F" w:rsidRDefault="00390B7F" w:rsidP="00390B7F"/>
    <w:p w:rsidR="00390B7F" w:rsidRDefault="003A3696" w:rsidP="00390B7F">
      <w:r>
        <w:rPr>
          <w:noProof/>
        </w:rPr>
        <w:drawing>
          <wp:inline distT="0" distB="0" distL="0" distR="0" wp14:anchorId="20AD0344" wp14:editId="286314A8">
            <wp:extent cx="5780617" cy="415819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01" cstate="print"/>
                    <a:srcRect l="3239" t="4430" r="7076"/>
                    <a:stretch>
                      <a:fillRect/>
                    </a:stretch>
                  </pic:blipFill>
                  <pic:spPr bwMode="auto">
                    <a:xfrm>
                      <a:off x="0" y="0"/>
                      <a:ext cx="5782683" cy="4159676"/>
                    </a:xfrm>
                    <a:prstGeom prst="rect">
                      <a:avLst/>
                    </a:prstGeom>
                    <a:noFill/>
                    <a:ln w="9525">
                      <a:noFill/>
                      <a:miter lim="800000"/>
                      <a:headEnd/>
                      <a:tailEnd/>
                    </a:ln>
                  </pic:spPr>
                </pic:pic>
              </a:graphicData>
            </a:graphic>
          </wp:inline>
        </w:drawing>
      </w:r>
      <w:r w:rsidR="00390B7F">
        <w:t xml:space="preserve">  </w:t>
      </w:r>
    </w:p>
    <w:p w:rsidR="00390B7F" w:rsidRPr="00296841" w:rsidRDefault="00390B7F" w:rsidP="009A37AA">
      <w:pPr>
        <w:pStyle w:val="SOPFigure"/>
        <w:keepNext w:val="0"/>
      </w:pPr>
      <w:r w:rsidRPr="009A37AA">
        <w:rPr>
          <w:b/>
        </w:rPr>
        <w:t>Figure 2.</w:t>
      </w:r>
      <w:r w:rsidRPr="0045714C">
        <w:t xml:space="preserve"> </w:t>
      </w:r>
      <w:r w:rsidRPr="00400CB9">
        <w:t>QQ-plot of residuals (from SPlus) for initial model with normal error structure.</w:t>
      </w:r>
      <w:r>
        <w:t xml:space="preserve"> </w:t>
      </w:r>
      <w:r w:rsidRPr="00B7140D">
        <w:rPr>
          <w:i/>
        </w:rPr>
        <w:t>Source:</w:t>
      </w:r>
      <w:r w:rsidRPr="0045714C">
        <w:t xml:space="preserve"> Schneider 2007. Note that the residuals do not fall on a straight line and are not normal.</w:t>
      </w:r>
    </w:p>
    <w:p w:rsidR="00390B7F" w:rsidRDefault="003A3696" w:rsidP="00390B7F">
      <w:pPr>
        <w:autoSpaceDE w:val="0"/>
        <w:autoSpaceDN w:val="0"/>
        <w:adjustRightInd w:val="0"/>
        <w:rPr>
          <w:rFonts w:ascii="Courier New" w:hAnsi="Courier New" w:cs="Courier New"/>
          <w:color w:val="008000"/>
          <w:sz w:val="20"/>
          <w:szCs w:val="20"/>
          <w:shd w:val="clear" w:color="auto" w:fill="FFFFFF"/>
        </w:rPr>
      </w:pPr>
      <w:r>
        <w:rPr>
          <w:rFonts w:ascii="Courier New" w:hAnsi="Courier New" w:cs="Courier New"/>
          <w:noProof/>
          <w:color w:val="008000"/>
          <w:sz w:val="20"/>
          <w:szCs w:val="20"/>
          <w:shd w:val="clear" w:color="auto" w:fill="FFFFFF"/>
        </w:rPr>
        <w:lastRenderedPageBreak/>
        <w:drawing>
          <wp:inline distT="0" distB="0" distL="0" distR="0" wp14:anchorId="7C1C3969" wp14:editId="61D35CD1">
            <wp:extent cx="5307251" cy="3317735"/>
            <wp:effectExtent l="19050" t="0" r="7699"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02" cstate="print"/>
                    <a:srcRect t="2613"/>
                    <a:stretch>
                      <a:fillRect/>
                    </a:stretch>
                  </pic:blipFill>
                  <pic:spPr bwMode="auto">
                    <a:xfrm>
                      <a:off x="0" y="0"/>
                      <a:ext cx="5307251" cy="3317735"/>
                    </a:xfrm>
                    <a:prstGeom prst="rect">
                      <a:avLst/>
                    </a:prstGeom>
                    <a:noFill/>
                    <a:ln w="9525">
                      <a:noFill/>
                      <a:miter lim="800000"/>
                      <a:headEnd/>
                      <a:tailEnd/>
                    </a:ln>
                  </pic:spPr>
                </pic:pic>
              </a:graphicData>
            </a:graphic>
          </wp:inline>
        </w:drawing>
      </w:r>
    </w:p>
    <w:p w:rsidR="00390B7F" w:rsidRPr="00296841" w:rsidRDefault="00390B7F" w:rsidP="009A37AA">
      <w:pPr>
        <w:pStyle w:val="SOPFigure"/>
        <w:rPr>
          <w:shd w:val="clear" w:color="auto" w:fill="FFFFFF"/>
        </w:rPr>
      </w:pPr>
      <w:r w:rsidRPr="009A37AA">
        <w:rPr>
          <w:b/>
          <w:shd w:val="clear" w:color="auto" w:fill="FFFFFF"/>
        </w:rPr>
        <w:t>Figure 3.</w:t>
      </w:r>
      <w:r w:rsidRPr="0045714C">
        <w:rPr>
          <w:shd w:val="clear" w:color="auto" w:fill="FFFFFF"/>
        </w:rPr>
        <w:t xml:space="preserve"> </w:t>
      </w:r>
      <w:r w:rsidRPr="00400CB9">
        <w:rPr>
          <w:shd w:val="clear" w:color="auto" w:fill="FFFFFF"/>
        </w:rPr>
        <w:t>Plot of residuals against fitted values (from SPlus), showing increasing variance with larger fitted values</w:t>
      </w:r>
      <w:r w:rsidR="00A027E2">
        <w:rPr>
          <w:shd w:val="clear" w:color="auto" w:fill="FFFFFF"/>
        </w:rPr>
        <w:t xml:space="preserve">. </w:t>
      </w:r>
      <w:r w:rsidRPr="0089085F">
        <w:rPr>
          <w:i/>
          <w:shd w:val="clear" w:color="auto" w:fill="FFFFFF"/>
        </w:rPr>
        <w:t>Source:</w:t>
      </w:r>
      <w:r>
        <w:rPr>
          <w:shd w:val="clear" w:color="auto" w:fill="FFFFFF"/>
        </w:rPr>
        <w:t xml:space="preserve"> </w:t>
      </w:r>
      <w:r w:rsidRPr="0045714C">
        <w:rPr>
          <w:shd w:val="clear" w:color="auto" w:fill="FFFFFF"/>
        </w:rPr>
        <w:t xml:space="preserve">Schneider 2007. </w:t>
      </w:r>
    </w:p>
    <w:p w:rsidR="00390B7F" w:rsidRDefault="00836C62" w:rsidP="00836C62">
      <w:pPr>
        <w:tabs>
          <w:tab w:val="left" w:pos="3307"/>
        </w:tabs>
      </w:pPr>
      <w:r>
        <w:tab/>
      </w:r>
      <w:r w:rsidR="003A3696">
        <w:rPr>
          <w:noProof/>
        </w:rPr>
        <w:drawing>
          <wp:inline distT="0" distB="0" distL="0" distR="0" wp14:anchorId="049C9885" wp14:editId="0693CA96">
            <wp:extent cx="5859145" cy="1828800"/>
            <wp:effectExtent l="19050" t="19050" r="27305"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03" cstate="print"/>
                    <a:srcRect/>
                    <a:stretch>
                      <a:fillRect/>
                    </a:stretch>
                  </pic:blipFill>
                  <pic:spPr bwMode="auto">
                    <a:xfrm>
                      <a:off x="0" y="0"/>
                      <a:ext cx="5859145" cy="1828800"/>
                    </a:xfrm>
                    <a:prstGeom prst="rect">
                      <a:avLst/>
                    </a:prstGeom>
                    <a:noFill/>
                    <a:ln w="6350" cmpd="sng">
                      <a:solidFill>
                        <a:srgbClr val="000000"/>
                      </a:solidFill>
                      <a:miter lim="800000"/>
                      <a:headEnd/>
                      <a:tailEnd/>
                    </a:ln>
                    <a:effectLst/>
                  </pic:spPr>
                </pic:pic>
              </a:graphicData>
            </a:graphic>
          </wp:inline>
        </w:drawing>
      </w:r>
    </w:p>
    <w:p w:rsidR="00EF45AB" w:rsidRPr="00400CB9" w:rsidRDefault="00EF45AB" w:rsidP="00EF45AB">
      <w:pPr>
        <w:pStyle w:val="SOPTable"/>
      </w:pPr>
      <w:r>
        <w:rPr>
          <w:b/>
        </w:rPr>
        <w:t>Figure 4</w:t>
      </w:r>
      <w:r w:rsidRPr="009A37AA">
        <w:rPr>
          <w:b/>
        </w:rPr>
        <w:t>.</w:t>
      </w:r>
      <w:r w:rsidRPr="0045714C">
        <w:t xml:space="preserve"> </w:t>
      </w:r>
      <w:r w:rsidRPr="00400CB9">
        <w:t xml:space="preserve">Analysis of deviance </w:t>
      </w:r>
      <w:r>
        <w:t>output</w:t>
      </w:r>
      <w:r w:rsidRPr="00400CB9">
        <w:t>, Type 1 analysis, and Type 3 analysis (most commonly used) for the model with gamma error, from SAS.</w:t>
      </w:r>
    </w:p>
    <w:p w:rsidR="00506085" w:rsidRPr="006F7EF0" w:rsidRDefault="00506085" w:rsidP="006F7EF0"/>
    <w:p w:rsidR="00390B7F" w:rsidRDefault="00390B7F" w:rsidP="004D394E">
      <w:pPr>
        <w:pStyle w:val="SOP2nd"/>
      </w:pPr>
      <w:r>
        <w:t>Literature Cited</w:t>
      </w:r>
    </w:p>
    <w:p w:rsidR="00051FDD" w:rsidRDefault="00051FDD" w:rsidP="00051FDD">
      <w:pPr>
        <w:autoSpaceDE w:val="0"/>
        <w:autoSpaceDN w:val="0"/>
        <w:adjustRightInd w:val="0"/>
        <w:ind w:left="720" w:hanging="720"/>
        <w:rPr>
          <w:szCs w:val="24"/>
        </w:rPr>
      </w:pPr>
      <w:bookmarkStart w:id="2771" w:name="_Toc242255193"/>
      <w:r w:rsidRPr="007F2C34">
        <w:rPr>
          <w:szCs w:val="24"/>
        </w:rPr>
        <w:t xml:space="preserve">Buhl-Mortensen, L. 1996. Type-II statistical errors in environmental science and the precautionary principle.  </w:t>
      </w:r>
      <w:r w:rsidRPr="007F2C34">
        <w:rPr>
          <w:iCs/>
          <w:szCs w:val="24"/>
        </w:rPr>
        <w:t>Marine Pollution Bulletin</w:t>
      </w:r>
      <w:r w:rsidRPr="007F2C34">
        <w:rPr>
          <w:szCs w:val="24"/>
        </w:rPr>
        <w:t xml:space="preserve"> 32:528-531. </w:t>
      </w:r>
    </w:p>
    <w:p w:rsidR="00051FDD" w:rsidRDefault="00051FDD" w:rsidP="00051FDD">
      <w:pPr>
        <w:spacing w:after="240"/>
        <w:ind w:left="720" w:hanging="720"/>
        <w:rPr>
          <w:szCs w:val="24"/>
        </w:rPr>
      </w:pPr>
    </w:p>
    <w:p w:rsidR="00051FDD" w:rsidRDefault="00051FDD" w:rsidP="00051FDD">
      <w:pPr>
        <w:spacing w:after="240"/>
        <w:ind w:left="720" w:hanging="720"/>
        <w:rPr>
          <w:szCs w:val="24"/>
        </w:rPr>
      </w:pPr>
      <w:r w:rsidRPr="007F2C34">
        <w:rPr>
          <w:szCs w:val="24"/>
        </w:rPr>
        <w:t xml:space="preserve">Gibbs, J.P., S. Droege, and P. Eagle. 1998.  Monitoring populations of plants and animals.  </w:t>
      </w:r>
      <w:r w:rsidRPr="007F2C34">
        <w:rPr>
          <w:iCs/>
          <w:szCs w:val="24"/>
        </w:rPr>
        <w:t>BioScience</w:t>
      </w:r>
      <w:r w:rsidRPr="007F2C34">
        <w:rPr>
          <w:szCs w:val="24"/>
        </w:rPr>
        <w:t xml:space="preserve"> 48:935-940.</w:t>
      </w:r>
    </w:p>
    <w:p w:rsidR="000568F8" w:rsidRDefault="00246D6B" w:rsidP="00051FDD">
      <w:pPr>
        <w:spacing w:after="240"/>
        <w:ind w:left="720" w:hanging="720"/>
        <w:rPr>
          <w:noProof/>
        </w:rPr>
      </w:pPr>
      <w:r>
        <w:fldChar w:fldCharType="begin"/>
      </w:r>
      <w:r w:rsidR="00613995">
        <w:instrText xml:space="preserve"> ADDIN EN.SECTION.REFLIST </w:instrText>
      </w:r>
      <w:r>
        <w:fldChar w:fldCharType="separate"/>
      </w:r>
      <w:r w:rsidR="002F6B96">
        <w:rPr>
          <w:noProof/>
        </w:rPr>
        <w:t>Kery, M. and J. S. Hatfield. 2003. Normality of Raw Data in General Linear Models: the Most Widespread Myth in Statistics. Bulletin of the Ecological Society of America 84:92-94.</w:t>
      </w:r>
    </w:p>
    <w:p w:rsidR="00051FDD" w:rsidRDefault="00051FDD" w:rsidP="00051FDD">
      <w:pPr>
        <w:spacing w:after="240"/>
        <w:ind w:left="720" w:hanging="720"/>
        <w:rPr>
          <w:noProof/>
        </w:rPr>
      </w:pPr>
      <w:r w:rsidRPr="007F2C34">
        <w:rPr>
          <w:szCs w:val="24"/>
        </w:rPr>
        <w:lastRenderedPageBreak/>
        <w:t xml:space="preserve">Mapstone, B.D. 1995. Scalable decision rules for environmental impact studies: effect size, Type I, and Type II errors.  </w:t>
      </w:r>
      <w:r w:rsidRPr="007F2C34">
        <w:rPr>
          <w:iCs/>
          <w:szCs w:val="24"/>
        </w:rPr>
        <w:t>Ecological Applications</w:t>
      </w:r>
      <w:r w:rsidRPr="007F2C34">
        <w:rPr>
          <w:szCs w:val="24"/>
        </w:rPr>
        <w:t xml:space="preserve"> 5:401-410.</w:t>
      </w:r>
    </w:p>
    <w:p w:rsidR="00051FDD" w:rsidRDefault="002F6B96" w:rsidP="00051FDD">
      <w:pPr>
        <w:ind w:left="720" w:hanging="720"/>
        <w:rPr>
          <w:noProof/>
        </w:rPr>
      </w:pPr>
      <w:r>
        <w:rPr>
          <w:noProof/>
        </w:rPr>
        <w:t xml:space="preserve">Schneider, D. 2007. Example of Generalized Model (GzLM) Using Splus. </w:t>
      </w:r>
      <w:r w:rsidR="00051FDD">
        <w:rPr>
          <w:noProof/>
        </w:rPr>
        <w:t>National Park Service Pacific Island Network Unpublished Report, Hawaii National Park, Hawaii.</w:t>
      </w:r>
    </w:p>
    <w:p w:rsidR="000568F8" w:rsidRDefault="000568F8">
      <w:pPr>
        <w:spacing w:after="240"/>
        <w:ind w:left="720" w:hanging="720"/>
        <w:rPr>
          <w:noProof/>
        </w:rPr>
      </w:pPr>
    </w:p>
    <w:p w:rsidR="002F6B96" w:rsidRDefault="002F6B96" w:rsidP="002F6B96">
      <w:pPr>
        <w:ind w:left="720" w:hanging="720"/>
        <w:rPr>
          <w:noProof/>
        </w:rPr>
      </w:pPr>
      <w:r>
        <w:rPr>
          <w:noProof/>
        </w:rPr>
        <w:t xml:space="preserve">Skalski, J. R. 2005. Long-term monitoring: Basic study designs, estimators, and precision and power calculations. </w:t>
      </w:r>
      <w:r w:rsidR="00051FDD">
        <w:rPr>
          <w:noProof/>
        </w:rPr>
        <w:t xml:space="preserve">National Park Service Pacific Island Network </w:t>
      </w:r>
      <w:r>
        <w:rPr>
          <w:noProof/>
        </w:rPr>
        <w:t>Unpublished Report</w:t>
      </w:r>
      <w:r w:rsidR="00051FDD">
        <w:rPr>
          <w:noProof/>
        </w:rPr>
        <w:t xml:space="preserve">, </w:t>
      </w:r>
      <w:r>
        <w:rPr>
          <w:noProof/>
        </w:rPr>
        <w:t>Hawaii National Park, H</w:t>
      </w:r>
      <w:r w:rsidR="00051FDD">
        <w:rPr>
          <w:noProof/>
        </w:rPr>
        <w:t>awaii.</w:t>
      </w:r>
    </w:p>
    <w:p w:rsidR="000568F8" w:rsidRDefault="000568F8">
      <w:pPr>
        <w:ind w:left="720" w:hanging="720"/>
        <w:rPr>
          <w:noProof/>
        </w:rPr>
      </w:pPr>
    </w:p>
    <w:p w:rsidR="00C10363" w:rsidRDefault="00246D6B" w:rsidP="009A37AA">
      <w:r>
        <w:fldChar w:fldCharType="end"/>
      </w:r>
    </w:p>
    <w:p w:rsidR="00553229" w:rsidRDefault="00553229" w:rsidP="00390B7F">
      <w:pPr>
        <w:pStyle w:val="Heading1"/>
        <w:sectPr w:rsidR="00553229" w:rsidSect="00A112F5">
          <w:headerReference w:type="default" r:id="rId404"/>
          <w:footerReference w:type="default" r:id="rId405"/>
          <w:pgSz w:w="12240" w:h="15840" w:code="1"/>
          <w:pgMar w:top="1440" w:right="1440" w:bottom="1440" w:left="1440" w:header="720" w:footer="720" w:gutter="0"/>
          <w:pgNumType w:start="1"/>
          <w:cols w:space="720"/>
          <w:docGrid w:linePitch="360"/>
        </w:sectPr>
      </w:pPr>
    </w:p>
    <w:p w:rsidR="00732830" w:rsidRDefault="00390B7F" w:rsidP="00732830">
      <w:pPr>
        <w:pStyle w:val="SOPTitle"/>
      </w:pPr>
      <w:bookmarkStart w:id="2772" w:name="SOP22"/>
      <w:r>
        <w:lastRenderedPageBreak/>
        <w:t>Standard Operating Procedure (SOP) #22</w:t>
      </w:r>
    </w:p>
    <w:p w:rsidR="00390B7F" w:rsidRDefault="00390B7F" w:rsidP="00732830">
      <w:pPr>
        <w:pStyle w:val="SOPSubtitle"/>
      </w:pPr>
      <w:bookmarkStart w:id="2773" w:name="_Toc266424476"/>
      <w:bookmarkStart w:id="2774" w:name="_Toc266424741"/>
      <w:bookmarkStart w:id="2775" w:name="_Toc266709730"/>
      <w:bookmarkEnd w:id="2772"/>
      <w:r>
        <w:t>Reporting</w:t>
      </w:r>
      <w:bookmarkEnd w:id="2771"/>
      <w:bookmarkEnd w:id="2773"/>
      <w:bookmarkEnd w:id="2774"/>
      <w:bookmarkEnd w:id="2775"/>
    </w:p>
    <w:p w:rsidR="00390B7F" w:rsidRDefault="00390B7F" w:rsidP="00390B7F">
      <w:r>
        <w:t>Version 1.0 (</w:t>
      </w:r>
      <w:r w:rsidR="00C21A6C">
        <w:t>January 28, 2011</w:t>
      </w:r>
      <w:r>
        <w:t>)</w:t>
      </w:r>
    </w:p>
    <w:p w:rsidR="00390B7F" w:rsidRDefault="00390B7F" w:rsidP="00390B7F"/>
    <w:p w:rsidR="00732830" w:rsidRDefault="00732830" w:rsidP="008F6D2C">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732830" w:rsidRPr="0097335F" w:rsidTr="009D3A7D">
        <w:tc>
          <w:tcPr>
            <w:tcW w:w="1210" w:type="dxa"/>
            <w:vAlign w:val="center"/>
          </w:tcPr>
          <w:p w:rsidR="00732830" w:rsidRPr="0097335F" w:rsidRDefault="00732830" w:rsidP="009D3A7D">
            <w:pPr>
              <w:pStyle w:val="BodyText"/>
              <w:jc w:val="center"/>
              <w:rPr>
                <w:b/>
                <w:sz w:val="20"/>
                <w:szCs w:val="20"/>
              </w:rPr>
            </w:pPr>
            <w:r w:rsidRPr="0097335F">
              <w:rPr>
                <w:b/>
                <w:sz w:val="20"/>
                <w:szCs w:val="20"/>
              </w:rPr>
              <w:t>Version #</w:t>
            </w:r>
          </w:p>
        </w:tc>
        <w:tc>
          <w:tcPr>
            <w:tcW w:w="1385" w:type="dxa"/>
            <w:vAlign w:val="center"/>
          </w:tcPr>
          <w:p w:rsidR="00732830" w:rsidRPr="0097335F" w:rsidRDefault="00732830" w:rsidP="009D3A7D">
            <w:pPr>
              <w:pStyle w:val="BodyText"/>
              <w:jc w:val="center"/>
              <w:rPr>
                <w:b/>
                <w:sz w:val="20"/>
                <w:szCs w:val="20"/>
              </w:rPr>
            </w:pPr>
            <w:r w:rsidRPr="0097335F">
              <w:rPr>
                <w:b/>
                <w:sz w:val="20"/>
                <w:szCs w:val="20"/>
              </w:rPr>
              <w:t>Date</w:t>
            </w:r>
          </w:p>
        </w:tc>
        <w:tc>
          <w:tcPr>
            <w:tcW w:w="2340" w:type="dxa"/>
            <w:vAlign w:val="center"/>
          </w:tcPr>
          <w:p w:rsidR="00732830" w:rsidRPr="0097335F" w:rsidRDefault="00732830" w:rsidP="009D3A7D">
            <w:pPr>
              <w:pStyle w:val="BodyText"/>
              <w:jc w:val="center"/>
              <w:rPr>
                <w:b/>
                <w:sz w:val="20"/>
                <w:szCs w:val="20"/>
              </w:rPr>
            </w:pPr>
            <w:r w:rsidRPr="0097335F">
              <w:rPr>
                <w:b/>
                <w:sz w:val="20"/>
                <w:szCs w:val="20"/>
              </w:rPr>
              <w:t>Revised by</w:t>
            </w:r>
          </w:p>
        </w:tc>
        <w:tc>
          <w:tcPr>
            <w:tcW w:w="2160" w:type="dxa"/>
            <w:vAlign w:val="center"/>
          </w:tcPr>
          <w:p w:rsidR="00732830" w:rsidRPr="0097335F" w:rsidRDefault="00732830" w:rsidP="009D3A7D">
            <w:pPr>
              <w:pStyle w:val="BodyText"/>
              <w:jc w:val="center"/>
              <w:rPr>
                <w:b/>
                <w:sz w:val="20"/>
                <w:szCs w:val="20"/>
              </w:rPr>
            </w:pPr>
            <w:r w:rsidRPr="0097335F">
              <w:rPr>
                <w:b/>
                <w:sz w:val="20"/>
                <w:szCs w:val="20"/>
              </w:rPr>
              <w:t>Changes</w:t>
            </w:r>
          </w:p>
        </w:tc>
        <w:tc>
          <w:tcPr>
            <w:tcW w:w="2340" w:type="dxa"/>
            <w:vAlign w:val="center"/>
          </w:tcPr>
          <w:p w:rsidR="00732830" w:rsidRPr="0097335F" w:rsidRDefault="00732830" w:rsidP="009D3A7D">
            <w:pPr>
              <w:pStyle w:val="BodyText"/>
              <w:jc w:val="center"/>
              <w:rPr>
                <w:b/>
                <w:sz w:val="20"/>
                <w:szCs w:val="20"/>
              </w:rPr>
            </w:pPr>
            <w:r w:rsidRPr="0097335F">
              <w:rPr>
                <w:b/>
                <w:sz w:val="20"/>
                <w:szCs w:val="20"/>
              </w:rPr>
              <w:t>Justification</w:t>
            </w:r>
          </w:p>
        </w:tc>
      </w:tr>
      <w:tr w:rsidR="00732830" w:rsidTr="009D3A7D">
        <w:trPr>
          <w:trHeight w:val="188"/>
        </w:trPr>
        <w:tc>
          <w:tcPr>
            <w:tcW w:w="1210" w:type="dxa"/>
          </w:tcPr>
          <w:p w:rsidR="00732830" w:rsidRDefault="00732830" w:rsidP="009D3A7D">
            <w:pPr>
              <w:pStyle w:val="BodyText"/>
            </w:pPr>
          </w:p>
        </w:tc>
        <w:tc>
          <w:tcPr>
            <w:tcW w:w="1385" w:type="dxa"/>
          </w:tcPr>
          <w:p w:rsidR="00732830" w:rsidRDefault="00732830" w:rsidP="009D3A7D">
            <w:pPr>
              <w:pStyle w:val="BodyText"/>
            </w:pPr>
          </w:p>
        </w:tc>
        <w:tc>
          <w:tcPr>
            <w:tcW w:w="2340" w:type="dxa"/>
          </w:tcPr>
          <w:p w:rsidR="00732830" w:rsidRDefault="00732830" w:rsidP="009D3A7D">
            <w:pPr>
              <w:pStyle w:val="BodyText"/>
            </w:pPr>
          </w:p>
        </w:tc>
        <w:tc>
          <w:tcPr>
            <w:tcW w:w="2160" w:type="dxa"/>
          </w:tcPr>
          <w:p w:rsidR="00732830" w:rsidRDefault="00732830" w:rsidP="009D3A7D">
            <w:pPr>
              <w:pStyle w:val="BodyText"/>
            </w:pPr>
          </w:p>
        </w:tc>
        <w:tc>
          <w:tcPr>
            <w:tcW w:w="2340" w:type="dxa"/>
          </w:tcPr>
          <w:p w:rsidR="00732830" w:rsidRDefault="00732830" w:rsidP="009D3A7D">
            <w:pPr>
              <w:pStyle w:val="BodyText"/>
            </w:pPr>
          </w:p>
        </w:tc>
      </w:tr>
      <w:tr w:rsidR="00732830" w:rsidTr="009D3A7D">
        <w:trPr>
          <w:trHeight w:val="144"/>
        </w:trPr>
        <w:tc>
          <w:tcPr>
            <w:tcW w:w="1210" w:type="dxa"/>
          </w:tcPr>
          <w:p w:rsidR="00732830" w:rsidRDefault="00732830" w:rsidP="009D3A7D">
            <w:pPr>
              <w:pStyle w:val="BodyText"/>
            </w:pPr>
          </w:p>
        </w:tc>
        <w:tc>
          <w:tcPr>
            <w:tcW w:w="1385" w:type="dxa"/>
          </w:tcPr>
          <w:p w:rsidR="00732830" w:rsidRDefault="00732830" w:rsidP="009D3A7D">
            <w:pPr>
              <w:pStyle w:val="BodyText"/>
            </w:pPr>
          </w:p>
        </w:tc>
        <w:tc>
          <w:tcPr>
            <w:tcW w:w="2340" w:type="dxa"/>
          </w:tcPr>
          <w:p w:rsidR="00732830" w:rsidRDefault="00732830" w:rsidP="009D3A7D">
            <w:pPr>
              <w:pStyle w:val="BodyText"/>
            </w:pPr>
          </w:p>
        </w:tc>
        <w:tc>
          <w:tcPr>
            <w:tcW w:w="2160" w:type="dxa"/>
          </w:tcPr>
          <w:p w:rsidR="00732830" w:rsidRDefault="00732830" w:rsidP="009D3A7D">
            <w:pPr>
              <w:pStyle w:val="BodyText"/>
            </w:pPr>
          </w:p>
        </w:tc>
        <w:tc>
          <w:tcPr>
            <w:tcW w:w="2340" w:type="dxa"/>
          </w:tcPr>
          <w:p w:rsidR="00732830" w:rsidRDefault="00732830" w:rsidP="009D3A7D">
            <w:pPr>
              <w:pStyle w:val="BodyText"/>
            </w:pPr>
          </w:p>
        </w:tc>
      </w:tr>
      <w:tr w:rsidR="00732830" w:rsidTr="009D3A7D">
        <w:trPr>
          <w:trHeight w:val="144"/>
        </w:trPr>
        <w:tc>
          <w:tcPr>
            <w:tcW w:w="1210" w:type="dxa"/>
          </w:tcPr>
          <w:p w:rsidR="00732830" w:rsidRDefault="00732830" w:rsidP="009D3A7D">
            <w:pPr>
              <w:pStyle w:val="BodyText"/>
            </w:pPr>
          </w:p>
        </w:tc>
        <w:tc>
          <w:tcPr>
            <w:tcW w:w="1385" w:type="dxa"/>
          </w:tcPr>
          <w:p w:rsidR="00732830" w:rsidRDefault="00732830" w:rsidP="009D3A7D">
            <w:pPr>
              <w:pStyle w:val="BodyText"/>
            </w:pPr>
          </w:p>
        </w:tc>
        <w:tc>
          <w:tcPr>
            <w:tcW w:w="2340" w:type="dxa"/>
          </w:tcPr>
          <w:p w:rsidR="00732830" w:rsidRDefault="00732830" w:rsidP="009D3A7D">
            <w:pPr>
              <w:pStyle w:val="BodyText"/>
            </w:pPr>
          </w:p>
        </w:tc>
        <w:tc>
          <w:tcPr>
            <w:tcW w:w="2160" w:type="dxa"/>
          </w:tcPr>
          <w:p w:rsidR="00732830" w:rsidRDefault="00732830" w:rsidP="009D3A7D">
            <w:pPr>
              <w:pStyle w:val="BodyText"/>
            </w:pPr>
          </w:p>
        </w:tc>
        <w:tc>
          <w:tcPr>
            <w:tcW w:w="2340" w:type="dxa"/>
          </w:tcPr>
          <w:p w:rsidR="00732830" w:rsidRDefault="00732830" w:rsidP="009D3A7D">
            <w:pPr>
              <w:pStyle w:val="BodyText"/>
            </w:pPr>
          </w:p>
        </w:tc>
      </w:tr>
      <w:tr w:rsidR="00732830" w:rsidTr="009D3A7D">
        <w:trPr>
          <w:trHeight w:val="144"/>
        </w:trPr>
        <w:tc>
          <w:tcPr>
            <w:tcW w:w="1210" w:type="dxa"/>
          </w:tcPr>
          <w:p w:rsidR="00732830" w:rsidRDefault="00732830" w:rsidP="009D3A7D">
            <w:pPr>
              <w:pStyle w:val="BodyText"/>
            </w:pPr>
          </w:p>
        </w:tc>
        <w:tc>
          <w:tcPr>
            <w:tcW w:w="1385" w:type="dxa"/>
          </w:tcPr>
          <w:p w:rsidR="00732830" w:rsidRDefault="00732830" w:rsidP="009D3A7D">
            <w:pPr>
              <w:pStyle w:val="BodyText"/>
            </w:pPr>
          </w:p>
        </w:tc>
        <w:tc>
          <w:tcPr>
            <w:tcW w:w="2340" w:type="dxa"/>
          </w:tcPr>
          <w:p w:rsidR="00732830" w:rsidRDefault="00732830" w:rsidP="009D3A7D">
            <w:pPr>
              <w:pStyle w:val="BodyText"/>
            </w:pPr>
          </w:p>
        </w:tc>
        <w:tc>
          <w:tcPr>
            <w:tcW w:w="2160" w:type="dxa"/>
          </w:tcPr>
          <w:p w:rsidR="00732830" w:rsidRDefault="00732830" w:rsidP="009D3A7D">
            <w:pPr>
              <w:pStyle w:val="BodyText"/>
            </w:pPr>
          </w:p>
        </w:tc>
        <w:tc>
          <w:tcPr>
            <w:tcW w:w="2340" w:type="dxa"/>
          </w:tcPr>
          <w:p w:rsidR="00732830" w:rsidRDefault="00732830" w:rsidP="009D3A7D">
            <w:pPr>
              <w:pStyle w:val="BodyText"/>
            </w:pPr>
          </w:p>
        </w:tc>
      </w:tr>
      <w:tr w:rsidR="00732830" w:rsidTr="009D3A7D">
        <w:trPr>
          <w:trHeight w:val="144"/>
        </w:trPr>
        <w:tc>
          <w:tcPr>
            <w:tcW w:w="1210" w:type="dxa"/>
          </w:tcPr>
          <w:p w:rsidR="00732830" w:rsidRDefault="00732830" w:rsidP="009D3A7D">
            <w:pPr>
              <w:pStyle w:val="BodyText"/>
            </w:pPr>
          </w:p>
        </w:tc>
        <w:tc>
          <w:tcPr>
            <w:tcW w:w="1385" w:type="dxa"/>
          </w:tcPr>
          <w:p w:rsidR="00732830" w:rsidRDefault="00732830" w:rsidP="009D3A7D">
            <w:pPr>
              <w:pStyle w:val="BodyText"/>
            </w:pPr>
          </w:p>
        </w:tc>
        <w:tc>
          <w:tcPr>
            <w:tcW w:w="2340" w:type="dxa"/>
          </w:tcPr>
          <w:p w:rsidR="00732830" w:rsidRDefault="00732830" w:rsidP="009D3A7D">
            <w:pPr>
              <w:pStyle w:val="BodyText"/>
            </w:pPr>
          </w:p>
        </w:tc>
        <w:tc>
          <w:tcPr>
            <w:tcW w:w="2160" w:type="dxa"/>
          </w:tcPr>
          <w:p w:rsidR="00732830" w:rsidRDefault="00732830" w:rsidP="009D3A7D">
            <w:pPr>
              <w:pStyle w:val="BodyText"/>
            </w:pPr>
          </w:p>
        </w:tc>
        <w:tc>
          <w:tcPr>
            <w:tcW w:w="2340" w:type="dxa"/>
          </w:tcPr>
          <w:p w:rsidR="00732830" w:rsidRDefault="00732830" w:rsidP="009D3A7D">
            <w:pPr>
              <w:pStyle w:val="BodyText"/>
            </w:pPr>
          </w:p>
        </w:tc>
      </w:tr>
    </w:tbl>
    <w:p w:rsidR="00732830" w:rsidRDefault="00732830" w:rsidP="00732830"/>
    <w:p w:rsidR="00732830" w:rsidRDefault="00732830" w:rsidP="00732830">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732830" w:rsidRDefault="00732830" w:rsidP="00732830"/>
    <w:p w:rsidR="00390B7F" w:rsidRDefault="00390B7F" w:rsidP="004D394E">
      <w:pPr>
        <w:pStyle w:val="SOP2nd"/>
      </w:pPr>
      <w:r>
        <w:t>Purpose</w:t>
      </w:r>
    </w:p>
    <w:p w:rsidR="00390B7F" w:rsidRDefault="00390B7F" w:rsidP="00390B7F">
      <w:r w:rsidRPr="007C5D4C">
        <w:t xml:space="preserve">This SOP </w:t>
      </w:r>
      <w:r>
        <w:t xml:space="preserve">provides an overview of the types of reports produced by the </w:t>
      </w:r>
      <w:r w:rsidR="0044257C">
        <w:t xml:space="preserve">Pacific Island Network (PACN) </w:t>
      </w:r>
      <w:r>
        <w:t>Focal Terrestrial Plant Communities Monitoring Protocol. It also provides detailed</w:t>
      </w:r>
      <w:r w:rsidRPr="007C5D4C">
        <w:t xml:space="preserve"> </w:t>
      </w:r>
      <w:r>
        <w:t>information on</w:t>
      </w:r>
      <w:r w:rsidRPr="007C5D4C">
        <w:t xml:space="preserve"> </w:t>
      </w:r>
      <w:r>
        <w:t xml:space="preserve">generating the </w:t>
      </w:r>
      <w:r w:rsidRPr="007C5D4C">
        <w:t xml:space="preserve">annual </w:t>
      </w:r>
      <w:r>
        <w:t>and 5-year monitoring reports</w:t>
      </w:r>
      <w:r w:rsidRPr="007C5D4C">
        <w:t>.</w:t>
      </w:r>
      <w:r>
        <w:t xml:space="preserve"> </w:t>
      </w:r>
      <w:r w:rsidRPr="007C5D4C">
        <w:t xml:space="preserve">The purpose of the </w:t>
      </w:r>
      <w:r>
        <w:t xml:space="preserve">annual </w:t>
      </w:r>
      <w:r w:rsidRPr="007C5D4C">
        <w:t>report is to summarize data f</w:t>
      </w:r>
      <w:r>
        <w:t>o</w:t>
      </w:r>
      <w:r w:rsidRPr="007C5D4C">
        <w:t xml:space="preserve">r </w:t>
      </w:r>
      <w:r>
        <w:t xml:space="preserve">the current year, as well as </w:t>
      </w:r>
      <w:r w:rsidRPr="007C5D4C">
        <w:t>compar</w:t>
      </w:r>
      <w:r>
        <w:t>e the current year’s data</w:t>
      </w:r>
      <w:r w:rsidRPr="007C5D4C">
        <w:t xml:space="preserve"> </w:t>
      </w:r>
      <w:r>
        <w:t xml:space="preserve">with data from previous years. The 5-year analysis report takes a more comprehensive approach, examining each year’s data with respect to other plant communities, parks, the PACN network, and if possible the Pacific </w:t>
      </w:r>
      <w:r w:rsidR="00CA7093">
        <w:t>R</w:t>
      </w:r>
      <w:r>
        <w:t>egion. These</w:t>
      </w:r>
      <w:r w:rsidRPr="007C5D4C">
        <w:t xml:space="preserve"> reports should be produced under the direction of the </w:t>
      </w:r>
      <w:r w:rsidR="008D6A51">
        <w:t>project lead</w:t>
      </w:r>
      <w:r w:rsidRPr="007C5D4C">
        <w:t>.</w:t>
      </w:r>
      <w:r>
        <w:t xml:space="preserve"> </w:t>
      </w:r>
    </w:p>
    <w:p w:rsidR="00390B7F" w:rsidRDefault="00390B7F" w:rsidP="00390B7F"/>
    <w:p w:rsidR="00390B7F" w:rsidRDefault="00390B7F" w:rsidP="004D394E">
      <w:pPr>
        <w:pStyle w:val="SOP2nd"/>
      </w:pPr>
      <w:r>
        <w:t>Report Types</w:t>
      </w:r>
    </w:p>
    <w:p w:rsidR="00C10363" w:rsidRDefault="00390B7F" w:rsidP="00390B7F">
      <w:r>
        <w:t xml:space="preserve">The annual and 5-year monitoring reports are part of a broad set of report categories, including </w:t>
      </w:r>
      <w:r w:rsidRPr="004B0A41">
        <w:t>(1) protocol reviews, (2) monitoring reports, (3) scientific writing and presentations, (</w:t>
      </w:r>
      <w:r>
        <w:t>4</w:t>
      </w:r>
      <w:r w:rsidRPr="004B0A41">
        <w:t>) management briefings, (</w:t>
      </w:r>
      <w:r>
        <w:t>5</w:t>
      </w:r>
      <w:r w:rsidRPr="004B0A41">
        <w:t>) website communication, and (</w:t>
      </w:r>
      <w:r>
        <w:t>6</w:t>
      </w:r>
      <w:r w:rsidRPr="004B0A41">
        <w:t>) interpretation and outreach.</w:t>
      </w:r>
      <w:r>
        <w:t xml:space="preserve"> </w:t>
      </w:r>
      <w:r w:rsidRPr="004B0A41">
        <w:t xml:space="preserve">Table </w:t>
      </w:r>
      <w:r>
        <w:t>1</w:t>
      </w:r>
      <w:r w:rsidRPr="004B0A41">
        <w:t xml:space="preserve"> </w:t>
      </w:r>
      <w:r>
        <w:t>describes</w:t>
      </w:r>
      <w:r w:rsidRPr="004B0A41">
        <w:t xml:space="preserve"> </w:t>
      </w:r>
      <w:r>
        <w:t>these report</w:t>
      </w:r>
      <w:r w:rsidRPr="004B0A41">
        <w:t xml:space="preserve"> type</w:t>
      </w:r>
      <w:r>
        <w:t>s and their</w:t>
      </w:r>
      <w:r w:rsidRPr="004B0A41">
        <w:t xml:space="preserve"> purpose, audience</w:t>
      </w:r>
      <w:r>
        <w:t>s</w:t>
      </w:r>
      <w:r w:rsidRPr="004B0A41">
        <w:t>, responsible part</w:t>
      </w:r>
      <w:r>
        <w:t>ies</w:t>
      </w:r>
      <w:r w:rsidRPr="004B0A41">
        <w:t>, production frequency, and review process</w:t>
      </w:r>
      <w:r>
        <w:t>es</w:t>
      </w:r>
      <w:r w:rsidR="00C10363">
        <w:t xml:space="preserve">. </w:t>
      </w:r>
    </w:p>
    <w:p w:rsidR="00553229" w:rsidRDefault="00553229" w:rsidP="00390B7F">
      <w:pPr>
        <w:rPr>
          <w:rFonts w:ascii="Arial" w:hAnsi="Arial" w:cs="Arial"/>
          <w:b/>
          <w:sz w:val="20"/>
          <w:szCs w:val="20"/>
        </w:rPr>
        <w:sectPr w:rsidR="00553229" w:rsidSect="00553229">
          <w:headerReference w:type="default" r:id="rId406"/>
          <w:footerReference w:type="default" r:id="rId407"/>
          <w:pgSz w:w="12240" w:h="15840" w:code="1"/>
          <w:pgMar w:top="1440" w:right="1440" w:bottom="1440" w:left="1440" w:header="720" w:footer="720" w:gutter="0"/>
          <w:pgNumType w:start="1"/>
          <w:cols w:space="720"/>
          <w:docGrid w:linePitch="360"/>
        </w:sectPr>
      </w:pPr>
    </w:p>
    <w:tbl>
      <w:tblPr>
        <w:tblW w:w="13768" w:type="dxa"/>
        <w:tblBorders>
          <w:top w:val="single" w:sz="4" w:space="0" w:color="auto"/>
          <w:bottom w:val="single" w:sz="4" w:space="0" w:color="auto"/>
        </w:tblBorders>
        <w:tblCellMar>
          <w:top w:w="43" w:type="dxa"/>
          <w:left w:w="115" w:type="dxa"/>
          <w:bottom w:w="43" w:type="dxa"/>
          <w:right w:w="115" w:type="dxa"/>
        </w:tblCellMar>
        <w:tblLook w:val="01E0" w:firstRow="1" w:lastRow="1" w:firstColumn="1" w:lastColumn="1" w:noHBand="0" w:noVBand="0"/>
      </w:tblPr>
      <w:tblGrid>
        <w:gridCol w:w="2275"/>
        <w:gridCol w:w="4191"/>
        <w:gridCol w:w="1848"/>
        <w:gridCol w:w="1641"/>
        <w:gridCol w:w="2040"/>
        <w:gridCol w:w="1773"/>
      </w:tblGrid>
      <w:tr w:rsidR="00935472" w:rsidRPr="009A37AA" w:rsidTr="00935472">
        <w:trPr>
          <w:cantSplit/>
          <w:trHeight w:val="514"/>
          <w:tblHeader/>
        </w:trPr>
        <w:tc>
          <w:tcPr>
            <w:tcW w:w="13768" w:type="dxa"/>
            <w:gridSpan w:val="6"/>
            <w:tcBorders>
              <w:top w:val="nil"/>
              <w:bottom w:val="single" w:sz="4" w:space="0" w:color="auto"/>
            </w:tcBorders>
          </w:tcPr>
          <w:p w:rsidR="00935472" w:rsidRPr="009A37AA" w:rsidRDefault="00935472" w:rsidP="00D55078">
            <w:pPr>
              <w:rPr>
                <w:rFonts w:ascii="Arial" w:hAnsi="Arial" w:cs="Arial"/>
                <w:b/>
                <w:sz w:val="20"/>
              </w:rPr>
            </w:pPr>
            <w:r w:rsidRPr="0045714C">
              <w:rPr>
                <w:rFonts w:ascii="Arial" w:hAnsi="Arial" w:cs="Arial"/>
                <w:b/>
                <w:sz w:val="20"/>
                <w:szCs w:val="20"/>
              </w:rPr>
              <w:lastRenderedPageBreak/>
              <w:t>Table 1.</w:t>
            </w:r>
            <w:r w:rsidRPr="0045714C">
              <w:rPr>
                <w:rFonts w:ascii="Arial" w:hAnsi="Arial" w:cs="Arial"/>
                <w:sz w:val="20"/>
                <w:szCs w:val="20"/>
              </w:rPr>
              <w:t xml:space="preserve"> </w:t>
            </w:r>
            <w:r w:rsidRPr="00400CB9">
              <w:rPr>
                <w:rFonts w:ascii="Arial" w:hAnsi="Arial" w:cs="Arial"/>
                <w:sz w:val="20"/>
                <w:szCs w:val="20"/>
              </w:rPr>
              <w:t>Summary of anticipated products</w:t>
            </w:r>
            <w:r w:rsidR="000117A5">
              <w:rPr>
                <w:rFonts w:ascii="Arial" w:hAnsi="Arial" w:cs="Arial"/>
                <w:sz w:val="20"/>
                <w:szCs w:val="20"/>
              </w:rPr>
              <w:t xml:space="preserve"> from the Focal Terrestrial Plant Species Monitoring Protocol</w:t>
            </w:r>
            <w:r w:rsidRPr="00400CB9">
              <w:rPr>
                <w:rFonts w:ascii="Arial" w:hAnsi="Arial" w:cs="Arial"/>
                <w:sz w:val="20"/>
                <w:szCs w:val="20"/>
              </w:rPr>
              <w:t>, grouped by type and frequency.</w:t>
            </w:r>
          </w:p>
        </w:tc>
      </w:tr>
      <w:tr w:rsidR="00390B7F" w:rsidRPr="009A37AA" w:rsidTr="00935472">
        <w:trPr>
          <w:cantSplit/>
          <w:trHeight w:val="604"/>
          <w:tblHeader/>
        </w:trPr>
        <w:tc>
          <w:tcPr>
            <w:tcW w:w="2275" w:type="dxa"/>
            <w:tcBorders>
              <w:top w:val="single" w:sz="4" w:space="0" w:color="auto"/>
              <w:bottom w:val="single" w:sz="12" w:space="0" w:color="auto"/>
            </w:tcBorders>
            <w:vAlign w:val="bottom"/>
          </w:tcPr>
          <w:p w:rsidR="00390B7F" w:rsidRPr="009A37AA" w:rsidRDefault="00390B7F" w:rsidP="00390B7F">
            <w:pPr>
              <w:pStyle w:val="TableHeader"/>
              <w:jc w:val="left"/>
              <w:rPr>
                <w:rFonts w:ascii="Arial" w:hAnsi="Arial" w:cs="Arial"/>
                <w:b/>
                <w:sz w:val="20"/>
              </w:rPr>
            </w:pPr>
            <w:r w:rsidRPr="009A37AA">
              <w:rPr>
                <w:rFonts w:ascii="Arial" w:hAnsi="Arial" w:cs="Arial"/>
                <w:b/>
                <w:sz w:val="20"/>
              </w:rPr>
              <w:t>Type of Report</w:t>
            </w:r>
          </w:p>
        </w:tc>
        <w:tc>
          <w:tcPr>
            <w:tcW w:w="4191" w:type="dxa"/>
            <w:tcBorders>
              <w:top w:val="single" w:sz="4" w:space="0" w:color="auto"/>
              <w:bottom w:val="single" w:sz="12" w:space="0" w:color="auto"/>
            </w:tcBorders>
            <w:vAlign w:val="bottom"/>
          </w:tcPr>
          <w:p w:rsidR="00390B7F" w:rsidRPr="009A37AA" w:rsidRDefault="00390B7F" w:rsidP="00390B7F">
            <w:pPr>
              <w:pStyle w:val="TableHeader"/>
              <w:jc w:val="left"/>
              <w:rPr>
                <w:rFonts w:ascii="Arial" w:hAnsi="Arial" w:cs="Arial"/>
                <w:b/>
                <w:sz w:val="20"/>
              </w:rPr>
            </w:pPr>
            <w:r w:rsidRPr="009A37AA">
              <w:rPr>
                <w:rFonts w:ascii="Arial" w:hAnsi="Arial" w:cs="Arial"/>
                <w:b/>
                <w:sz w:val="20"/>
              </w:rPr>
              <w:t>Purpose of Report</w:t>
            </w:r>
          </w:p>
        </w:tc>
        <w:tc>
          <w:tcPr>
            <w:tcW w:w="1848" w:type="dxa"/>
            <w:tcBorders>
              <w:top w:val="single" w:sz="4" w:space="0" w:color="auto"/>
              <w:bottom w:val="single" w:sz="12" w:space="0" w:color="auto"/>
            </w:tcBorders>
            <w:vAlign w:val="bottom"/>
          </w:tcPr>
          <w:p w:rsidR="00390B7F" w:rsidRPr="009A37AA" w:rsidRDefault="00390B7F" w:rsidP="00390B7F">
            <w:pPr>
              <w:pStyle w:val="TableHeader"/>
              <w:jc w:val="left"/>
              <w:rPr>
                <w:rFonts w:ascii="Arial" w:hAnsi="Arial" w:cs="Arial"/>
                <w:b/>
                <w:sz w:val="20"/>
              </w:rPr>
            </w:pPr>
            <w:r w:rsidRPr="009A37AA">
              <w:rPr>
                <w:rFonts w:ascii="Arial" w:hAnsi="Arial" w:cs="Arial"/>
                <w:b/>
                <w:sz w:val="20"/>
              </w:rPr>
              <w:t>Targeted Audience</w:t>
            </w:r>
          </w:p>
        </w:tc>
        <w:tc>
          <w:tcPr>
            <w:tcW w:w="1641" w:type="dxa"/>
            <w:tcBorders>
              <w:top w:val="single" w:sz="4" w:space="0" w:color="auto"/>
              <w:bottom w:val="single" w:sz="12" w:space="0" w:color="auto"/>
            </w:tcBorders>
            <w:vAlign w:val="bottom"/>
          </w:tcPr>
          <w:p w:rsidR="00390B7F" w:rsidRPr="009A37AA" w:rsidRDefault="00390B7F" w:rsidP="00390B7F">
            <w:pPr>
              <w:pStyle w:val="TableHeader"/>
              <w:jc w:val="left"/>
              <w:rPr>
                <w:rFonts w:ascii="Arial" w:hAnsi="Arial" w:cs="Arial"/>
                <w:b/>
                <w:sz w:val="20"/>
              </w:rPr>
            </w:pPr>
            <w:r w:rsidRPr="009A37AA">
              <w:rPr>
                <w:rFonts w:ascii="Arial" w:hAnsi="Arial" w:cs="Arial"/>
                <w:b/>
                <w:sz w:val="20"/>
              </w:rPr>
              <w:t>Initiated by</w:t>
            </w:r>
          </w:p>
        </w:tc>
        <w:tc>
          <w:tcPr>
            <w:tcW w:w="2040" w:type="dxa"/>
            <w:tcBorders>
              <w:top w:val="single" w:sz="4" w:space="0" w:color="auto"/>
              <w:bottom w:val="single" w:sz="12" w:space="0" w:color="auto"/>
            </w:tcBorders>
            <w:vAlign w:val="bottom"/>
          </w:tcPr>
          <w:p w:rsidR="00390B7F" w:rsidRPr="009A37AA" w:rsidRDefault="00390B7F" w:rsidP="00390B7F">
            <w:pPr>
              <w:pStyle w:val="TableHeader"/>
              <w:jc w:val="left"/>
              <w:rPr>
                <w:rFonts w:ascii="Arial" w:hAnsi="Arial" w:cs="Arial"/>
                <w:b/>
                <w:sz w:val="20"/>
              </w:rPr>
            </w:pPr>
            <w:r w:rsidRPr="009A37AA">
              <w:rPr>
                <w:rFonts w:ascii="Arial" w:hAnsi="Arial" w:cs="Arial"/>
                <w:b/>
                <w:sz w:val="20"/>
              </w:rPr>
              <w:t>Frequency of Reporting</w:t>
            </w:r>
          </w:p>
        </w:tc>
        <w:tc>
          <w:tcPr>
            <w:tcW w:w="1773" w:type="dxa"/>
            <w:tcBorders>
              <w:top w:val="single" w:sz="4" w:space="0" w:color="auto"/>
              <w:bottom w:val="single" w:sz="12" w:space="0" w:color="auto"/>
            </w:tcBorders>
            <w:vAlign w:val="bottom"/>
          </w:tcPr>
          <w:p w:rsidR="00390B7F" w:rsidRPr="009A37AA" w:rsidRDefault="00390B7F" w:rsidP="00390B7F">
            <w:pPr>
              <w:pStyle w:val="TableHeader"/>
              <w:jc w:val="left"/>
              <w:rPr>
                <w:rFonts w:ascii="Arial" w:hAnsi="Arial" w:cs="Arial"/>
                <w:b/>
                <w:sz w:val="20"/>
              </w:rPr>
            </w:pPr>
            <w:r w:rsidRPr="009A37AA">
              <w:rPr>
                <w:rFonts w:ascii="Arial" w:hAnsi="Arial" w:cs="Arial"/>
                <w:b/>
                <w:sz w:val="20"/>
              </w:rPr>
              <w:t>Review Process</w:t>
            </w:r>
          </w:p>
        </w:tc>
      </w:tr>
      <w:tr w:rsidR="00390B7F" w:rsidRPr="009A37AA" w:rsidTr="00935472">
        <w:trPr>
          <w:cantSplit/>
          <w:trHeight w:val="74"/>
        </w:trPr>
        <w:tc>
          <w:tcPr>
            <w:tcW w:w="2275" w:type="dxa"/>
            <w:tcBorders>
              <w:top w:val="single" w:sz="12" w:space="0" w:color="auto"/>
            </w:tcBorders>
          </w:tcPr>
          <w:p w:rsidR="00390B7F" w:rsidRPr="00BA4924" w:rsidRDefault="00390B7F" w:rsidP="00390B7F">
            <w:pPr>
              <w:pStyle w:val="TableCell-Left"/>
              <w:rPr>
                <w:rFonts w:ascii="Arial" w:hAnsi="Arial" w:cs="Arial"/>
                <w:b/>
                <w:sz w:val="18"/>
              </w:rPr>
            </w:pPr>
            <w:r w:rsidRPr="00BA4924">
              <w:rPr>
                <w:rFonts w:ascii="Arial" w:hAnsi="Arial" w:cs="Arial"/>
                <w:b/>
                <w:sz w:val="18"/>
              </w:rPr>
              <w:t>1. Protocol Review</w:t>
            </w:r>
          </w:p>
        </w:tc>
        <w:tc>
          <w:tcPr>
            <w:tcW w:w="4191" w:type="dxa"/>
            <w:tcBorders>
              <w:top w:val="single" w:sz="12" w:space="0" w:color="auto"/>
            </w:tcBorders>
          </w:tcPr>
          <w:p w:rsidR="00390B7F" w:rsidRPr="00BA4924" w:rsidRDefault="00390B7F" w:rsidP="00390B7F">
            <w:pPr>
              <w:pStyle w:val="TableCell-Left"/>
              <w:rPr>
                <w:rFonts w:ascii="Arial" w:hAnsi="Arial" w:cs="Arial"/>
                <w:b/>
                <w:sz w:val="18"/>
              </w:rPr>
            </w:pPr>
          </w:p>
        </w:tc>
        <w:tc>
          <w:tcPr>
            <w:tcW w:w="1848" w:type="dxa"/>
            <w:tcBorders>
              <w:top w:val="single" w:sz="12" w:space="0" w:color="auto"/>
            </w:tcBorders>
          </w:tcPr>
          <w:p w:rsidR="00390B7F" w:rsidRPr="00BA4924" w:rsidRDefault="00390B7F" w:rsidP="00390B7F">
            <w:pPr>
              <w:pStyle w:val="TableCell-Left"/>
              <w:rPr>
                <w:rFonts w:ascii="Arial" w:hAnsi="Arial" w:cs="Arial"/>
                <w:b/>
                <w:sz w:val="18"/>
              </w:rPr>
            </w:pPr>
          </w:p>
        </w:tc>
        <w:tc>
          <w:tcPr>
            <w:tcW w:w="1641" w:type="dxa"/>
            <w:tcBorders>
              <w:top w:val="single" w:sz="12" w:space="0" w:color="auto"/>
            </w:tcBorders>
          </w:tcPr>
          <w:p w:rsidR="00390B7F" w:rsidRPr="00BA4924" w:rsidRDefault="00390B7F" w:rsidP="00390B7F">
            <w:pPr>
              <w:pStyle w:val="TableCell-Left"/>
              <w:rPr>
                <w:rFonts w:ascii="Arial" w:hAnsi="Arial" w:cs="Arial"/>
                <w:b/>
                <w:sz w:val="18"/>
              </w:rPr>
            </w:pPr>
          </w:p>
        </w:tc>
        <w:tc>
          <w:tcPr>
            <w:tcW w:w="2040" w:type="dxa"/>
            <w:tcBorders>
              <w:top w:val="single" w:sz="12" w:space="0" w:color="auto"/>
            </w:tcBorders>
          </w:tcPr>
          <w:p w:rsidR="00390B7F" w:rsidRPr="00BA4924" w:rsidRDefault="00390B7F" w:rsidP="00390B7F">
            <w:pPr>
              <w:pStyle w:val="TableCell-Left"/>
              <w:rPr>
                <w:rFonts w:ascii="Arial" w:hAnsi="Arial" w:cs="Arial"/>
                <w:b/>
                <w:sz w:val="18"/>
              </w:rPr>
            </w:pPr>
          </w:p>
        </w:tc>
        <w:tc>
          <w:tcPr>
            <w:tcW w:w="1773" w:type="dxa"/>
            <w:tcBorders>
              <w:top w:val="single" w:sz="12" w:space="0" w:color="auto"/>
            </w:tcBorders>
          </w:tcPr>
          <w:p w:rsidR="00390B7F" w:rsidRPr="00BA4924" w:rsidRDefault="00390B7F" w:rsidP="00390B7F">
            <w:pPr>
              <w:pStyle w:val="TableCell-Left"/>
              <w:rPr>
                <w:rFonts w:ascii="Arial" w:hAnsi="Arial" w:cs="Arial"/>
                <w:b/>
                <w:sz w:val="18"/>
              </w:rPr>
            </w:pPr>
          </w:p>
        </w:tc>
      </w:tr>
      <w:tr w:rsidR="00390B7F" w:rsidRPr="009A37AA" w:rsidTr="00390B7F">
        <w:trPr>
          <w:cantSplit/>
          <w:trHeight w:val="74"/>
        </w:trPr>
        <w:tc>
          <w:tcPr>
            <w:tcW w:w="2275" w:type="dxa"/>
          </w:tcPr>
          <w:p w:rsidR="00390B7F" w:rsidRPr="00BA4924" w:rsidRDefault="00390B7F" w:rsidP="00390B7F">
            <w:pPr>
              <w:pStyle w:val="TableCell-Indent"/>
              <w:rPr>
                <w:rFonts w:ascii="Arial" w:hAnsi="Arial" w:cs="Arial"/>
                <w:sz w:val="18"/>
              </w:rPr>
            </w:pPr>
            <w:r w:rsidRPr="00BA4924">
              <w:rPr>
                <w:rFonts w:ascii="Arial" w:hAnsi="Arial" w:cs="Arial"/>
                <w:sz w:val="18"/>
              </w:rPr>
              <w:t>Protocol Review Reports</w:t>
            </w:r>
          </w:p>
        </w:tc>
        <w:tc>
          <w:tcPr>
            <w:tcW w:w="4191" w:type="dxa"/>
          </w:tcPr>
          <w:p w:rsidR="00390B7F" w:rsidRPr="00BA4924" w:rsidRDefault="00390B7F" w:rsidP="00390B7F">
            <w:pPr>
              <w:pStyle w:val="TableCell-Left"/>
              <w:rPr>
                <w:rFonts w:ascii="Arial" w:hAnsi="Arial" w:cs="Arial"/>
                <w:sz w:val="18"/>
              </w:rPr>
            </w:pPr>
            <w:r w:rsidRPr="00BA4924">
              <w:rPr>
                <w:rFonts w:ascii="Arial" w:hAnsi="Arial" w:cs="Arial"/>
                <w:sz w:val="18"/>
              </w:rPr>
              <w:t>Document progress made and challenges encountered, where actual procedures fall short or exceed expectations, recommend necessary changes. Document changes since last protocol review report. Document the overall quality of protocol in terms of protocol objectives and implementation, effectiveness, and data management.</w:t>
            </w:r>
          </w:p>
        </w:tc>
        <w:tc>
          <w:tcPr>
            <w:tcW w:w="1848" w:type="dxa"/>
          </w:tcPr>
          <w:p w:rsidR="00390B7F" w:rsidRPr="00BA4924" w:rsidRDefault="00390B7F" w:rsidP="00390B7F">
            <w:pPr>
              <w:pStyle w:val="TableCell-Left"/>
              <w:rPr>
                <w:rFonts w:ascii="Arial" w:hAnsi="Arial" w:cs="Arial"/>
                <w:sz w:val="18"/>
              </w:rPr>
            </w:pPr>
            <w:r w:rsidRPr="00BA4924">
              <w:rPr>
                <w:rFonts w:ascii="Arial" w:hAnsi="Arial" w:cs="Arial"/>
                <w:sz w:val="18"/>
              </w:rPr>
              <w:t>Superintendents, park resource staff, I&amp;M staff, external scientists, partners</w:t>
            </w:r>
          </w:p>
        </w:tc>
        <w:tc>
          <w:tcPr>
            <w:tcW w:w="1641" w:type="dxa"/>
          </w:tcPr>
          <w:p w:rsidR="00390B7F" w:rsidRPr="00BA4924" w:rsidRDefault="00390B7F" w:rsidP="00390B7F">
            <w:pPr>
              <w:pStyle w:val="TableCell-Left"/>
              <w:rPr>
                <w:rFonts w:ascii="Arial" w:hAnsi="Arial" w:cs="Arial"/>
                <w:sz w:val="18"/>
              </w:rPr>
            </w:pPr>
            <w:r w:rsidRPr="00BA4924">
              <w:rPr>
                <w:rFonts w:ascii="Arial" w:hAnsi="Arial" w:cs="Arial"/>
                <w:sz w:val="18"/>
              </w:rPr>
              <w:t>Project Lead</w:t>
            </w:r>
          </w:p>
        </w:tc>
        <w:tc>
          <w:tcPr>
            <w:tcW w:w="2040" w:type="dxa"/>
          </w:tcPr>
          <w:p w:rsidR="00390B7F" w:rsidRPr="00BA4924" w:rsidRDefault="00390B7F" w:rsidP="00390B7F">
            <w:pPr>
              <w:pStyle w:val="TableCell-Left"/>
              <w:rPr>
                <w:rFonts w:ascii="Arial" w:hAnsi="Arial" w:cs="Arial"/>
                <w:sz w:val="18"/>
              </w:rPr>
            </w:pPr>
            <w:r w:rsidRPr="00BA4924">
              <w:rPr>
                <w:rFonts w:ascii="Arial" w:hAnsi="Arial" w:cs="Arial"/>
                <w:sz w:val="18"/>
              </w:rPr>
              <w:t xml:space="preserve">Preliminary report within 1-3 years of implementation. Otherwise, at 5-year intervals after each monitoring cycle. Eventually, it may be possible to include this review in the 5-year Monitoring Report. </w:t>
            </w:r>
          </w:p>
        </w:tc>
        <w:tc>
          <w:tcPr>
            <w:tcW w:w="1773" w:type="dxa"/>
          </w:tcPr>
          <w:p w:rsidR="00390B7F" w:rsidRPr="00BA4924" w:rsidRDefault="00390B7F" w:rsidP="00390B7F">
            <w:pPr>
              <w:pStyle w:val="TableCell-Left"/>
              <w:rPr>
                <w:rFonts w:ascii="Arial" w:hAnsi="Arial" w:cs="Arial"/>
                <w:sz w:val="18"/>
              </w:rPr>
            </w:pPr>
            <w:r w:rsidRPr="00BA4924">
              <w:rPr>
                <w:rFonts w:ascii="Arial" w:hAnsi="Arial" w:cs="Arial"/>
                <w:sz w:val="18"/>
              </w:rPr>
              <w:t>Peer review at network and regional level</w:t>
            </w:r>
          </w:p>
        </w:tc>
      </w:tr>
      <w:tr w:rsidR="00935472" w:rsidRPr="009A37AA" w:rsidTr="002117B2">
        <w:trPr>
          <w:cantSplit/>
          <w:trHeight w:val="74"/>
        </w:trPr>
        <w:tc>
          <w:tcPr>
            <w:tcW w:w="13768" w:type="dxa"/>
            <w:gridSpan w:val="6"/>
          </w:tcPr>
          <w:p w:rsidR="00935472" w:rsidRPr="00BA4924" w:rsidRDefault="00935472" w:rsidP="00390B7F">
            <w:pPr>
              <w:pStyle w:val="TableCell-Left"/>
              <w:rPr>
                <w:rFonts w:ascii="Arial" w:hAnsi="Arial" w:cs="Arial"/>
                <w:b/>
                <w:sz w:val="18"/>
              </w:rPr>
            </w:pPr>
            <w:r w:rsidRPr="00BA4924">
              <w:rPr>
                <w:rFonts w:ascii="Arial" w:hAnsi="Arial" w:cs="Arial"/>
                <w:b/>
                <w:sz w:val="18"/>
              </w:rPr>
              <w:t>2. Monitoring Reports</w:t>
            </w:r>
          </w:p>
        </w:tc>
      </w:tr>
      <w:tr w:rsidR="00390B7F" w:rsidRPr="009A37AA" w:rsidTr="00BA4924">
        <w:trPr>
          <w:cantSplit/>
          <w:trHeight w:val="74"/>
        </w:trPr>
        <w:tc>
          <w:tcPr>
            <w:tcW w:w="2275" w:type="dxa"/>
            <w:tcBorders>
              <w:bottom w:val="nil"/>
            </w:tcBorders>
          </w:tcPr>
          <w:p w:rsidR="00390B7F" w:rsidRPr="00BA4924" w:rsidRDefault="00390B7F" w:rsidP="00390B7F">
            <w:pPr>
              <w:pStyle w:val="TableCell-Indent"/>
              <w:rPr>
                <w:rFonts w:ascii="Arial" w:hAnsi="Arial" w:cs="Arial"/>
                <w:sz w:val="18"/>
              </w:rPr>
            </w:pPr>
            <w:r w:rsidRPr="00BA4924">
              <w:rPr>
                <w:rFonts w:ascii="Arial" w:hAnsi="Arial" w:cs="Arial"/>
                <w:sz w:val="18"/>
              </w:rPr>
              <w:t>Vital Signs Reports, Including Status and Trend Information</w:t>
            </w:r>
          </w:p>
        </w:tc>
        <w:tc>
          <w:tcPr>
            <w:tcW w:w="4191" w:type="dxa"/>
            <w:tcBorders>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Document annual monitoring activities and survey effort, describe current resource status, discuss patterns and trends of monitored resources, present data analysis results. Document changes in monitoring protocol, communicate monitoring efforts to resource managers. For the 5-year report, use a more comprehensive scale of analysis including multiple plant communities, parks, networks</w:t>
            </w:r>
            <w:r w:rsidR="00CA7093">
              <w:rPr>
                <w:rFonts w:ascii="Arial" w:hAnsi="Arial" w:cs="Arial"/>
                <w:sz w:val="18"/>
              </w:rPr>
              <w:t>,</w:t>
            </w:r>
            <w:r w:rsidRPr="00BA4924">
              <w:rPr>
                <w:rFonts w:ascii="Arial" w:hAnsi="Arial" w:cs="Arial"/>
                <w:sz w:val="18"/>
              </w:rPr>
              <w:t xml:space="preserve"> and regions. Also include an evaluation of sampling effort with respect to the monitoring objectives (i.e., power analysis).</w:t>
            </w:r>
          </w:p>
        </w:tc>
        <w:tc>
          <w:tcPr>
            <w:tcW w:w="1848" w:type="dxa"/>
            <w:tcBorders>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Park resource staff, PACN staff, external scientists, partners</w:t>
            </w:r>
          </w:p>
        </w:tc>
        <w:tc>
          <w:tcPr>
            <w:tcW w:w="1641" w:type="dxa"/>
            <w:tcBorders>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Project Lead</w:t>
            </w:r>
          </w:p>
        </w:tc>
        <w:tc>
          <w:tcPr>
            <w:tcW w:w="2040" w:type="dxa"/>
            <w:tcBorders>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Annual reports compiled by April 30 each year. 5-year reports compiled by April 30 after each complete monitoring cycle.</w:t>
            </w:r>
          </w:p>
        </w:tc>
        <w:tc>
          <w:tcPr>
            <w:tcW w:w="1773" w:type="dxa"/>
            <w:tcBorders>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Peer review at network level</w:t>
            </w:r>
          </w:p>
        </w:tc>
      </w:tr>
      <w:tr w:rsidR="00390B7F" w:rsidRPr="009A37AA" w:rsidTr="00BA4924">
        <w:trPr>
          <w:cantSplit/>
          <w:trHeight w:val="74"/>
        </w:trPr>
        <w:tc>
          <w:tcPr>
            <w:tcW w:w="2275" w:type="dxa"/>
            <w:tcBorders>
              <w:top w:val="nil"/>
              <w:bottom w:val="nil"/>
            </w:tcBorders>
          </w:tcPr>
          <w:p w:rsidR="00390B7F" w:rsidRPr="00BA4924" w:rsidRDefault="00390B7F" w:rsidP="00390B7F">
            <w:pPr>
              <w:pStyle w:val="TableCell-Indent"/>
              <w:rPr>
                <w:rFonts w:ascii="Arial" w:hAnsi="Arial" w:cs="Arial"/>
                <w:sz w:val="18"/>
              </w:rPr>
            </w:pPr>
            <w:r w:rsidRPr="00BA4924">
              <w:rPr>
                <w:rFonts w:ascii="Arial" w:hAnsi="Arial" w:cs="Arial"/>
                <w:sz w:val="18"/>
              </w:rPr>
              <w:t>Summary of Vital Sign Reports</w:t>
            </w:r>
          </w:p>
        </w:tc>
        <w:tc>
          <w:tcPr>
            <w:tcW w:w="4191" w:type="dxa"/>
            <w:tcBorders>
              <w:top w:val="nil"/>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Same as annual “Vital Signs Reports” above, but highlights key points for non-technical audiences. Usually this is a bulleted list.</w:t>
            </w:r>
          </w:p>
          <w:p w:rsidR="00390B7F" w:rsidRPr="00BA4924" w:rsidRDefault="00390B7F" w:rsidP="00390B7F">
            <w:pPr>
              <w:pStyle w:val="TableCell-Left"/>
              <w:rPr>
                <w:rFonts w:ascii="Arial" w:hAnsi="Arial" w:cs="Arial"/>
                <w:sz w:val="18"/>
              </w:rPr>
            </w:pPr>
          </w:p>
        </w:tc>
        <w:tc>
          <w:tcPr>
            <w:tcW w:w="1848" w:type="dxa"/>
            <w:tcBorders>
              <w:top w:val="nil"/>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Superintendents, NPS interpreters, public, partners</w:t>
            </w:r>
          </w:p>
        </w:tc>
        <w:tc>
          <w:tcPr>
            <w:tcW w:w="1641" w:type="dxa"/>
            <w:tcBorders>
              <w:top w:val="nil"/>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Project Lead</w:t>
            </w:r>
          </w:p>
        </w:tc>
        <w:tc>
          <w:tcPr>
            <w:tcW w:w="2040" w:type="dxa"/>
            <w:tcBorders>
              <w:top w:val="nil"/>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Annually, compiled by April 30 each year</w:t>
            </w:r>
          </w:p>
        </w:tc>
        <w:tc>
          <w:tcPr>
            <w:tcW w:w="1773" w:type="dxa"/>
            <w:tcBorders>
              <w:top w:val="nil"/>
              <w:bottom w:val="nil"/>
            </w:tcBorders>
          </w:tcPr>
          <w:p w:rsidR="00390B7F" w:rsidRPr="00BA4924" w:rsidRDefault="00390B7F" w:rsidP="00390B7F">
            <w:pPr>
              <w:pStyle w:val="TableCell-Left"/>
              <w:rPr>
                <w:rFonts w:ascii="Arial" w:hAnsi="Arial" w:cs="Arial"/>
                <w:sz w:val="18"/>
              </w:rPr>
            </w:pPr>
            <w:r w:rsidRPr="00BA4924">
              <w:rPr>
                <w:rFonts w:ascii="Arial" w:hAnsi="Arial" w:cs="Arial"/>
                <w:sz w:val="18"/>
              </w:rPr>
              <w:t>Peer review at network level</w:t>
            </w:r>
          </w:p>
        </w:tc>
      </w:tr>
      <w:tr w:rsidR="00390B7F" w:rsidRPr="00935472" w:rsidTr="00BA4924">
        <w:trPr>
          <w:cantSplit/>
          <w:trHeight w:val="74"/>
        </w:trPr>
        <w:tc>
          <w:tcPr>
            <w:tcW w:w="2275" w:type="dxa"/>
            <w:tcBorders>
              <w:top w:val="nil"/>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PACN contribution to NPS-wide “State of the Parks” Report</w:t>
            </w:r>
          </w:p>
        </w:tc>
        <w:tc>
          <w:tcPr>
            <w:tcW w:w="4191"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Describes current conditions of park resources, reports interesting trends and highlights of monitoring activities, identifies resource issues of concern, explores future issues and directions</w:t>
            </w:r>
          </w:p>
        </w:tc>
        <w:tc>
          <w:tcPr>
            <w:tcW w:w="1848"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Congress, budget office, NPS leadership, Superintendents, general public</w:t>
            </w:r>
          </w:p>
        </w:tc>
        <w:tc>
          <w:tcPr>
            <w:tcW w:w="1641"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Compiled by the Washington Support Office (WASO) from data provided by networks</w:t>
            </w:r>
          </w:p>
        </w:tc>
        <w:tc>
          <w:tcPr>
            <w:tcW w:w="2040"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Annual</w:t>
            </w:r>
          </w:p>
        </w:tc>
        <w:tc>
          <w:tcPr>
            <w:tcW w:w="1773"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at national level</w:t>
            </w:r>
          </w:p>
        </w:tc>
      </w:tr>
      <w:tr w:rsidR="00390B7F" w:rsidRPr="00935472" w:rsidTr="00BA4924">
        <w:trPr>
          <w:cantSplit/>
          <w:trHeight w:val="74"/>
        </w:trPr>
        <w:tc>
          <w:tcPr>
            <w:tcW w:w="6466" w:type="dxa"/>
            <w:gridSpan w:val="2"/>
            <w:tcBorders>
              <w:top w:val="nil"/>
              <w:bottom w:val="nil"/>
            </w:tcBorders>
          </w:tcPr>
          <w:p w:rsidR="00390B7F" w:rsidRPr="00935472" w:rsidRDefault="00390B7F" w:rsidP="00390B7F">
            <w:pPr>
              <w:pStyle w:val="TableCell-Left"/>
              <w:rPr>
                <w:rFonts w:ascii="Arial" w:hAnsi="Arial" w:cs="Arial"/>
                <w:b/>
                <w:sz w:val="18"/>
              </w:rPr>
            </w:pPr>
            <w:r w:rsidRPr="00935472">
              <w:rPr>
                <w:rFonts w:ascii="Arial" w:hAnsi="Arial" w:cs="Arial"/>
                <w:b/>
                <w:sz w:val="18"/>
              </w:rPr>
              <w:lastRenderedPageBreak/>
              <w:t>3. Scientific Writing and Presentations</w:t>
            </w:r>
          </w:p>
        </w:tc>
        <w:tc>
          <w:tcPr>
            <w:tcW w:w="1848" w:type="dxa"/>
            <w:tcBorders>
              <w:top w:val="nil"/>
              <w:bottom w:val="nil"/>
            </w:tcBorders>
          </w:tcPr>
          <w:p w:rsidR="00390B7F" w:rsidRPr="00935472" w:rsidRDefault="00390B7F" w:rsidP="00390B7F">
            <w:pPr>
              <w:pStyle w:val="TableCell-Left"/>
              <w:rPr>
                <w:rFonts w:ascii="Arial" w:hAnsi="Arial" w:cs="Arial"/>
                <w:b/>
                <w:sz w:val="18"/>
              </w:rPr>
            </w:pPr>
          </w:p>
        </w:tc>
        <w:tc>
          <w:tcPr>
            <w:tcW w:w="1641" w:type="dxa"/>
            <w:tcBorders>
              <w:top w:val="nil"/>
              <w:bottom w:val="nil"/>
            </w:tcBorders>
          </w:tcPr>
          <w:p w:rsidR="00390B7F" w:rsidRPr="00935472" w:rsidRDefault="00390B7F" w:rsidP="00390B7F">
            <w:pPr>
              <w:pStyle w:val="TableCell-Left"/>
              <w:rPr>
                <w:rFonts w:ascii="Arial" w:hAnsi="Arial" w:cs="Arial"/>
                <w:b/>
                <w:sz w:val="18"/>
              </w:rPr>
            </w:pPr>
          </w:p>
        </w:tc>
        <w:tc>
          <w:tcPr>
            <w:tcW w:w="2040" w:type="dxa"/>
            <w:tcBorders>
              <w:top w:val="nil"/>
              <w:bottom w:val="nil"/>
            </w:tcBorders>
          </w:tcPr>
          <w:p w:rsidR="00390B7F" w:rsidRPr="00935472" w:rsidRDefault="00390B7F" w:rsidP="00390B7F">
            <w:pPr>
              <w:pStyle w:val="TableCell-Left"/>
              <w:rPr>
                <w:rFonts w:ascii="Arial" w:hAnsi="Arial" w:cs="Arial"/>
                <w:b/>
                <w:sz w:val="18"/>
              </w:rPr>
            </w:pPr>
          </w:p>
        </w:tc>
        <w:tc>
          <w:tcPr>
            <w:tcW w:w="1773" w:type="dxa"/>
            <w:tcBorders>
              <w:top w:val="nil"/>
              <w:bottom w:val="nil"/>
            </w:tcBorders>
          </w:tcPr>
          <w:p w:rsidR="00390B7F" w:rsidRPr="00935472" w:rsidRDefault="00CE0595" w:rsidP="00390B7F">
            <w:pPr>
              <w:pStyle w:val="TableCell-Left"/>
              <w:rPr>
                <w:rFonts w:ascii="Arial" w:hAnsi="Arial" w:cs="Arial"/>
                <w:b/>
                <w:sz w:val="18"/>
              </w:rPr>
            </w:pPr>
            <w:r>
              <w:rPr>
                <w:rFonts w:ascii="Arial" w:hAnsi="Arial" w:cs="Arial"/>
                <w:noProof/>
                <w:sz w:val="18"/>
              </w:rPr>
              <mc:AlternateContent>
                <mc:Choice Requires="wps">
                  <w:drawing>
                    <wp:anchor distT="0" distB="0" distL="114300" distR="114300" simplePos="0" relativeHeight="251684352" behindDoc="0" locked="0" layoutInCell="1" allowOverlap="1" wp14:anchorId="6ECF8CAB" wp14:editId="2B547475">
                      <wp:simplePos x="0" y="0"/>
                      <wp:positionH relativeFrom="column">
                        <wp:posOffset>30480</wp:posOffset>
                      </wp:positionH>
                      <wp:positionV relativeFrom="paragraph">
                        <wp:posOffset>-879475</wp:posOffset>
                      </wp:positionV>
                      <wp:extent cx="966470" cy="237490"/>
                      <wp:effectExtent l="1905" t="0" r="3175" b="3810"/>
                      <wp:wrapNone/>
                      <wp:docPr id="115"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BA4924" w:rsidRDefault="00E01466">
                                  <w:pPr>
                                    <w:rPr>
                                      <w:rFonts w:ascii="Arial" w:hAnsi="Arial" w:cs="Arial"/>
                                      <w:sz w:val="20"/>
                                      <w:szCs w:val="20"/>
                                    </w:rPr>
                                  </w:pPr>
                                  <w:r w:rsidRPr="00BA4924">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8" o:spid="_x0000_s1270" type="#_x0000_t202" style="position:absolute;margin-left:2.4pt;margin-top:-69.25pt;width:76.1pt;height:18.7pt;z-index:25168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MpAugIAAMU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" filled="f" stroked="f">
                      <v:textbox style="mso-fit-shape-to-text:t">
                        <w:txbxContent>
                          <w:p w:rsidR="00E01466" w:rsidRPr="00BA4924" w:rsidRDefault="00E01466">
                            <w:pPr>
                              <w:rPr>
                                <w:rFonts w:ascii="Arial" w:hAnsi="Arial" w:cs="Arial"/>
                                <w:sz w:val="20"/>
                                <w:szCs w:val="20"/>
                              </w:rPr>
                            </w:pPr>
                            <w:r w:rsidRPr="00BA4924">
                              <w:rPr>
                                <w:rFonts w:ascii="Arial" w:hAnsi="Arial" w:cs="Arial"/>
                                <w:sz w:val="20"/>
                                <w:szCs w:val="20"/>
                              </w:rPr>
                              <w:t>(Continued)</w:t>
                            </w:r>
                          </w:p>
                        </w:txbxContent>
                      </v:textbox>
                    </v:shape>
                  </w:pict>
                </mc:Fallback>
              </mc:AlternateContent>
            </w:r>
          </w:p>
        </w:tc>
      </w:tr>
      <w:tr w:rsidR="00390B7F" w:rsidRPr="00935472" w:rsidTr="00390B7F">
        <w:trPr>
          <w:cantSplit/>
          <w:trHeight w:val="74"/>
        </w:trPr>
        <w:tc>
          <w:tcPr>
            <w:tcW w:w="2275" w:type="dxa"/>
            <w:tcBorders>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PACN Vital Signs Monitoring Conference</w:t>
            </w:r>
          </w:p>
        </w:tc>
        <w:tc>
          <w:tcPr>
            <w:tcW w:w="419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Review and summarize information on this Vital Sign, help identify emerging issues and generate new ideas</w:t>
            </w:r>
          </w:p>
        </w:tc>
        <w:tc>
          <w:tcPr>
            <w:tcW w:w="1848"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Park resource staff, network staff, external scientists, partners</w:t>
            </w:r>
          </w:p>
        </w:tc>
        <w:tc>
          <w:tcPr>
            <w:tcW w:w="1641" w:type="dxa"/>
            <w:tcBorders>
              <w:bottom w:val="nil"/>
            </w:tcBorders>
          </w:tcPr>
          <w:p w:rsidR="00390B7F" w:rsidRPr="00935472" w:rsidRDefault="008D6A51" w:rsidP="008D6A51">
            <w:pPr>
              <w:pStyle w:val="TableCell-Left"/>
              <w:rPr>
                <w:rFonts w:ascii="Arial" w:hAnsi="Arial" w:cs="Arial"/>
                <w:sz w:val="18"/>
              </w:rPr>
            </w:pPr>
            <w:r>
              <w:rPr>
                <w:rFonts w:ascii="Arial" w:hAnsi="Arial" w:cs="Arial"/>
                <w:sz w:val="18"/>
              </w:rPr>
              <w:t>Project Lead, P</w:t>
            </w:r>
            <w:r w:rsidR="00390B7F" w:rsidRPr="00935472">
              <w:rPr>
                <w:rFonts w:ascii="Arial" w:hAnsi="Arial" w:cs="Arial"/>
                <w:sz w:val="18"/>
              </w:rPr>
              <w:t xml:space="preserve">ark </w:t>
            </w:r>
            <w:r>
              <w:rPr>
                <w:rFonts w:ascii="Arial" w:hAnsi="Arial" w:cs="Arial"/>
                <w:sz w:val="18"/>
              </w:rPr>
              <w:t>S</w:t>
            </w:r>
            <w:r w:rsidR="00390B7F" w:rsidRPr="00935472">
              <w:rPr>
                <w:rFonts w:ascii="Arial" w:hAnsi="Arial" w:cs="Arial"/>
                <w:sz w:val="18"/>
              </w:rPr>
              <w:t>cientists</w:t>
            </w:r>
          </w:p>
        </w:tc>
        <w:tc>
          <w:tcPr>
            <w:tcW w:w="2040"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Biennial</w:t>
            </w:r>
          </w:p>
        </w:tc>
        <w:tc>
          <w:tcPr>
            <w:tcW w:w="1773"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at national level</w:t>
            </w:r>
          </w:p>
        </w:tc>
      </w:tr>
      <w:tr w:rsidR="00390B7F" w:rsidRPr="00935472" w:rsidTr="00390B7F">
        <w:trPr>
          <w:cantSplit/>
          <w:trHeight w:val="74"/>
        </w:trPr>
        <w:tc>
          <w:tcPr>
            <w:tcW w:w="2275" w:type="dxa"/>
          </w:tcPr>
          <w:p w:rsidR="00390B7F" w:rsidRPr="00935472" w:rsidRDefault="00390B7F" w:rsidP="00390B7F">
            <w:pPr>
              <w:pStyle w:val="TableCell-Indent"/>
              <w:rPr>
                <w:rFonts w:ascii="Arial" w:hAnsi="Arial" w:cs="Arial"/>
                <w:sz w:val="18"/>
              </w:rPr>
            </w:pPr>
            <w:r w:rsidRPr="00935472">
              <w:rPr>
                <w:rFonts w:ascii="Arial" w:hAnsi="Arial" w:cs="Arial"/>
                <w:sz w:val="18"/>
              </w:rPr>
              <w:t>Scientific journal articles and book chapters</w:t>
            </w:r>
          </w:p>
        </w:tc>
        <w:tc>
          <w:tcPr>
            <w:tcW w:w="4191" w:type="dxa"/>
          </w:tcPr>
          <w:p w:rsidR="00390B7F" w:rsidRPr="00935472" w:rsidRDefault="00390B7F" w:rsidP="00390B7F">
            <w:pPr>
              <w:pStyle w:val="TableCell-Left"/>
              <w:rPr>
                <w:rFonts w:ascii="Arial" w:hAnsi="Arial" w:cs="Arial"/>
                <w:sz w:val="18"/>
              </w:rPr>
            </w:pPr>
            <w:r w:rsidRPr="00935472">
              <w:rPr>
                <w:rFonts w:ascii="Arial" w:hAnsi="Arial" w:cs="Arial"/>
                <w:sz w:val="18"/>
              </w:rPr>
              <w:t>Document and communicate advances in knowledge, provides a broader perspective on quality assurance and peer review</w:t>
            </w:r>
          </w:p>
        </w:tc>
        <w:tc>
          <w:tcPr>
            <w:tcW w:w="1848" w:type="dxa"/>
          </w:tcPr>
          <w:p w:rsidR="00390B7F" w:rsidRPr="00935472" w:rsidRDefault="00390B7F" w:rsidP="00390B7F">
            <w:pPr>
              <w:pStyle w:val="TableCell-Left"/>
              <w:rPr>
                <w:rFonts w:ascii="Arial" w:hAnsi="Arial" w:cs="Arial"/>
                <w:sz w:val="18"/>
              </w:rPr>
            </w:pPr>
            <w:r w:rsidRPr="00935472">
              <w:rPr>
                <w:rFonts w:ascii="Arial" w:hAnsi="Arial" w:cs="Arial"/>
                <w:sz w:val="18"/>
              </w:rPr>
              <w:t>External scientists, Park resource managers, and professional staff</w:t>
            </w:r>
          </w:p>
        </w:tc>
        <w:tc>
          <w:tcPr>
            <w:tcW w:w="1641" w:type="dxa"/>
          </w:tcPr>
          <w:p w:rsidR="00390B7F" w:rsidRPr="00935472" w:rsidRDefault="008D6A51" w:rsidP="00390B7F">
            <w:pPr>
              <w:pStyle w:val="TableCell-Left"/>
              <w:rPr>
                <w:rFonts w:ascii="Arial" w:hAnsi="Arial" w:cs="Arial"/>
                <w:sz w:val="18"/>
              </w:rPr>
            </w:pPr>
            <w:r>
              <w:rPr>
                <w:rFonts w:ascii="Arial" w:hAnsi="Arial" w:cs="Arial"/>
                <w:sz w:val="18"/>
              </w:rPr>
              <w:t>Project Lead, Park S</w:t>
            </w:r>
            <w:r w:rsidR="00390B7F" w:rsidRPr="00935472">
              <w:rPr>
                <w:rFonts w:ascii="Arial" w:hAnsi="Arial" w:cs="Arial"/>
                <w:sz w:val="18"/>
              </w:rPr>
              <w:t>cientists</w:t>
            </w:r>
          </w:p>
        </w:tc>
        <w:tc>
          <w:tcPr>
            <w:tcW w:w="2040" w:type="dxa"/>
          </w:tcPr>
          <w:p w:rsidR="00390B7F" w:rsidRPr="00935472" w:rsidRDefault="00390B7F" w:rsidP="00390B7F">
            <w:pPr>
              <w:pStyle w:val="TableCell-Left"/>
              <w:rPr>
                <w:rFonts w:ascii="Arial" w:hAnsi="Arial" w:cs="Arial"/>
                <w:sz w:val="18"/>
              </w:rPr>
            </w:pPr>
            <w:r w:rsidRPr="00935472">
              <w:rPr>
                <w:rFonts w:ascii="Arial" w:hAnsi="Arial" w:cs="Arial"/>
                <w:sz w:val="18"/>
              </w:rPr>
              <w:t>Variable</w:t>
            </w:r>
          </w:p>
        </w:tc>
        <w:tc>
          <w:tcPr>
            <w:tcW w:w="1773" w:type="dxa"/>
          </w:tcPr>
          <w:p w:rsidR="00390B7F" w:rsidRPr="00935472" w:rsidRDefault="00390B7F" w:rsidP="00390B7F">
            <w:pPr>
              <w:pStyle w:val="TableCell-Left"/>
              <w:rPr>
                <w:rFonts w:ascii="Arial" w:hAnsi="Arial" w:cs="Arial"/>
                <w:sz w:val="18"/>
              </w:rPr>
            </w:pPr>
            <w:r w:rsidRPr="00935472">
              <w:rPr>
                <w:rFonts w:ascii="Arial" w:hAnsi="Arial" w:cs="Arial"/>
                <w:sz w:val="18"/>
              </w:rPr>
              <w:t>Peer review according to journal or book standards</w:t>
            </w:r>
          </w:p>
        </w:tc>
      </w:tr>
      <w:tr w:rsidR="00390B7F" w:rsidRPr="00935472" w:rsidTr="00390B7F">
        <w:trPr>
          <w:cantSplit/>
          <w:trHeight w:val="74"/>
        </w:trPr>
        <w:tc>
          <w:tcPr>
            <w:tcW w:w="2275" w:type="dxa"/>
            <w:tcBorders>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Other symposia, conferences and workshops</w:t>
            </w:r>
          </w:p>
        </w:tc>
        <w:tc>
          <w:tcPr>
            <w:tcW w:w="419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Review and summarize information on this Vital Sign, help identify emerging issues and generate new ideas</w:t>
            </w:r>
          </w:p>
        </w:tc>
        <w:tc>
          <w:tcPr>
            <w:tcW w:w="1848"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External scientists, professional staff, Park resource managers, and other resource managers.</w:t>
            </w:r>
          </w:p>
        </w:tc>
        <w:tc>
          <w:tcPr>
            <w:tcW w:w="1641" w:type="dxa"/>
            <w:tcBorders>
              <w:bottom w:val="nil"/>
            </w:tcBorders>
          </w:tcPr>
          <w:p w:rsidR="00390B7F" w:rsidRPr="00935472" w:rsidRDefault="008D6A51" w:rsidP="00390B7F">
            <w:pPr>
              <w:pStyle w:val="TableCell-Left"/>
              <w:rPr>
                <w:rFonts w:ascii="Arial" w:hAnsi="Arial" w:cs="Arial"/>
                <w:sz w:val="18"/>
              </w:rPr>
            </w:pPr>
            <w:r>
              <w:rPr>
                <w:rFonts w:ascii="Arial" w:hAnsi="Arial" w:cs="Arial"/>
                <w:sz w:val="18"/>
              </w:rPr>
              <w:t>Project Lead, Park S</w:t>
            </w:r>
            <w:r w:rsidR="00390B7F" w:rsidRPr="00935472">
              <w:rPr>
                <w:rFonts w:ascii="Arial" w:hAnsi="Arial" w:cs="Arial"/>
                <w:sz w:val="18"/>
              </w:rPr>
              <w:t>cientists</w:t>
            </w:r>
          </w:p>
        </w:tc>
        <w:tc>
          <w:tcPr>
            <w:tcW w:w="2040"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Variable (e.g., Hawai‘i Conservation Conference)</w:t>
            </w:r>
          </w:p>
        </w:tc>
        <w:tc>
          <w:tcPr>
            <w:tcW w:w="1773"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at network level; for papers may also be peer reviewed</w:t>
            </w:r>
          </w:p>
        </w:tc>
      </w:tr>
      <w:tr w:rsidR="00390B7F" w:rsidRPr="00935472" w:rsidTr="00BA4924">
        <w:trPr>
          <w:cantSplit/>
          <w:trHeight w:val="74"/>
        </w:trPr>
        <w:tc>
          <w:tcPr>
            <w:tcW w:w="6466" w:type="dxa"/>
            <w:gridSpan w:val="2"/>
            <w:tcBorders>
              <w:top w:val="nil"/>
              <w:bottom w:val="nil"/>
            </w:tcBorders>
          </w:tcPr>
          <w:p w:rsidR="00390B7F" w:rsidRPr="00935472" w:rsidRDefault="00390B7F" w:rsidP="00390B7F">
            <w:pPr>
              <w:pStyle w:val="TableCell-Left"/>
              <w:rPr>
                <w:rFonts w:ascii="Arial" w:hAnsi="Arial" w:cs="Arial"/>
                <w:b/>
                <w:sz w:val="18"/>
              </w:rPr>
            </w:pPr>
            <w:r w:rsidRPr="00935472">
              <w:rPr>
                <w:rFonts w:ascii="Arial" w:hAnsi="Arial" w:cs="Arial"/>
                <w:b/>
                <w:sz w:val="18"/>
              </w:rPr>
              <w:t>4. Management Briefings</w:t>
            </w:r>
          </w:p>
        </w:tc>
        <w:tc>
          <w:tcPr>
            <w:tcW w:w="1848" w:type="dxa"/>
            <w:tcBorders>
              <w:top w:val="nil"/>
              <w:bottom w:val="nil"/>
            </w:tcBorders>
          </w:tcPr>
          <w:p w:rsidR="00390B7F" w:rsidRPr="00935472" w:rsidRDefault="00390B7F" w:rsidP="00390B7F">
            <w:pPr>
              <w:pStyle w:val="TableCell-Left"/>
              <w:rPr>
                <w:rFonts w:ascii="Arial" w:hAnsi="Arial" w:cs="Arial"/>
                <w:b/>
                <w:sz w:val="18"/>
              </w:rPr>
            </w:pPr>
          </w:p>
        </w:tc>
        <w:tc>
          <w:tcPr>
            <w:tcW w:w="1641" w:type="dxa"/>
            <w:tcBorders>
              <w:top w:val="nil"/>
              <w:bottom w:val="nil"/>
            </w:tcBorders>
          </w:tcPr>
          <w:p w:rsidR="00390B7F" w:rsidRPr="00935472" w:rsidRDefault="00390B7F" w:rsidP="00390B7F">
            <w:pPr>
              <w:pStyle w:val="TableCell-Left"/>
              <w:rPr>
                <w:rFonts w:ascii="Arial" w:hAnsi="Arial" w:cs="Arial"/>
                <w:b/>
                <w:sz w:val="18"/>
              </w:rPr>
            </w:pPr>
          </w:p>
        </w:tc>
        <w:tc>
          <w:tcPr>
            <w:tcW w:w="2040" w:type="dxa"/>
            <w:tcBorders>
              <w:top w:val="nil"/>
              <w:bottom w:val="nil"/>
            </w:tcBorders>
          </w:tcPr>
          <w:p w:rsidR="00390B7F" w:rsidRPr="00935472" w:rsidRDefault="00390B7F" w:rsidP="00390B7F">
            <w:pPr>
              <w:pStyle w:val="TableCell-Left"/>
              <w:rPr>
                <w:rFonts w:ascii="Arial" w:hAnsi="Arial" w:cs="Arial"/>
                <w:b/>
                <w:sz w:val="18"/>
              </w:rPr>
            </w:pPr>
          </w:p>
        </w:tc>
        <w:tc>
          <w:tcPr>
            <w:tcW w:w="1773" w:type="dxa"/>
            <w:tcBorders>
              <w:top w:val="nil"/>
              <w:bottom w:val="nil"/>
            </w:tcBorders>
          </w:tcPr>
          <w:p w:rsidR="00390B7F" w:rsidRPr="00935472" w:rsidRDefault="00390B7F" w:rsidP="00390B7F">
            <w:pPr>
              <w:pStyle w:val="TableCell-Left"/>
              <w:rPr>
                <w:rFonts w:ascii="Arial" w:hAnsi="Arial" w:cs="Arial"/>
                <w:b/>
                <w:sz w:val="18"/>
              </w:rPr>
            </w:pPr>
          </w:p>
        </w:tc>
      </w:tr>
      <w:tr w:rsidR="00390B7F" w:rsidRPr="00935472" w:rsidTr="00BA4924">
        <w:trPr>
          <w:cantSplit/>
          <w:trHeight w:val="74"/>
        </w:trPr>
        <w:tc>
          <w:tcPr>
            <w:tcW w:w="2275" w:type="dxa"/>
            <w:tcBorders>
              <w:top w:val="nil"/>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Executive briefings</w:t>
            </w:r>
          </w:p>
        </w:tc>
        <w:tc>
          <w:tcPr>
            <w:tcW w:w="4191"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Update Superintendents and other VIPs on park-specific findings and potential resource issues; suggest action items where appropriate</w:t>
            </w:r>
          </w:p>
        </w:tc>
        <w:tc>
          <w:tcPr>
            <w:tcW w:w="1848"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Individual Superintendents and other VIPs</w:t>
            </w:r>
          </w:p>
        </w:tc>
        <w:tc>
          <w:tcPr>
            <w:tcW w:w="1641"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Project Lead, Network Coordinator</w:t>
            </w:r>
          </w:p>
        </w:tc>
        <w:tc>
          <w:tcPr>
            <w:tcW w:w="2040"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As needed</w:t>
            </w:r>
          </w:p>
        </w:tc>
        <w:tc>
          <w:tcPr>
            <w:tcW w:w="1773" w:type="dxa"/>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by network and monitoring staff</w:t>
            </w:r>
          </w:p>
          <w:p w:rsidR="00390B7F" w:rsidRPr="00935472" w:rsidRDefault="00390B7F" w:rsidP="00390B7F">
            <w:pPr>
              <w:pStyle w:val="TableCell-Left"/>
              <w:rPr>
                <w:rFonts w:ascii="Arial" w:hAnsi="Arial" w:cs="Arial"/>
                <w:sz w:val="18"/>
              </w:rPr>
            </w:pPr>
          </w:p>
        </w:tc>
      </w:tr>
      <w:tr w:rsidR="00390B7F" w:rsidRPr="00935472" w:rsidTr="00BA4924">
        <w:trPr>
          <w:cantSplit/>
          <w:trHeight w:val="74"/>
        </w:trPr>
        <w:tc>
          <w:tcPr>
            <w:tcW w:w="2275" w:type="dxa"/>
            <w:tcBorders>
              <w:top w:val="nil"/>
              <w:bottom w:val="nil"/>
            </w:tcBorders>
          </w:tcPr>
          <w:p w:rsidR="00390B7F" w:rsidRPr="00935472" w:rsidRDefault="00390B7F" w:rsidP="00390B7F">
            <w:pPr>
              <w:pStyle w:val="TableCell-Left"/>
              <w:rPr>
                <w:rFonts w:ascii="Arial" w:hAnsi="Arial" w:cs="Arial"/>
                <w:b/>
                <w:sz w:val="18"/>
              </w:rPr>
            </w:pPr>
            <w:r w:rsidRPr="00935472">
              <w:rPr>
                <w:rFonts w:ascii="Arial" w:hAnsi="Arial" w:cs="Arial"/>
                <w:b/>
                <w:sz w:val="18"/>
              </w:rPr>
              <w:t>5. Website Posting</w:t>
            </w:r>
          </w:p>
        </w:tc>
        <w:tc>
          <w:tcPr>
            <w:tcW w:w="4191" w:type="dxa"/>
            <w:tcBorders>
              <w:top w:val="nil"/>
              <w:bottom w:val="nil"/>
            </w:tcBorders>
          </w:tcPr>
          <w:p w:rsidR="00390B7F" w:rsidRPr="00935472" w:rsidRDefault="00390B7F" w:rsidP="00390B7F">
            <w:pPr>
              <w:pStyle w:val="TableCell-Left"/>
              <w:rPr>
                <w:rFonts w:ascii="Arial" w:hAnsi="Arial" w:cs="Arial"/>
                <w:b/>
                <w:sz w:val="18"/>
              </w:rPr>
            </w:pPr>
          </w:p>
        </w:tc>
        <w:tc>
          <w:tcPr>
            <w:tcW w:w="1848" w:type="dxa"/>
            <w:tcBorders>
              <w:top w:val="nil"/>
              <w:bottom w:val="nil"/>
            </w:tcBorders>
          </w:tcPr>
          <w:p w:rsidR="00390B7F" w:rsidRPr="00935472" w:rsidRDefault="00390B7F" w:rsidP="00390B7F">
            <w:pPr>
              <w:pStyle w:val="TableCell-Left"/>
              <w:rPr>
                <w:rFonts w:ascii="Arial" w:hAnsi="Arial" w:cs="Arial"/>
                <w:b/>
                <w:sz w:val="18"/>
              </w:rPr>
            </w:pPr>
          </w:p>
        </w:tc>
        <w:tc>
          <w:tcPr>
            <w:tcW w:w="1641" w:type="dxa"/>
            <w:tcBorders>
              <w:top w:val="nil"/>
              <w:bottom w:val="nil"/>
            </w:tcBorders>
          </w:tcPr>
          <w:p w:rsidR="00390B7F" w:rsidRPr="00935472" w:rsidRDefault="00390B7F" w:rsidP="00390B7F">
            <w:pPr>
              <w:pStyle w:val="TableCell-Left"/>
              <w:rPr>
                <w:rFonts w:ascii="Arial" w:hAnsi="Arial" w:cs="Arial"/>
                <w:b/>
                <w:sz w:val="18"/>
              </w:rPr>
            </w:pPr>
          </w:p>
        </w:tc>
        <w:tc>
          <w:tcPr>
            <w:tcW w:w="2040" w:type="dxa"/>
            <w:tcBorders>
              <w:top w:val="nil"/>
              <w:bottom w:val="nil"/>
            </w:tcBorders>
          </w:tcPr>
          <w:p w:rsidR="00390B7F" w:rsidRPr="00935472" w:rsidRDefault="00390B7F" w:rsidP="00390B7F">
            <w:pPr>
              <w:pStyle w:val="TableCell-Left"/>
              <w:rPr>
                <w:rFonts w:ascii="Arial" w:hAnsi="Arial" w:cs="Arial"/>
                <w:b/>
                <w:sz w:val="18"/>
              </w:rPr>
            </w:pPr>
          </w:p>
        </w:tc>
        <w:tc>
          <w:tcPr>
            <w:tcW w:w="1773" w:type="dxa"/>
            <w:tcBorders>
              <w:top w:val="nil"/>
              <w:bottom w:val="nil"/>
            </w:tcBorders>
          </w:tcPr>
          <w:p w:rsidR="00390B7F" w:rsidRPr="00935472" w:rsidRDefault="00390B7F" w:rsidP="00390B7F">
            <w:pPr>
              <w:pStyle w:val="TableCell-Left"/>
              <w:rPr>
                <w:rFonts w:ascii="Arial" w:hAnsi="Arial" w:cs="Arial"/>
                <w:b/>
                <w:sz w:val="18"/>
              </w:rPr>
            </w:pPr>
          </w:p>
        </w:tc>
      </w:tr>
      <w:tr w:rsidR="00390B7F" w:rsidRPr="00935472" w:rsidTr="00390B7F">
        <w:trPr>
          <w:cantSplit/>
          <w:trHeight w:val="74"/>
        </w:trPr>
        <w:tc>
          <w:tcPr>
            <w:tcW w:w="2275" w:type="dxa"/>
            <w:tcBorders>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Web-based media</w:t>
            </w:r>
          </w:p>
        </w:tc>
        <w:tc>
          <w:tcPr>
            <w:tcW w:w="419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Centralized repository of all final reports and information to ensure products are easily accessible in commonly-used electronic formats (See SOP #20 “Product Posting and Distribution”)</w:t>
            </w:r>
          </w:p>
        </w:tc>
        <w:tc>
          <w:tcPr>
            <w:tcW w:w="1848"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Superintendents, Park resource staff, PACN staff, external scientists, partners, public</w:t>
            </w:r>
          </w:p>
        </w:tc>
        <w:tc>
          <w:tcPr>
            <w:tcW w:w="1641" w:type="dxa"/>
            <w:tcBorders>
              <w:bottom w:val="nil"/>
            </w:tcBorders>
          </w:tcPr>
          <w:p w:rsidR="00390B7F" w:rsidRPr="00935472" w:rsidRDefault="00390B7F" w:rsidP="008D6A51">
            <w:pPr>
              <w:pStyle w:val="TableCell-Left"/>
              <w:rPr>
                <w:rFonts w:ascii="Arial" w:hAnsi="Arial" w:cs="Arial"/>
                <w:sz w:val="18"/>
              </w:rPr>
            </w:pPr>
            <w:r w:rsidRPr="00935472">
              <w:rPr>
                <w:rFonts w:ascii="Arial" w:hAnsi="Arial" w:cs="Arial"/>
                <w:sz w:val="18"/>
              </w:rPr>
              <w:t>Typically Data Manager</w:t>
            </w:r>
          </w:p>
        </w:tc>
        <w:tc>
          <w:tcPr>
            <w:tcW w:w="2040"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As media is completed</w:t>
            </w:r>
          </w:p>
        </w:tc>
        <w:tc>
          <w:tcPr>
            <w:tcW w:w="1773"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at network level to NPS web standards as finalized, reviewed products</w:t>
            </w:r>
          </w:p>
        </w:tc>
      </w:tr>
      <w:tr w:rsidR="00390B7F" w:rsidRPr="00935472" w:rsidTr="00390B7F">
        <w:trPr>
          <w:cantSplit/>
          <w:trHeight w:val="74"/>
        </w:trPr>
        <w:tc>
          <w:tcPr>
            <w:tcW w:w="6466" w:type="dxa"/>
            <w:gridSpan w:val="2"/>
            <w:tcBorders>
              <w:top w:val="nil"/>
              <w:bottom w:val="nil"/>
            </w:tcBorders>
          </w:tcPr>
          <w:p w:rsidR="00390B7F" w:rsidRPr="00935472" w:rsidRDefault="00390B7F" w:rsidP="00390B7F">
            <w:pPr>
              <w:pStyle w:val="TableCell-Left"/>
              <w:rPr>
                <w:rFonts w:ascii="Arial" w:hAnsi="Arial" w:cs="Arial"/>
                <w:sz w:val="18"/>
              </w:rPr>
            </w:pPr>
            <w:r w:rsidRPr="00935472">
              <w:rPr>
                <w:rFonts w:ascii="Arial" w:hAnsi="Arial" w:cs="Arial"/>
                <w:b/>
                <w:sz w:val="18"/>
              </w:rPr>
              <w:t>6. Interpretation and Outreach</w:t>
            </w:r>
          </w:p>
        </w:tc>
        <w:tc>
          <w:tcPr>
            <w:tcW w:w="1848" w:type="dxa"/>
            <w:tcBorders>
              <w:top w:val="nil"/>
              <w:bottom w:val="nil"/>
            </w:tcBorders>
          </w:tcPr>
          <w:p w:rsidR="00390B7F" w:rsidRPr="00935472" w:rsidRDefault="00390B7F" w:rsidP="00390B7F">
            <w:pPr>
              <w:pStyle w:val="TableCell-Left"/>
              <w:rPr>
                <w:rFonts w:ascii="Arial" w:hAnsi="Arial" w:cs="Arial"/>
                <w:sz w:val="18"/>
              </w:rPr>
            </w:pPr>
          </w:p>
        </w:tc>
        <w:tc>
          <w:tcPr>
            <w:tcW w:w="1641" w:type="dxa"/>
            <w:tcBorders>
              <w:top w:val="nil"/>
              <w:bottom w:val="nil"/>
            </w:tcBorders>
          </w:tcPr>
          <w:p w:rsidR="00390B7F" w:rsidRPr="00935472" w:rsidRDefault="00390B7F" w:rsidP="00390B7F">
            <w:pPr>
              <w:pStyle w:val="TableCell-Left"/>
              <w:rPr>
                <w:rFonts w:ascii="Arial" w:hAnsi="Arial" w:cs="Arial"/>
                <w:sz w:val="18"/>
              </w:rPr>
            </w:pPr>
          </w:p>
        </w:tc>
        <w:tc>
          <w:tcPr>
            <w:tcW w:w="2040" w:type="dxa"/>
            <w:tcBorders>
              <w:top w:val="nil"/>
              <w:bottom w:val="nil"/>
            </w:tcBorders>
          </w:tcPr>
          <w:p w:rsidR="00390B7F" w:rsidRPr="00935472" w:rsidRDefault="00390B7F" w:rsidP="00390B7F">
            <w:pPr>
              <w:pStyle w:val="TableCell-Left"/>
              <w:rPr>
                <w:rFonts w:ascii="Arial" w:hAnsi="Arial" w:cs="Arial"/>
                <w:sz w:val="18"/>
              </w:rPr>
            </w:pPr>
          </w:p>
        </w:tc>
        <w:tc>
          <w:tcPr>
            <w:tcW w:w="1773" w:type="dxa"/>
            <w:tcBorders>
              <w:top w:val="nil"/>
              <w:bottom w:val="nil"/>
            </w:tcBorders>
          </w:tcPr>
          <w:p w:rsidR="00390B7F" w:rsidRPr="00935472" w:rsidRDefault="00390B7F" w:rsidP="00390B7F">
            <w:pPr>
              <w:pStyle w:val="TableCell-Left"/>
              <w:rPr>
                <w:rFonts w:ascii="Arial" w:hAnsi="Arial" w:cs="Arial"/>
                <w:sz w:val="18"/>
              </w:rPr>
            </w:pPr>
          </w:p>
        </w:tc>
      </w:tr>
      <w:tr w:rsidR="00390B7F" w:rsidRPr="00935472" w:rsidTr="00390B7F">
        <w:trPr>
          <w:cantSplit/>
          <w:trHeight w:val="74"/>
        </w:trPr>
        <w:tc>
          <w:tcPr>
            <w:tcW w:w="2275" w:type="dxa"/>
            <w:tcBorders>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Science Days</w:t>
            </w:r>
          </w:p>
        </w:tc>
        <w:tc>
          <w:tcPr>
            <w:tcW w:w="419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Communicate main monitoring findings as well as underlying data; discuss potential significance for management, further monitoring, potential additional research needs, and for outreach</w:t>
            </w:r>
          </w:p>
        </w:tc>
        <w:tc>
          <w:tcPr>
            <w:tcW w:w="1848"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Superintendents, park resource staff, PACN staff, protocol managers, partners, public</w:t>
            </w:r>
          </w:p>
        </w:tc>
        <w:tc>
          <w:tcPr>
            <w:tcW w:w="164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Project Lead, Technicians, and others as needed</w:t>
            </w:r>
          </w:p>
        </w:tc>
        <w:tc>
          <w:tcPr>
            <w:tcW w:w="2040"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Variable by park, annual when possible</w:t>
            </w:r>
          </w:p>
        </w:tc>
        <w:tc>
          <w:tcPr>
            <w:tcW w:w="1773"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Meeting / presentation itself is a form of review</w:t>
            </w:r>
          </w:p>
        </w:tc>
      </w:tr>
      <w:tr w:rsidR="00390B7F" w:rsidRPr="00935472" w:rsidTr="00390B7F">
        <w:trPr>
          <w:cantSplit/>
          <w:trHeight w:val="74"/>
        </w:trPr>
        <w:tc>
          <w:tcPr>
            <w:tcW w:w="2275" w:type="dxa"/>
            <w:tcBorders>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lastRenderedPageBreak/>
              <w:t>Interpretive Conversations</w:t>
            </w:r>
          </w:p>
        </w:tc>
        <w:tc>
          <w:tcPr>
            <w:tcW w:w="419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Interactive conversations with park interpretive staff to discuss main monitoring findings as well as underlying data; discuss potential significance for management, further monitoring, potential additional research needs, and for outreach</w:t>
            </w:r>
          </w:p>
        </w:tc>
        <w:tc>
          <w:tcPr>
            <w:tcW w:w="1848"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Park interpretive staff, environmental educators, PACN staff</w:t>
            </w:r>
          </w:p>
        </w:tc>
        <w:tc>
          <w:tcPr>
            <w:tcW w:w="164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Project Lead, Technicians, and others as needed</w:t>
            </w:r>
          </w:p>
        </w:tc>
        <w:tc>
          <w:tcPr>
            <w:tcW w:w="2040"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Variable by park, annual when possible</w:t>
            </w:r>
          </w:p>
        </w:tc>
        <w:tc>
          <w:tcPr>
            <w:tcW w:w="1773" w:type="dxa"/>
            <w:tcBorders>
              <w:bottom w:val="nil"/>
            </w:tcBorders>
          </w:tcPr>
          <w:p w:rsidR="00390B7F" w:rsidRPr="00935472" w:rsidRDefault="00CE0595" w:rsidP="00390B7F">
            <w:pPr>
              <w:pStyle w:val="TableCell-Left"/>
              <w:rPr>
                <w:rFonts w:ascii="Arial" w:hAnsi="Arial" w:cs="Arial"/>
                <w:sz w:val="18"/>
              </w:rPr>
            </w:pPr>
            <w:r>
              <w:rPr>
                <w:rFonts w:ascii="Arial" w:hAnsi="Arial" w:cs="Arial"/>
                <w:noProof/>
                <w:sz w:val="18"/>
              </w:rPr>
              <mc:AlternateContent>
                <mc:Choice Requires="wps">
                  <w:drawing>
                    <wp:anchor distT="0" distB="0" distL="114300" distR="114300" simplePos="0" relativeHeight="251685376" behindDoc="0" locked="0" layoutInCell="1" allowOverlap="1" wp14:anchorId="62047B67" wp14:editId="60FF0285">
                      <wp:simplePos x="0" y="0"/>
                      <wp:positionH relativeFrom="column">
                        <wp:posOffset>30480</wp:posOffset>
                      </wp:positionH>
                      <wp:positionV relativeFrom="paragraph">
                        <wp:posOffset>-885825</wp:posOffset>
                      </wp:positionV>
                      <wp:extent cx="966470" cy="237490"/>
                      <wp:effectExtent l="1905" t="0" r="3175" b="635"/>
                      <wp:wrapNone/>
                      <wp:docPr id="113"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6470"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466" w:rsidRPr="00BA4924" w:rsidRDefault="00E01466" w:rsidP="00BA4924">
                                  <w:pPr>
                                    <w:rPr>
                                      <w:rFonts w:ascii="Arial" w:hAnsi="Arial" w:cs="Arial"/>
                                      <w:sz w:val="20"/>
                                      <w:szCs w:val="20"/>
                                    </w:rPr>
                                  </w:pPr>
                                  <w:r w:rsidRPr="00BA4924">
                                    <w:rPr>
                                      <w:rFonts w:ascii="Arial" w:hAnsi="Arial" w:cs="Arial"/>
                                      <w:sz w:val="20"/>
                                      <w:szCs w:val="20"/>
                                    </w:rPr>
                                    <w:t>(Continued)</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449" o:spid="_x0000_s1271" type="#_x0000_t202" style="position:absolute;margin-left:2.4pt;margin-top:-69.75pt;width:76.1pt;height:18.7pt;z-index:2516853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" filled="f" stroked="f">
                      <v:textbox style="mso-fit-shape-to-text:t">
                        <w:txbxContent>
                          <w:p w:rsidR="00E01466" w:rsidRPr="00BA4924" w:rsidRDefault="00E01466" w:rsidP="00BA4924">
                            <w:pPr>
                              <w:rPr>
                                <w:rFonts w:ascii="Arial" w:hAnsi="Arial" w:cs="Arial"/>
                                <w:sz w:val="20"/>
                                <w:szCs w:val="20"/>
                              </w:rPr>
                            </w:pPr>
                            <w:r w:rsidRPr="00BA4924">
                              <w:rPr>
                                <w:rFonts w:ascii="Arial" w:hAnsi="Arial" w:cs="Arial"/>
                                <w:sz w:val="20"/>
                                <w:szCs w:val="20"/>
                              </w:rPr>
                              <w:t>(Continued)</w:t>
                            </w:r>
                          </w:p>
                        </w:txbxContent>
                      </v:textbox>
                    </v:shape>
                  </w:pict>
                </mc:Fallback>
              </mc:AlternateContent>
            </w:r>
            <w:r w:rsidR="00390B7F" w:rsidRPr="00935472">
              <w:rPr>
                <w:rFonts w:ascii="Arial" w:hAnsi="Arial" w:cs="Arial"/>
                <w:sz w:val="18"/>
              </w:rPr>
              <w:t>Meeting / presentation itself is a form of review</w:t>
            </w:r>
          </w:p>
        </w:tc>
      </w:tr>
      <w:tr w:rsidR="00390B7F" w:rsidRPr="00935472" w:rsidTr="00390B7F">
        <w:trPr>
          <w:cantSplit/>
          <w:trHeight w:val="74"/>
        </w:trPr>
        <w:tc>
          <w:tcPr>
            <w:tcW w:w="2275" w:type="dxa"/>
            <w:tcBorders>
              <w:bottom w:val="nil"/>
            </w:tcBorders>
          </w:tcPr>
          <w:p w:rsidR="00390B7F" w:rsidRPr="00935472" w:rsidRDefault="00390B7F" w:rsidP="00390B7F">
            <w:pPr>
              <w:pStyle w:val="TableCell-Indent"/>
              <w:rPr>
                <w:rFonts w:ascii="Arial" w:hAnsi="Arial" w:cs="Arial"/>
                <w:sz w:val="18"/>
              </w:rPr>
            </w:pPr>
            <w:r w:rsidRPr="00935472">
              <w:rPr>
                <w:rFonts w:ascii="Arial" w:hAnsi="Arial" w:cs="Arial"/>
                <w:sz w:val="18"/>
              </w:rPr>
              <w:t>Park Interpretive / outreach sessions</w:t>
            </w:r>
          </w:p>
        </w:tc>
        <w:tc>
          <w:tcPr>
            <w:tcW w:w="419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Review and summarize information on PACN Vital Signs; engage and involve greater participation in monitoring efforts</w:t>
            </w:r>
          </w:p>
        </w:tc>
        <w:tc>
          <w:tcPr>
            <w:tcW w:w="1848"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Park staff, public, partners</w:t>
            </w:r>
          </w:p>
        </w:tc>
        <w:tc>
          <w:tcPr>
            <w:tcW w:w="1641"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Project Lead, Technicians, and others as needed</w:t>
            </w:r>
          </w:p>
        </w:tc>
        <w:tc>
          <w:tcPr>
            <w:tcW w:w="2040"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Variable</w:t>
            </w:r>
          </w:p>
        </w:tc>
        <w:tc>
          <w:tcPr>
            <w:tcW w:w="1773" w:type="dxa"/>
            <w:tcBorders>
              <w:bottom w:val="nil"/>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by network, PICRP staff</w:t>
            </w:r>
          </w:p>
        </w:tc>
      </w:tr>
      <w:tr w:rsidR="00390B7F" w:rsidRPr="00935472" w:rsidTr="00390B7F">
        <w:trPr>
          <w:cantSplit/>
          <w:trHeight w:val="74"/>
        </w:trPr>
        <w:tc>
          <w:tcPr>
            <w:tcW w:w="2275" w:type="dxa"/>
            <w:tcBorders>
              <w:top w:val="nil"/>
              <w:bottom w:val="single" w:sz="4" w:space="0" w:color="auto"/>
            </w:tcBorders>
          </w:tcPr>
          <w:p w:rsidR="00390B7F" w:rsidRPr="00935472" w:rsidRDefault="00390B7F" w:rsidP="00390B7F">
            <w:pPr>
              <w:pStyle w:val="TableCell-Indent"/>
              <w:rPr>
                <w:rFonts w:ascii="Arial" w:hAnsi="Arial" w:cs="Arial"/>
                <w:sz w:val="18"/>
              </w:rPr>
            </w:pPr>
            <w:r w:rsidRPr="00935472">
              <w:rPr>
                <w:rFonts w:ascii="Arial" w:hAnsi="Arial" w:cs="Arial"/>
                <w:sz w:val="18"/>
              </w:rPr>
              <w:t>Park staff meetings (results synthesis)</w:t>
            </w:r>
          </w:p>
        </w:tc>
        <w:tc>
          <w:tcPr>
            <w:tcW w:w="4191" w:type="dxa"/>
            <w:tcBorders>
              <w:top w:val="nil"/>
              <w:bottom w:val="single" w:sz="4" w:space="0" w:color="auto"/>
            </w:tcBorders>
          </w:tcPr>
          <w:p w:rsidR="00390B7F" w:rsidRPr="00935472" w:rsidRDefault="00390B7F" w:rsidP="00390B7F">
            <w:pPr>
              <w:pStyle w:val="TableCell-Left"/>
              <w:rPr>
                <w:rFonts w:ascii="Arial" w:hAnsi="Arial" w:cs="Arial"/>
                <w:sz w:val="18"/>
              </w:rPr>
            </w:pPr>
            <w:r w:rsidRPr="00935472">
              <w:rPr>
                <w:rFonts w:ascii="Arial" w:hAnsi="Arial" w:cs="Arial"/>
                <w:sz w:val="18"/>
              </w:rPr>
              <w:t>Communicate results to non-technical audiences, discuss potential significance for management, receive feedback on resource and monitoring issues in park operations</w:t>
            </w:r>
          </w:p>
        </w:tc>
        <w:tc>
          <w:tcPr>
            <w:tcW w:w="1848" w:type="dxa"/>
            <w:tcBorders>
              <w:top w:val="nil"/>
              <w:bottom w:val="single" w:sz="4" w:space="0" w:color="auto"/>
            </w:tcBorders>
          </w:tcPr>
          <w:p w:rsidR="00390B7F" w:rsidRPr="00935472" w:rsidRDefault="00390B7F" w:rsidP="00390B7F">
            <w:pPr>
              <w:pStyle w:val="TableCell-Left"/>
              <w:rPr>
                <w:rFonts w:ascii="Arial" w:hAnsi="Arial" w:cs="Arial"/>
                <w:sz w:val="18"/>
              </w:rPr>
            </w:pPr>
            <w:r w:rsidRPr="00935472">
              <w:rPr>
                <w:rFonts w:ascii="Arial" w:hAnsi="Arial" w:cs="Arial"/>
                <w:sz w:val="18"/>
              </w:rPr>
              <w:t>All park staff, volunteers, and partners, especially those not typically encountered in I&amp;M program, RM, science operations</w:t>
            </w:r>
          </w:p>
          <w:p w:rsidR="00390B7F" w:rsidRPr="00935472" w:rsidRDefault="00390B7F" w:rsidP="00390B7F">
            <w:pPr>
              <w:pStyle w:val="TableCell-Left"/>
              <w:rPr>
                <w:rFonts w:ascii="Arial" w:hAnsi="Arial" w:cs="Arial"/>
                <w:sz w:val="18"/>
              </w:rPr>
            </w:pPr>
          </w:p>
        </w:tc>
        <w:tc>
          <w:tcPr>
            <w:tcW w:w="1641" w:type="dxa"/>
            <w:tcBorders>
              <w:top w:val="nil"/>
              <w:bottom w:val="single" w:sz="4" w:space="0" w:color="auto"/>
            </w:tcBorders>
          </w:tcPr>
          <w:p w:rsidR="00390B7F" w:rsidRPr="00935472" w:rsidRDefault="00390B7F" w:rsidP="00390B7F">
            <w:pPr>
              <w:pStyle w:val="TableCell-Left"/>
              <w:rPr>
                <w:rFonts w:ascii="Arial" w:hAnsi="Arial" w:cs="Arial"/>
                <w:sz w:val="18"/>
              </w:rPr>
            </w:pPr>
            <w:r w:rsidRPr="00935472">
              <w:rPr>
                <w:rFonts w:ascii="Arial" w:hAnsi="Arial" w:cs="Arial"/>
                <w:sz w:val="18"/>
              </w:rPr>
              <w:t>Project Lead, Technicians, and others as needed</w:t>
            </w:r>
          </w:p>
        </w:tc>
        <w:tc>
          <w:tcPr>
            <w:tcW w:w="2040" w:type="dxa"/>
            <w:tcBorders>
              <w:top w:val="nil"/>
              <w:bottom w:val="single" w:sz="4" w:space="0" w:color="auto"/>
            </w:tcBorders>
          </w:tcPr>
          <w:p w:rsidR="00390B7F" w:rsidRPr="00935472" w:rsidRDefault="00390B7F" w:rsidP="00390B7F">
            <w:pPr>
              <w:pStyle w:val="TableCell-Left"/>
              <w:rPr>
                <w:rFonts w:ascii="Arial" w:hAnsi="Arial" w:cs="Arial"/>
                <w:sz w:val="18"/>
              </w:rPr>
            </w:pPr>
            <w:r w:rsidRPr="00935472">
              <w:rPr>
                <w:rFonts w:ascii="Arial" w:hAnsi="Arial" w:cs="Arial"/>
                <w:sz w:val="18"/>
              </w:rPr>
              <w:t>Annually for each network park</w:t>
            </w:r>
          </w:p>
        </w:tc>
        <w:tc>
          <w:tcPr>
            <w:tcW w:w="1773" w:type="dxa"/>
            <w:tcBorders>
              <w:top w:val="nil"/>
              <w:bottom w:val="single" w:sz="4" w:space="0" w:color="auto"/>
            </w:tcBorders>
          </w:tcPr>
          <w:p w:rsidR="00390B7F" w:rsidRPr="00935472" w:rsidRDefault="00390B7F" w:rsidP="00390B7F">
            <w:pPr>
              <w:pStyle w:val="TableCell-Left"/>
              <w:rPr>
                <w:rFonts w:ascii="Arial" w:hAnsi="Arial" w:cs="Arial"/>
                <w:sz w:val="18"/>
              </w:rPr>
            </w:pPr>
            <w:r w:rsidRPr="00935472">
              <w:rPr>
                <w:rFonts w:ascii="Arial" w:hAnsi="Arial" w:cs="Arial"/>
                <w:sz w:val="18"/>
              </w:rPr>
              <w:t>Peer review by network</w:t>
            </w:r>
          </w:p>
        </w:tc>
      </w:tr>
    </w:tbl>
    <w:p w:rsidR="00390B7F" w:rsidRDefault="00390B7F" w:rsidP="00390B7F">
      <w:pPr>
        <w:sectPr w:rsidR="00390B7F" w:rsidSect="00553229">
          <w:headerReference w:type="default" r:id="rId408"/>
          <w:footerReference w:type="default" r:id="rId409"/>
          <w:pgSz w:w="15840" w:h="12240" w:orient="landscape" w:code="1"/>
          <w:pgMar w:top="1440" w:right="1440" w:bottom="1440" w:left="1440" w:header="720" w:footer="720" w:gutter="0"/>
          <w:cols w:space="720"/>
          <w:docGrid w:linePitch="360"/>
        </w:sectPr>
      </w:pPr>
    </w:p>
    <w:p w:rsidR="00390B7F" w:rsidRDefault="00390B7F" w:rsidP="004D394E">
      <w:pPr>
        <w:pStyle w:val="SOP2nd"/>
      </w:pPr>
      <w:r>
        <w:lastRenderedPageBreak/>
        <w:t>Monitoring Reports</w:t>
      </w:r>
    </w:p>
    <w:p w:rsidR="00390B7F" w:rsidRPr="00247701" w:rsidRDefault="00390B7F" w:rsidP="00390B7F">
      <w:r>
        <w:t>The annual and 5-year monitoring reports are key elements in the reporting process. The</w:t>
      </w:r>
      <w:r w:rsidRPr="007C5D4C">
        <w:t xml:space="preserve"> </w:t>
      </w:r>
      <w:r>
        <w:t>list below provides information on producing these reports including minimal content requirements:</w:t>
      </w:r>
    </w:p>
    <w:p w:rsidR="00390B7F" w:rsidRPr="00377AF6" w:rsidRDefault="00390B7F" w:rsidP="00DC3873">
      <w:pPr>
        <w:numPr>
          <w:ilvl w:val="0"/>
          <w:numId w:val="84"/>
        </w:numPr>
        <w:spacing w:after="60"/>
      </w:pPr>
      <w:r w:rsidRPr="00377AF6">
        <w:t>Reports should be written following the NPS Natural Resources Publications template</w:t>
      </w:r>
      <w:ins w:id="2776" w:author="Meagan J. Selvig" w:date="2014-10-14T14:29:00Z">
        <w:r w:rsidR="001B40BC">
          <w:t xml:space="preserve"> </w:t>
        </w:r>
        <w:commentRangeStart w:id="2777"/>
        <w:r w:rsidR="001B40BC">
          <w:t>v3.6</w:t>
        </w:r>
        <w:commentRangeEnd w:id="2777"/>
        <w:r w:rsidR="001B40BC">
          <w:rPr>
            <w:rStyle w:val="CommentReference"/>
          </w:rPr>
          <w:commentReference w:id="2777"/>
        </w:r>
      </w:ins>
      <w:r w:rsidRPr="00377AF6">
        <w:t>, as described in SOP #19 “Product Delivery Specifications and Schedule.”</w:t>
      </w:r>
    </w:p>
    <w:p w:rsidR="00390B7F" w:rsidRPr="00377AF6" w:rsidRDefault="00390B7F" w:rsidP="00DC3873">
      <w:pPr>
        <w:pStyle w:val="BodyTextIndent5"/>
        <w:numPr>
          <w:ilvl w:val="0"/>
          <w:numId w:val="84"/>
        </w:numPr>
        <w:spacing w:after="60"/>
        <w:rPr>
          <w:rFonts w:ascii="Times New Roman" w:hAnsi="Times New Roman"/>
          <w:color w:val="000000"/>
        </w:rPr>
      </w:pPr>
      <w:r w:rsidRPr="00377AF6">
        <w:rPr>
          <w:rFonts w:ascii="Times New Roman" w:hAnsi="Times New Roman"/>
        </w:rPr>
        <w:t xml:space="preserve">The annual and 5-year I&amp;M reports should be completed by April 30 in the year following the field season. See SOP #19 for the complete schedule of deliverables. </w:t>
      </w:r>
    </w:p>
    <w:p w:rsidR="00390B7F" w:rsidRPr="00377AF6" w:rsidRDefault="00390B7F" w:rsidP="00DC3873">
      <w:pPr>
        <w:numPr>
          <w:ilvl w:val="0"/>
          <w:numId w:val="84"/>
        </w:numPr>
        <w:spacing w:after="60"/>
      </w:pPr>
      <w:r w:rsidRPr="00377AF6">
        <w:t>Report the following monitoring parameters for the current year, at a minimum:</w:t>
      </w:r>
    </w:p>
    <w:p w:rsidR="00390B7F" w:rsidRPr="00377AF6" w:rsidRDefault="00390B7F" w:rsidP="00DC3873">
      <w:pPr>
        <w:pStyle w:val="BodyTextIndent5"/>
        <w:numPr>
          <w:ilvl w:val="0"/>
          <w:numId w:val="96"/>
        </w:numPr>
        <w:spacing w:after="60"/>
        <w:ind w:left="1080"/>
        <w:rPr>
          <w:rFonts w:ascii="Times New Roman" w:hAnsi="Times New Roman"/>
          <w:color w:val="000000"/>
        </w:rPr>
      </w:pPr>
      <w:r w:rsidRPr="00377AF6">
        <w:rPr>
          <w:rFonts w:ascii="Times New Roman" w:hAnsi="Times New Roman"/>
          <w:color w:val="000000"/>
        </w:rPr>
        <w:t>List of field crew members who performed the monitoring</w:t>
      </w:r>
    </w:p>
    <w:p w:rsidR="00390B7F" w:rsidRPr="00377AF6" w:rsidRDefault="00390B7F" w:rsidP="00DC3873">
      <w:pPr>
        <w:pStyle w:val="BodyTextIndent5"/>
        <w:numPr>
          <w:ilvl w:val="0"/>
          <w:numId w:val="96"/>
        </w:numPr>
        <w:spacing w:after="60"/>
        <w:ind w:left="1080"/>
        <w:rPr>
          <w:rFonts w:ascii="Times New Roman" w:hAnsi="Times New Roman"/>
          <w:color w:val="000000"/>
        </w:rPr>
      </w:pPr>
      <w:r w:rsidRPr="00377AF6">
        <w:rPr>
          <w:rFonts w:ascii="Times New Roman" w:hAnsi="Times New Roman"/>
          <w:color w:val="000000"/>
        </w:rPr>
        <w:t>Detail of the survey effort (number of fixed and random stations sampled in each plant community and park)</w:t>
      </w:r>
    </w:p>
    <w:p w:rsidR="00390B7F" w:rsidRPr="00377AF6" w:rsidRDefault="00390B7F" w:rsidP="00DC3873">
      <w:pPr>
        <w:pStyle w:val="BodyTextIndent5"/>
        <w:numPr>
          <w:ilvl w:val="0"/>
          <w:numId w:val="96"/>
        </w:numPr>
        <w:spacing w:after="60"/>
        <w:ind w:left="1080"/>
        <w:rPr>
          <w:rFonts w:ascii="Times New Roman" w:hAnsi="Times New Roman"/>
          <w:color w:val="000000"/>
        </w:rPr>
      </w:pPr>
      <w:r w:rsidRPr="00377AF6">
        <w:rPr>
          <w:rFonts w:ascii="Times New Roman" w:hAnsi="Times New Roman"/>
        </w:rPr>
        <w:t>List of species detected in each plant community and park</w:t>
      </w:r>
    </w:p>
    <w:p w:rsidR="00390B7F" w:rsidRPr="00377AF6" w:rsidRDefault="00390B7F" w:rsidP="00DC3873">
      <w:pPr>
        <w:pStyle w:val="BodyTextIndent5"/>
        <w:numPr>
          <w:ilvl w:val="0"/>
          <w:numId w:val="96"/>
        </w:numPr>
        <w:spacing w:after="60"/>
        <w:ind w:left="1080"/>
        <w:rPr>
          <w:rFonts w:ascii="Times New Roman" w:hAnsi="Times New Roman"/>
          <w:color w:val="000000"/>
        </w:rPr>
      </w:pPr>
      <w:r w:rsidRPr="00377AF6">
        <w:rPr>
          <w:rFonts w:ascii="Times New Roman" w:hAnsi="Times New Roman"/>
          <w:color w:val="000000"/>
        </w:rPr>
        <w:t xml:space="preserve">Summary statistics (i.e., richness, percent cover, density, etc.) listed in SOP # 21 “Data Analysis.” If applicable, aggregate summary statistics for plant communities with more than one sampling frame (i.e., present statistics for each sampling frame and for the plant community as a whole). </w:t>
      </w:r>
    </w:p>
    <w:p w:rsidR="00390B7F" w:rsidRPr="00377AF6" w:rsidRDefault="00390B7F" w:rsidP="00DC3873">
      <w:pPr>
        <w:pStyle w:val="BodyTextIndent5"/>
        <w:numPr>
          <w:ilvl w:val="0"/>
          <w:numId w:val="96"/>
        </w:numPr>
        <w:spacing w:after="60"/>
        <w:ind w:left="1080"/>
        <w:rPr>
          <w:rFonts w:ascii="Times New Roman" w:hAnsi="Times New Roman"/>
          <w:color w:val="000000"/>
        </w:rPr>
      </w:pPr>
      <w:r w:rsidRPr="00377AF6">
        <w:rPr>
          <w:rFonts w:ascii="Times New Roman" w:hAnsi="Times New Roman"/>
          <w:color w:val="000000"/>
        </w:rPr>
        <w:t xml:space="preserve">Trend assessments for variables with asterisks next to them (see table 1, SOP #21). Trend analysis should be conducted for these parameters after two years of data is available. The </w:t>
      </w:r>
      <w:r w:rsidR="008D6A51">
        <w:rPr>
          <w:rFonts w:ascii="Times New Roman" w:hAnsi="Times New Roman"/>
          <w:color w:val="000000"/>
        </w:rPr>
        <w:t>project lead</w:t>
      </w:r>
      <w:r w:rsidRPr="00377AF6">
        <w:rPr>
          <w:rFonts w:ascii="Times New Roman" w:hAnsi="Times New Roman"/>
          <w:color w:val="000000"/>
        </w:rPr>
        <w:t xml:space="preserve"> should conduct or supervise this analysis, in consultation with a contract statistician if necessary.</w:t>
      </w:r>
    </w:p>
    <w:p w:rsidR="00390B7F" w:rsidRPr="00377AF6" w:rsidRDefault="00390B7F" w:rsidP="00DC3873">
      <w:pPr>
        <w:pStyle w:val="BodyTextIndent5"/>
        <w:numPr>
          <w:ilvl w:val="0"/>
          <w:numId w:val="96"/>
        </w:numPr>
        <w:spacing w:after="60"/>
        <w:ind w:left="1080"/>
        <w:rPr>
          <w:rFonts w:ascii="Times New Roman" w:hAnsi="Times New Roman"/>
          <w:color w:val="000000"/>
        </w:rPr>
      </w:pPr>
      <w:r w:rsidRPr="00377AF6">
        <w:rPr>
          <w:rFonts w:ascii="Times New Roman" w:hAnsi="Times New Roman"/>
          <w:color w:val="000000"/>
        </w:rPr>
        <w:t>The current-year parameter values should be added to a table that lists similar measures for all monitored years.</w:t>
      </w:r>
    </w:p>
    <w:p w:rsidR="00390B7F" w:rsidRPr="00377AF6" w:rsidRDefault="00390B7F" w:rsidP="00DC3873">
      <w:pPr>
        <w:pStyle w:val="BodyTextIndent5"/>
        <w:numPr>
          <w:ilvl w:val="0"/>
          <w:numId w:val="84"/>
        </w:numPr>
        <w:spacing w:after="60"/>
        <w:rPr>
          <w:rFonts w:ascii="Times New Roman" w:hAnsi="Times New Roman"/>
          <w:color w:val="000000"/>
        </w:rPr>
      </w:pPr>
      <w:r w:rsidRPr="00377AF6">
        <w:rPr>
          <w:rFonts w:ascii="Times New Roman" w:hAnsi="Times New Roman"/>
          <w:color w:val="000000"/>
        </w:rPr>
        <w:t xml:space="preserve">Reports should include or be accompanied by maps of all sampling plot locations, including a table of UTM coordinates for all surveyed plots. Ideally many of the above plant community parameters should be presented in thematic maps to provide an indication of how these parameters vary spatially. </w:t>
      </w:r>
    </w:p>
    <w:p w:rsidR="00390B7F" w:rsidRPr="00377AF6" w:rsidRDefault="00390B7F" w:rsidP="00DC3873">
      <w:pPr>
        <w:pStyle w:val="BodyTextIndent5"/>
        <w:numPr>
          <w:ilvl w:val="0"/>
          <w:numId w:val="84"/>
        </w:numPr>
        <w:spacing w:after="60"/>
        <w:rPr>
          <w:rFonts w:ascii="Times New Roman" w:hAnsi="Times New Roman"/>
          <w:color w:val="000000"/>
        </w:rPr>
      </w:pPr>
      <w:r w:rsidRPr="00377AF6">
        <w:rPr>
          <w:rFonts w:ascii="Times New Roman" w:hAnsi="Times New Roman"/>
        </w:rPr>
        <w:t xml:space="preserve">The 5-year report should provide the same information as the annual report, as well as:  </w:t>
      </w:r>
    </w:p>
    <w:p w:rsidR="00390B7F" w:rsidRPr="00377AF6" w:rsidRDefault="00390B7F" w:rsidP="00DC3873">
      <w:pPr>
        <w:pStyle w:val="BodyTextIndent5"/>
        <w:numPr>
          <w:ilvl w:val="1"/>
          <w:numId w:val="95"/>
        </w:numPr>
        <w:spacing w:after="0"/>
        <w:ind w:left="1080"/>
        <w:rPr>
          <w:rFonts w:ascii="Times New Roman" w:hAnsi="Times New Roman"/>
          <w:color w:val="000000"/>
        </w:rPr>
      </w:pPr>
      <w:r w:rsidRPr="00377AF6">
        <w:rPr>
          <w:rFonts w:ascii="Times New Roman" w:hAnsi="Times New Roman"/>
        </w:rPr>
        <w:t xml:space="preserve">Comparisons between different plant communities, parks, the PACN network as a whole, and if possible the Pacific </w:t>
      </w:r>
      <w:r w:rsidR="00CA7093">
        <w:rPr>
          <w:rFonts w:ascii="Times New Roman" w:hAnsi="Times New Roman"/>
        </w:rPr>
        <w:t>Region</w:t>
      </w:r>
      <w:r w:rsidR="00CA7093" w:rsidRPr="00377AF6">
        <w:rPr>
          <w:rFonts w:ascii="Times New Roman" w:hAnsi="Times New Roman"/>
        </w:rPr>
        <w:t xml:space="preserve"> </w:t>
      </w:r>
      <w:r w:rsidRPr="00377AF6">
        <w:rPr>
          <w:rFonts w:ascii="Times New Roman" w:hAnsi="Times New Roman"/>
        </w:rPr>
        <w:t>(e.g., comparisons between wet forest plant community parameters at NPSA and wet forest parameters at HAVO, or a comparison of trends in native species density for all PACN parks).</w:t>
      </w:r>
    </w:p>
    <w:p w:rsidR="00390B7F" w:rsidRPr="00377AF6" w:rsidRDefault="00390B7F" w:rsidP="00DC3873">
      <w:pPr>
        <w:pStyle w:val="BodyTextIndent5"/>
        <w:numPr>
          <w:ilvl w:val="1"/>
          <w:numId w:val="95"/>
        </w:numPr>
        <w:spacing w:after="0"/>
        <w:ind w:left="1080"/>
        <w:rPr>
          <w:rFonts w:ascii="Times New Roman" w:hAnsi="Times New Roman"/>
        </w:rPr>
      </w:pPr>
      <w:r w:rsidRPr="00377AF6">
        <w:rPr>
          <w:rFonts w:ascii="Times New Roman" w:hAnsi="Times New Roman"/>
          <w:color w:val="000000"/>
        </w:rPr>
        <w:t xml:space="preserve">A </w:t>
      </w:r>
      <w:r w:rsidRPr="00377AF6">
        <w:rPr>
          <w:rFonts w:ascii="Times New Roman" w:hAnsi="Times New Roman"/>
        </w:rPr>
        <w:t>re-evaluation of sampling effort relative to the variability of parameters using standard power analysis to ensure that sample-size needs are sufficient to satisfy the sampling objectives. Power analysis should be used to determine if sampling effort should be adjusted to better achieve the objectives. Methods for power analysis as well as mathematical equations are provided in Appendix C of the PACN Focal Terrestrial Plant Communities Monitoring Protocol.</w:t>
      </w:r>
    </w:p>
    <w:p w:rsidR="00390B7F" w:rsidRPr="00377AF6" w:rsidRDefault="00390B7F" w:rsidP="00DC3873">
      <w:pPr>
        <w:pStyle w:val="Default"/>
        <w:numPr>
          <w:ilvl w:val="1"/>
          <w:numId w:val="95"/>
        </w:numPr>
        <w:ind w:left="1080"/>
        <w:rPr>
          <w:rFonts w:ascii="Times New Roman" w:hAnsi="Times New Roman"/>
        </w:rPr>
      </w:pPr>
      <w:r w:rsidRPr="00377AF6">
        <w:rPr>
          <w:rFonts w:ascii="Times New Roman" w:hAnsi="Times New Roman"/>
        </w:rPr>
        <w:t>An evaluation of the operational aspects of the monitoring protocol</w:t>
      </w:r>
    </w:p>
    <w:p w:rsidR="00553229" w:rsidRDefault="00390B7F" w:rsidP="00DC3873">
      <w:pPr>
        <w:pStyle w:val="BodyTextIndent5"/>
        <w:numPr>
          <w:ilvl w:val="0"/>
          <w:numId w:val="84"/>
        </w:numPr>
        <w:spacing w:after="60"/>
        <w:rPr>
          <w:rFonts w:ascii="Times New Roman" w:hAnsi="Times New Roman"/>
          <w:color w:val="000000"/>
        </w:rPr>
      </w:pPr>
      <w:r w:rsidRPr="00BA4924">
        <w:rPr>
          <w:rFonts w:ascii="Times New Roman" w:hAnsi="Times New Roman"/>
          <w:color w:val="000000"/>
        </w:rPr>
        <w:t xml:space="preserve">The </w:t>
      </w:r>
      <w:r w:rsidR="008D6A51">
        <w:rPr>
          <w:rFonts w:ascii="Times New Roman" w:hAnsi="Times New Roman"/>
          <w:color w:val="000000"/>
        </w:rPr>
        <w:t>project lead</w:t>
      </w:r>
      <w:r w:rsidRPr="00BA4924">
        <w:rPr>
          <w:rFonts w:ascii="Times New Roman" w:hAnsi="Times New Roman"/>
          <w:color w:val="000000"/>
        </w:rPr>
        <w:t xml:space="preserve"> should provide a copy of the report and associated data to the PACN data manager for archiving. See SOP #19 for additional details on managing digital data and reports.</w:t>
      </w:r>
      <w:bookmarkStart w:id="2778" w:name="_Toc242255194"/>
    </w:p>
    <w:p w:rsidR="00FA3CD0" w:rsidRDefault="00FA3CD0" w:rsidP="00BA4924">
      <w:pPr>
        <w:pStyle w:val="Default"/>
        <w:sectPr w:rsidR="00FA3CD0" w:rsidSect="00390B7F">
          <w:headerReference w:type="first" r:id="rId410"/>
          <w:footerReference w:type="first" r:id="rId411"/>
          <w:pgSz w:w="12240" w:h="15840" w:code="1"/>
          <w:pgMar w:top="1440" w:right="1440" w:bottom="1440" w:left="1440" w:header="720" w:footer="720" w:gutter="0"/>
          <w:cols w:space="720"/>
          <w:titlePg/>
          <w:docGrid w:linePitch="360"/>
        </w:sectPr>
      </w:pPr>
    </w:p>
    <w:p w:rsidR="007F4109" w:rsidRDefault="007F4109" w:rsidP="00BA4924">
      <w:pPr>
        <w:pStyle w:val="Default"/>
        <w:sectPr w:rsidR="007F4109" w:rsidSect="00390B7F">
          <w:footerReference w:type="first" r:id="rId412"/>
          <w:pgSz w:w="12240" w:h="15840" w:code="1"/>
          <w:pgMar w:top="1440" w:right="1440" w:bottom="1440" w:left="1440" w:header="720" w:footer="720" w:gutter="0"/>
          <w:cols w:space="720"/>
          <w:titlePg/>
          <w:docGrid w:linePitch="360"/>
        </w:sectPr>
      </w:pPr>
    </w:p>
    <w:p w:rsidR="00E36540" w:rsidRDefault="00390B7F" w:rsidP="00E36540">
      <w:pPr>
        <w:pStyle w:val="SOPTitle"/>
      </w:pPr>
      <w:bookmarkStart w:id="2779" w:name="SOP23"/>
      <w:r>
        <w:lastRenderedPageBreak/>
        <w:t>Standard Operating Procedure (SOP) #23</w:t>
      </w:r>
    </w:p>
    <w:p w:rsidR="00390B7F" w:rsidRPr="00553229" w:rsidRDefault="00390B7F" w:rsidP="00E36540">
      <w:pPr>
        <w:pStyle w:val="SOPSubtitle"/>
        <w:rPr>
          <w:color w:val="000000"/>
        </w:rPr>
      </w:pPr>
      <w:bookmarkStart w:id="2780" w:name="_Toc266424477"/>
      <w:bookmarkStart w:id="2781" w:name="_Toc266424742"/>
      <w:bookmarkStart w:id="2782" w:name="_Toc266709731"/>
      <w:bookmarkEnd w:id="2779"/>
      <w:r>
        <w:t>Revising the Protocol</w:t>
      </w:r>
      <w:bookmarkEnd w:id="2778"/>
      <w:bookmarkEnd w:id="2780"/>
      <w:bookmarkEnd w:id="2781"/>
      <w:bookmarkEnd w:id="2782"/>
    </w:p>
    <w:p w:rsidR="00390B7F" w:rsidRDefault="00390B7F" w:rsidP="00390B7F">
      <w:r>
        <w:t>Version 1.0 (</w:t>
      </w:r>
      <w:r w:rsidR="00C21A6C">
        <w:t>January 28, 2011</w:t>
      </w:r>
      <w:r>
        <w:t>)</w:t>
      </w:r>
    </w:p>
    <w:p w:rsidR="00390B7F" w:rsidRDefault="00390B7F" w:rsidP="00390B7F"/>
    <w:p w:rsidR="00E36540" w:rsidRDefault="00E36540" w:rsidP="00BA4924">
      <w:pPr>
        <w:pStyle w:val="SOP2nd"/>
      </w:pPr>
      <w:r w:rsidRPr="00437523">
        <w:t>Change History</w:t>
      </w:r>
    </w:p>
    <w:tbl>
      <w:tblPr>
        <w:tblW w:w="9435"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10"/>
        <w:gridCol w:w="1385"/>
        <w:gridCol w:w="2340"/>
        <w:gridCol w:w="2160"/>
        <w:gridCol w:w="2340"/>
      </w:tblGrid>
      <w:tr w:rsidR="00E36540" w:rsidRPr="0097335F" w:rsidTr="009D3A7D">
        <w:tc>
          <w:tcPr>
            <w:tcW w:w="1210" w:type="dxa"/>
            <w:vAlign w:val="center"/>
          </w:tcPr>
          <w:p w:rsidR="00E36540" w:rsidRPr="0097335F" w:rsidRDefault="00E36540" w:rsidP="009D3A7D">
            <w:pPr>
              <w:pStyle w:val="BodyText"/>
              <w:jc w:val="center"/>
              <w:rPr>
                <w:b/>
                <w:sz w:val="20"/>
                <w:szCs w:val="20"/>
              </w:rPr>
            </w:pPr>
            <w:r w:rsidRPr="0097335F">
              <w:rPr>
                <w:b/>
                <w:sz w:val="20"/>
                <w:szCs w:val="20"/>
              </w:rPr>
              <w:t>Version #</w:t>
            </w:r>
          </w:p>
        </w:tc>
        <w:tc>
          <w:tcPr>
            <w:tcW w:w="1385" w:type="dxa"/>
            <w:vAlign w:val="center"/>
          </w:tcPr>
          <w:p w:rsidR="00E36540" w:rsidRPr="0097335F" w:rsidRDefault="00E36540" w:rsidP="009D3A7D">
            <w:pPr>
              <w:pStyle w:val="BodyText"/>
              <w:jc w:val="center"/>
              <w:rPr>
                <w:b/>
                <w:sz w:val="20"/>
                <w:szCs w:val="20"/>
              </w:rPr>
            </w:pPr>
            <w:r w:rsidRPr="0097335F">
              <w:rPr>
                <w:b/>
                <w:sz w:val="20"/>
                <w:szCs w:val="20"/>
              </w:rPr>
              <w:t>Date</w:t>
            </w:r>
          </w:p>
        </w:tc>
        <w:tc>
          <w:tcPr>
            <w:tcW w:w="2340" w:type="dxa"/>
            <w:vAlign w:val="center"/>
          </w:tcPr>
          <w:p w:rsidR="00E36540" w:rsidRPr="0097335F" w:rsidRDefault="00E36540" w:rsidP="009D3A7D">
            <w:pPr>
              <w:pStyle w:val="BodyText"/>
              <w:jc w:val="center"/>
              <w:rPr>
                <w:b/>
                <w:sz w:val="20"/>
                <w:szCs w:val="20"/>
              </w:rPr>
            </w:pPr>
            <w:r w:rsidRPr="0097335F">
              <w:rPr>
                <w:b/>
                <w:sz w:val="20"/>
                <w:szCs w:val="20"/>
              </w:rPr>
              <w:t>Revised by</w:t>
            </w:r>
          </w:p>
        </w:tc>
        <w:tc>
          <w:tcPr>
            <w:tcW w:w="2160" w:type="dxa"/>
            <w:vAlign w:val="center"/>
          </w:tcPr>
          <w:p w:rsidR="00E36540" w:rsidRPr="0097335F" w:rsidRDefault="00E36540" w:rsidP="009D3A7D">
            <w:pPr>
              <w:pStyle w:val="BodyText"/>
              <w:jc w:val="center"/>
              <w:rPr>
                <w:b/>
                <w:sz w:val="20"/>
                <w:szCs w:val="20"/>
              </w:rPr>
            </w:pPr>
            <w:r w:rsidRPr="0097335F">
              <w:rPr>
                <w:b/>
                <w:sz w:val="20"/>
                <w:szCs w:val="20"/>
              </w:rPr>
              <w:t>Changes</w:t>
            </w:r>
          </w:p>
        </w:tc>
        <w:tc>
          <w:tcPr>
            <w:tcW w:w="2340" w:type="dxa"/>
            <w:vAlign w:val="center"/>
          </w:tcPr>
          <w:p w:rsidR="00E36540" w:rsidRPr="0097335F" w:rsidRDefault="00E36540" w:rsidP="009D3A7D">
            <w:pPr>
              <w:pStyle w:val="BodyText"/>
              <w:jc w:val="center"/>
              <w:rPr>
                <w:b/>
                <w:sz w:val="20"/>
                <w:szCs w:val="20"/>
              </w:rPr>
            </w:pPr>
            <w:r w:rsidRPr="0097335F">
              <w:rPr>
                <w:b/>
                <w:sz w:val="20"/>
                <w:szCs w:val="20"/>
              </w:rPr>
              <w:t>Justification</w:t>
            </w:r>
          </w:p>
        </w:tc>
      </w:tr>
      <w:tr w:rsidR="00E36540" w:rsidTr="009D3A7D">
        <w:trPr>
          <w:trHeight w:val="188"/>
        </w:trPr>
        <w:tc>
          <w:tcPr>
            <w:tcW w:w="1210" w:type="dxa"/>
          </w:tcPr>
          <w:p w:rsidR="00E36540" w:rsidRDefault="00E36540" w:rsidP="009D3A7D">
            <w:pPr>
              <w:pStyle w:val="BodyText"/>
            </w:pPr>
          </w:p>
        </w:tc>
        <w:tc>
          <w:tcPr>
            <w:tcW w:w="1385" w:type="dxa"/>
          </w:tcPr>
          <w:p w:rsidR="00E36540" w:rsidRDefault="00E36540" w:rsidP="009D3A7D">
            <w:pPr>
              <w:pStyle w:val="BodyText"/>
            </w:pPr>
          </w:p>
        </w:tc>
        <w:tc>
          <w:tcPr>
            <w:tcW w:w="2340" w:type="dxa"/>
          </w:tcPr>
          <w:p w:rsidR="00E36540" w:rsidRDefault="00E36540" w:rsidP="009D3A7D">
            <w:pPr>
              <w:pStyle w:val="BodyText"/>
            </w:pPr>
          </w:p>
        </w:tc>
        <w:tc>
          <w:tcPr>
            <w:tcW w:w="2160" w:type="dxa"/>
          </w:tcPr>
          <w:p w:rsidR="00E36540" w:rsidRDefault="00E36540" w:rsidP="009D3A7D">
            <w:pPr>
              <w:pStyle w:val="BodyText"/>
            </w:pPr>
          </w:p>
        </w:tc>
        <w:tc>
          <w:tcPr>
            <w:tcW w:w="2340" w:type="dxa"/>
          </w:tcPr>
          <w:p w:rsidR="00E36540" w:rsidRDefault="00E36540" w:rsidP="009D3A7D">
            <w:pPr>
              <w:pStyle w:val="BodyText"/>
            </w:pPr>
          </w:p>
        </w:tc>
      </w:tr>
      <w:tr w:rsidR="00E36540" w:rsidTr="009D3A7D">
        <w:trPr>
          <w:trHeight w:val="144"/>
        </w:trPr>
        <w:tc>
          <w:tcPr>
            <w:tcW w:w="1210" w:type="dxa"/>
          </w:tcPr>
          <w:p w:rsidR="00E36540" w:rsidRDefault="00E36540" w:rsidP="009D3A7D">
            <w:pPr>
              <w:pStyle w:val="BodyText"/>
            </w:pPr>
          </w:p>
        </w:tc>
        <w:tc>
          <w:tcPr>
            <w:tcW w:w="1385" w:type="dxa"/>
          </w:tcPr>
          <w:p w:rsidR="00E36540" w:rsidRDefault="00E36540" w:rsidP="009D3A7D">
            <w:pPr>
              <w:pStyle w:val="BodyText"/>
            </w:pPr>
          </w:p>
        </w:tc>
        <w:tc>
          <w:tcPr>
            <w:tcW w:w="2340" w:type="dxa"/>
          </w:tcPr>
          <w:p w:rsidR="00E36540" w:rsidRDefault="00E36540" w:rsidP="009D3A7D">
            <w:pPr>
              <w:pStyle w:val="BodyText"/>
            </w:pPr>
          </w:p>
        </w:tc>
        <w:tc>
          <w:tcPr>
            <w:tcW w:w="2160" w:type="dxa"/>
          </w:tcPr>
          <w:p w:rsidR="00E36540" w:rsidRDefault="00E36540" w:rsidP="009D3A7D">
            <w:pPr>
              <w:pStyle w:val="BodyText"/>
            </w:pPr>
          </w:p>
        </w:tc>
        <w:tc>
          <w:tcPr>
            <w:tcW w:w="2340" w:type="dxa"/>
          </w:tcPr>
          <w:p w:rsidR="00E36540" w:rsidRDefault="00E36540" w:rsidP="009D3A7D">
            <w:pPr>
              <w:pStyle w:val="BodyText"/>
            </w:pPr>
          </w:p>
        </w:tc>
      </w:tr>
      <w:tr w:rsidR="00E36540" w:rsidTr="009D3A7D">
        <w:trPr>
          <w:trHeight w:val="144"/>
        </w:trPr>
        <w:tc>
          <w:tcPr>
            <w:tcW w:w="1210" w:type="dxa"/>
          </w:tcPr>
          <w:p w:rsidR="00E36540" w:rsidRDefault="00E36540" w:rsidP="009D3A7D">
            <w:pPr>
              <w:pStyle w:val="BodyText"/>
            </w:pPr>
          </w:p>
        </w:tc>
        <w:tc>
          <w:tcPr>
            <w:tcW w:w="1385" w:type="dxa"/>
          </w:tcPr>
          <w:p w:rsidR="00E36540" w:rsidRDefault="00E36540" w:rsidP="009D3A7D">
            <w:pPr>
              <w:pStyle w:val="BodyText"/>
            </w:pPr>
          </w:p>
        </w:tc>
        <w:tc>
          <w:tcPr>
            <w:tcW w:w="2340" w:type="dxa"/>
          </w:tcPr>
          <w:p w:rsidR="00E36540" w:rsidRDefault="00E36540" w:rsidP="009D3A7D">
            <w:pPr>
              <w:pStyle w:val="BodyText"/>
            </w:pPr>
          </w:p>
        </w:tc>
        <w:tc>
          <w:tcPr>
            <w:tcW w:w="2160" w:type="dxa"/>
          </w:tcPr>
          <w:p w:rsidR="00E36540" w:rsidRDefault="00E36540" w:rsidP="009D3A7D">
            <w:pPr>
              <w:pStyle w:val="BodyText"/>
            </w:pPr>
          </w:p>
        </w:tc>
        <w:tc>
          <w:tcPr>
            <w:tcW w:w="2340" w:type="dxa"/>
          </w:tcPr>
          <w:p w:rsidR="00E36540" w:rsidRDefault="00E36540" w:rsidP="009D3A7D">
            <w:pPr>
              <w:pStyle w:val="BodyText"/>
            </w:pPr>
          </w:p>
        </w:tc>
      </w:tr>
      <w:tr w:rsidR="00E36540" w:rsidTr="009D3A7D">
        <w:trPr>
          <w:trHeight w:val="144"/>
        </w:trPr>
        <w:tc>
          <w:tcPr>
            <w:tcW w:w="1210" w:type="dxa"/>
          </w:tcPr>
          <w:p w:rsidR="00E36540" w:rsidRDefault="00E36540" w:rsidP="009D3A7D">
            <w:pPr>
              <w:pStyle w:val="BodyText"/>
            </w:pPr>
          </w:p>
        </w:tc>
        <w:tc>
          <w:tcPr>
            <w:tcW w:w="1385" w:type="dxa"/>
          </w:tcPr>
          <w:p w:rsidR="00E36540" w:rsidRDefault="00E36540" w:rsidP="009D3A7D">
            <w:pPr>
              <w:pStyle w:val="BodyText"/>
            </w:pPr>
          </w:p>
        </w:tc>
        <w:tc>
          <w:tcPr>
            <w:tcW w:w="2340" w:type="dxa"/>
          </w:tcPr>
          <w:p w:rsidR="00E36540" w:rsidRDefault="00E36540" w:rsidP="009D3A7D">
            <w:pPr>
              <w:pStyle w:val="BodyText"/>
            </w:pPr>
          </w:p>
        </w:tc>
        <w:tc>
          <w:tcPr>
            <w:tcW w:w="2160" w:type="dxa"/>
          </w:tcPr>
          <w:p w:rsidR="00E36540" w:rsidRDefault="00E36540" w:rsidP="009D3A7D">
            <w:pPr>
              <w:pStyle w:val="BodyText"/>
            </w:pPr>
          </w:p>
        </w:tc>
        <w:tc>
          <w:tcPr>
            <w:tcW w:w="2340" w:type="dxa"/>
          </w:tcPr>
          <w:p w:rsidR="00E36540" w:rsidRDefault="00E36540" w:rsidP="009D3A7D">
            <w:pPr>
              <w:pStyle w:val="BodyText"/>
            </w:pPr>
          </w:p>
        </w:tc>
      </w:tr>
      <w:tr w:rsidR="00E36540" w:rsidTr="009D3A7D">
        <w:trPr>
          <w:trHeight w:val="144"/>
        </w:trPr>
        <w:tc>
          <w:tcPr>
            <w:tcW w:w="1210" w:type="dxa"/>
          </w:tcPr>
          <w:p w:rsidR="00E36540" w:rsidRDefault="00E36540" w:rsidP="009D3A7D">
            <w:pPr>
              <w:pStyle w:val="BodyText"/>
            </w:pPr>
          </w:p>
        </w:tc>
        <w:tc>
          <w:tcPr>
            <w:tcW w:w="1385" w:type="dxa"/>
          </w:tcPr>
          <w:p w:rsidR="00E36540" w:rsidRDefault="00E36540" w:rsidP="009D3A7D">
            <w:pPr>
              <w:pStyle w:val="BodyText"/>
            </w:pPr>
          </w:p>
        </w:tc>
        <w:tc>
          <w:tcPr>
            <w:tcW w:w="2340" w:type="dxa"/>
          </w:tcPr>
          <w:p w:rsidR="00E36540" w:rsidRDefault="00E36540" w:rsidP="009D3A7D">
            <w:pPr>
              <w:pStyle w:val="BodyText"/>
            </w:pPr>
          </w:p>
        </w:tc>
        <w:tc>
          <w:tcPr>
            <w:tcW w:w="2160" w:type="dxa"/>
          </w:tcPr>
          <w:p w:rsidR="00E36540" w:rsidRDefault="00E36540" w:rsidP="009D3A7D">
            <w:pPr>
              <w:pStyle w:val="BodyText"/>
            </w:pPr>
          </w:p>
        </w:tc>
        <w:tc>
          <w:tcPr>
            <w:tcW w:w="2340" w:type="dxa"/>
          </w:tcPr>
          <w:p w:rsidR="00E36540" w:rsidRDefault="00E36540" w:rsidP="009D3A7D">
            <w:pPr>
              <w:pStyle w:val="BodyText"/>
            </w:pPr>
          </w:p>
        </w:tc>
      </w:tr>
    </w:tbl>
    <w:p w:rsidR="00E36540" w:rsidRDefault="00E36540" w:rsidP="00E36540"/>
    <w:p w:rsidR="00E36540" w:rsidRDefault="00E36540" w:rsidP="00E36540">
      <w:r w:rsidRPr="00C66FB2">
        <w:t>Only changes in this spe</w:t>
      </w:r>
      <w:r>
        <w:t xml:space="preserve">cific SOP will be logged here. </w:t>
      </w:r>
      <w:r w:rsidRPr="001E1508">
        <w:t>Version numbers will be incremented by a whole number (e.g., Version 1.3 to Version 2.0) when</w:t>
      </w:r>
      <w:r>
        <w:t xml:space="preserve"> </w:t>
      </w:r>
      <w:r w:rsidRPr="001E1508">
        <w:t>a change is made that significantly affects requirements or procedures. Version numbers will be</w:t>
      </w:r>
      <w:r>
        <w:t xml:space="preserve"> </w:t>
      </w:r>
      <w:r w:rsidRPr="001E1508">
        <w:t>incremented by decimals (e.g., Version 1.6 to Version 1.7) when there are minor modifications</w:t>
      </w:r>
      <w:r>
        <w:t xml:space="preserve"> </w:t>
      </w:r>
      <w:r w:rsidRPr="001E1508">
        <w:t>that do not affect requirements or procedures for publication in the series.</w:t>
      </w:r>
    </w:p>
    <w:p w:rsidR="00E36540" w:rsidRDefault="00E36540" w:rsidP="00E36540"/>
    <w:p w:rsidR="00390B7F" w:rsidRDefault="00390B7F" w:rsidP="004D394E">
      <w:pPr>
        <w:pStyle w:val="SOP2nd"/>
      </w:pPr>
      <w:r>
        <w:t>Purpose</w:t>
      </w:r>
    </w:p>
    <w:p w:rsidR="00390B7F" w:rsidRDefault="00390B7F" w:rsidP="00390B7F">
      <w:r w:rsidRPr="00BF38D8">
        <w:t xml:space="preserve">This </w:t>
      </w:r>
      <w:r w:rsidR="0044257C">
        <w:t>SOP</w:t>
      </w:r>
      <w:r w:rsidRPr="00BF38D8">
        <w:t xml:space="preserve"> explains how to make and document changes t</w:t>
      </w:r>
      <w:r>
        <w:t>o the</w:t>
      </w:r>
      <w:r w:rsidR="0044257C">
        <w:t xml:space="preserve"> narrative and associated SOPs for the Pacific Island Network (PACN)</w:t>
      </w:r>
      <w:r>
        <w:t xml:space="preserve"> Focal Terrestrial Plant Communities</w:t>
      </w:r>
      <w:r w:rsidRPr="00BF38D8">
        <w:t xml:space="preserve"> Monitoring Protocol</w:t>
      </w:r>
      <w:r>
        <w:t xml:space="preserve">. </w:t>
      </w:r>
      <w:r w:rsidRPr="00BF38D8">
        <w:t>An</w:t>
      </w:r>
      <w:r w:rsidR="0044257C">
        <w:t>yone editing the Protocol N</w:t>
      </w:r>
      <w:r w:rsidRPr="00BF38D8">
        <w:t>arrative or any one of the SOPs needs to follow this outlined procedure in order to eliminate confusion in how data is collected, m</w:t>
      </w:r>
      <w:r>
        <w:t xml:space="preserve">anaged, analyzed, or reported. </w:t>
      </w:r>
      <w:r w:rsidRPr="00BF38D8">
        <w:t xml:space="preserve">All </w:t>
      </w:r>
      <w:r>
        <w:t>field crew member</w:t>
      </w:r>
      <w:r w:rsidRPr="00BF38D8">
        <w:t>s should be familiar with this SOP in order to identify and use the most current methodologies.</w:t>
      </w:r>
    </w:p>
    <w:p w:rsidR="00390B7F" w:rsidRDefault="00390B7F" w:rsidP="00390B7F"/>
    <w:p w:rsidR="00390B7F" w:rsidRDefault="00390B7F" w:rsidP="004D394E">
      <w:pPr>
        <w:pStyle w:val="SOP2nd"/>
      </w:pPr>
      <w:bookmarkStart w:id="2783" w:name="_Toc41273049"/>
      <w:bookmarkStart w:id="2784" w:name="_Toc41274344"/>
      <w:bookmarkStart w:id="2785" w:name="_Toc97169735"/>
      <w:bookmarkStart w:id="2786" w:name="_Toc97169736"/>
      <w:bookmarkStart w:id="2787" w:name="_Toc97170153"/>
      <w:bookmarkStart w:id="2788" w:name="_Toc97170504"/>
      <w:r>
        <w:t>Procedure</w:t>
      </w:r>
    </w:p>
    <w:p w:rsidR="00390B7F" w:rsidRPr="00F34699" w:rsidRDefault="00390B7F" w:rsidP="00390B7F">
      <w:r w:rsidRPr="00F34699">
        <w:t xml:space="preserve">The </w:t>
      </w:r>
      <w:r>
        <w:t>Focal Terrestrial Plant Communities</w:t>
      </w:r>
      <w:r w:rsidRPr="00F34699">
        <w:t xml:space="preserve"> </w:t>
      </w:r>
      <w:r>
        <w:t>M</w:t>
      </w:r>
      <w:r w:rsidRPr="00F34699">
        <w:t xml:space="preserve">onitoring </w:t>
      </w:r>
      <w:r>
        <w:t>P</w:t>
      </w:r>
      <w:r w:rsidRPr="00F34699">
        <w:t xml:space="preserve">rotocol </w:t>
      </w:r>
      <w:r w:rsidR="000117A5">
        <w:t>n</w:t>
      </w:r>
      <w:r w:rsidR="000117A5" w:rsidRPr="00F34699">
        <w:t xml:space="preserve">arrative </w:t>
      </w:r>
      <w:r w:rsidRPr="00F34699">
        <w:t xml:space="preserve">and associated SOPs for the </w:t>
      </w:r>
      <w:r w:rsidR="0044257C">
        <w:t>PACN</w:t>
      </w:r>
      <w:r w:rsidRPr="00F34699">
        <w:t xml:space="preserve"> </w:t>
      </w:r>
      <w:r>
        <w:t>represent</w:t>
      </w:r>
      <w:r w:rsidRPr="00F34699">
        <w:t xml:space="preserve"> our effort to document and employ scientifically rigorous methodologies for collecting, managing, analyzing, and reporting </w:t>
      </w:r>
      <w:r>
        <w:t xml:space="preserve">monitoring </w:t>
      </w:r>
      <w:r w:rsidRPr="00F34699">
        <w:t>data and information.</w:t>
      </w:r>
      <w:r>
        <w:t xml:space="preserve"> </w:t>
      </w:r>
      <w:r w:rsidRPr="00F34699">
        <w:t>However, all protocols regardless of initial rigor require editing as new and different information becomes available.</w:t>
      </w:r>
      <w:r>
        <w:t xml:space="preserve"> </w:t>
      </w:r>
      <w:r w:rsidRPr="00F34699">
        <w:t>Required edits should be made in a timely manner and appropriate reviews undertaken.</w:t>
      </w:r>
      <w:r>
        <w:t xml:space="preserve"> </w:t>
      </w:r>
      <w:r w:rsidRPr="00F34699">
        <w:t>Careful documentation of changes to the protocol, and a library of previous protocol versions are essential for maintaining consistency in data collection, and for appropriate treatment of the data during data summary and analysis.</w:t>
      </w:r>
      <w:r>
        <w:t xml:space="preserve"> </w:t>
      </w:r>
      <w:r w:rsidRPr="00F34699">
        <w:t>The M</w:t>
      </w:r>
      <w:r w:rsidR="0044257C">
        <w:t>icroSoft</w:t>
      </w:r>
      <w:r w:rsidRPr="00F34699">
        <w:t xml:space="preserve"> Access database for each monitoring component contains a field that identifies which version of the protocol was being use</w:t>
      </w:r>
      <w:r>
        <w:t>d when the data were collected.</w:t>
      </w:r>
    </w:p>
    <w:p w:rsidR="00390B7F" w:rsidRPr="00F34699" w:rsidRDefault="00390B7F" w:rsidP="00390B7F"/>
    <w:p w:rsidR="00390B7F" w:rsidRPr="00F34699" w:rsidRDefault="00390B7F" w:rsidP="00390B7F">
      <w:r w:rsidRPr="00F34699">
        <w:t xml:space="preserve">In this context of revising the protocol, the rationale for dividing this into a Protocol Narrative with supporting SOPs is based on the following: </w:t>
      </w:r>
    </w:p>
    <w:p w:rsidR="00390B7F" w:rsidRPr="00170FC4" w:rsidRDefault="00390B7F" w:rsidP="00DC3873">
      <w:pPr>
        <w:pStyle w:val="PACNReportNormalText0"/>
        <w:numPr>
          <w:ilvl w:val="0"/>
          <w:numId w:val="85"/>
        </w:numPr>
        <w:spacing w:after="60"/>
        <w:rPr>
          <w:rFonts w:ascii="Times New Roman" w:hAnsi="Times New Roman" w:cs="Times New Roman"/>
        </w:rPr>
      </w:pPr>
      <w:r w:rsidRPr="00170FC4">
        <w:rPr>
          <w:rFonts w:ascii="Times New Roman" w:hAnsi="Times New Roman" w:cs="Times New Roman"/>
        </w:rPr>
        <w:lastRenderedPageBreak/>
        <w:t>The Protocol Narrative is a general overview of the protocol that gives the history and justification for monitoring and an overview of the sampling methods, but does not provide all of the methodological details. The Protocol Narrative will only be revised if major changes are made to the protocol.</w:t>
      </w:r>
    </w:p>
    <w:p w:rsidR="00390B7F" w:rsidRPr="00170FC4" w:rsidRDefault="00390B7F" w:rsidP="00DC3873">
      <w:pPr>
        <w:pStyle w:val="PACNReportNormalText0"/>
        <w:numPr>
          <w:ilvl w:val="0"/>
          <w:numId w:val="85"/>
        </w:numPr>
        <w:spacing w:after="60"/>
        <w:rPr>
          <w:rFonts w:ascii="Times New Roman" w:hAnsi="Times New Roman" w:cs="Times New Roman"/>
        </w:rPr>
      </w:pPr>
      <w:r w:rsidRPr="00170FC4">
        <w:rPr>
          <w:rFonts w:ascii="Times New Roman" w:hAnsi="Times New Roman" w:cs="Times New Roman"/>
        </w:rPr>
        <w:t>The SOPs, in contrast, are very specific step-by-step instructions for performing a given task.</w:t>
      </w:r>
      <w:r>
        <w:rPr>
          <w:rFonts w:ascii="Times New Roman" w:hAnsi="Times New Roman" w:cs="Times New Roman"/>
        </w:rPr>
        <w:t xml:space="preserve"> </w:t>
      </w:r>
      <w:r w:rsidRPr="00170FC4">
        <w:rPr>
          <w:rFonts w:ascii="Times New Roman" w:hAnsi="Times New Roman" w:cs="Times New Roman"/>
        </w:rPr>
        <w:t>They are expected to be revised more frequently than</w:t>
      </w:r>
      <w:r w:rsidR="000A5D38">
        <w:rPr>
          <w:rFonts w:ascii="Times New Roman" w:hAnsi="Times New Roman" w:cs="Times New Roman"/>
        </w:rPr>
        <w:t xml:space="preserve"> the Protocol N</w:t>
      </w:r>
      <w:r w:rsidRPr="00170FC4">
        <w:rPr>
          <w:rFonts w:ascii="Times New Roman" w:hAnsi="Times New Roman" w:cs="Times New Roman"/>
        </w:rPr>
        <w:t xml:space="preserve">arrative. </w:t>
      </w:r>
    </w:p>
    <w:p w:rsidR="00390B7F" w:rsidRPr="00170FC4" w:rsidRDefault="00390B7F" w:rsidP="00DC3873">
      <w:pPr>
        <w:pStyle w:val="PACNReportNormalText0"/>
        <w:numPr>
          <w:ilvl w:val="0"/>
          <w:numId w:val="85"/>
        </w:numPr>
        <w:spacing w:after="60"/>
        <w:rPr>
          <w:rFonts w:ascii="Times New Roman" w:hAnsi="Times New Roman" w:cs="Times New Roman"/>
        </w:rPr>
      </w:pPr>
      <w:r w:rsidRPr="00170FC4">
        <w:rPr>
          <w:rFonts w:ascii="Times New Roman" w:hAnsi="Times New Roman" w:cs="Times New Roman"/>
        </w:rPr>
        <w:t xml:space="preserve">When a SOP is revised, in most cases, it is not necessary to revise the </w:t>
      </w:r>
      <w:commentRangeStart w:id="2789"/>
      <w:r w:rsidRPr="00170FC4">
        <w:rPr>
          <w:rFonts w:ascii="Times New Roman" w:hAnsi="Times New Roman" w:cs="Times New Roman"/>
        </w:rPr>
        <w:t>Protocol Narrative to reflect the specific changes made to the SOP</w:t>
      </w:r>
      <w:commentRangeEnd w:id="2789"/>
      <w:r w:rsidR="001430CE">
        <w:rPr>
          <w:rStyle w:val="CommentReference"/>
          <w:rFonts w:ascii="Times New Roman" w:hAnsi="Times New Roman"/>
          <w:color w:val="auto"/>
        </w:rPr>
        <w:commentReference w:id="2789"/>
      </w:r>
      <w:r w:rsidRPr="00170FC4">
        <w:rPr>
          <w:rFonts w:ascii="Times New Roman" w:hAnsi="Times New Roman" w:cs="Times New Roman"/>
        </w:rPr>
        <w:t>.</w:t>
      </w:r>
    </w:p>
    <w:p w:rsidR="00390B7F" w:rsidRPr="00170FC4" w:rsidRDefault="00390B7F" w:rsidP="00DC3873">
      <w:pPr>
        <w:pStyle w:val="PACNReportNormalText0"/>
        <w:numPr>
          <w:ilvl w:val="0"/>
          <w:numId w:val="85"/>
        </w:numPr>
        <w:spacing w:after="60"/>
        <w:rPr>
          <w:rFonts w:ascii="Times New Roman" w:hAnsi="Times New Roman" w:cs="Times New Roman"/>
        </w:rPr>
      </w:pPr>
      <w:r w:rsidRPr="00170FC4">
        <w:rPr>
          <w:rFonts w:ascii="Times New Roman" w:hAnsi="Times New Roman" w:cs="Times New Roman"/>
        </w:rPr>
        <w:t>All versions of the Protocol Narrative and SOPs will be archived in a Protocol Library.</w:t>
      </w:r>
    </w:p>
    <w:p w:rsidR="00390B7F" w:rsidRPr="00F34699" w:rsidRDefault="00390B7F" w:rsidP="00390B7F">
      <w:pPr>
        <w:pStyle w:val="PACNReportNormalText0"/>
      </w:pPr>
    </w:p>
    <w:p w:rsidR="00390B7F" w:rsidRPr="00F34699" w:rsidRDefault="00390B7F" w:rsidP="00390B7F">
      <w:r w:rsidRPr="00F34699">
        <w:t>All edits require review for clarity and technical soundness.</w:t>
      </w:r>
      <w:r>
        <w:t xml:space="preserve"> </w:t>
      </w:r>
      <w:r w:rsidRPr="00F34699">
        <w:t>Small changes or additions to existing methods will be reviewed in-house by Pacific Island Network staff (e.g. version changes by hundredths).</w:t>
      </w:r>
      <w:r>
        <w:t xml:space="preserve"> </w:t>
      </w:r>
      <w:r w:rsidRPr="00F34699">
        <w:t>However, if a complete or major change in methods is sought, then an outside review may be required (e.g. version changes by whole numbers).</w:t>
      </w:r>
      <w:r>
        <w:t xml:space="preserve"> </w:t>
      </w:r>
      <w:r w:rsidRPr="00F34699">
        <w:t>When a major change in methodology is undertaken, either to the entire protocol or individual SOP or narrative components, The Pacific West Region Inventory and Monitoring Program coordinator will be consulted to determine the appropriate level of peer review required.</w:t>
      </w:r>
      <w:r>
        <w:t xml:space="preserve"> </w:t>
      </w:r>
      <w:r w:rsidRPr="00F34699">
        <w:t xml:space="preserve">Typically, Regional and National staff of the NPS, and outside experts in government, private sector, and academia with familiarity in </w:t>
      </w:r>
      <w:r>
        <w:t xml:space="preserve">plant community </w:t>
      </w:r>
      <w:r w:rsidRPr="00F34699">
        <w:t xml:space="preserve">monitoring in </w:t>
      </w:r>
      <w:smartTag w:uri="urn:schemas-microsoft-com:office:smarttags" w:element="place">
        <w:smartTag w:uri="urn:schemas-microsoft-com:office:smarttags" w:element="PlaceName">
          <w:r w:rsidRPr="00F34699">
            <w:t>Pacific</w:t>
          </w:r>
        </w:smartTag>
        <w:r>
          <w:t xml:space="preserve"> </w:t>
        </w:r>
        <w:smartTag w:uri="urn:schemas-microsoft-com:office:smarttags" w:element="PlaceType">
          <w:r>
            <w:t>Islands</w:t>
          </w:r>
        </w:smartTag>
      </w:smartTag>
      <w:r w:rsidRPr="00F34699">
        <w:t xml:space="preserve"> will be utilized as reviewers.</w:t>
      </w:r>
    </w:p>
    <w:p w:rsidR="00390B7F" w:rsidRDefault="00390B7F" w:rsidP="00DC3873">
      <w:pPr>
        <w:pStyle w:val="PACNReportNormalText0"/>
        <w:numPr>
          <w:ilvl w:val="0"/>
          <w:numId w:val="86"/>
        </w:numPr>
        <w:tabs>
          <w:tab w:val="clear" w:pos="1080"/>
        </w:tabs>
        <w:spacing w:after="60"/>
        <w:ind w:left="720" w:hanging="360"/>
        <w:rPr>
          <w:rFonts w:ascii="Times New Roman" w:hAnsi="Times New Roman" w:cs="Times New Roman"/>
        </w:rPr>
      </w:pPr>
      <w:r w:rsidRPr="00250CAE">
        <w:rPr>
          <w:rFonts w:ascii="Times New Roman" w:hAnsi="Times New Roman" w:cs="Times New Roman"/>
        </w:rPr>
        <w:t xml:space="preserve">Edits and revisions to the protocol narrative and associated SOPs will be documented by version in the </w:t>
      </w:r>
      <w:r w:rsidR="006552AB">
        <w:rPr>
          <w:rFonts w:ascii="Times New Roman" w:hAnsi="Times New Roman" w:cs="Times New Roman"/>
        </w:rPr>
        <w:t>Change History table</w:t>
      </w:r>
      <w:r w:rsidRPr="00250CAE">
        <w:rPr>
          <w:rFonts w:ascii="Times New Roman" w:hAnsi="Times New Roman" w:cs="Times New Roman"/>
        </w:rPr>
        <w:t xml:space="preserve"> that is found on the first page of each SOP and 2</w:t>
      </w:r>
      <w:r w:rsidRPr="00250CAE">
        <w:rPr>
          <w:rFonts w:ascii="Times New Roman" w:hAnsi="Times New Roman" w:cs="Times New Roman"/>
          <w:vertAlign w:val="superscript"/>
        </w:rPr>
        <w:t>nd</w:t>
      </w:r>
      <w:r w:rsidRPr="00250CAE">
        <w:rPr>
          <w:rFonts w:ascii="Times New Roman" w:hAnsi="Times New Roman" w:cs="Times New Roman"/>
        </w:rPr>
        <w:t xml:space="preserve"> page of the protocol narrative document.</w:t>
      </w:r>
      <w:r>
        <w:rPr>
          <w:rFonts w:ascii="Times New Roman" w:hAnsi="Times New Roman" w:cs="Times New Roman"/>
        </w:rPr>
        <w:t xml:space="preserve"> </w:t>
      </w:r>
      <w:r w:rsidRPr="00250CAE">
        <w:rPr>
          <w:rFonts w:ascii="Times New Roman" w:hAnsi="Times New Roman" w:cs="Times New Roman"/>
        </w:rPr>
        <w:t>Log changes in the protocol narrative or SOP being edited only.</w:t>
      </w:r>
      <w:r>
        <w:rPr>
          <w:rFonts w:ascii="Times New Roman" w:hAnsi="Times New Roman" w:cs="Times New Roman"/>
        </w:rPr>
        <w:t xml:space="preserve"> </w:t>
      </w:r>
      <w:r w:rsidRPr="00250CAE">
        <w:rPr>
          <w:rFonts w:ascii="Times New Roman" w:hAnsi="Times New Roman" w:cs="Times New Roman"/>
        </w:rPr>
        <w:t>Version numbers increase incrementally by hundredths (e.g., version 1.01, version 1.02, etc.) for minor changes.</w:t>
      </w:r>
      <w:r>
        <w:rPr>
          <w:rFonts w:ascii="Times New Roman" w:hAnsi="Times New Roman" w:cs="Times New Roman"/>
        </w:rPr>
        <w:t xml:space="preserve"> </w:t>
      </w:r>
      <w:r w:rsidRPr="00250CAE">
        <w:rPr>
          <w:rFonts w:ascii="Times New Roman" w:hAnsi="Times New Roman" w:cs="Times New Roman"/>
        </w:rPr>
        <w:t>Major revisions should be designated with the next whole numb</w:t>
      </w:r>
      <w:r>
        <w:rPr>
          <w:rFonts w:ascii="Times New Roman" w:hAnsi="Times New Roman" w:cs="Times New Roman"/>
        </w:rPr>
        <w:t>er (e.g., version 2.0, 3.0, 4.0</w:t>
      </w:r>
      <w:r w:rsidRPr="00250CAE">
        <w:rPr>
          <w:rFonts w:ascii="Times New Roman" w:hAnsi="Times New Roman" w:cs="Times New Roman"/>
        </w:rPr>
        <w:t>, etc.).</w:t>
      </w:r>
      <w:r>
        <w:rPr>
          <w:rFonts w:ascii="Times New Roman" w:hAnsi="Times New Roman" w:cs="Times New Roman"/>
        </w:rPr>
        <w:t xml:space="preserve"> </w:t>
      </w:r>
      <w:r w:rsidRPr="00250CAE">
        <w:rPr>
          <w:rFonts w:ascii="Times New Roman" w:hAnsi="Times New Roman" w:cs="Times New Roman"/>
        </w:rPr>
        <w:t>Record the previous version number, date of revision, author of the revision, identify paragraphs and pages where changes are made, and the reason for making the changes along with the new version number.</w:t>
      </w:r>
    </w:p>
    <w:p w:rsidR="00390B7F" w:rsidRDefault="00390B7F" w:rsidP="00DC3873">
      <w:pPr>
        <w:pStyle w:val="PACNReportNormalText0"/>
        <w:numPr>
          <w:ilvl w:val="0"/>
          <w:numId w:val="86"/>
        </w:numPr>
        <w:tabs>
          <w:tab w:val="clear" w:pos="1080"/>
        </w:tabs>
        <w:spacing w:after="60"/>
        <w:ind w:left="720" w:hanging="360"/>
        <w:rPr>
          <w:rFonts w:ascii="Times New Roman" w:hAnsi="Times New Roman" w:cs="Times New Roman"/>
        </w:rPr>
      </w:pPr>
      <w:r w:rsidRPr="00250CAE">
        <w:rPr>
          <w:rFonts w:ascii="Times New Roman" w:hAnsi="Times New Roman" w:cs="Times New Roman"/>
        </w:rPr>
        <w:t xml:space="preserve">Inform the </w:t>
      </w:r>
      <w:r w:rsidR="0064786C">
        <w:rPr>
          <w:rFonts w:ascii="Times New Roman" w:hAnsi="Times New Roman" w:cs="Times New Roman"/>
        </w:rPr>
        <w:t>data manager</w:t>
      </w:r>
      <w:r w:rsidRPr="00250CAE">
        <w:rPr>
          <w:rFonts w:ascii="Times New Roman" w:hAnsi="Times New Roman" w:cs="Times New Roman"/>
        </w:rPr>
        <w:t xml:space="preserve"> about changes to the Protocol Narrative or SOP so the new version number can be incorporated in the Metadata of the project database.</w:t>
      </w:r>
      <w:r>
        <w:rPr>
          <w:rFonts w:ascii="Times New Roman" w:hAnsi="Times New Roman" w:cs="Times New Roman"/>
        </w:rPr>
        <w:t xml:space="preserve"> </w:t>
      </w:r>
      <w:r w:rsidRPr="00250CAE">
        <w:rPr>
          <w:rFonts w:ascii="Times New Roman" w:hAnsi="Times New Roman" w:cs="Times New Roman"/>
        </w:rPr>
        <w:t xml:space="preserve">The database may have to be edited by the </w:t>
      </w:r>
      <w:r w:rsidR="0064786C">
        <w:rPr>
          <w:rFonts w:ascii="Times New Roman" w:hAnsi="Times New Roman" w:cs="Times New Roman"/>
        </w:rPr>
        <w:t>data manager</w:t>
      </w:r>
      <w:r w:rsidRPr="00250CAE">
        <w:rPr>
          <w:rFonts w:ascii="Times New Roman" w:hAnsi="Times New Roman" w:cs="Times New Roman"/>
        </w:rPr>
        <w:t xml:space="preserve"> to accompany changes in the Protocol Narrative and SOPs.</w:t>
      </w:r>
    </w:p>
    <w:p w:rsidR="00390B7F" w:rsidRDefault="00390B7F" w:rsidP="00DC3873">
      <w:pPr>
        <w:pStyle w:val="PACNReportNormalText0"/>
        <w:numPr>
          <w:ilvl w:val="0"/>
          <w:numId w:val="86"/>
        </w:numPr>
        <w:tabs>
          <w:tab w:val="clear" w:pos="1080"/>
        </w:tabs>
        <w:spacing w:after="60"/>
        <w:ind w:left="720" w:hanging="360"/>
        <w:rPr>
          <w:rFonts w:ascii="Times New Roman" w:hAnsi="Times New Roman" w:cs="Times New Roman"/>
        </w:rPr>
      </w:pPr>
      <w:r w:rsidRPr="00250CAE">
        <w:rPr>
          <w:rFonts w:ascii="Times New Roman" w:hAnsi="Times New Roman" w:cs="Times New Roman"/>
        </w:rPr>
        <w:t>Any changes to associated database design and organization are documented in the Metadata of the project database(s).</w:t>
      </w:r>
    </w:p>
    <w:p w:rsidR="00390B7F" w:rsidRDefault="00390B7F" w:rsidP="00DC3873">
      <w:pPr>
        <w:pStyle w:val="PACNReportNormalText0"/>
        <w:numPr>
          <w:ilvl w:val="0"/>
          <w:numId w:val="86"/>
        </w:numPr>
        <w:tabs>
          <w:tab w:val="clear" w:pos="1080"/>
        </w:tabs>
        <w:spacing w:after="60"/>
        <w:ind w:left="720" w:hanging="360"/>
        <w:rPr>
          <w:rFonts w:ascii="Times New Roman" w:hAnsi="Times New Roman" w:cs="Times New Roman"/>
        </w:rPr>
      </w:pPr>
      <w:r w:rsidRPr="00250CAE">
        <w:rPr>
          <w:rFonts w:ascii="Times New Roman" w:hAnsi="Times New Roman" w:cs="Times New Roman"/>
        </w:rPr>
        <w:t>The appropriate PACN staff is notified of the changes and appropriate level review process initiated as determined in collaboration between the network staff and protocol principal investigator.</w:t>
      </w:r>
    </w:p>
    <w:p w:rsidR="00390B7F" w:rsidRDefault="00390B7F" w:rsidP="00DC3873">
      <w:pPr>
        <w:pStyle w:val="PACNReportNormalText0"/>
        <w:numPr>
          <w:ilvl w:val="0"/>
          <w:numId w:val="86"/>
        </w:numPr>
        <w:tabs>
          <w:tab w:val="clear" w:pos="1080"/>
        </w:tabs>
        <w:spacing w:after="60"/>
        <w:ind w:left="720" w:hanging="360"/>
        <w:rPr>
          <w:rFonts w:ascii="Times New Roman" w:hAnsi="Times New Roman" w:cs="Times New Roman"/>
        </w:rPr>
      </w:pPr>
      <w:r w:rsidRPr="00250CAE">
        <w:rPr>
          <w:rFonts w:ascii="Times New Roman" w:hAnsi="Times New Roman" w:cs="Times New Roman"/>
        </w:rPr>
        <w:t>Once review comments are received and incorporated, post revised versions on the internet and forward copies to all individuals so they can replace previous version</w:t>
      </w:r>
      <w:r>
        <w:rPr>
          <w:rFonts w:ascii="Times New Roman" w:hAnsi="Times New Roman" w:cs="Times New Roman"/>
        </w:rPr>
        <w:t>s</w:t>
      </w:r>
      <w:r w:rsidRPr="00250CAE">
        <w:rPr>
          <w:rFonts w:ascii="Times New Roman" w:hAnsi="Times New Roman" w:cs="Times New Roman"/>
        </w:rPr>
        <w:t xml:space="preserve"> of the effected Protocol Narrative or SOP.</w:t>
      </w:r>
      <w:r>
        <w:rPr>
          <w:rFonts w:ascii="Times New Roman" w:hAnsi="Times New Roman" w:cs="Times New Roman"/>
        </w:rPr>
        <w:t xml:space="preserve"> </w:t>
      </w:r>
      <w:r w:rsidRPr="00250CAE">
        <w:rPr>
          <w:rFonts w:ascii="Times New Roman" w:hAnsi="Times New Roman" w:cs="Times New Roman"/>
        </w:rPr>
        <w:t xml:space="preserve">Provide a copy to the PACN </w:t>
      </w:r>
      <w:r w:rsidR="0064786C">
        <w:rPr>
          <w:rFonts w:ascii="Times New Roman" w:hAnsi="Times New Roman" w:cs="Times New Roman"/>
        </w:rPr>
        <w:t>data manager</w:t>
      </w:r>
      <w:r w:rsidRPr="00250CAE">
        <w:rPr>
          <w:rFonts w:ascii="Times New Roman" w:hAnsi="Times New Roman" w:cs="Times New Roman"/>
        </w:rPr>
        <w:t xml:space="preserve"> so it can be included in the network’s protocol library.</w:t>
      </w:r>
    </w:p>
    <w:bookmarkEnd w:id="2783"/>
    <w:bookmarkEnd w:id="2784"/>
    <w:bookmarkEnd w:id="2785"/>
    <w:bookmarkEnd w:id="2786"/>
    <w:bookmarkEnd w:id="2787"/>
    <w:bookmarkEnd w:id="2788"/>
    <w:p w:rsidR="00390B7F" w:rsidRPr="00F34699" w:rsidRDefault="00390B7F" w:rsidP="00390B7F">
      <w:pPr>
        <w:pStyle w:val="PACNReportNormalText0"/>
      </w:pPr>
    </w:p>
    <w:p w:rsidR="00F433AE" w:rsidRDefault="00F433AE" w:rsidP="00390B7F">
      <w:pPr>
        <w:sectPr w:rsidR="00F433AE" w:rsidSect="00F433AE">
          <w:headerReference w:type="default" r:id="rId413"/>
          <w:footerReference w:type="default" r:id="rId414"/>
          <w:footerReference w:type="first" r:id="rId415"/>
          <w:pgSz w:w="12240" w:h="15840" w:code="1"/>
          <w:pgMar w:top="1440" w:right="1440" w:bottom="1440" w:left="1440" w:header="720" w:footer="720" w:gutter="0"/>
          <w:pgNumType w:start="1"/>
          <w:cols w:space="720"/>
          <w:titlePg/>
          <w:docGrid w:linePitch="360"/>
        </w:sectPr>
      </w:pPr>
    </w:p>
    <w:p w:rsidR="00390B7F"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Default="00390B7F" w:rsidP="00390B7F"/>
    <w:p w:rsidR="00390B7F" w:rsidRPr="00BF1BE2" w:rsidRDefault="00390B7F" w:rsidP="00390B7F"/>
    <w:p w:rsidR="00390B7F" w:rsidRPr="00BF1BE2" w:rsidRDefault="00390B7F" w:rsidP="00390B7F"/>
    <w:p w:rsidR="00390B7F" w:rsidRPr="00BF1BE2" w:rsidRDefault="00390B7F" w:rsidP="00390B7F"/>
    <w:p w:rsidR="00390B7F" w:rsidRDefault="00390B7F" w:rsidP="00390B7F"/>
    <w:p w:rsidR="00390B7F" w:rsidRDefault="00390B7F" w:rsidP="00390B7F"/>
    <w:p w:rsidR="00390B7F" w:rsidRDefault="00390B7F" w:rsidP="00390B7F"/>
    <w:p w:rsidR="00390B7F" w:rsidRPr="00BF1BE2" w:rsidRDefault="00390B7F" w:rsidP="00390B7F"/>
    <w:p w:rsidR="00390B7F" w:rsidRPr="006D57D2" w:rsidRDefault="00390B7F" w:rsidP="00390B7F">
      <w:pPr>
        <w:rPr>
          <w:sz w:val="18"/>
          <w:szCs w:val="18"/>
        </w:rPr>
      </w:pPr>
      <w:r w:rsidRPr="006D57D2">
        <w:rPr>
          <w:sz w:val="18"/>
          <w:szCs w:val="18"/>
        </w:rPr>
        <w:t>The Department of the Interior protects and manages the nation’s natural</w:t>
      </w:r>
      <w:r>
        <w:rPr>
          <w:sz w:val="18"/>
          <w:szCs w:val="18"/>
        </w:rPr>
        <w:t xml:space="preserve"> </w:t>
      </w:r>
      <w:r w:rsidRPr="006D57D2">
        <w:rPr>
          <w:sz w:val="18"/>
          <w:szCs w:val="18"/>
        </w:rPr>
        <w:t>resources and cultur</w:t>
      </w:r>
      <w:r>
        <w:rPr>
          <w:sz w:val="18"/>
          <w:szCs w:val="18"/>
        </w:rPr>
        <w:t>al heritage; provides scientifi</w:t>
      </w:r>
      <w:r w:rsidRPr="006D57D2">
        <w:rPr>
          <w:sz w:val="18"/>
          <w:szCs w:val="18"/>
        </w:rPr>
        <w:t>c and other information about</w:t>
      </w:r>
      <w:r>
        <w:rPr>
          <w:sz w:val="18"/>
          <w:szCs w:val="18"/>
        </w:rPr>
        <w:t xml:space="preserve"> </w:t>
      </w:r>
      <w:r w:rsidRPr="006D57D2">
        <w:rPr>
          <w:sz w:val="18"/>
          <w:szCs w:val="18"/>
        </w:rPr>
        <w:t>those resources; and honors its special responsibilities to American Indians, Alaska</w:t>
      </w:r>
      <w:r>
        <w:rPr>
          <w:sz w:val="18"/>
          <w:szCs w:val="18"/>
        </w:rPr>
        <w:t xml:space="preserve"> Natives, and affi</w:t>
      </w:r>
      <w:r w:rsidRPr="006D57D2">
        <w:rPr>
          <w:sz w:val="18"/>
          <w:szCs w:val="18"/>
        </w:rPr>
        <w:t>liated Island Communities.</w:t>
      </w:r>
    </w:p>
    <w:p w:rsidR="00390B7F" w:rsidRPr="00BF1BE2" w:rsidRDefault="00390B7F" w:rsidP="00390B7F">
      <w:pPr>
        <w:rPr>
          <w:sz w:val="18"/>
        </w:rPr>
      </w:pPr>
    </w:p>
    <w:p w:rsidR="00390B7F" w:rsidRDefault="00F270F2" w:rsidP="00390B7F">
      <w:pPr>
        <w:rPr>
          <w:sz w:val="18"/>
        </w:rPr>
        <w:sectPr w:rsidR="00390B7F" w:rsidSect="00F433AE">
          <w:footerReference w:type="first" r:id="rId416"/>
          <w:pgSz w:w="12240" w:h="15840" w:code="1"/>
          <w:pgMar w:top="1440" w:right="1440" w:bottom="1440" w:left="1440" w:header="720" w:footer="720" w:gutter="0"/>
          <w:pgNumType w:start="1"/>
          <w:cols w:space="720"/>
          <w:titlePg/>
          <w:docGrid w:linePitch="360"/>
        </w:sectPr>
      </w:pPr>
      <w:r>
        <w:rPr>
          <w:sz w:val="18"/>
        </w:rPr>
        <w:t xml:space="preserve">NPS </w:t>
      </w:r>
      <w:r w:rsidR="00957596" w:rsidRPr="00957596">
        <w:rPr>
          <w:sz w:val="18"/>
        </w:rPr>
        <w:t>988/108005</w:t>
      </w:r>
      <w:r w:rsidR="00957596">
        <w:rPr>
          <w:sz w:val="18"/>
        </w:rPr>
        <w:t>, June 2011</w:t>
      </w:r>
    </w:p>
    <w:tbl>
      <w:tblPr>
        <w:tblW w:w="10080" w:type="dxa"/>
        <w:tblInd w:w="115" w:type="dxa"/>
        <w:tblBorders>
          <w:bottom w:val="single" w:sz="8" w:space="0" w:color="auto"/>
        </w:tblBorders>
        <w:tblLook w:val="0000" w:firstRow="0" w:lastRow="0" w:firstColumn="0" w:lastColumn="0" w:noHBand="0" w:noVBand="0"/>
      </w:tblPr>
      <w:tblGrid>
        <w:gridCol w:w="5024"/>
        <w:gridCol w:w="5056"/>
      </w:tblGrid>
      <w:tr w:rsidR="00D73B83" w:rsidRPr="00BF1BE2" w:rsidTr="002F3706">
        <w:tc>
          <w:tcPr>
            <w:tcW w:w="9274" w:type="dxa"/>
            <w:gridSpan w:val="2"/>
            <w:shd w:val="clear" w:color="auto" w:fill="000000"/>
          </w:tcPr>
          <w:p w:rsidR="00D73B83" w:rsidRPr="00BF1BE2" w:rsidRDefault="00D73B83" w:rsidP="002117B2"/>
        </w:tc>
      </w:tr>
      <w:tr w:rsidR="00D73B83" w:rsidRPr="00BF1BE2" w:rsidTr="002F3706">
        <w:tc>
          <w:tcPr>
            <w:tcW w:w="4622" w:type="dxa"/>
            <w:tcMar>
              <w:left w:w="0" w:type="dxa"/>
              <w:right w:w="0" w:type="dxa"/>
            </w:tcMar>
          </w:tcPr>
          <w:p w:rsidR="00D73B83" w:rsidRPr="005E1BEA" w:rsidRDefault="00D73B83" w:rsidP="002117B2">
            <w:pPr>
              <w:pStyle w:val="nrpsBannerline1"/>
            </w:pPr>
            <w:r w:rsidRPr="005E1BEA">
              <w:t>National Park Service</w:t>
            </w:r>
          </w:p>
          <w:p w:rsidR="00D73B83" w:rsidRDefault="00D73B83" w:rsidP="002117B2">
            <w:pPr>
              <w:pStyle w:val="nrpsBannerline2"/>
            </w:pPr>
            <w:smartTag w:uri="urn:schemas-microsoft-com:office:smarttags" w:element="place">
              <w:smartTag w:uri="urn:schemas-microsoft-com:office:smarttags" w:element="country-region">
                <w:r w:rsidRPr="005E1BEA">
                  <w:t>U.S.</w:t>
                </w:r>
              </w:smartTag>
            </w:smartTag>
            <w:r w:rsidRPr="005E1BEA">
              <w:t xml:space="preserve"> Department of the Interior</w:t>
            </w:r>
          </w:p>
          <w:p w:rsidR="00D73B83" w:rsidRPr="00BF1BE2" w:rsidRDefault="00D73B83" w:rsidP="002117B2"/>
        </w:tc>
        <w:tc>
          <w:tcPr>
            <w:tcW w:w="4652" w:type="dxa"/>
          </w:tcPr>
          <w:p w:rsidR="00D73B83" w:rsidRPr="00BF1BE2" w:rsidRDefault="00D73B83" w:rsidP="002117B2">
            <w:pPr>
              <w:pStyle w:val="nrpsLogo"/>
            </w:pPr>
            <w:r>
              <w:rPr>
                <w:noProof/>
              </w:rPr>
              <w:drawing>
                <wp:inline distT="0" distB="0" distL="0" distR="0" wp14:anchorId="317D75D7" wp14:editId="351E987D">
                  <wp:extent cx="518795" cy="682625"/>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cstate="print"/>
                          <a:srcRect/>
                          <a:stretch>
                            <a:fillRect/>
                          </a:stretch>
                        </pic:blipFill>
                        <pic:spPr bwMode="auto">
                          <a:xfrm>
                            <a:off x="0" y="0"/>
                            <a:ext cx="518795" cy="682625"/>
                          </a:xfrm>
                          <a:prstGeom prst="rect">
                            <a:avLst/>
                          </a:prstGeom>
                          <a:noFill/>
                          <a:ln w="9525">
                            <a:noFill/>
                            <a:miter lim="800000"/>
                            <a:headEnd/>
                            <a:tailEnd/>
                          </a:ln>
                        </pic:spPr>
                      </pic:pic>
                    </a:graphicData>
                  </a:graphic>
                </wp:inline>
              </w:drawing>
            </w:r>
          </w:p>
        </w:tc>
      </w:tr>
    </w:tbl>
    <w:p w:rsidR="00390B7F" w:rsidRDefault="00390B7F" w:rsidP="00390B7F"/>
    <w:p w:rsidR="00390B7F" w:rsidRPr="00E348A7" w:rsidRDefault="00957596" w:rsidP="00390B7F">
      <w:pPr>
        <w:rPr>
          <w:b/>
          <w:bCs/>
          <w:sz w:val="18"/>
          <w:szCs w:val="18"/>
        </w:rPr>
      </w:pPr>
      <w:r>
        <w:rPr>
          <w:b/>
          <w:bCs/>
          <w:sz w:val="18"/>
          <w:szCs w:val="18"/>
        </w:rPr>
        <w:t>Natural Resource Stewardship and Science</w:t>
      </w:r>
    </w:p>
    <w:p w:rsidR="00390B7F" w:rsidRDefault="00390B7F" w:rsidP="00390B7F">
      <w:pPr>
        <w:rPr>
          <w:sz w:val="18"/>
          <w:szCs w:val="18"/>
        </w:rPr>
      </w:pPr>
      <w:smartTag w:uri="urn:schemas-microsoft-com:office:smarttags" w:element="Street">
        <w:smartTag w:uri="urn:schemas-microsoft-com:office:smarttags" w:element="address">
          <w:r>
            <w:rPr>
              <w:sz w:val="18"/>
              <w:szCs w:val="18"/>
            </w:rPr>
            <w:t>1201 Oakridge Drive, Suite 150</w:t>
          </w:r>
        </w:smartTag>
      </w:smartTag>
    </w:p>
    <w:p w:rsidR="00390B7F" w:rsidRDefault="00390B7F" w:rsidP="00390B7F">
      <w:pPr>
        <w:rPr>
          <w:sz w:val="18"/>
          <w:szCs w:val="18"/>
        </w:rPr>
      </w:pPr>
      <w:smartTag w:uri="urn:schemas-microsoft-com:office:smarttags" w:element="place">
        <w:smartTag w:uri="urn:schemas-microsoft-com:office:smarttags" w:element="City">
          <w:r>
            <w:rPr>
              <w:sz w:val="18"/>
              <w:szCs w:val="18"/>
            </w:rPr>
            <w:t>Fort Collins</w:t>
          </w:r>
        </w:smartTag>
        <w:r>
          <w:rPr>
            <w:sz w:val="18"/>
            <w:szCs w:val="18"/>
          </w:rPr>
          <w:t xml:space="preserve">, </w:t>
        </w:r>
        <w:smartTag w:uri="urn:schemas-microsoft-com:office:smarttags" w:element="State">
          <w:r>
            <w:rPr>
              <w:sz w:val="18"/>
              <w:szCs w:val="18"/>
            </w:rPr>
            <w:t>CO</w:t>
          </w:r>
        </w:smartTag>
        <w:r>
          <w:rPr>
            <w:sz w:val="18"/>
            <w:szCs w:val="18"/>
          </w:rPr>
          <w:t xml:space="preserve"> </w:t>
        </w:r>
        <w:smartTag w:uri="urn:schemas-microsoft-com:office:smarttags" w:element="PostalCode">
          <w:r>
            <w:rPr>
              <w:sz w:val="18"/>
              <w:szCs w:val="18"/>
            </w:rPr>
            <w:t>80525</w:t>
          </w:r>
        </w:smartTag>
      </w:smartTag>
    </w:p>
    <w:p w:rsidR="00390B7F" w:rsidRPr="00807FD4" w:rsidRDefault="00390B7F" w:rsidP="00390B7F">
      <w:pPr>
        <w:pStyle w:val="ReportNumber"/>
        <w:rPr>
          <w:sz w:val="18"/>
        </w:rPr>
      </w:pPr>
      <w:r>
        <w:rPr>
          <w:sz w:val="18"/>
        </w:rPr>
        <w:t>www.nature.nps</w:t>
      </w:r>
      <w:r w:rsidRPr="00807FD4">
        <w:rPr>
          <w:sz w:val="18"/>
        </w:rPr>
        <w:t>.gov</w:t>
      </w:r>
    </w:p>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390B7F" w:rsidRPr="00BF1BE2" w:rsidRDefault="00390B7F" w:rsidP="00390B7F"/>
    <w:p w:rsidR="00D13A3C" w:rsidRPr="00BF1BE2" w:rsidRDefault="00D13A3C" w:rsidP="00D13A3C"/>
    <w:p w:rsidR="00390B7F" w:rsidRPr="00BF1BE2" w:rsidRDefault="00390B7F" w:rsidP="00390B7F"/>
    <w:p w:rsidR="00390B7F" w:rsidRPr="00BF1BE2" w:rsidRDefault="00390B7F" w:rsidP="00390B7F"/>
    <w:p w:rsidR="00390B7F" w:rsidRDefault="00390B7F" w:rsidP="00390B7F"/>
    <w:p w:rsidR="00390B7F" w:rsidRDefault="00390B7F" w:rsidP="00390B7F"/>
    <w:p w:rsidR="00390B7F" w:rsidRDefault="00390B7F" w:rsidP="00390B7F"/>
    <w:p w:rsidR="00390B7F" w:rsidRPr="00BF1BE2" w:rsidRDefault="00390B7F" w:rsidP="00390B7F"/>
    <w:p w:rsidR="00390B7F" w:rsidRPr="00BF1BE2" w:rsidRDefault="00390B7F" w:rsidP="00390B7F"/>
    <w:p w:rsidR="00390B7F" w:rsidRDefault="00390B7F" w:rsidP="00390B7F"/>
    <w:p w:rsidR="00D73B83" w:rsidRDefault="00D73B83" w:rsidP="00390B7F"/>
    <w:p w:rsidR="0040297C" w:rsidRDefault="00390B7F" w:rsidP="0040297C">
      <w:r w:rsidRPr="00BF1BE2">
        <w:rPr>
          <w:b/>
          <w:bCs/>
          <w:sz w:val="16"/>
        </w:rPr>
        <w:t xml:space="preserve">EXPERIENCE YOUR AMERICA </w:t>
      </w:r>
      <w:r w:rsidRPr="00BF1BE2">
        <w:rPr>
          <w:b/>
          <w:bCs/>
          <w:sz w:val="16"/>
          <w:vertAlign w:val="superscript"/>
        </w:rPr>
        <w:t>T</w:t>
      </w:r>
      <w:r>
        <w:rPr>
          <w:b/>
          <w:bCs/>
          <w:sz w:val="16"/>
          <w:vertAlign w:val="superscript"/>
        </w:rPr>
        <w:t>M</w:t>
      </w:r>
      <w:r w:rsidR="00246D6B">
        <w:fldChar w:fldCharType="begin"/>
      </w:r>
      <w:r>
        <w:instrText xml:space="preserve"> ADDIN </w:instrText>
      </w:r>
      <w:r w:rsidR="00246D6B">
        <w:fldChar w:fldCharType="end"/>
      </w:r>
    </w:p>
    <w:sectPr w:rsidR="0040297C" w:rsidSect="002F3706">
      <w:headerReference w:type="even" r:id="rId418"/>
      <w:headerReference w:type="default" r:id="rId419"/>
      <w:footerReference w:type="default" r:id="rId420"/>
      <w:headerReference w:type="first" r:id="rId421"/>
      <w:pgSz w:w="12240" w:h="15840"/>
      <w:pgMar w:top="1080" w:right="1080" w:bottom="1440" w:left="108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Ainsworth, Alison" w:date="2014-10-16T10:14:00Z" w:initials="AA">
    <w:p w:rsidR="00E01466" w:rsidRDefault="00E01466">
      <w:pPr>
        <w:pStyle w:val="CommentText"/>
      </w:pPr>
      <w:r>
        <w:rPr>
          <w:rStyle w:val="CommentReference"/>
        </w:rPr>
        <w:annotationRef/>
      </w:r>
      <w:r>
        <w:t>Need to check the actual plot locations with earlier slope changes to see if any of these plots moved – I believe HALE had some subalpine plots move!</w:t>
      </w:r>
    </w:p>
  </w:comment>
  <w:comment w:id="76" w:author="Ainsworth, Alison" w:date="2014-11-18T12:52:00Z" w:initials="AA">
    <w:p w:rsidR="00E01466" w:rsidRDefault="00E01466">
      <w:pPr>
        <w:pStyle w:val="CommentText"/>
      </w:pPr>
      <w:r>
        <w:rPr>
          <w:rStyle w:val="CommentReference"/>
        </w:rPr>
        <w:annotationRef/>
      </w:r>
      <w:r>
        <w:t>Is this still what Scott used?</w:t>
      </w:r>
    </w:p>
  </w:comment>
  <w:comment w:id="81" w:author="Ainsworth, Alison" w:date="2014-11-18T12:54:00Z" w:initials="AA">
    <w:p w:rsidR="00E01466" w:rsidRDefault="00E01466">
      <w:pPr>
        <w:pStyle w:val="CommentText"/>
      </w:pPr>
      <w:r>
        <w:rPr>
          <w:rStyle w:val="CommentReference"/>
        </w:rPr>
        <w:annotationRef/>
      </w:r>
      <w:r>
        <w:t>Update language</w:t>
      </w:r>
    </w:p>
  </w:comment>
  <w:comment w:id="86" w:author="Ainsworth, Alison" w:date="2014-11-18T13:05:00Z" w:initials="AA">
    <w:p w:rsidR="00E01466" w:rsidRDefault="00E01466">
      <w:pPr>
        <w:pStyle w:val="CommentText"/>
      </w:pPr>
      <w:r>
        <w:rPr>
          <w:rStyle w:val="CommentReference"/>
        </w:rPr>
        <w:annotationRef/>
      </w:r>
      <w:r>
        <w:t>Wording wonder if for revisions should change to past tense for fixed plots?</w:t>
      </w:r>
    </w:p>
  </w:comment>
  <w:comment w:id="90" w:author="Ainsworth, Alison" w:date="2014-11-18T13:07:00Z" w:initials="AA">
    <w:p w:rsidR="00E01466" w:rsidRDefault="00E01466">
      <w:pPr>
        <w:pStyle w:val="CommentText"/>
      </w:pPr>
      <w:r>
        <w:rPr>
          <w:rStyle w:val="CommentReference"/>
        </w:rPr>
        <w:annotationRef/>
      </w:r>
      <w:r>
        <w:t>Change wording for second cycle while still retaining how was done during first cycle</w:t>
      </w:r>
    </w:p>
  </w:comment>
  <w:comment w:id="92" w:author="Ainsworth, Alison" w:date="2014-11-18T13:08:00Z" w:initials="AA">
    <w:p w:rsidR="00E01466" w:rsidRDefault="00E01466">
      <w:pPr>
        <w:pStyle w:val="CommentText"/>
      </w:pPr>
      <w:r>
        <w:rPr>
          <w:rStyle w:val="CommentReference"/>
        </w:rPr>
        <w:annotationRef/>
      </w:r>
      <w:r>
        <w:t>Something about sampling without replacement at least two cycles here?</w:t>
      </w:r>
    </w:p>
  </w:comment>
  <w:comment w:id="95" w:author="Ainsworth, Alison" w:date="2014-11-18T13:12:00Z" w:initials="AA">
    <w:p w:rsidR="00E01466" w:rsidRDefault="00E01466">
      <w:pPr>
        <w:pStyle w:val="CommentText"/>
      </w:pPr>
      <w:r>
        <w:rPr>
          <w:rStyle w:val="CommentReference"/>
        </w:rPr>
        <w:annotationRef/>
      </w:r>
      <w:r>
        <w:t>Would be good to rerun power analyses with first cycle of data – although I think we need time series to do this…</w:t>
      </w:r>
    </w:p>
  </w:comment>
  <w:comment w:id="103" w:author="Meagan J. Selvig" w:date="2014-11-18T13:31:00Z" w:initials="MJS">
    <w:p w:rsidR="00E01466" w:rsidRDefault="00E01466">
      <w:pPr>
        <w:pStyle w:val="CommentText"/>
      </w:pPr>
      <w:r>
        <w:rPr>
          <w:rStyle w:val="CommentReference"/>
        </w:rPr>
        <w:annotationRef/>
      </w:r>
      <w:r>
        <w:t xml:space="preserve">NO reference to SOP 8 (e.g. definitions of terms)?? – </w:t>
      </w:r>
    </w:p>
    <w:p w:rsidR="00E01466" w:rsidRDefault="00E01466">
      <w:pPr>
        <w:pStyle w:val="CommentText"/>
      </w:pPr>
    </w:p>
    <w:p w:rsidR="00E01466" w:rsidRDefault="00E01466">
      <w:pPr>
        <w:pStyle w:val="CommentText"/>
      </w:pPr>
      <w:r>
        <w:t>AA - SOP8 is not def of terms not sure what this comment means?</w:t>
      </w:r>
    </w:p>
  </w:comment>
  <w:comment w:id="122" w:author="Ainsworth, Alison" w:date="2014-10-16T10:14:00Z" w:initials="AA">
    <w:p w:rsidR="00E01466" w:rsidRDefault="00E01466">
      <w:pPr>
        <w:pStyle w:val="CommentText"/>
      </w:pPr>
      <w:r>
        <w:rPr>
          <w:rStyle w:val="CommentReference"/>
        </w:rPr>
        <w:annotationRef/>
      </w:r>
      <w:r>
        <w:t>Need to add new access language from Field Methods_access_slopes_rev_20120810.docx once approved by Greg!</w:t>
      </w:r>
    </w:p>
  </w:comment>
  <w:comment w:id="141" w:author="Meagan J. Selvig" w:date="2014-10-16T10:14:00Z" w:initials="MJS">
    <w:p w:rsidR="00E01466" w:rsidRDefault="00E01466">
      <w:pPr>
        <w:pStyle w:val="CommentText"/>
      </w:pPr>
      <w:r>
        <w:rPr>
          <w:rStyle w:val="CommentReference"/>
        </w:rPr>
        <w:annotationRef/>
      </w:r>
      <w:r>
        <w:t xml:space="preserve">Since rotational plots in HAVO for 2015 are SRS (not based off of the transect) this is not applicable. Additionally, this was only done for 1plot in Olaa during 2010-not efficient way for determining new plot location.  I think we should omit 2) and 3)  part on transect plots and just use item 1).    </w:t>
      </w:r>
    </w:p>
  </w:comment>
  <w:comment w:id="151" w:author="Ainsworth, Alison" w:date="2014-11-18T13:22:00Z" w:initials="AA">
    <w:p w:rsidR="00E01466" w:rsidRDefault="00E01466">
      <w:pPr>
        <w:pStyle w:val="CommentText"/>
      </w:pPr>
      <w:r>
        <w:rPr>
          <w:rStyle w:val="CommentReference"/>
        </w:rPr>
        <w:annotationRef/>
      </w:r>
      <w:r>
        <w:t>Are these realistic based on our first cycle?</w:t>
      </w:r>
    </w:p>
  </w:comment>
  <w:comment w:id="150" w:author="Meagan J. Selvig" w:date="2014-12-15T13:44:00Z" w:initials="MJS">
    <w:p w:rsidR="00E01466" w:rsidRDefault="00E01466">
      <w:pPr>
        <w:pStyle w:val="CommentText"/>
      </w:pPr>
      <w:r>
        <w:rPr>
          <w:rStyle w:val="CommentReference"/>
        </w:rPr>
        <w:annotationRef/>
      </w:r>
      <w:r>
        <w:t xml:space="preserve">These estimates are a bit high. </w:t>
      </w:r>
    </w:p>
    <w:p w:rsidR="00E01466" w:rsidRDefault="00E01466">
      <w:pPr>
        <w:pStyle w:val="CommentText"/>
      </w:pPr>
    </w:p>
    <w:p w:rsidR="00E01466" w:rsidRDefault="00E01466">
      <w:pPr>
        <w:pStyle w:val="CommentText"/>
      </w:pPr>
      <w:r>
        <w:t xml:space="preserve">Efforts from 2010 show 2-3 days (22hours average) for Olaa, 1-2 (10 hours average) for Thurston/ERift. Seems like an average of 5 hours was required for coastal strand plots. </w:t>
      </w:r>
    </w:p>
  </w:comment>
  <w:comment w:id="225" w:author="Meagan J. Selvig" w:date="2014-11-18T13:34:00Z" w:initials="MJS">
    <w:p w:rsidR="00E01466" w:rsidRDefault="00E01466">
      <w:pPr>
        <w:pStyle w:val="CommentText"/>
      </w:pPr>
      <w:r>
        <w:rPr>
          <w:rStyle w:val="CommentReference"/>
        </w:rPr>
        <w:annotationRef/>
      </w:r>
      <w:r>
        <w:t xml:space="preserve">Should remember to do this at the beginning of the season to compare with 2010 and then again after the re-reads. What was the original re-reads error? This be done for every single measurement, not just cover, correct? </w:t>
      </w:r>
    </w:p>
    <w:p w:rsidR="00E01466" w:rsidRDefault="00E01466">
      <w:pPr>
        <w:pStyle w:val="CommentText"/>
      </w:pPr>
    </w:p>
    <w:p w:rsidR="00E01466" w:rsidRDefault="00E01466">
      <w:pPr>
        <w:pStyle w:val="CommentText"/>
      </w:pPr>
      <w:r>
        <w:t>AA – no cover is where we were most concerned. Still need to analyze rereads from 2010 before deciding what to do in 2015</w:t>
      </w:r>
    </w:p>
  </w:comment>
  <w:comment w:id="226" w:author="Meagan J. Selvig" w:date="2014-11-18T13:36:00Z" w:initials="MJS">
    <w:p w:rsidR="00E01466" w:rsidRDefault="00E01466">
      <w:pPr>
        <w:pStyle w:val="CommentText"/>
      </w:pPr>
      <w:r>
        <w:rPr>
          <w:rStyle w:val="CommentReference"/>
        </w:rPr>
        <w:annotationRef/>
      </w:r>
      <w:r>
        <w:t xml:space="preserve">This is without stretching the frond, correct? </w:t>
      </w:r>
    </w:p>
    <w:p w:rsidR="00E01466" w:rsidRDefault="00E01466">
      <w:pPr>
        <w:pStyle w:val="CommentText"/>
      </w:pPr>
    </w:p>
    <w:p w:rsidR="00E01466" w:rsidRDefault="00E01466">
      <w:pPr>
        <w:pStyle w:val="CommentText"/>
      </w:pPr>
      <w:r>
        <w:t>AA – no this is &gt;0.5m when stretched up</w:t>
      </w:r>
    </w:p>
  </w:comment>
  <w:comment w:id="228" w:author="Ainsworth, Alison" w:date="2014-11-18T13:39:00Z" w:initials="AA">
    <w:p w:rsidR="00E01466" w:rsidRDefault="00E01466">
      <w:pPr>
        <w:pStyle w:val="CommentText"/>
      </w:pPr>
      <w:r>
        <w:rPr>
          <w:rStyle w:val="CommentReference"/>
        </w:rPr>
        <w:annotationRef/>
      </w:r>
      <w:r>
        <w:t>Need to review this – if anything we have a hard time finding tree seedlings but seems more the nature of the forest….</w:t>
      </w:r>
    </w:p>
  </w:comment>
  <w:comment w:id="231" w:author="Ainsworth, Alison" w:date="2014-11-18T13:42:00Z" w:initials="AA">
    <w:p w:rsidR="00E01466" w:rsidRDefault="00E01466">
      <w:pPr>
        <w:pStyle w:val="CommentText"/>
      </w:pPr>
      <w:r>
        <w:rPr>
          <w:rStyle w:val="CommentReference"/>
        </w:rPr>
        <w:annotationRef/>
      </w:r>
      <w:r>
        <w:t>Whole plots were sampled at HALE but only 1 quad as stated here at HAVO and KALA</w:t>
      </w:r>
    </w:p>
  </w:comment>
  <w:comment w:id="234" w:author="Ainsworth, Alison" w:date="2014-11-18T13:43:00Z" w:initials="AA">
    <w:p w:rsidR="00E01466" w:rsidRDefault="00E01466">
      <w:pPr>
        <w:pStyle w:val="CommentText"/>
      </w:pPr>
      <w:r>
        <w:rPr>
          <w:rStyle w:val="CommentReference"/>
        </w:rPr>
        <w:annotationRef/>
      </w:r>
      <w:r>
        <w:t>Preferred method but not always done</w:t>
      </w:r>
    </w:p>
  </w:comment>
  <w:comment w:id="235" w:author="Meagan J. Selvig" w:date="2014-11-18T13:45:00Z" w:initials="MJS">
    <w:p w:rsidR="00E01466" w:rsidRDefault="00E01466">
      <w:pPr>
        <w:pStyle w:val="CommentText"/>
      </w:pPr>
      <w:r>
        <w:rPr>
          <w:rStyle w:val="CommentReference"/>
        </w:rPr>
        <w:annotationRef/>
      </w:r>
      <w:r>
        <w:t>So this is simply the length of the fronds, unstretched, without measuring the stem height, correct?</w:t>
      </w:r>
    </w:p>
    <w:p w:rsidR="00E01466" w:rsidRDefault="00E01466">
      <w:pPr>
        <w:pStyle w:val="CommentText"/>
      </w:pPr>
    </w:p>
    <w:p w:rsidR="00E01466" w:rsidRDefault="00E01466">
      <w:pPr>
        <w:pStyle w:val="CommentText"/>
      </w:pPr>
      <w:r>
        <w:t>AA – no this is where the top of the fronds are found in the vertical forest canopy so it is including stem</w:t>
      </w:r>
    </w:p>
  </w:comment>
  <w:comment w:id="238" w:author="Meagan J. Selvig" w:date="2014-10-16T10:14:00Z" w:initials="MJS">
    <w:p w:rsidR="00E01466" w:rsidRDefault="00E01466">
      <w:pPr>
        <w:pStyle w:val="CommentText"/>
      </w:pPr>
      <w:r>
        <w:rPr>
          <w:rStyle w:val="CommentReference"/>
        </w:rPr>
        <w:annotationRef/>
      </w:r>
      <w:r>
        <w:t>Transect 3</w:t>
      </w:r>
    </w:p>
  </w:comment>
  <w:comment w:id="256" w:author="Meagan J. Selvig" w:date="2014-11-18T13:51:00Z" w:initials="MJS">
    <w:p w:rsidR="00E01466" w:rsidRDefault="00E01466">
      <w:pPr>
        <w:pStyle w:val="CommentText"/>
      </w:pPr>
      <w:r>
        <w:rPr>
          <w:rStyle w:val="CommentReference"/>
        </w:rPr>
        <w:annotationRef/>
      </w:r>
      <w:r>
        <w:t xml:space="preserve">So they are not separated by size. All trees &gt;/= to 1cm are measured. </w:t>
      </w:r>
    </w:p>
    <w:p w:rsidR="00E01466" w:rsidRDefault="00E01466">
      <w:pPr>
        <w:pStyle w:val="CommentText"/>
      </w:pPr>
    </w:p>
    <w:p w:rsidR="00E01466" w:rsidRDefault="00E01466">
      <w:pPr>
        <w:pStyle w:val="CommentText"/>
      </w:pPr>
      <w:r>
        <w:t>AA – yes and they are all measured as large trees so all have a DBH as opposed to being tallied</w:t>
      </w:r>
    </w:p>
  </w:comment>
  <w:comment w:id="398" w:author="Ainsworth, Alison" w:date="2014-11-18T14:00:00Z" w:initials="AA">
    <w:p w:rsidR="00E01466" w:rsidRDefault="00E01466">
      <w:pPr>
        <w:pStyle w:val="CommentText"/>
      </w:pPr>
      <w:r>
        <w:rPr>
          <w:rStyle w:val="CommentReference"/>
        </w:rPr>
        <w:annotationRef/>
      </w:r>
      <w:r>
        <w:t>I guess would be good to update based on efforts reports</w:t>
      </w:r>
    </w:p>
  </w:comment>
  <w:comment w:id="422" w:author="Ainsworth, Alison" w:date="2014-11-18T15:20:00Z" w:initials="AA">
    <w:p w:rsidR="00E01466" w:rsidRDefault="00E01466">
      <w:pPr>
        <w:pStyle w:val="CommentText"/>
      </w:pPr>
      <w:r>
        <w:rPr>
          <w:rStyle w:val="CommentReference"/>
        </w:rPr>
        <w:annotationRef/>
      </w:r>
      <w:r>
        <w:t>Change to fixed with proposed next cycle and possibly competed rotationals? Remove transects that are not legacy.</w:t>
      </w:r>
    </w:p>
  </w:comment>
  <w:comment w:id="452" w:author="Ainsworth, Alison" w:date="2014-11-18T15:21:00Z" w:initials="AA">
    <w:p w:rsidR="00E01466" w:rsidRDefault="00E01466">
      <w:pPr>
        <w:pStyle w:val="CommentText"/>
      </w:pPr>
      <w:r>
        <w:rPr>
          <w:rStyle w:val="CommentReference"/>
        </w:rPr>
        <w:annotationRef/>
      </w:r>
      <w:r>
        <w:t>Anything to add to this appendix? Would be a good task for someone to do a literature review.</w:t>
      </w:r>
    </w:p>
  </w:comment>
  <w:comment w:id="458" w:author="Ainsworth, Alison" w:date="2014-11-18T15:21:00Z" w:initials="AA">
    <w:p w:rsidR="00E01466" w:rsidRDefault="00E01466">
      <w:pPr>
        <w:pStyle w:val="CommentText"/>
      </w:pPr>
      <w:r>
        <w:rPr>
          <w:rStyle w:val="CommentReference"/>
        </w:rPr>
        <w:annotationRef/>
      </w:r>
      <w:r>
        <w:t>Revisit this appendix with new data….</w:t>
      </w:r>
    </w:p>
  </w:comment>
  <w:comment w:id="473" w:author="Ainsworth, Alison" w:date="2014-11-18T15:22:00Z" w:initials="AA">
    <w:p w:rsidR="00E01466" w:rsidRDefault="00E01466">
      <w:pPr>
        <w:pStyle w:val="CommentText"/>
      </w:pPr>
      <w:r>
        <w:rPr>
          <w:rStyle w:val="CommentReference"/>
        </w:rPr>
        <w:annotationRef/>
      </w:r>
      <w:r>
        <w:t>Do not think we can update this until we have time series data</w:t>
      </w:r>
    </w:p>
  </w:comment>
  <w:comment w:id="478" w:author="Ainsworth, Alison" w:date="2014-11-18T15:23:00Z" w:initials="AA">
    <w:p w:rsidR="00E01466" w:rsidRDefault="00E01466">
      <w:pPr>
        <w:pStyle w:val="CommentText"/>
      </w:pPr>
      <w:r>
        <w:rPr>
          <w:rStyle w:val="CommentReference"/>
        </w:rPr>
        <w:annotationRef/>
      </w:r>
      <w:r>
        <w:t>Update with best version of forms</w:t>
      </w:r>
    </w:p>
  </w:comment>
  <w:comment w:id="500" w:author="Ainsworth, Alison" w:date="2014-11-18T15:23:00Z" w:initials="AA">
    <w:p w:rsidR="00E01466" w:rsidRDefault="00E01466">
      <w:pPr>
        <w:pStyle w:val="CommentText"/>
      </w:pPr>
      <w:r>
        <w:rPr>
          <w:rStyle w:val="CommentReference"/>
        </w:rPr>
        <w:annotationRef/>
      </w:r>
      <w:r>
        <w:t>Ask Kelly for new info – anything different since now sequel server?</w:t>
      </w:r>
    </w:p>
  </w:comment>
  <w:comment w:id="510" w:author="Ainsworth, Alison" w:date="2014-11-18T15:24:00Z" w:initials="AA">
    <w:p w:rsidR="00E01466" w:rsidRDefault="00E01466">
      <w:pPr>
        <w:pStyle w:val="CommentText"/>
      </w:pPr>
      <w:r>
        <w:rPr>
          <w:rStyle w:val="CommentReference"/>
        </w:rPr>
        <w:annotationRef/>
      </w:r>
      <w:r>
        <w:t>Updates?</w:t>
      </w:r>
    </w:p>
  </w:comment>
  <w:comment w:id="534" w:author="Meagan J. Selvig" w:date="2015-01-02T12:57:00Z" w:initials="MJS">
    <w:p w:rsidR="00E01466" w:rsidRDefault="00E01466">
      <w:pPr>
        <w:pStyle w:val="CommentText"/>
      </w:pPr>
      <w:r>
        <w:rPr>
          <w:rStyle w:val="CommentReference"/>
        </w:rPr>
        <w:annotationRef/>
      </w:r>
      <w:r>
        <w:t>Shouldn’t this be 3?</w:t>
      </w:r>
    </w:p>
  </w:comment>
  <w:comment w:id="535" w:author="Meagan J. Selvig" w:date="2015-01-02T13:09:00Z" w:initials="MJS">
    <w:p w:rsidR="00E01466" w:rsidRDefault="00E01466">
      <w:pPr>
        <w:pStyle w:val="CommentText"/>
      </w:pPr>
      <w:r>
        <w:rPr>
          <w:rStyle w:val="CommentReference"/>
        </w:rPr>
        <w:annotationRef/>
      </w:r>
      <w:r>
        <w:t>Hmm, we used a 5m carpenters tape but not this 10m….</w:t>
      </w:r>
    </w:p>
  </w:comment>
  <w:comment w:id="536" w:author="Meagan J. Selvig" w:date="2015-01-02T13:04:00Z" w:initials="MJS">
    <w:p w:rsidR="00E01466" w:rsidRDefault="00E01466">
      <w:pPr>
        <w:pStyle w:val="CommentText"/>
      </w:pPr>
      <w:r>
        <w:rPr>
          <w:rStyle w:val="CommentReference"/>
        </w:rPr>
        <w:annotationRef/>
      </w:r>
      <w:r>
        <w:t xml:space="preserve">In CNMI we only put tags (soft and hard) at T2 start and end points, not the corners. </w:t>
      </w:r>
    </w:p>
  </w:comment>
  <w:comment w:id="537" w:author="Meagan J. Selvig" w:date="2014-11-18T15:24:00Z" w:initials="MJS">
    <w:p w:rsidR="00E01466" w:rsidRDefault="00E01466">
      <w:pPr>
        <w:pStyle w:val="CommentText"/>
      </w:pPr>
      <w:r>
        <w:rPr>
          <w:rStyle w:val="CommentReference"/>
        </w:rPr>
        <w:annotationRef/>
      </w:r>
      <w:r>
        <w:t>Omit since we recommend  the RICOH camera and since we never do this?</w:t>
      </w:r>
    </w:p>
    <w:p w:rsidR="00E01466" w:rsidRDefault="00E01466">
      <w:pPr>
        <w:pStyle w:val="CommentText"/>
      </w:pPr>
    </w:p>
    <w:p w:rsidR="00E01466" w:rsidRDefault="00E01466">
      <w:pPr>
        <w:pStyle w:val="CommentText"/>
      </w:pPr>
      <w:r>
        <w:t>AA – yes omit</w:t>
      </w:r>
    </w:p>
  </w:comment>
  <w:comment w:id="1996" w:author="Ainsworth, Alison" w:date="2014-11-18T15:28:00Z" w:initials="AA">
    <w:p w:rsidR="00E01466" w:rsidRDefault="00E01466">
      <w:pPr>
        <w:pStyle w:val="CommentText"/>
      </w:pPr>
      <w:r>
        <w:rPr>
          <w:rStyle w:val="CommentReference"/>
        </w:rPr>
        <w:annotationRef/>
      </w:r>
      <w:r>
        <w:t>Be sure to reference park specific procedures too – HAVO – ants and frogs</w:t>
      </w:r>
    </w:p>
  </w:comment>
  <w:comment w:id="2009" w:author="Meagan J. Selvig" w:date="2014-10-16T10:14:00Z" w:initials="MJS">
    <w:p w:rsidR="00E01466" w:rsidRDefault="00E01466">
      <w:pPr>
        <w:pStyle w:val="CommentText"/>
      </w:pPr>
      <w:r>
        <w:rPr>
          <w:rStyle w:val="CommentReference"/>
        </w:rPr>
        <w:annotationRef/>
      </w:r>
      <w:r>
        <w:t>Scott to help update</w:t>
      </w:r>
    </w:p>
  </w:comment>
  <w:comment w:id="2030" w:author="Meagan J. Selvig" w:date="2014-10-16T10:14:00Z" w:initials="MJS">
    <w:p w:rsidR="00E01466" w:rsidRDefault="00E01466">
      <w:pPr>
        <w:pStyle w:val="CommentText"/>
      </w:pPr>
      <w:r>
        <w:rPr>
          <w:rStyle w:val="CommentReference"/>
        </w:rPr>
        <w:annotationRef/>
      </w:r>
      <w:r>
        <w:t>This should not be enabled for NPSA and double check for WAPA/AMME. Scott will remember exactly when WAAS is appropriate.</w:t>
      </w:r>
    </w:p>
  </w:comment>
  <w:comment w:id="2031" w:author="Meagan J. Selvig" w:date="2014-10-16T10:14:00Z" w:initials="MJS">
    <w:p w:rsidR="00E01466" w:rsidRDefault="00E01466">
      <w:pPr>
        <w:pStyle w:val="CommentText"/>
      </w:pPr>
      <w:r>
        <w:rPr>
          <w:rStyle w:val="CommentReference"/>
        </w:rPr>
        <w:annotationRef/>
      </w:r>
      <w:r>
        <w:t xml:space="preserve">Again, check with Scott. </w:t>
      </w:r>
    </w:p>
  </w:comment>
  <w:comment w:id="2032" w:author="Meagan J. Selvig" w:date="2014-10-16T10:14:00Z" w:initials="MJS">
    <w:p w:rsidR="00E01466" w:rsidRDefault="00E01466">
      <w:pPr>
        <w:pStyle w:val="CommentText"/>
      </w:pPr>
      <w:r>
        <w:rPr>
          <w:rStyle w:val="CommentReference"/>
        </w:rPr>
        <w:annotationRef/>
      </w:r>
      <w:r>
        <w:t xml:space="preserve">Oh, good idea. </w:t>
      </w:r>
    </w:p>
  </w:comment>
  <w:comment w:id="2035" w:author="Meagan J. Selvig" w:date="2014-10-16T10:14:00Z" w:initials="MJS">
    <w:p w:rsidR="00E01466" w:rsidRDefault="00E01466">
      <w:pPr>
        <w:pStyle w:val="CommentText"/>
      </w:pPr>
      <w:r>
        <w:rPr>
          <w:rStyle w:val="CommentReference"/>
        </w:rPr>
        <w:annotationRef/>
      </w:r>
      <w:r>
        <w:t xml:space="preserve">Request Scott to update this? </w:t>
      </w:r>
    </w:p>
  </w:comment>
  <w:comment w:id="2041" w:author="Meagan J. Selvig" w:date="2014-10-16T10:14:00Z" w:initials="MJS">
    <w:p w:rsidR="00E01466" w:rsidRDefault="00E01466">
      <w:pPr>
        <w:pStyle w:val="CommentText"/>
      </w:pPr>
      <w:r>
        <w:rPr>
          <w:rStyle w:val="CommentReference"/>
        </w:rPr>
        <w:annotationRef/>
      </w:r>
      <w:r>
        <w:t>Should we go to the longer naming convention for field data collection as we did in CNMI? For example: FT_W_ER_F14_S…..</w:t>
      </w:r>
    </w:p>
  </w:comment>
  <w:comment w:id="2047" w:author="Ainsworth, Alison" w:date="2014-11-18T15:35:00Z" w:initials="AA">
    <w:p w:rsidR="00E01466" w:rsidRDefault="00E01466">
      <w:pPr>
        <w:pStyle w:val="CommentText"/>
      </w:pPr>
      <w:r>
        <w:rPr>
          <w:rStyle w:val="CommentReference"/>
        </w:rPr>
        <w:annotationRef/>
      </w:r>
      <w:r>
        <w:t>Seems like a pain, but up to you guys</w:t>
      </w:r>
    </w:p>
  </w:comment>
  <w:comment w:id="2050" w:author="Meagan J. Selvig" w:date="2014-10-16T10:14:00Z" w:initials="MJS">
    <w:p w:rsidR="00E01466" w:rsidRDefault="00E01466">
      <w:pPr>
        <w:pStyle w:val="CommentText"/>
      </w:pPr>
      <w:r>
        <w:rPr>
          <w:rStyle w:val="CommentReference"/>
        </w:rPr>
        <w:annotationRef/>
      </w:r>
      <w:r>
        <w:t xml:space="preserve">Seems pretty outdated, maybe just specify that it would be helpful for CNMI/NPSA? </w:t>
      </w:r>
    </w:p>
  </w:comment>
  <w:comment w:id="2056" w:author="Meagan J. Selvig" w:date="2014-10-16T10:14:00Z" w:initials="MJS">
    <w:p w:rsidR="00E01466" w:rsidRDefault="00E01466">
      <w:pPr>
        <w:pStyle w:val="CommentText"/>
      </w:pPr>
      <w:r>
        <w:rPr>
          <w:rStyle w:val="CommentReference"/>
        </w:rPr>
        <w:annotationRef/>
      </w:r>
      <w:r>
        <w:t xml:space="preserve">Only partially true-say “where applicable”? </w:t>
      </w:r>
    </w:p>
  </w:comment>
  <w:comment w:id="2061" w:author="Ainsworth, Alison" w:date="2014-11-18T15:38:00Z" w:initials="AA">
    <w:p w:rsidR="00E01466" w:rsidRDefault="00E01466">
      <w:pPr>
        <w:pStyle w:val="CommentText"/>
      </w:pPr>
      <w:r>
        <w:rPr>
          <w:rStyle w:val="CommentReference"/>
        </w:rPr>
        <w:annotationRef/>
      </w:r>
      <w:r>
        <w:t>Need to add about minimum amount of vegetation in SS and cinder areas of WF</w:t>
      </w:r>
    </w:p>
  </w:comment>
  <w:comment w:id="2066" w:author="Ainsworth, Alison" w:date="2014-11-18T15:40:00Z" w:initials="AA">
    <w:p w:rsidR="00E01466" w:rsidRDefault="00E01466">
      <w:pPr>
        <w:pStyle w:val="CommentText"/>
      </w:pPr>
      <w:r>
        <w:rPr>
          <w:rStyle w:val="CommentReference"/>
        </w:rPr>
        <w:annotationRef/>
      </w:r>
      <w:r>
        <w:t>Change language for fixed to reflect what was done and what will be done if new permanents are required</w:t>
      </w:r>
    </w:p>
  </w:comment>
  <w:comment w:id="2067" w:author="Meagan J. Selvig" w:date="2014-10-16T10:14:00Z" w:initials="MJS">
    <w:p w:rsidR="00E01466" w:rsidRDefault="00E01466">
      <w:pPr>
        <w:pStyle w:val="CommentText"/>
      </w:pPr>
      <w:r>
        <w:rPr>
          <w:rStyle w:val="CommentReference"/>
        </w:rPr>
        <w:annotationRef/>
      </w:r>
      <w:r>
        <w:t xml:space="preserve">The statement “offset 50m form transect” is fine for fixed plots since most of them were co-located. </w:t>
      </w:r>
    </w:p>
  </w:comment>
  <w:comment w:id="2068" w:author="Meagan J. Selvig" w:date="2014-10-16T10:14:00Z" w:initials="MJS">
    <w:p w:rsidR="00E01466" w:rsidRDefault="00E01466">
      <w:pPr>
        <w:pStyle w:val="CommentText"/>
      </w:pPr>
      <w:r>
        <w:rPr>
          <w:rStyle w:val="CommentReference"/>
        </w:rPr>
        <w:annotationRef/>
      </w:r>
      <w:r>
        <w:t>None of these are implemented. Not practical, have not had the transect information in GPS in the past. I do not think this was implemented at any park.  Make Subalpine, limestone and coastal relocation applicable to wet forests also??</w:t>
      </w:r>
    </w:p>
    <w:p w:rsidR="00E01466" w:rsidRDefault="00E01466">
      <w:pPr>
        <w:pStyle w:val="CommentText"/>
      </w:pPr>
    </w:p>
    <w:p w:rsidR="00E01466" w:rsidRDefault="00E01466">
      <w:pPr>
        <w:pStyle w:val="CommentText"/>
      </w:pPr>
      <w:r>
        <w:t xml:space="preserve">Instead, what was feasible in the field was to follow steps 1 and 2 and if still not sampleable, then the plot was randomly reassigned a location (i.e. KALA coast). How do we say this to maintain legitimacy? In NPSA, if we could not sample the original plot after steps 1 and 2, or after shifting 50m in random direction w/azimuth (methods for subalpine et al.) an alternate site was chosen. In WAPA, often we could simply shift a plot to fit in the topography of the landscape (i.e. in a basin surrounded by cliff walls). </w:t>
      </w:r>
    </w:p>
  </w:comment>
  <w:comment w:id="2069" w:author="Ainsworth, Alison" w:date="2014-11-18T15:41:00Z" w:initials="AA">
    <w:p w:rsidR="00E01466" w:rsidRDefault="00E01466">
      <w:pPr>
        <w:pStyle w:val="CommentText"/>
      </w:pPr>
      <w:r>
        <w:rPr>
          <w:rStyle w:val="CommentReference"/>
        </w:rPr>
        <w:annotationRef/>
      </w:r>
      <w:r>
        <w:t>Yes change language to match previous text regarding moving 50 m in a random direction, moving 100 m in random direction, etc</w:t>
      </w:r>
    </w:p>
  </w:comment>
  <w:comment w:id="2070" w:author="Meagan J. Selvig" w:date="2014-10-16T10:14:00Z" w:initials="MJS">
    <w:p w:rsidR="00E01466" w:rsidRDefault="00E01466">
      <w:pPr>
        <w:pStyle w:val="CommentText"/>
      </w:pPr>
      <w:r>
        <w:rPr>
          <w:rStyle w:val="CommentReference"/>
        </w:rPr>
        <w:annotationRef/>
      </w:r>
      <w:r>
        <w:t xml:space="preserve">No transect co-location for 2015/2016. Same notes as above. </w:t>
      </w:r>
    </w:p>
  </w:comment>
  <w:comment w:id="2071" w:author="Meagan J. Selvig" w:date="2014-10-16T10:14:00Z" w:initials="MJS">
    <w:p w:rsidR="00E01466" w:rsidRDefault="00E01466">
      <w:pPr>
        <w:pStyle w:val="CommentText"/>
      </w:pPr>
      <w:r>
        <w:rPr>
          <w:rStyle w:val="CommentReference"/>
        </w:rPr>
        <w:annotationRef/>
      </w:r>
      <w:r>
        <w:t>Change this to be applicable to all sampling frames ???</w:t>
      </w:r>
    </w:p>
  </w:comment>
  <w:comment w:id="2072" w:author="Ainsworth, Alison" w:date="2014-11-18T15:45:00Z" w:initials="AA">
    <w:p w:rsidR="00E01466" w:rsidRDefault="00E01466">
      <w:pPr>
        <w:pStyle w:val="CommentText"/>
      </w:pPr>
      <w:r>
        <w:rPr>
          <w:rStyle w:val="CommentReference"/>
        </w:rPr>
        <w:annotationRef/>
      </w:r>
      <w:r>
        <w:t>Can we add 100 m too? Lets look at what was done.</w:t>
      </w:r>
    </w:p>
  </w:comment>
  <w:comment w:id="2073" w:author="Meagan J. Selvig" w:date="2014-10-16T10:14:00Z" w:initials="MJS">
    <w:p w:rsidR="00E01466" w:rsidRDefault="00E01466">
      <w:pPr>
        <w:pStyle w:val="CommentText"/>
      </w:pPr>
      <w:r>
        <w:rPr>
          <w:rStyle w:val="CommentReference"/>
        </w:rPr>
        <w:annotationRef/>
      </w:r>
      <w:r>
        <w:t xml:space="preserve">Blue and red flagging at all parks except HAVO. Should we add red flagging at HAVO to be consistent? </w:t>
      </w:r>
    </w:p>
  </w:comment>
  <w:comment w:id="2074" w:author="Ainsworth, Alison" w:date="2015-01-22T11:41:00Z" w:initials="AA">
    <w:p w:rsidR="00E01466" w:rsidRDefault="00E01466">
      <w:pPr>
        <w:pStyle w:val="CommentText"/>
      </w:pPr>
      <w:r>
        <w:rPr>
          <w:rStyle w:val="CommentReference"/>
        </w:rPr>
        <w:annotationRef/>
      </w:r>
      <w:r>
        <w:t>No – HAVO has color codes for their flagging and we are supposed to be blue</w:t>
      </w:r>
    </w:p>
  </w:comment>
  <w:comment w:id="2081" w:author="Meagan J. Selvig" w:date="2014-11-18T15:48:00Z" w:initials="MJS">
    <w:p w:rsidR="00E01466" w:rsidRDefault="00E01466">
      <w:pPr>
        <w:pStyle w:val="CommentText"/>
      </w:pPr>
      <w:r>
        <w:rPr>
          <w:rStyle w:val="CommentReference"/>
        </w:rPr>
        <w:annotationRef/>
      </w:r>
      <w:r>
        <w:t xml:space="preserve">HALE,WAPA, AMME had blue and red flagging at these posts. Does not seem to be the case at HAVO. Should we add red flagging in 2015? </w:t>
      </w:r>
    </w:p>
    <w:p w:rsidR="00E01466" w:rsidRDefault="00E01466">
      <w:pPr>
        <w:pStyle w:val="CommentText"/>
      </w:pPr>
    </w:p>
    <w:p w:rsidR="00E01466" w:rsidRDefault="00E01466">
      <w:pPr>
        <w:pStyle w:val="CommentText"/>
      </w:pPr>
      <w:r>
        <w:t>AA – yes if this is what was done at other parks – can’t remember now</w:t>
      </w:r>
    </w:p>
  </w:comment>
  <w:comment w:id="2084" w:author="Meagan J. Selvig" w:date="2014-10-16T10:14:00Z" w:initials="MJS">
    <w:p w:rsidR="00E01466" w:rsidRDefault="00E01466">
      <w:pPr>
        <w:pStyle w:val="CommentText"/>
      </w:pPr>
      <w:r>
        <w:rPr>
          <w:rStyle w:val="CommentReference"/>
        </w:rPr>
        <w:annotationRef/>
      </w:r>
      <w:r>
        <w:t xml:space="preserve">Update figure to include the community photos. From the center, looking into each quad. </w:t>
      </w:r>
    </w:p>
  </w:comment>
  <w:comment w:id="2126" w:author="Meagan J. Selvig" w:date="2014-10-16T10:14:00Z" w:initials="MJS">
    <w:p w:rsidR="00E01466" w:rsidRDefault="00E01466">
      <w:pPr>
        <w:pStyle w:val="CommentText"/>
      </w:pPr>
      <w:r>
        <w:rPr>
          <w:rStyle w:val="CommentReference"/>
        </w:rPr>
        <w:annotationRef/>
      </w:r>
      <w:r>
        <w:t xml:space="preserve">Is the general season good enough? OR should we try to sample the same plots near the same dates from the previous sampling? That sounds crazy. </w:t>
      </w:r>
    </w:p>
  </w:comment>
  <w:comment w:id="2128" w:author="Meagan J. Selvig" w:date="2014-11-18T15:50:00Z" w:initials="MJS">
    <w:p w:rsidR="00E01466" w:rsidRDefault="00E01466">
      <w:pPr>
        <w:pStyle w:val="CommentText"/>
      </w:pPr>
      <w:r>
        <w:rPr>
          <w:rStyle w:val="CommentReference"/>
        </w:rPr>
        <w:annotationRef/>
      </w:r>
      <w:r>
        <w:t xml:space="preserve">Are we going to do this? This should be done pre-season. </w:t>
      </w:r>
    </w:p>
    <w:p w:rsidR="00E01466" w:rsidRDefault="00E01466">
      <w:pPr>
        <w:pStyle w:val="CommentText"/>
      </w:pPr>
    </w:p>
    <w:p w:rsidR="00E01466" w:rsidRDefault="00E01466">
      <w:pPr>
        <w:pStyle w:val="CommentText"/>
      </w:pPr>
      <w:r>
        <w:t>AA – yes, I think this will be helpful to relocate posts may not need to laminate.</w:t>
      </w:r>
    </w:p>
  </w:comment>
  <w:comment w:id="2153" w:author="Ainsworth, Alison" w:date="2015-02-03T10:05:00Z" w:initials="AA">
    <w:p w:rsidR="00403340" w:rsidRDefault="00403340">
      <w:pPr>
        <w:pStyle w:val="CommentText"/>
      </w:pPr>
      <w:r>
        <w:rPr>
          <w:rStyle w:val="CommentReference"/>
        </w:rPr>
        <w:annotationRef/>
      </w:r>
      <w:r w:rsidR="00BE0156">
        <w:t>Move this table to where it is referenced in text</w:t>
      </w:r>
    </w:p>
  </w:comment>
  <w:comment w:id="2334" w:author="Meagan J. Selvig" w:date="2014-10-16T10:14:00Z" w:initials="MJS">
    <w:p w:rsidR="00E01466" w:rsidRDefault="00E01466">
      <w:pPr>
        <w:pStyle w:val="CommentText"/>
      </w:pPr>
      <w:r>
        <w:rPr>
          <w:rStyle w:val="CommentReference"/>
        </w:rPr>
        <w:annotationRef/>
      </w:r>
      <w:r>
        <w:t xml:space="preserve">Should we include the large tree key here? If so, should the key be updated with the 2011 additions? If not, should we also include the 2011 diagram for how to deal with V3, unburned trees with basal sprouts? Both the diagram and the key are in the field methods appendix. So perhaps we should just reference the appendix in this text here? </w:t>
      </w:r>
    </w:p>
  </w:comment>
  <w:comment w:id="2357" w:author="Ainsworth, Alison" w:date="2015-02-03T10:17:00Z" w:initials="AA">
    <w:p w:rsidR="0068618C" w:rsidRDefault="0068618C">
      <w:pPr>
        <w:pStyle w:val="CommentText"/>
      </w:pPr>
      <w:r>
        <w:rPr>
          <w:rStyle w:val="CommentReference"/>
        </w:rPr>
        <w:annotationRef/>
      </w:r>
      <w:proofErr w:type="gramStart"/>
      <w:r w:rsidR="00BE0156">
        <w:t>change</w:t>
      </w:r>
      <w:proofErr w:type="gramEnd"/>
      <w:r w:rsidR="00BE0156">
        <w:t xml:space="preserve"> and move down here - first mention of table</w:t>
      </w:r>
    </w:p>
  </w:comment>
  <w:comment w:id="2507" w:author="Ainsworth, Alison" w:date="2015-01-22T13:18:00Z" w:initials="AA">
    <w:p w:rsidR="00E01466" w:rsidRDefault="00E01466">
      <w:pPr>
        <w:pStyle w:val="CommentText"/>
      </w:pPr>
      <w:r>
        <w:rPr>
          <w:rStyle w:val="CommentReference"/>
        </w:rPr>
        <w:annotationRef/>
      </w:r>
      <w:r>
        <w:t>Add language about live trees being tallied based on their largest life stem – if any part is live counted as live</w:t>
      </w:r>
    </w:p>
  </w:comment>
  <w:comment w:id="2511" w:author="Ainsworth, Alison" w:date="2015-01-22T13:16:00Z" w:initials="AA">
    <w:p w:rsidR="00E01466" w:rsidRDefault="00E01466">
      <w:pPr>
        <w:pStyle w:val="CommentText"/>
      </w:pPr>
      <w:r>
        <w:rPr>
          <w:rStyle w:val="CommentReference"/>
        </w:rPr>
        <w:annotationRef/>
      </w:r>
      <w:r>
        <w:t>No, we are not counting shrubs here anymore</w:t>
      </w:r>
    </w:p>
  </w:comment>
  <w:comment w:id="2523" w:author="Ainsworth, Alison" w:date="2015-01-22T13:17:00Z" w:initials="AA">
    <w:p w:rsidR="00E01466" w:rsidRDefault="00E01466">
      <w:pPr>
        <w:pStyle w:val="CommentText"/>
      </w:pPr>
      <w:r>
        <w:rPr>
          <w:rStyle w:val="CommentReference"/>
        </w:rPr>
        <w:annotationRef/>
      </w:r>
      <w:r>
        <w:t>Spp are classified as either trees or shrubs and measured that way no in betweens</w:t>
      </w:r>
    </w:p>
  </w:comment>
  <w:comment w:id="2569" w:author="Meagan J. Selvig" w:date="2014-10-16T10:14:00Z" w:initials="MJS">
    <w:p w:rsidR="00E01466" w:rsidRDefault="00E01466">
      <w:pPr>
        <w:pStyle w:val="CommentText"/>
      </w:pPr>
      <w:r>
        <w:rPr>
          <w:rStyle w:val="CommentReference"/>
        </w:rPr>
        <w:annotationRef/>
      </w:r>
      <w:r>
        <w:t>Should specify if it can be of the dead stem to provide clarification. I read it here as only the live stems, effectively ignoring the dead main stem, however, below it describes a situation where the dead main stem classifies the size class.</w:t>
      </w:r>
    </w:p>
  </w:comment>
  <w:comment w:id="2613" w:author="Meagan J. Selvig" w:date="2014-10-16T10:14:00Z" w:initials="MJS">
    <w:p w:rsidR="00E01466" w:rsidRDefault="00E01466">
      <w:pPr>
        <w:pStyle w:val="CommentText"/>
      </w:pPr>
      <w:r>
        <w:rPr>
          <w:rStyle w:val="CommentReference"/>
        </w:rPr>
        <w:annotationRef/>
      </w:r>
      <w:r>
        <w:t>2011 they recorded some species as either trees or shrubs depending on growth form. Do we want to continue in this manner or just make a call on lifeform???</w:t>
      </w:r>
    </w:p>
  </w:comment>
  <w:comment w:id="2616" w:author="Meagan J. Selvig" w:date="2014-10-16T10:15:00Z" w:initials="MJS">
    <w:p w:rsidR="00E01466" w:rsidRDefault="00E01466">
      <w:pPr>
        <w:pStyle w:val="CommentText"/>
      </w:pPr>
      <w:r>
        <w:rPr>
          <w:rStyle w:val="CommentReference"/>
        </w:rPr>
        <w:annotationRef/>
      </w:r>
      <w:r>
        <w:t xml:space="preserve">Notes in 2011 methods appendix says that to be large or small tree, DBH only has to be 1cm for subalpine. Need to update that here. Was this the case for subalpine at HALE? </w:t>
      </w:r>
    </w:p>
  </w:comment>
  <w:comment w:id="2645" w:author="Ainsworth, Alison" w:date="2015-02-02T16:16:00Z" w:initials="AA">
    <w:p w:rsidR="00E01466" w:rsidRDefault="00E01466">
      <w:pPr>
        <w:pStyle w:val="CommentText"/>
      </w:pPr>
      <w:r>
        <w:rPr>
          <w:rStyle w:val="CommentReference"/>
        </w:rPr>
        <w:annotationRef/>
      </w:r>
      <w:r>
        <w:t>Maybe reword this whole sections since all trees &gt;1cm DBH or basal diameter? Are counted the same way. We recorded basal diameter for all trees and also DBH when tree-like growth form.</w:t>
      </w:r>
    </w:p>
  </w:comment>
  <w:comment w:id="2770" w:author="Meagan J. Selvig" w:date="2014-10-16T10:14:00Z" w:initials="MJS">
    <w:p w:rsidR="00E01466" w:rsidRDefault="00E01466">
      <w:pPr>
        <w:pStyle w:val="CommentText"/>
      </w:pPr>
      <w:r>
        <w:rPr>
          <w:rStyle w:val="CommentReference"/>
        </w:rPr>
        <w:annotationRef/>
      </w:r>
      <w:r>
        <w:t>How do we get with damage? We do not take any measurements on this….</w:t>
      </w:r>
    </w:p>
  </w:comment>
  <w:comment w:id="2777" w:author="Meagan J. Selvig" w:date="2014-10-16T10:14:00Z" w:initials="MJS">
    <w:p w:rsidR="00E01466" w:rsidRDefault="00E01466">
      <w:pPr>
        <w:pStyle w:val="CommentText"/>
      </w:pPr>
      <w:r>
        <w:rPr>
          <w:rStyle w:val="CommentReference"/>
        </w:rPr>
        <w:annotationRef/>
      </w:r>
      <w:r>
        <w:t xml:space="preserve">Added in to be specific to the 508 compliant version. </w:t>
      </w:r>
    </w:p>
  </w:comment>
  <w:comment w:id="2789" w:author="Meagan J. Selvig" w:date="2014-10-16T10:14:00Z" w:initials="MJS">
    <w:p w:rsidR="00E01466" w:rsidRDefault="00E01466">
      <w:pPr>
        <w:pStyle w:val="CommentText"/>
      </w:pPr>
      <w:r>
        <w:rPr>
          <w:rStyle w:val="CommentReference"/>
        </w:rPr>
        <w:annotationRef/>
      </w:r>
      <w:r>
        <w:t xml:space="preserve">Whoops, well I did that in the above revision.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466" w:rsidRDefault="00E01466">
      <w:r>
        <w:separator/>
      </w:r>
    </w:p>
  </w:endnote>
  <w:endnote w:type="continuationSeparator" w:id="0">
    <w:p w:rsidR="00E01466" w:rsidRDefault="00E01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8"/>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iii</w:t>
        </w:r>
        <w:r>
          <w:rPr>
            <w:noProof/>
          </w:rPr>
          <w:fldChar w:fldCharType="end"/>
        </w:r>
      </w:p>
    </w:sdtContent>
  </w:sdt>
  <w:p w:rsidR="00E01466" w:rsidRDefault="00E0146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2"/>
      <w:docPartObj>
        <w:docPartGallery w:val="Page Numbers (Bottom of Page)"/>
        <w:docPartUnique/>
      </w:docPartObj>
    </w:sdtPr>
    <w:sdtContent>
      <w:p w:rsidR="00E01466" w:rsidRDefault="00E01466">
        <w:pPr>
          <w:pStyle w:val="Footer"/>
          <w:jc w:val="center"/>
        </w:pPr>
      </w:p>
    </w:sdtContent>
  </w:sdt>
  <w:p w:rsidR="00E01466" w:rsidRPr="00D314A7" w:rsidRDefault="00E01466" w:rsidP="00D314A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3"/>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xv</w:t>
        </w:r>
        <w:r>
          <w:rPr>
            <w:noProof/>
          </w:rPr>
          <w:fldChar w:fldCharType="end"/>
        </w:r>
      </w:p>
    </w:sdtContent>
  </w:sdt>
  <w:p w:rsidR="00E01466" w:rsidRPr="00D314A7" w:rsidRDefault="00E01466" w:rsidP="00D314A7">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5"/>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xix</w:t>
        </w:r>
        <w:r>
          <w:rPr>
            <w:noProof/>
          </w:rPr>
          <w:fldChar w:fldCharType="end"/>
        </w:r>
      </w:p>
    </w:sdtContent>
  </w:sdt>
  <w:p w:rsidR="00E01466" w:rsidRPr="00D314A7" w:rsidRDefault="00E01466" w:rsidP="00D314A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6"/>
      <w:docPartObj>
        <w:docPartGallery w:val="Page Numbers (Bottom of Page)"/>
        <w:docPartUnique/>
      </w:docPartObj>
    </w:sdtPr>
    <w:sdtContent>
      <w:p w:rsidR="00E01466" w:rsidRDefault="00E01466">
        <w:pPr>
          <w:pStyle w:val="Footer"/>
          <w:jc w:val="center"/>
        </w:pPr>
      </w:p>
    </w:sdtContent>
  </w:sdt>
  <w:p w:rsidR="00E01466" w:rsidRPr="00D314A7" w:rsidRDefault="00E01466" w:rsidP="00D314A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7"/>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xxi</w:t>
        </w:r>
        <w:r>
          <w:rPr>
            <w:noProof/>
          </w:rPr>
          <w:fldChar w:fldCharType="end"/>
        </w:r>
      </w:p>
    </w:sdtContent>
  </w:sdt>
  <w:p w:rsidR="00E01466" w:rsidRPr="00D314A7" w:rsidRDefault="00E01466" w:rsidP="00D314A7">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p>
  <w:p w:rsidR="00E01466" w:rsidRPr="00D851D0" w:rsidRDefault="00E01466" w:rsidP="00D851D0">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64"/>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48</w:t>
        </w:r>
        <w:r>
          <w:rPr>
            <w:noProof/>
          </w:rPr>
          <w:fldChar w:fldCharType="end"/>
        </w:r>
      </w:p>
    </w:sdtContent>
  </w:sdt>
  <w:p w:rsidR="00E01466" w:rsidRPr="00D851D0" w:rsidRDefault="00E01466" w:rsidP="00D851D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r>
      <w:fldChar w:fldCharType="begin"/>
    </w:r>
    <w:r>
      <w:instrText xml:space="preserve"> PAGE   \* MERGEFORMAT </w:instrText>
    </w:r>
    <w:r>
      <w:fldChar w:fldCharType="separate"/>
    </w:r>
    <w:r w:rsidR="004B0258">
      <w:rPr>
        <w:noProof/>
      </w:rPr>
      <w:t>1</w:t>
    </w:r>
    <w:r>
      <w:rPr>
        <w:noProof/>
      </w:rPr>
      <w:fldChar w:fldCharType="end"/>
    </w:r>
  </w:p>
  <w:p w:rsidR="00E01466" w:rsidRPr="001A4373" w:rsidRDefault="00E01466" w:rsidP="001A4373">
    <w:pPr>
      <w:pStyle w:val="Footer"/>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3238BF" w:rsidRDefault="00E01466" w:rsidP="003238BF">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64"/>
        <w:docPartObj>
          <w:docPartGallery w:val="Page Numbers (Bottom of Page)"/>
          <w:docPartUnique/>
        </w:docPartObj>
      </w:sdtPr>
      <w:sdtContent>
        <w:r>
          <w:fldChar w:fldCharType="begin"/>
        </w:r>
        <w:r>
          <w:instrText xml:space="preserve"> PAGE   \* MERGEFORMAT </w:instrText>
        </w:r>
        <w:r>
          <w:fldChar w:fldCharType="separate"/>
        </w:r>
        <w:r w:rsidR="004B0258">
          <w:rPr>
            <w:noProof/>
          </w:rPr>
          <w:t>6</w:t>
        </w:r>
        <w:r>
          <w:rPr>
            <w:noProof/>
          </w:rP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p>
  <w:p w:rsidR="00E01466" w:rsidRDefault="00E01466">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66"/>
        <w:docPartObj>
          <w:docPartGallery w:val="Page Numbers (Bottom of Page)"/>
          <w:docPartUnique/>
        </w:docPartObj>
      </w:sdtPr>
      <w:sdtContent>
        <w:r>
          <w:fldChar w:fldCharType="begin"/>
        </w:r>
        <w:r>
          <w:instrText xml:space="preserve"> PAGE   \* MERGEFORMAT </w:instrText>
        </w:r>
        <w:r>
          <w:fldChar w:fldCharType="separate"/>
        </w:r>
        <w:r w:rsidR="004B0258">
          <w:rPr>
            <w:noProof/>
          </w:rPr>
          <w:t>9</w:t>
        </w:r>
        <w:r>
          <w:rPr>
            <w:noProof/>
          </w:rPr>
          <w:fldChar w:fldCharType="end"/>
        </w:r>
      </w:sdtContent>
    </w:sdt>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68"/>
        <w:docPartObj>
          <w:docPartGallery w:val="Page Numbers (Bottom of Page)"/>
          <w:docPartUnique/>
        </w:docPartObj>
      </w:sdtPr>
      <w:sdtContent>
        <w:r>
          <w:fldChar w:fldCharType="begin"/>
        </w:r>
        <w:r>
          <w:instrText xml:space="preserve"> PAGE   \* MERGEFORMAT </w:instrText>
        </w:r>
        <w:r>
          <w:fldChar w:fldCharType="separate"/>
        </w:r>
        <w:r w:rsidR="004B0258">
          <w:rPr>
            <w:noProof/>
          </w:rPr>
          <w:t>12</w:t>
        </w:r>
        <w:r>
          <w:rPr>
            <w:noProof/>
          </w:rPr>
          <w:fldChar w:fldCharType="end"/>
        </w:r>
      </w:sdtContent>
    </w:sdt>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70"/>
        <w:docPartObj>
          <w:docPartGallery w:val="Page Numbers (Bottom of Page)"/>
          <w:docPartUnique/>
        </w:docPartObj>
      </w:sdtPr>
      <w:sdtContent>
        <w:r>
          <w:fldChar w:fldCharType="begin"/>
        </w:r>
        <w:r>
          <w:instrText xml:space="preserve"> PAGE   \* MERGEFORMAT </w:instrText>
        </w:r>
        <w:r>
          <w:fldChar w:fldCharType="separate"/>
        </w:r>
        <w:r w:rsidR="004B0258">
          <w:rPr>
            <w:noProof/>
          </w:rPr>
          <w:t>14</w:t>
        </w:r>
        <w:r>
          <w:rPr>
            <w:noProof/>
          </w:rPr>
          <w:fldChar w:fldCharType="end"/>
        </w:r>
      </w:sdtContent>
    </w:sdt>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72"/>
        <w:docPartObj>
          <w:docPartGallery w:val="Page Numbers (Bottom of Page)"/>
          <w:docPartUnique/>
        </w:docPartObj>
      </w:sdtPr>
      <w:sdtContent>
        <w:r>
          <w:fldChar w:fldCharType="begin"/>
        </w:r>
        <w:r>
          <w:instrText xml:space="preserve"> PAGE   \* MERGEFORMAT </w:instrText>
        </w:r>
        <w:r>
          <w:fldChar w:fldCharType="separate"/>
        </w:r>
        <w:r w:rsidR="004B0258">
          <w:rPr>
            <w:noProof/>
          </w:rPr>
          <w:t>16</w:t>
        </w:r>
        <w:r>
          <w:rPr>
            <w:noProof/>
          </w:rPr>
          <w:fldChar w:fldCharType="end"/>
        </w:r>
      </w:sdtContent>
    </w:sdt>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74"/>
        <w:docPartObj>
          <w:docPartGallery w:val="Page Numbers (Bottom of Page)"/>
          <w:docPartUnique/>
        </w:docPartObj>
      </w:sdtPr>
      <w:sdtContent>
        <w:r>
          <w:fldChar w:fldCharType="begin"/>
        </w:r>
        <w:r>
          <w:instrText xml:space="preserve"> PAGE   \* MERGEFORMAT </w:instrText>
        </w:r>
        <w:r>
          <w:fldChar w:fldCharType="separate"/>
        </w:r>
        <w:r w:rsidR="004B0258">
          <w:rPr>
            <w:noProof/>
          </w:rPr>
          <w:t>20</w:t>
        </w:r>
        <w:r>
          <w:rPr>
            <w:noProof/>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9"/>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viii</w:t>
        </w:r>
        <w:r>
          <w:rPr>
            <w:noProof/>
          </w:rPr>
          <w:fldChar w:fldCharType="end"/>
        </w:r>
      </w:p>
    </w:sdtContent>
  </w:sdt>
  <w:p w:rsidR="00E01466" w:rsidRDefault="00E01466">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76"/>
        <w:docPartObj>
          <w:docPartGallery w:val="Page Numbers (Bottom of Page)"/>
          <w:docPartUnique/>
        </w:docPartObj>
      </w:sdtPr>
      <w:sdtContent>
        <w:r>
          <w:fldChar w:fldCharType="begin"/>
        </w:r>
        <w:r>
          <w:instrText xml:space="preserve"> PAGE   \* MERGEFORMAT </w:instrText>
        </w:r>
        <w:r>
          <w:fldChar w:fldCharType="separate"/>
        </w:r>
        <w:r w:rsidR="004B0258">
          <w:rPr>
            <w:noProof/>
          </w:rPr>
          <w:t>23</w:t>
        </w:r>
        <w:r>
          <w:rPr>
            <w:noProof/>
          </w:rPr>
          <w:fldChar w:fldCharType="end"/>
        </w:r>
      </w:sdtContent>
    </w:sdt>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77"/>
        <w:docPartObj>
          <w:docPartGallery w:val="Page Numbers (Bottom of Page)"/>
          <w:docPartUnique/>
        </w:docPartObj>
      </w:sdtPr>
      <w:sdtContent>
        <w:r>
          <w:fldChar w:fldCharType="begin"/>
        </w:r>
        <w:r>
          <w:instrText xml:space="preserve"> PAGE   \* MERGEFORMAT </w:instrText>
        </w:r>
        <w:r>
          <w:fldChar w:fldCharType="separate"/>
        </w:r>
        <w:r w:rsidR="004B0258">
          <w:rPr>
            <w:noProof/>
          </w:rPr>
          <w:t>26</w:t>
        </w:r>
        <w:r>
          <w:rPr>
            <w:noProof/>
          </w:rPr>
          <w:fldChar w:fldCharType="end"/>
        </w:r>
      </w:sdtContent>
    </w:sdt>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79"/>
        <w:docPartObj>
          <w:docPartGallery w:val="Page Numbers (Bottom of Page)"/>
          <w:docPartUnique/>
        </w:docPartObj>
      </w:sdtPr>
      <w:sdtContent>
        <w:r>
          <w:fldChar w:fldCharType="begin"/>
        </w:r>
        <w:r>
          <w:instrText xml:space="preserve"> PAGE   \* MERGEFORMAT </w:instrText>
        </w:r>
        <w:r>
          <w:fldChar w:fldCharType="separate"/>
        </w:r>
        <w:r w:rsidR="004B0258">
          <w:rPr>
            <w:noProof/>
          </w:rPr>
          <w:t>29</w:t>
        </w:r>
        <w:r>
          <w:rPr>
            <w:noProof/>
          </w:rPr>
          <w:fldChar w:fldCharType="end"/>
        </w:r>
      </w:sdtContent>
    </w:sdt>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81"/>
        <w:docPartObj>
          <w:docPartGallery w:val="Page Numbers (Bottom of Page)"/>
          <w:docPartUnique/>
        </w:docPartObj>
      </w:sdtPr>
      <w:sdtContent>
        <w:r>
          <w:fldChar w:fldCharType="begin"/>
        </w:r>
        <w:r>
          <w:instrText xml:space="preserve"> PAGE   \* MERGEFORMAT </w:instrText>
        </w:r>
        <w:r>
          <w:fldChar w:fldCharType="separate"/>
        </w:r>
        <w:r w:rsidR="004B0258">
          <w:rPr>
            <w:noProof/>
          </w:rPr>
          <w:t>32</w:t>
        </w:r>
        <w:r>
          <w:rPr>
            <w:noProof/>
          </w:rPr>
          <w:fldChar w:fldCharType="end"/>
        </w:r>
      </w:sdtContent>
    </w:sdt>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83"/>
        <w:docPartObj>
          <w:docPartGallery w:val="Page Numbers (Bottom of Page)"/>
          <w:docPartUnique/>
        </w:docPartObj>
      </w:sdtPr>
      <w:sdtContent>
        <w:r>
          <w:fldChar w:fldCharType="begin"/>
        </w:r>
        <w:r>
          <w:instrText xml:space="preserve"> PAGE   \* MERGEFORMAT </w:instrText>
        </w:r>
        <w:r>
          <w:fldChar w:fldCharType="separate"/>
        </w:r>
        <w:r w:rsidR="004B0258">
          <w:rPr>
            <w:noProof/>
          </w:rPr>
          <w:t>35</w:t>
        </w:r>
        <w:r>
          <w:rPr>
            <w:noProof/>
          </w:rPr>
          <w:fldChar w:fldCharType="end"/>
        </w:r>
      </w:sdtContent>
    </w:sdt>
  </w:p>
  <w:p w:rsidR="00E01466" w:rsidRDefault="00E01466" w:rsidP="000C2E86">
    <w:pPr>
      <w:pStyle w:val="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0C2E8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D314A7" w:rsidRDefault="00E01466" w:rsidP="00D314A7">
    <w:pPr>
      <w:pStyle w:val="Foo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A.</w:t>
    </w:r>
    <w:sdt>
      <w:sdtPr>
        <w:id w:val="28628185"/>
        <w:docPartObj>
          <w:docPartGallery w:val="Page Numbers (Bottom of Page)"/>
          <w:docPartUnique/>
        </w:docPartObj>
      </w:sdtPr>
      <w:sdtContent>
        <w:r>
          <w:fldChar w:fldCharType="begin"/>
        </w:r>
        <w:r>
          <w:instrText xml:space="preserve"> PAGE   \* MERGEFORMAT </w:instrText>
        </w:r>
        <w:r>
          <w:fldChar w:fldCharType="separate"/>
        </w:r>
        <w:r w:rsidR="004B0258">
          <w:rPr>
            <w:noProof/>
          </w:rPr>
          <w:t>37</w:t>
        </w:r>
        <w:r>
          <w:rPr>
            <w:noProof/>
          </w:rPr>
          <w:fldChar w:fldCharType="end"/>
        </w:r>
      </w:sdtContent>
    </w:sdt>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C2E86" w:rsidRDefault="00E01466" w:rsidP="000C2E86">
    <w:pPr>
      <w:pStyle w:val="Foo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34889">
    <w:pPr>
      <w:pStyle w:val="Footer"/>
      <w:jc w:val="center"/>
    </w:pPr>
    <w:r>
      <w:t>APP A.</w:t>
    </w:r>
    <w:sdt>
      <w:sdtPr>
        <w:id w:val="15962130"/>
        <w:docPartObj>
          <w:docPartGallery w:val="Page Numbers (Bottom of Page)"/>
          <w:docPartUnique/>
        </w:docPartObj>
      </w:sdtPr>
      <w:sdtContent>
        <w:r>
          <w:fldChar w:fldCharType="begin"/>
        </w:r>
        <w:r>
          <w:instrText xml:space="preserve"> PAGE   \* MERGEFORMAT </w:instrText>
        </w:r>
        <w:r>
          <w:fldChar w:fldCharType="separate"/>
        </w:r>
        <w:r w:rsidR="004B0258">
          <w:rPr>
            <w:noProof/>
          </w:rPr>
          <w:t>39</w:t>
        </w:r>
        <w:r>
          <w:rPr>
            <w:noProof/>
          </w:rPr>
          <w:fldChar w:fldCharType="end"/>
        </w:r>
      </w:sdtContent>
    </w:sdt>
  </w:p>
  <w:p w:rsidR="00E01466" w:rsidRPr="00273F59" w:rsidRDefault="00E01466" w:rsidP="00273F59">
    <w:pPr>
      <w:pStyle w:val="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34889">
    <w:pPr>
      <w:pStyle w:val="Footer"/>
      <w:jc w:val="center"/>
    </w:pPr>
  </w:p>
  <w:p w:rsidR="00E01466" w:rsidRPr="00273F59" w:rsidRDefault="00E01466" w:rsidP="00273F59">
    <w:pPr>
      <w:pStyle w:val="Foote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B.</w:t>
    </w:r>
    <w:r>
      <w:fldChar w:fldCharType="begin"/>
    </w:r>
    <w:r>
      <w:instrText xml:space="preserve"> PAGE   \* MERGEFORMAT </w:instrText>
    </w:r>
    <w:r>
      <w:fldChar w:fldCharType="separate"/>
    </w:r>
    <w:r w:rsidR="004B0258">
      <w:rPr>
        <w:noProof/>
      </w:rPr>
      <w:t>9</w:t>
    </w:r>
    <w:r>
      <w:rPr>
        <w:noProof/>
      </w:rPr>
      <w:fldChar w:fldCharType="end"/>
    </w:r>
  </w:p>
  <w:p w:rsidR="00E01466" w:rsidRPr="001A4373" w:rsidRDefault="00E01466" w:rsidP="001A4373">
    <w:pPr>
      <w:pStyle w:val="Footer"/>
      <w:jc w:val="cen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A4373" w:rsidRDefault="00E01466" w:rsidP="001A4373">
    <w:pPr>
      <w:pStyle w:val="Footer"/>
      <w:jc w:val="cen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C.</w:t>
    </w:r>
    <w:r>
      <w:fldChar w:fldCharType="begin"/>
    </w:r>
    <w:r>
      <w:instrText xml:space="preserve"> PAGE   \* MERGEFORMAT </w:instrText>
    </w:r>
    <w:r>
      <w:fldChar w:fldCharType="separate"/>
    </w:r>
    <w:r w:rsidR="004B0258">
      <w:rPr>
        <w:noProof/>
      </w:rPr>
      <w:t>9</w:t>
    </w:r>
    <w:r>
      <w:rPr>
        <w:noProof/>
      </w:rPr>
      <w:fldChar w:fldCharType="end"/>
    </w:r>
  </w:p>
  <w:p w:rsidR="00E01466" w:rsidRPr="001A4373" w:rsidRDefault="00E01466" w:rsidP="001A4373">
    <w:pPr>
      <w:pStyle w:val="Footer"/>
      <w:jc w:val="cen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A4373" w:rsidRDefault="00E01466" w:rsidP="001A4373">
    <w:pPr>
      <w:pStyle w:val="Footer"/>
      <w:jc w:val="cente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D.</w:t>
    </w:r>
    <w:r>
      <w:fldChar w:fldCharType="begin"/>
    </w:r>
    <w:r>
      <w:instrText xml:space="preserve"> PAGE   \* MERGEFORMAT </w:instrText>
    </w:r>
    <w:r>
      <w:fldChar w:fldCharType="separate"/>
    </w:r>
    <w:r w:rsidR="004B0258">
      <w:rPr>
        <w:noProof/>
      </w:rPr>
      <w:t>2</w:t>
    </w:r>
    <w:r>
      <w:rPr>
        <w:noProof/>
      </w:rPr>
      <w:fldChar w:fldCharType="end"/>
    </w:r>
  </w:p>
  <w:p w:rsidR="00E01466" w:rsidRPr="001A4373" w:rsidRDefault="00E01466" w:rsidP="001A4373">
    <w:pPr>
      <w:pStyle w:val="Footer"/>
      <w:jc w:val="cen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r>
      <w:t>APP E.</w:t>
    </w:r>
    <w:r>
      <w:fldChar w:fldCharType="begin"/>
    </w:r>
    <w:r>
      <w:instrText xml:space="preserve"> PAGE   \* MERGEFORMAT </w:instrText>
    </w:r>
    <w:r>
      <w:fldChar w:fldCharType="separate"/>
    </w:r>
    <w:r w:rsidR="004B0258">
      <w:rPr>
        <w:noProof/>
      </w:rPr>
      <w:t>27</w:t>
    </w:r>
    <w:r>
      <w:rPr>
        <w:noProof/>
      </w:rPr>
      <w:fldChar w:fldCharType="end"/>
    </w:r>
  </w:p>
  <w:p w:rsidR="00E01466" w:rsidRDefault="00E01466" w:rsidP="00390B7F">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243255"/>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ix</w:t>
        </w:r>
        <w:r>
          <w:rPr>
            <w:noProof/>
          </w:rPr>
          <w:fldChar w:fldCharType="end"/>
        </w:r>
      </w:p>
    </w:sdtContent>
  </w:sdt>
  <w:p w:rsidR="00E01466" w:rsidRPr="00D314A7" w:rsidRDefault="00E01466" w:rsidP="00D314A7">
    <w:pPr>
      <w:pStyle w:val="Foo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390B7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28</w:t>
    </w:r>
    <w:r>
      <w:rPr>
        <w:rStyle w:val="PageNumber"/>
      </w:rPr>
      <w:fldChar w:fldCharType="end"/>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A15612" w:rsidRDefault="00E01466" w:rsidP="00A15612">
    <w:pPr>
      <w:pStyle w:val="Foote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331CB" w:rsidRDefault="00E01466" w:rsidP="000A18A8">
    <w:pPr>
      <w:pStyle w:val="Footer"/>
      <w:jc w:val="center"/>
    </w:pPr>
    <w:r>
      <w:t>APP F.</w:t>
    </w:r>
    <w:r>
      <w:fldChar w:fldCharType="begin"/>
    </w:r>
    <w:r>
      <w:instrText xml:space="preserve"> PAGE   \* MERGEFORMAT </w:instrText>
    </w:r>
    <w:r>
      <w:fldChar w:fldCharType="separate"/>
    </w:r>
    <w:r w:rsidR="004B0258">
      <w:rPr>
        <w:noProof/>
      </w:rPr>
      <w:t>2</w:t>
    </w:r>
    <w:r>
      <w:rPr>
        <w:noProof/>
      </w:rPr>
      <w:fldChar w:fldCharType="end"/>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390B7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331CB" w:rsidRDefault="00E01466" w:rsidP="000A18A8">
    <w:pPr>
      <w:pStyle w:val="Footer"/>
      <w:jc w:val="cente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331CB" w:rsidRDefault="00E01466" w:rsidP="000A18A8">
    <w:pPr>
      <w:pStyle w:val="Footer"/>
      <w:jc w:val="center"/>
    </w:pPr>
    <w:r>
      <w:t>APP F.</w:t>
    </w:r>
    <w:r>
      <w:fldChar w:fldCharType="begin"/>
    </w:r>
    <w:r>
      <w:instrText xml:space="preserve"> PAGE   \* MERGEFORMAT </w:instrText>
    </w:r>
    <w:r>
      <w:fldChar w:fldCharType="separate"/>
    </w:r>
    <w:r w:rsidR="004B0258">
      <w:rPr>
        <w:noProof/>
      </w:rPr>
      <w:t>13</w:t>
    </w:r>
    <w:r>
      <w:rPr>
        <w:noProof/>
      </w:rPr>
      <w:fldChar w:fldCharType="end"/>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A18A8" w:rsidRDefault="00E01466" w:rsidP="000A18A8">
    <w:pPr>
      <w:pStyle w:val="Foote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8724C" w:rsidRDefault="00E01466" w:rsidP="0058724C">
    <w:pPr>
      <w:pStyle w:val="Footer"/>
      <w:jc w:val="center"/>
    </w:pPr>
    <w:r>
      <w:rPr>
        <w:rStyle w:val="PageNumber"/>
      </w:rPr>
      <w:t>APP G.</w:t>
    </w:r>
    <w:r w:rsidRPr="0058724C">
      <w:rPr>
        <w:rStyle w:val="PageNumber"/>
      </w:rPr>
      <w:fldChar w:fldCharType="begin"/>
    </w:r>
    <w:r w:rsidRPr="0058724C">
      <w:rPr>
        <w:rStyle w:val="PageNumber"/>
      </w:rPr>
      <w:instrText xml:space="preserve"> PAGE   \* MERGEFORMAT </w:instrText>
    </w:r>
    <w:r w:rsidRPr="0058724C">
      <w:rPr>
        <w:rStyle w:val="PageNumber"/>
      </w:rPr>
      <w:fldChar w:fldCharType="separate"/>
    </w:r>
    <w:r w:rsidR="004B0258">
      <w:rPr>
        <w:rStyle w:val="PageNumber"/>
        <w:noProof/>
      </w:rPr>
      <w:t>4</w:t>
    </w:r>
    <w:r w:rsidRPr="0058724C">
      <w:rPr>
        <w:rStyle w:val="PageNumber"/>
      </w:rPr>
      <w:fldChar w:fldCharType="end"/>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8724C" w:rsidRDefault="00E01466" w:rsidP="009103A2">
    <w:pPr>
      <w:pStyle w:val="Footer"/>
      <w:tabs>
        <w:tab w:val="clear" w:pos="4320"/>
        <w:tab w:val="clear" w:pos="8640"/>
        <w:tab w:val="right" w:pos="9360"/>
      </w:tabs>
    </w:pPr>
    <w:r>
      <w:rPr>
        <w:rStyle w:val="PageNumber"/>
      </w:rPr>
      <w:t>PACN Focal Terrestrial Plant Communities Monitoring Protocol</w:t>
    </w:r>
    <w:r>
      <w:rPr>
        <w:rStyle w:val="PageNumber"/>
      </w:rPr>
      <w:tab/>
      <w:t>SOP 1.</w:t>
    </w:r>
    <w:r w:rsidRPr="0058724C">
      <w:rPr>
        <w:rStyle w:val="PageNumber"/>
      </w:rPr>
      <w:fldChar w:fldCharType="begin"/>
    </w:r>
    <w:r w:rsidRPr="0058724C">
      <w:rPr>
        <w:rStyle w:val="PageNumber"/>
      </w:rPr>
      <w:instrText xml:space="preserve"> PAGE   \* MERGEFORMAT </w:instrText>
    </w:r>
    <w:r w:rsidRPr="0058724C">
      <w:rPr>
        <w:rStyle w:val="PageNumber"/>
      </w:rPr>
      <w:fldChar w:fldCharType="separate"/>
    </w:r>
    <w:r w:rsidR="004B0258">
      <w:rPr>
        <w:rStyle w:val="PageNumber"/>
        <w:noProof/>
      </w:rPr>
      <w:t>4</w:t>
    </w:r>
    <w:r w:rsidRPr="0058724C">
      <w:rPr>
        <w:rStyle w:val="PageNumber"/>
      </w:rPr>
      <w:fldChar w:fldCharType="end"/>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8724C" w:rsidRDefault="00E01466" w:rsidP="009103A2">
    <w:pPr>
      <w:pStyle w:val="Footer"/>
      <w:tabs>
        <w:tab w:val="clear" w:pos="4320"/>
        <w:tab w:val="clear" w:pos="8640"/>
        <w:tab w:val="right" w:pos="9360"/>
      </w:tabs>
    </w:pPr>
    <w:r>
      <w:rPr>
        <w:rStyle w:val="PageNumber"/>
      </w:rPr>
      <w:t>PACN Focal Terrestrial Plant Communities Monitoring Protocol</w:t>
    </w:r>
    <w:r>
      <w:rPr>
        <w:rStyle w:val="PageNumber"/>
      </w:rPr>
      <w:tab/>
      <w:t>SOP 2.</w:t>
    </w:r>
    <w:r w:rsidRPr="0058724C">
      <w:rPr>
        <w:rStyle w:val="PageNumber"/>
      </w:rPr>
      <w:fldChar w:fldCharType="begin"/>
    </w:r>
    <w:r w:rsidRPr="0058724C">
      <w:rPr>
        <w:rStyle w:val="PageNumber"/>
      </w:rPr>
      <w:instrText xml:space="preserve"> PAGE   \* MERGEFORMAT </w:instrText>
    </w:r>
    <w:r w:rsidRPr="0058724C">
      <w:rPr>
        <w:rStyle w:val="PageNumber"/>
      </w:rPr>
      <w:fldChar w:fldCharType="separate"/>
    </w:r>
    <w:r w:rsidR="004B0258">
      <w:rPr>
        <w:rStyle w:val="PageNumber"/>
        <w:noProof/>
      </w:rPr>
      <w:t>4</w:t>
    </w:r>
    <w:r w:rsidRPr="0058724C">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jc w:val="center"/>
    </w:pPr>
  </w:p>
  <w:p w:rsidR="00E01466" w:rsidRPr="00D314A7" w:rsidRDefault="00E01466" w:rsidP="00D314A7">
    <w:pPr>
      <w:pStyle w:val="Foote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9289B" w:rsidRDefault="00E01466" w:rsidP="00A358F6">
    <w:pPr>
      <w:pStyle w:val="Footer"/>
      <w:tabs>
        <w:tab w:val="clear" w:pos="8640"/>
        <w:tab w:val="right" w:pos="9360"/>
      </w:tabs>
    </w:pPr>
    <w:r w:rsidRPr="0029289B">
      <w:t>PACN Established Invasive Plant Species Monitoring</w:t>
    </w:r>
    <w:r w:rsidRPr="0029289B">
      <w:rPr>
        <w:rStyle w:val="PageNumber"/>
      </w:rPr>
      <w:t xml:space="preserve"> Protocol</w:t>
    </w:r>
    <w:r w:rsidRPr="0029289B">
      <w:rPr>
        <w:rStyle w:val="PageNumber"/>
      </w:rPr>
      <w:tab/>
      <w:t xml:space="preserve">SOP </w:t>
    </w:r>
    <w:r>
      <w:rPr>
        <w:rStyle w:val="PageNumber"/>
      </w:rPr>
      <w:t>3</w:t>
    </w:r>
    <w:r w:rsidRPr="0029289B">
      <w:rPr>
        <w:rStyle w:val="PageNumber"/>
      </w:rPr>
      <w:t>.</w:t>
    </w:r>
    <w:r w:rsidRPr="0029289B">
      <w:rPr>
        <w:rStyle w:val="PageNumber"/>
      </w:rPr>
      <w:fldChar w:fldCharType="begin"/>
    </w:r>
    <w:r w:rsidRPr="0029289B">
      <w:rPr>
        <w:rStyle w:val="PageNumber"/>
      </w:rPr>
      <w:instrText xml:space="preserve"> PAGE </w:instrText>
    </w:r>
    <w:r w:rsidRPr="0029289B">
      <w:rPr>
        <w:rStyle w:val="PageNumber"/>
      </w:rPr>
      <w:fldChar w:fldCharType="separate"/>
    </w:r>
    <w:r w:rsidR="004B0258">
      <w:rPr>
        <w:rStyle w:val="PageNumber"/>
        <w:noProof/>
      </w:rPr>
      <w:t>8</w:t>
    </w:r>
    <w:r w:rsidRPr="0029289B">
      <w:rPr>
        <w:rStyle w:val="PageNumber"/>
      </w:rPr>
      <w:fldChar w:fldCharType="end"/>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Foote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8724C" w:rsidRDefault="00E01466" w:rsidP="009103A2">
    <w:pPr>
      <w:pStyle w:val="Footer"/>
      <w:tabs>
        <w:tab w:val="clear" w:pos="4320"/>
        <w:tab w:val="clear" w:pos="8640"/>
        <w:tab w:val="right" w:pos="9360"/>
      </w:tabs>
    </w:pPr>
    <w:del w:id="1990" w:author="Ainsworth, Alison" w:date="2012-07-27T14:25:00Z">
      <w:r w:rsidDel="00331028">
        <w:rPr>
          <w:rStyle w:val="PageNumber"/>
        </w:rPr>
        <w:delText>PACN Focal Terrestrial Plant Communities Monitoring Protocol</w:delText>
      </w:r>
      <w:r w:rsidDel="00331028">
        <w:rPr>
          <w:rStyle w:val="PageNumber"/>
        </w:rPr>
        <w:tab/>
        <w:delText>SOP 3.</w:delText>
      </w:r>
      <w:r w:rsidRPr="0058724C" w:rsidDel="00331028">
        <w:rPr>
          <w:rStyle w:val="PageNumber"/>
        </w:rPr>
        <w:fldChar w:fldCharType="begin"/>
      </w:r>
      <w:r w:rsidRPr="0058724C" w:rsidDel="00331028">
        <w:rPr>
          <w:rStyle w:val="PageNumber"/>
        </w:rPr>
        <w:delInstrText xml:space="preserve"> PAGE   \* MERGEFORMAT </w:delInstrText>
      </w:r>
      <w:r w:rsidRPr="0058724C" w:rsidDel="00331028">
        <w:rPr>
          <w:rStyle w:val="PageNumber"/>
        </w:rPr>
        <w:fldChar w:fldCharType="separate"/>
      </w:r>
    </w:del>
    <w:r w:rsidR="004B0258">
      <w:rPr>
        <w:rStyle w:val="PageNumber"/>
        <w:noProof/>
      </w:rPr>
      <w:t>5</w:t>
    </w:r>
    <w:del w:id="1991" w:author="Ainsworth, Alison" w:date="2012-07-27T14:25:00Z">
      <w:r w:rsidRPr="0058724C" w:rsidDel="00331028">
        <w:rPr>
          <w:rStyle w:val="PageNumber"/>
        </w:rPr>
        <w:fldChar w:fldCharType="end"/>
      </w:r>
    </w:del>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0A18A8" w:rsidRDefault="00E01466" w:rsidP="000A18A8">
    <w:pPr>
      <w:pStyle w:val="Foote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8724C" w:rsidRDefault="00E01466" w:rsidP="009103A2">
    <w:pPr>
      <w:pStyle w:val="Footer"/>
      <w:tabs>
        <w:tab w:val="clear" w:pos="4320"/>
        <w:tab w:val="clear" w:pos="8640"/>
        <w:tab w:val="right" w:pos="9360"/>
      </w:tabs>
    </w:pPr>
    <w:r>
      <w:rPr>
        <w:rStyle w:val="PageNumber"/>
      </w:rPr>
      <w:t>PACN Focal Terrestrial Plant Communities Monitoring Protocol</w:t>
    </w:r>
    <w:r>
      <w:rPr>
        <w:rStyle w:val="PageNumber"/>
      </w:rPr>
      <w:tab/>
      <w:t>SOP 4.</w:t>
    </w:r>
    <w:r w:rsidRPr="0058724C">
      <w:rPr>
        <w:rStyle w:val="PageNumber"/>
      </w:rPr>
      <w:fldChar w:fldCharType="begin"/>
    </w:r>
    <w:r w:rsidRPr="0058724C">
      <w:rPr>
        <w:rStyle w:val="PageNumber"/>
      </w:rPr>
      <w:instrText xml:space="preserve"> PAGE   \* MERGEFORMAT </w:instrText>
    </w:r>
    <w:r w:rsidRPr="0058724C">
      <w:rPr>
        <w:rStyle w:val="PageNumber"/>
      </w:rPr>
      <w:fldChar w:fldCharType="separate"/>
    </w:r>
    <w:r w:rsidR="004B0258">
      <w:rPr>
        <w:rStyle w:val="PageNumber"/>
        <w:noProof/>
      </w:rPr>
      <w:t>4</w:t>
    </w:r>
    <w:r w:rsidRPr="0058724C">
      <w:rPr>
        <w:rStyle w:val="PageNumber"/>
      </w:rPr>
      <w:fldChar w:fldCharType="end"/>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8724C" w:rsidRDefault="00E01466" w:rsidP="009103A2">
    <w:pPr>
      <w:pStyle w:val="Footer"/>
      <w:tabs>
        <w:tab w:val="clear" w:pos="4320"/>
        <w:tab w:val="clear" w:pos="8640"/>
        <w:tab w:val="right" w:pos="9360"/>
      </w:tabs>
    </w:pPr>
    <w:r>
      <w:rPr>
        <w:rStyle w:val="PageNumber"/>
      </w:rPr>
      <w:t>PACN Focal Terrestrial Plant Communities Monitoring Protocol</w:t>
    </w:r>
    <w:r>
      <w:rPr>
        <w:rStyle w:val="PageNumber"/>
      </w:rPr>
      <w:tab/>
      <w:t>SOP 5.</w:t>
    </w:r>
    <w:r w:rsidRPr="0058724C">
      <w:rPr>
        <w:rStyle w:val="PageNumber"/>
      </w:rPr>
      <w:fldChar w:fldCharType="begin"/>
    </w:r>
    <w:r w:rsidRPr="0058724C">
      <w:rPr>
        <w:rStyle w:val="PageNumber"/>
      </w:rPr>
      <w:instrText xml:space="preserve"> PAGE   \* MERGEFORMAT </w:instrText>
    </w:r>
    <w:r w:rsidRPr="0058724C">
      <w:rPr>
        <w:rStyle w:val="PageNumber"/>
      </w:rPr>
      <w:fldChar w:fldCharType="separate"/>
    </w:r>
    <w:r w:rsidR="004B0258">
      <w:rPr>
        <w:rStyle w:val="PageNumber"/>
        <w:noProof/>
      </w:rPr>
      <w:t>8</w:t>
    </w:r>
    <w:r w:rsidRPr="0058724C">
      <w:rPr>
        <w:rStyle w:val="PageNumber"/>
      </w:rPr>
      <w:fldChar w:fldCharType="end"/>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CF0FDD">
    <w:pPr>
      <w:pStyle w:val="Footer"/>
      <w:tabs>
        <w:tab w:val="clear" w:pos="8640"/>
        <w:tab w:val="right" w:pos="9360"/>
      </w:tabs>
      <w:jc w:val="center"/>
    </w:pPr>
    <w:r>
      <w:rPr>
        <w:rStyle w:val="PageNumber"/>
      </w:rPr>
      <w:t>PACN Focal Terrestrial Plant Communities Monitoring Protocol</w:t>
    </w:r>
    <w:r>
      <w:rPr>
        <w:rStyle w:val="PageNumber"/>
      </w:rPr>
      <w:tab/>
      <w:t>SOP 6.</w:t>
    </w:r>
    <w:r>
      <w:rPr>
        <w:rStyle w:val="PageNumber"/>
      </w:rPr>
      <w:fldChar w:fldCharType="begin"/>
    </w:r>
    <w:r>
      <w:rPr>
        <w:rStyle w:val="PageNumber"/>
      </w:rPr>
      <w:instrText xml:space="preserve"> PAGE </w:instrText>
    </w:r>
    <w:r>
      <w:rPr>
        <w:rStyle w:val="PageNumber"/>
      </w:rPr>
      <w:fldChar w:fldCharType="separate"/>
    </w:r>
    <w:r w:rsidR="004B0258">
      <w:rPr>
        <w:rStyle w:val="PageNumber"/>
        <w:noProof/>
      </w:rPr>
      <w:t>4</w:t>
    </w:r>
    <w:r>
      <w:rPr>
        <w:rStyle w:val="PageNumber"/>
      </w:rPr>
      <w:fldChar w:fldCharType="end"/>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D74E2A">
    <w:pPr>
      <w:pStyle w:val="Footer"/>
      <w:tabs>
        <w:tab w:val="clear" w:pos="8640"/>
        <w:tab w:val="right" w:pos="9360"/>
      </w:tabs>
      <w:jc w:val="center"/>
    </w:pPr>
    <w:r>
      <w:rPr>
        <w:rStyle w:val="PageNumber"/>
      </w:rPr>
      <w:t>PACN Focal Terrestrial Plant Communities Monitoring Protocol</w:t>
    </w:r>
    <w:r>
      <w:rPr>
        <w:rStyle w:val="PageNumber"/>
      </w:rPr>
      <w:tab/>
      <w:t>SOP 7.</w:t>
    </w:r>
    <w:r>
      <w:rPr>
        <w:rStyle w:val="PageNumber"/>
      </w:rPr>
      <w:fldChar w:fldCharType="begin"/>
    </w:r>
    <w:r>
      <w:rPr>
        <w:rStyle w:val="PageNumber"/>
      </w:rPr>
      <w:instrText xml:space="preserve"> PAGE </w:instrText>
    </w:r>
    <w:r>
      <w:rPr>
        <w:rStyle w:val="PageNumber"/>
      </w:rPr>
      <w:fldChar w:fldCharType="separate"/>
    </w:r>
    <w:r w:rsidR="004B0258">
      <w:rPr>
        <w:rStyle w:val="PageNumber"/>
        <w:noProof/>
      </w:rPr>
      <w:t>9</w:t>
    </w:r>
    <w:r>
      <w:rPr>
        <w:rStyle w:val="PageNumber"/>
      </w:rPr>
      <w:fldChar w:fldCharType="end"/>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D74E2A">
    <w:pPr>
      <w:pStyle w:val="Footer"/>
      <w:tabs>
        <w:tab w:val="clear" w:pos="8640"/>
        <w:tab w:val="right" w:pos="9360"/>
      </w:tabs>
      <w:jc w:val="cente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21627F">
    <w:pPr>
      <w:pStyle w:val="Footer"/>
      <w:tabs>
        <w:tab w:val="clear" w:pos="8640"/>
        <w:tab w:val="left" w:pos="5607"/>
        <w:tab w:val="right" w:pos="9360"/>
      </w:tabs>
      <w:jc w:val="center"/>
    </w:pPr>
    <w:r>
      <w:rPr>
        <w:rStyle w:val="PageNumber"/>
      </w:rPr>
      <w:t>PACN Focal Terrestrial Plant Communities Monitoring Protocol</w:t>
    </w:r>
    <w:r>
      <w:rPr>
        <w:rStyle w:val="PageNumber"/>
      </w:rPr>
      <w:tab/>
      <w:t>SOP 8.</w:t>
    </w:r>
    <w:r>
      <w:rPr>
        <w:rStyle w:val="PageNumber"/>
      </w:rPr>
      <w:fldChar w:fldCharType="begin"/>
    </w:r>
    <w:r>
      <w:rPr>
        <w:rStyle w:val="PageNumber"/>
      </w:rPr>
      <w:instrText xml:space="preserve"> PAGE </w:instrText>
    </w:r>
    <w:r>
      <w:rPr>
        <w:rStyle w:val="PageNumber"/>
      </w:rPr>
      <w:fldChar w:fldCharType="separate"/>
    </w:r>
    <w:r w:rsidR="00BE0156">
      <w:rPr>
        <w:rStyle w:val="PageNumber"/>
        <w:noProof/>
      </w:rPr>
      <w:t>14</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499"/>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xi</w:t>
        </w:r>
        <w:r>
          <w:rPr>
            <w:noProof/>
          </w:rPr>
          <w:fldChar w:fldCharType="end"/>
        </w:r>
      </w:p>
    </w:sdtContent>
  </w:sdt>
  <w:p w:rsidR="00E01466" w:rsidRPr="00D314A7" w:rsidRDefault="00E01466" w:rsidP="00D314A7">
    <w:pPr>
      <w:pStyle w:val="Foote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21627F">
    <w:pPr>
      <w:pStyle w:val="Footer"/>
      <w:tabs>
        <w:tab w:val="clear" w:pos="8640"/>
        <w:tab w:val="right" w:pos="9360"/>
      </w:tabs>
      <w:jc w:val="center"/>
    </w:pPr>
    <w:r>
      <w:rPr>
        <w:rStyle w:val="PageNumber"/>
      </w:rPr>
      <w:t>PACN Focal Terrestrial Plant Communities Monitoring Protocol</w:t>
    </w:r>
    <w:r>
      <w:rPr>
        <w:rStyle w:val="PageNumber"/>
      </w:rPr>
      <w:tab/>
      <w:t>SOP 9.</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3</w:t>
    </w:r>
    <w:r>
      <w:rPr>
        <w:rStyle w:val="PageNumber"/>
      </w:rPr>
      <w:fldChar w:fldCharType="end"/>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34889" w:rsidRDefault="00E01466" w:rsidP="00134889">
    <w:pPr>
      <w:pStyle w:val="Foote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0A48FC">
    <w:pPr>
      <w:pStyle w:val="Footer"/>
      <w:tabs>
        <w:tab w:val="clear" w:pos="8640"/>
        <w:tab w:val="right" w:pos="9360"/>
      </w:tabs>
      <w:jc w:val="center"/>
    </w:pPr>
    <w:r>
      <w:rPr>
        <w:rStyle w:val="PageNumber"/>
      </w:rPr>
      <w:t>PACN Focal Terrestrial Plant Communities Monitoring Protocol</w:t>
    </w:r>
    <w:r>
      <w:rPr>
        <w:rStyle w:val="PageNumber"/>
      </w:rPr>
      <w:tab/>
      <w:t>SOP 10.</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6</w:t>
    </w:r>
    <w:r>
      <w:rPr>
        <w:rStyle w:val="PageNumber"/>
      </w:rPr>
      <w:fldChar w:fldCharType="end"/>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0A48FC">
    <w:pPr>
      <w:pStyle w:val="Footer"/>
      <w:tabs>
        <w:tab w:val="clear" w:pos="8640"/>
        <w:tab w:val="right" w:pos="9360"/>
      </w:tabs>
      <w:jc w:val="center"/>
    </w:pPr>
    <w:r>
      <w:rPr>
        <w:rStyle w:val="PageNumber"/>
      </w:rPr>
      <w:t>PACN Focal Terrestrial Plant Communities Monitoring Protocol</w:t>
    </w:r>
    <w:r>
      <w:rPr>
        <w:rStyle w:val="PageNumber"/>
      </w:rPr>
      <w:tab/>
      <w:t>SOP 11.</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2</w:t>
    </w:r>
    <w:r>
      <w:rPr>
        <w:rStyle w:val="PageNumber"/>
      </w:rPr>
      <w:fldChar w:fldCharType="end"/>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94BB5">
    <w:pPr>
      <w:pStyle w:val="Footer"/>
      <w:tabs>
        <w:tab w:val="clear" w:pos="8640"/>
        <w:tab w:val="right" w:pos="9360"/>
      </w:tabs>
      <w:jc w:val="center"/>
    </w:pPr>
    <w:r>
      <w:rPr>
        <w:rStyle w:val="PageNumber"/>
      </w:rPr>
      <w:t>PACN Focal Terrestrial Plant Communities Monitoring Protocol</w:t>
    </w:r>
    <w:r>
      <w:rPr>
        <w:rStyle w:val="PageNumber"/>
      </w:rPr>
      <w:tab/>
      <w:t>SOP 12.</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5</w:t>
    </w:r>
    <w:r>
      <w:rPr>
        <w:rStyle w:val="PageNumber"/>
      </w:rPr>
      <w:fldChar w:fldCharType="end"/>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94BB5">
    <w:pPr>
      <w:pStyle w:val="Footer"/>
      <w:tabs>
        <w:tab w:val="clear" w:pos="8640"/>
        <w:tab w:val="right" w:pos="9360"/>
      </w:tabs>
      <w:jc w:val="cente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94BB5">
    <w:pPr>
      <w:pStyle w:val="Footer"/>
      <w:tabs>
        <w:tab w:val="clear" w:pos="8640"/>
        <w:tab w:val="right" w:pos="9360"/>
      </w:tabs>
      <w:jc w:val="center"/>
    </w:pPr>
    <w:r>
      <w:rPr>
        <w:rStyle w:val="PageNumber"/>
      </w:rPr>
      <w:t>PACN Focal Terrestrial Plant Communities Monitoring Protocol</w:t>
    </w:r>
    <w:r>
      <w:rPr>
        <w:rStyle w:val="PageNumber"/>
      </w:rPr>
      <w:tab/>
      <w:t>SOP 13.</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2</w:t>
    </w:r>
    <w:r>
      <w:rPr>
        <w:rStyle w:val="PageNumber"/>
      </w:rPr>
      <w:fldChar w:fldCharType="end"/>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94BB5" w:rsidRDefault="00E01466" w:rsidP="00194BB5">
    <w:pPr>
      <w:pStyle w:val="Footer"/>
      <w:tabs>
        <w:tab w:val="clear" w:pos="8640"/>
        <w:tab w:val="right" w:pos="9360"/>
      </w:tabs>
    </w:pPr>
    <w:r>
      <w:rPr>
        <w:rStyle w:val="PageNumber"/>
      </w:rPr>
      <w:t>PACN Focal Terrestrial Plant Communities Monitoring Protocol</w:t>
    </w:r>
    <w:r>
      <w:rPr>
        <w:rStyle w:val="PageNumber"/>
      </w:rPr>
      <w:tab/>
      <w:t>SOP 14.</w:t>
    </w:r>
    <w:r w:rsidRPr="00194BB5">
      <w:rPr>
        <w:rStyle w:val="PageNumber"/>
      </w:rPr>
      <w:fldChar w:fldCharType="begin"/>
    </w:r>
    <w:r w:rsidRPr="00194BB5">
      <w:rPr>
        <w:rStyle w:val="PageNumber"/>
      </w:rPr>
      <w:instrText xml:space="preserve"> PAGE   \* MERGEFORMAT </w:instrText>
    </w:r>
    <w:r w:rsidRPr="00194BB5">
      <w:rPr>
        <w:rStyle w:val="PageNumber"/>
      </w:rPr>
      <w:fldChar w:fldCharType="separate"/>
    </w:r>
    <w:r w:rsidR="0068618C">
      <w:rPr>
        <w:rStyle w:val="PageNumber"/>
        <w:noProof/>
      </w:rPr>
      <w:t>5</w:t>
    </w:r>
    <w:r w:rsidRPr="00194BB5">
      <w:rPr>
        <w:rStyle w:val="PageNumber"/>
      </w:rPr>
      <w:fldChar w:fldCharType="end"/>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A49B6" w:rsidRDefault="00E01466" w:rsidP="001A49B6">
    <w:pPr>
      <w:pStyle w:val="Foote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94BB5" w:rsidRDefault="00E01466" w:rsidP="00194BB5">
    <w:pPr>
      <w:pStyle w:val="Footer"/>
      <w:tabs>
        <w:tab w:val="clear" w:pos="8640"/>
        <w:tab w:val="right" w:pos="9360"/>
      </w:tabs>
    </w:pPr>
    <w:r>
      <w:rPr>
        <w:rStyle w:val="PageNumber"/>
      </w:rPr>
      <w:t>PACN Focal Terrestrial Plant Communities Monitoring Protocol</w:t>
    </w:r>
    <w:r>
      <w:rPr>
        <w:rStyle w:val="PageNumber"/>
      </w:rPr>
      <w:tab/>
      <w:t>SOP 15.</w:t>
    </w:r>
    <w:r w:rsidRPr="00194BB5">
      <w:rPr>
        <w:rStyle w:val="PageNumber"/>
      </w:rPr>
      <w:fldChar w:fldCharType="begin"/>
    </w:r>
    <w:r w:rsidRPr="00194BB5">
      <w:rPr>
        <w:rStyle w:val="PageNumber"/>
      </w:rPr>
      <w:instrText xml:space="preserve"> PAGE   \* MERGEFORMAT </w:instrText>
    </w:r>
    <w:r w:rsidRPr="00194BB5">
      <w:rPr>
        <w:rStyle w:val="PageNumber"/>
      </w:rPr>
      <w:fldChar w:fldCharType="separate"/>
    </w:r>
    <w:r w:rsidR="0068618C">
      <w:rPr>
        <w:rStyle w:val="PageNumber"/>
        <w:noProof/>
      </w:rPr>
      <w:t>4</w:t>
    </w:r>
    <w:r w:rsidRPr="00194BB5">
      <w:rPr>
        <w:rStyle w:val="PageNumber"/>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0"/>
      <w:docPartObj>
        <w:docPartGallery w:val="Page Numbers (Bottom of Page)"/>
        <w:docPartUnique/>
      </w:docPartObj>
    </w:sdtPr>
    <w:sdtContent>
      <w:p w:rsidR="00E01466" w:rsidRDefault="00E01466">
        <w:pPr>
          <w:pStyle w:val="Footer"/>
          <w:jc w:val="center"/>
        </w:pPr>
      </w:p>
    </w:sdtContent>
  </w:sdt>
  <w:p w:rsidR="00E01466" w:rsidRPr="00D314A7" w:rsidRDefault="00E01466" w:rsidP="00D314A7">
    <w:pPr>
      <w:pStyle w:val="Foote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94BB5" w:rsidRDefault="00E01466" w:rsidP="00194BB5">
    <w:pPr>
      <w:pStyle w:val="Footer"/>
      <w:tabs>
        <w:tab w:val="clear" w:pos="8640"/>
        <w:tab w:val="right" w:pos="9360"/>
      </w:tabs>
    </w:pPr>
    <w:r>
      <w:rPr>
        <w:rStyle w:val="PageNumber"/>
      </w:rPr>
      <w:t>PACN Focal Terrestrial Plant Communities Monitoring Protocol</w:t>
    </w:r>
    <w:r>
      <w:rPr>
        <w:rStyle w:val="PageNumber"/>
      </w:rPr>
      <w:tab/>
      <w:t>SOP 16.</w:t>
    </w:r>
    <w:r w:rsidRPr="00194BB5">
      <w:rPr>
        <w:rStyle w:val="PageNumber"/>
      </w:rPr>
      <w:fldChar w:fldCharType="begin"/>
    </w:r>
    <w:r w:rsidRPr="00194BB5">
      <w:rPr>
        <w:rStyle w:val="PageNumber"/>
      </w:rPr>
      <w:instrText xml:space="preserve"> PAGE   \* MERGEFORMAT </w:instrText>
    </w:r>
    <w:r w:rsidRPr="00194BB5">
      <w:rPr>
        <w:rStyle w:val="PageNumber"/>
      </w:rPr>
      <w:fldChar w:fldCharType="separate"/>
    </w:r>
    <w:r w:rsidR="0068618C">
      <w:rPr>
        <w:rStyle w:val="PageNumber"/>
        <w:noProof/>
      </w:rPr>
      <w:t>2</w:t>
    </w:r>
    <w:r w:rsidRPr="00194BB5">
      <w:rPr>
        <w:rStyle w:val="PageNumber"/>
      </w:rPr>
      <w:fldChar w:fldCharType="end"/>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94BB5" w:rsidRDefault="00E01466" w:rsidP="00194BB5">
    <w:pPr>
      <w:pStyle w:val="Footer"/>
      <w:tabs>
        <w:tab w:val="clear" w:pos="8640"/>
        <w:tab w:val="right" w:pos="9360"/>
      </w:tabs>
    </w:pPr>
    <w:r>
      <w:rPr>
        <w:rStyle w:val="PageNumber"/>
      </w:rPr>
      <w:t>PACN Focal Terrestrial Plant Communities Monitoring Protocol</w:t>
    </w:r>
    <w:r>
      <w:rPr>
        <w:rStyle w:val="PageNumber"/>
      </w:rPr>
      <w:tab/>
      <w:t>SOP 17.</w:t>
    </w:r>
    <w:r w:rsidRPr="00194BB5">
      <w:rPr>
        <w:rStyle w:val="PageNumber"/>
      </w:rPr>
      <w:fldChar w:fldCharType="begin"/>
    </w:r>
    <w:r w:rsidRPr="00194BB5">
      <w:rPr>
        <w:rStyle w:val="PageNumber"/>
      </w:rPr>
      <w:instrText xml:space="preserve"> PAGE   \* MERGEFORMAT </w:instrText>
    </w:r>
    <w:r w:rsidRPr="00194BB5">
      <w:rPr>
        <w:rStyle w:val="PageNumber"/>
      </w:rPr>
      <w:fldChar w:fldCharType="separate"/>
    </w:r>
    <w:r w:rsidR="0068618C">
      <w:rPr>
        <w:rStyle w:val="PageNumber"/>
        <w:noProof/>
      </w:rPr>
      <w:t>3</w:t>
    </w:r>
    <w:r w:rsidRPr="00194BB5">
      <w:rPr>
        <w:rStyle w:val="PageNumber"/>
      </w:rPr>
      <w:fldChar w:fldCharType="end"/>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578A6" w:rsidRDefault="00E01466" w:rsidP="001578A6">
    <w:pPr>
      <w:pStyle w:val="Foote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194BB5" w:rsidRDefault="00E01466" w:rsidP="001578A6">
    <w:pPr>
      <w:pStyle w:val="Footer"/>
      <w:tabs>
        <w:tab w:val="clear" w:pos="8640"/>
        <w:tab w:val="left" w:pos="7280"/>
        <w:tab w:val="right" w:pos="9360"/>
      </w:tabs>
    </w:pPr>
    <w:r>
      <w:rPr>
        <w:rStyle w:val="PageNumber"/>
      </w:rPr>
      <w:t>PACN Focal Terrestrial Plant Communities Monitoring Protocol</w:t>
    </w:r>
    <w:r>
      <w:rPr>
        <w:rStyle w:val="PageNumber"/>
      </w:rPr>
      <w:tab/>
    </w:r>
    <w:r>
      <w:rPr>
        <w:rStyle w:val="PageNumber"/>
      </w:rPr>
      <w:tab/>
      <w:t>SOP 18.</w:t>
    </w:r>
    <w:r w:rsidRPr="00194BB5">
      <w:rPr>
        <w:rStyle w:val="PageNumber"/>
      </w:rPr>
      <w:fldChar w:fldCharType="begin"/>
    </w:r>
    <w:r w:rsidRPr="00194BB5">
      <w:rPr>
        <w:rStyle w:val="PageNumber"/>
      </w:rPr>
      <w:instrText xml:space="preserve"> PAGE   \* MERGEFORMAT </w:instrText>
    </w:r>
    <w:r w:rsidRPr="00194BB5">
      <w:rPr>
        <w:rStyle w:val="PageNumber"/>
      </w:rPr>
      <w:fldChar w:fldCharType="separate"/>
    </w:r>
    <w:r w:rsidR="0068618C">
      <w:rPr>
        <w:rStyle w:val="PageNumber"/>
        <w:noProof/>
      </w:rPr>
      <w:t>6</w:t>
    </w:r>
    <w:r w:rsidRPr="00194BB5">
      <w:rPr>
        <w:rStyle w:val="PageNumber"/>
      </w:rPr>
      <w:fldChar w:fldCharType="end"/>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A49B6">
    <w:pPr>
      <w:pStyle w:val="Footer"/>
      <w:tabs>
        <w:tab w:val="clear" w:pos="8640"/>
        <w:tab w:val="right" w:pos="9360"/>
      </w:tabs>
      <w:jc w:val="center"/>
    </w:pPr>
    <w:r>
      <w:rPr>
        <w:rStyle w:val="PageNumber"/>
      </w:rPr>
      <w:t>PACN Focal Terrestrial Plant Communities Monitoring Protocol</w:t>
    </w:r>
    <w:r>
      <w:rPr>
        <w:rStyle w:val="PageNumber"/>
      </w:rPr>
      <w:tab/>
      <w:t>SOP 19.</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6</w:t>
    </w:r>
    <w:r>
      <w:rPr>
        <w:rStyle w:val="PageNumber"/>
      </w:rPr>
      <w:fldChar w:fldCharType="end"/>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1A49B6">
    <w:pPr>
      <w:pStyle w:val="Footer"/>
      <w:tabs>
        <w:tab w:val="clear" w:pos="8640"/>
        <w:tab w:val="right" w:pos="9360"/>
      </w:tabs>
      <w:jc w:val="center"/>
    </w:pPr>
    <w:r>
      <w:rPr>
        <w:rStyle w:val="PageNumber"/>
      </w:rPr>
      <w:t>PACN Focal Terrestrial Plant Communities Monitoring Protocol</w:t>
    </w:r>
    <w:r>
      <w:rPr>
        <w:rStyle w:val="PageNumber"/>
      </w:rPr>
      <w:tab/>
      <w:t>SOP 20.</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3</w:t>
    </w:r>
    <w:r>
      <w:rPr>
        <w:rStyle w:val="PageNumber"/>
      </w:rPr>
      <w:fldChar w:fldCharType="end"/>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92739C" w:rsidRDefault="00E01466" w:rsidP="0092739C">
    <w:pPr>
      <w:pStyle w:val="Footer"/>
    </w:pP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22094C">
    <w:pPr>
      <w:pStyle w:val="Footer"/>
      <w:tabs>
        <w:tab w:val="clear" w:pos="8640"/>
        <w:tab w:val="right" w:pos="9360"/>
      </w:tabs>
      <w:jc w:val="center"/>
    </w:pPr>
    <w:r>
      <w:rPr>
        <w:rStyle w:val="PageNumber"/>
      </w:rPr>
      <w:t>PACN Focal Terrestrial Plant Communities Monitoring Protocol</w:t>
    </w:r>
    <w:r>
      <w:rPr>
        <w:rStyle w:val="PageNumber"/>
      </w:rPr>
      <w:tab/>
      <w:t>SOP 21.</w:t>
    </w:r>
    <w:r w:rsidRPr="00A112F5">
      <w:rPr>
        <w:rStyle w:val="PageNumber"/>
      </w:rPr>
      <w:fldChar w:fldCharType="begin"/>
    </w:r>
    <w:r w:rsidRPr="00A112F5">
      <w:rPr>
        <w:rStyle w:val="PageNumber"/>
      </w:rPr>
      <w:instrText xml:space="preserve"> PAGE   \* MERGEFORMAT </w:instrText>
    </w:r>
    <w:r w:rsidRPr="00A112F5">
      <w:rPr>
        <w:rStyle w:val="PageNumber"/>
      </w:rPr>
      <w:fldChar w:fldCharType="separate"/>
    </w:r>
    <w:r w:rsidR="0068618C">
      <w:rPr>
        <w:rStyle w:val="PageNumber"/>
        <w:noProof/>
      </w:rPr>
      <w:t>12</w:t>
    </w:r>
    <w:r w:rsidRPr="00A112F5">
      <w:rPr>
        <w:rStyle w:val="PageNumber"/>
      </w:rPr>
      <w:fldChar w:fldCharType="end"/>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9A37AA">
    <w:pPr>
      <w:pStyle w:val="Footer"/>
      <w:tabs>
        <w:tab w:val="clear" w:pos="8640"/>
        <w:tab w:val="right" w:pos="9360"/>
      </w:tabs>
      <w:jc w:val="center"/>
    </w:pPr>
    <w:r>
      <w:rPr>
        <w:rStyle w:val="PageNumber"/>
      </w:rPr>
      <w:t>PACN Focal Terrestrial Plant Communities Monitoring Protocol</w:t>
    </w:r>
    <w:r>
      <w:rPr>
        <w:rStyle w:val="PageNumber"/>
      </w:rPr>
      <w:tab/>
    </w:r>
    <w:r>
      <w:t>SOP 22.</w:t>
    </w:r>
    <w:r>
      <w:fldChar w:fldCharType="begin"/>
    </w:r>
    <w:r>
      <w:instrText xml:space="preserve"> PAGE   \* MERGEFORMAT </w:instrText>
    </w:r>
    <w:r>
      <w:fldChar w:fldCharType="separate"/>
    </w:r>
    <w:r w:rsidR="0068618C">
      <w:rPr>
        <w:noProof/>
      </w:rPr>
      <w:t>1</w:t>
    </w:r>
    <w:r>
      <w:rPr>
        <w:noProof/>
      </w:rPr>
      <w:fldChar w:fldCharType="end"/>
    </w:r>
  </w:p>
  <w:p w:rsidR="00E01466" w:rsidRPr="00553229" w:rsidRDefault="00E01466" w:rsidP="00553229">
    <w:pPr>
      <w:pStyle w:val="Foote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553229" w:rsidRDefault="00E01466" w:rsidP="0055322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71501"/>
      <w:docPartObj>
        <w:docPartGallery w:val="Page Numbers (Bottom of Page)"/>
        <w:docPartUnique/>
      </w:docPartObj>
    </w:sdtPr>
    <w:sdtContent>
      <w:p w:rsidR="00E01466" w:rsidRDefault="00E01466">
        <w:pPr>
          <w:pStyle w:val="Footer"/>
          <w:jc w:val="center"/>
        </w:pPr>
        <w:r>
          <w:fldChar w:fldCharType="begin"/>
        </w:r>
        <w:r>
          <w:instrText xml:space="preserve"> PAGE   \* MERGEFORMAT </w:instrText>
        </w:r>
        <w:r>
          <w:fldChar w:fldCharType="separate"/>
        </w:r>
        <w:r w:rsidR="004B0258">
          <w:rPr>
            <w:noProof/>
          </w:rPr>
          <w:t>xiii</w:t>
        </w:r>
        <w:r>
          <w:rPr>
            <w:noProof/>
          </w:rPr>
          <w:fldChar w:fldCharType="end"/>
        </w:r>
      </w:p>
    </w:sdtContent>
  </w:sdt>
  <w:p w:rsidR="00E01466" w:rsidRPr="00D314A7" w:rsidRDefault="00E01466" w:rsidP="00D314A7">
    <w:pPr>
      <w:pStyle w:val="Foote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BA4924">
    <w:pPr>
      <w:pStyle w:val="Footer"/>
      <w:tabs>
        <w:tab w:val="clear" w:pos="8640"/>
        <w:tab w:val="right" w:pos="9360"/>
      </w:tabs>
      <w:jc w:val="center"/>
    </w:pPr>
    <w:r>
      <w:rPr>
        <w:rStyle w:val="PageNumber"/>
      </w:rPr>
      <w:t>PACN Focal Terrestrial Plant Communities Monitoring Protocol</w:t>
    </w:r>
    <w:r>
      <w:rPr>
        <w:rStyle w:val="PageNumber"/>
      </w:rPr>
      <w:tab/>
      <w:t>SOP 22.</w:t>
    </w:r>
    <w:r>
      <w:rPr>
        <w:rStyle w:val="PageNumber"/>
      </w:rPr>
      <w:fldChar w:fldCharType="begin"/>
    </w:r>
    <w:r>
      <w:rPr>
        <w:rStyle w:val="PageNumber"/>
      </w:rPr>
      <w:instrText xml:space="preserve"> PAGE </w:instrText>
    </w:r>
    <w:r>
      <w:rPr>
        <w:rStyle w:val="PageNumber"/>
      </w:rPr>
      <w:fldChar w:fldCharType="separate"/>
    </w:r>
    <w:r w:rsidR="0068618C">
      <w:rPr>
        <w:rStyle w:val="PageNumber"/>
        <w:noProof/>
      </w:rPr>
      <w:t>5</w:t>
    </w:r>
    <w:r>
      <w:rPr>
        <w:rStyle w:val="PageNumber"/>
      </w:rPr>
      <w:fldChar w:fldCharType="end"/>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BA4924">
    <w:pPr>
      <w:pStyle w:val="Footer"/>
      <w:tabs>
        <w:tab w:val="clear" w:pos="8640"/>
        <w:tab w:val="right" w:pos="9360"/>
      </w:tabs>
      <w:jc w:val="cente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BA4924">
    <w:pPr>
      <w:pStyle w:val="Footer"/>
      <w:tabs>
        <w:tab w:val="clear" w:pos="8640"/>
        <w:tab w:val="right" w:pos="9360"/>
      </w:tabs>
      <w:jc w:val="center"/>
    </w:pPr>
    <w:r>
      <w:rPr>
        <w:rStyle w:val="PageNumber"/>
      </w:rPr>
      <w:t>PACN Focal Terrestrial Plant Communities Monitoring Protocol</w:t>
    </w:r>
    <w:r>
      <w:rPr>
        <w:rStyle w:val="PageNumber"/>
      </w:rPr>
      <w:tab/>
    </w:r>
    <w:r>
      <w:t>SOP 23.</w:t>
    </w:r>
    <w:r>
      <w:fldChar w:fldCharType="begin"/>
    </w:r>
    <w:r>
      <w:instrText xml:space="preserve"> PAGE   \* MERGEFORMAT </w:instrText>
    </w:r>
    <w:r>
      <w:fldChar w:fldCharType="separate"/>
    </w:r>
    <w:r w:rsidR="0068618C">
      <w:rPr>
        <w:noProof/>
      </w:rPr>
      <w:t>2</w:t>
    </w:r>
    <w:r>
      <w:rPr>
        <w:noProof/>
      </w:rPr>
      <w:fldChar w:fldCharType="end"/>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F433AE" w:rsidRDefault="00E01466" w:rsidP="00BA4924">
    <w:pPr>
      <w:pStyle w:val="Footer"/>
      <w:tabs>
        <w:tab w:val="clear" w:pos="8640"/>
        <w:tab w:val="right" w:pos="9360"/>
      </w:tabs>
      <w:jc w:val="center"/>
    </w:pPr>
    <w:r>
      <w:rPr>
        <w:rStyle w:val="PageNumber"/>
      </w:rPr>
      <w:t>PACN Focal Terrestrial Plant Communities Monitoring Protocol</w:t>
    </w:r>
    <w:r>
      <w:rPr>
        <w:rStyle w:val="PageNumber"/>
      </w:rPr>
      <w:tab/>
    </w:r>
    <w:r>
      <w:t>SOP 23.</w:t>
    </w:r>
    <w:r>
      <w:fldChar w:fldCharType="begin"/>
    </w:r>
    <w:r>
      <w:instrText xml:space="preserve"> PAGE   \* MERGEFORMAT </w:instrText>
    </w:r>
    <w:r>
      <w:fldChar w:fldCharType="separate"/>
    </w:r>
    <w:r w:rsidR="0068618C">
      <w:rPr>
        <w:noProof/>
      </w:rPr>
      <w:t>1</w:t>
    </w:r>
    <w:r>
      <w:rPr>
        <w:noProof/>
      </w:rPr>
      <w:fldChar w:fldCharType="end"/>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F433AE" w:rsidRDefault="00E01466" w:rsidP="00F433AE">
    <w:pPr>
      <w:pStyle w:val="Foote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rsidP="008E525B">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466" w:rsidRDefault="00E01466">
      <w:r>
        <w:separator/>
      </w:r>
    </w:p>
  </w:footnote>
  <w:footnote w:type="continuationSeparator" w:id="0">
    <w:p w:rsidR="00E01466" w:rsidRDefault="00E014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69"/>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66432" behindDoc="0" locked="0" layoutInCell="0" allowOverlap="1" wp14:anchorId="73321C6B" wp14:editId="6479360C">
                  <wp:simplePos x="0" y="0"/>
                  <wp:positionH relativeFrom="leftMargin">
                    <wp:align>center</wp:align>
                  </wp:positionH>
                  <wp:positionV relativeFrom="page">
                    <wp:align>center</wp:align>
                  </wp:positionV>
                  <wp:extent cx="762000" cy="895350"/>
                  <wp:effectExtent l="0" t="0" r="0" b="0"/>
                  <wp:wrapNone/>
                  <wp:docPr id="10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rFonts w:asciiTheme="majorHAnsi" w:hAnsiTheme="majorHAnsi"/>
                                  <w:szCs w:val="24"/>
                                </w:rPr>
                              </w:pPr>
                              <w:r w:rsidRPr="000C2E86">
                                <w:rPr>
                                  <w:szCs w:val="24"/>
                                </w:rPr>
                                <w:t>APP A.</w:t>
                              </w:r>
                              <w:sdt>
                                <w:sdtPr>
                                  <w:rPr>
                                    <w:szCs w:val="24"/>
                                  </w:rPr>
                                  <w:id w:val="28628144"/>
                                  <w:docPartObj>
                                    <w:docPartGallery w:val="Page Numbers (Margins)"/>
                                    <w:docPartUnique/>
                                  </w:docPartObj>
                                </w:sdtPr>
                                <w:sdtEndPr>
                                  <w:rPr>
                                    <w:rFonts w:asciiTheme="majorHAnsi" w:hAnsiTheme="majorHAnsi"/>
                                  </w:rPr>
                                </w:sdtEndPr>
                                <w:sdtContent>
                                  <w:sdt>
                                    <w:sdtPr>
                                      <w:rPr>
                                        <w:szCs w:val="24"/>
                                      </w:rPr>
                                      <w:id w:val="28628145"/>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13</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275" style="position:absolute;margin-left:0;margin-top:0;width:60pt;height:70.5pt;z-index:25166643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BAS2hy&#10;hQIAAA4FAAAOAAAAAAAAAAAAAAAAAC4CAABkcnMvZTJvRG9jLnhtbFBLAQItABQABgAIAAAAIQD+&#10;VgdJ2wAAAAUBAAAPAAAAAAAAAAAAAAAAAN8EAABkcnMvZG93bnJldi54bWxQSwUGAAAAAAQABADz&#10;AAAA5wUAAAAA&#10;" o:allowincell="f" stroked="f">
                  <v:textbox style="layout-flow:vertical">
                    <w:txbxContent>
                      <w:p w:rsidR="00E01466" w:rsidRPr="000C2E86" w:rsidRDefault="00E01466">
                        <w:pPr>
                          <w:jc w:val="center"/>
                          <w:rPr>
                            <w:rFonts w:asciiTheme="majorHAnsi" w:hAnsiTheme="majorHAnsi"/>
                            <w:szCs w:val="24"/>
                          </w:rPr>
                        </w:pPr>
                        <w:r w:rsidRPr="000C2E86">
                          <w:rPr>
                            <w:szCs w:val="24"/>
                          </w:rPr>
                          <w:t>APP A.</w:t>
                        </w:r>
                        <w:sdt>
                          <w:sdtPr>
                            <w:rPr>
                              <w:szCs w:val="24"/>
                            </w:rPr>
                            <w:id w:val="28628144"/>
                            <w:docPartObj>
                              <w:docPartGallery w:val="Page Numbers (Margins)"/>
                              <w:docPartUnique/>
                            </w:docPartObj>
                          </w:sdtPr>
                          <w:sdtEndPr>
                            <w:rPr>
                              <w:rFonts w:asciiTheme="majorHAnsi" w:hAnsiTheme="majorHAnsi"/>
                            </w:rPr>
                          </w:sdtEndPr>
                          <w:sdtContent>
                            <w:sdt>
                              <w:sdtPr>
                                <w:rPr>
                                  <w:szCs w:val="24"/>
                                </w:rPr>
                                <w:id w:val="28628145"/>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13</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71"/>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68480" behindDoc="0" locked="0" layoutInCell="0" allowOverlap="1" wp14:anchorId="191B49E5" wp14:editId="46EEA05F">
                  <wp:simplePos x="0" y="0"/>
                  <wp:positionH relativeFrom="leftMargin">
                    <wp:align>center</wp:align>
                  </wp:positionH>
                  <wp:positionV relativeFrom="page">
                    <wp:align>center</wp:align>
                  </wp:positionV>
                  <wp:extent cx="762000" cy="895350"/>
                  <wp:effectExtent l="0" t="0" r="0" b="0"/>
                  <wp:wrapNone/>
                  <wp:docPr id="10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rFonts w:asciiTheme="majorHAnsi" w:hAnsiTheme="majorHAnsi"/>
                                  <w:szCs w:val="24"/>
                                </w:rPr>
                              </w:pPr>
                              <w:r w:rsidRPr="000C2E86">
                                <w:rPr>
                                  <w:szCs w:val="24"/>
                                </w:rPr>
                                <w:t>APP A.</w:t>
                              </w:r>
                              <w:sdt>
                                <w:sdtPr>
                                  <w:rPr>
                                    <w:szCs w:val="24"/>
                                  </w:rPr>
                                  <w:id w:val="28628146"/>
                                  <w:docPartObj>
                                    <w:docPartGallery w:val="Page Numbers (Margins)"/>
                                    <w:docPartUnique/>
                                  </w:docPartObj>
                                </w:sdtPr>
                                <w:sdtEndPr>
                                  <w:rPr>
                                    <w:rFonts w:asciiTheme="majorHAnsi" w:hAnsiTheme="majorHAnsi"/>
                                  </w:rPr>
                                </w:sdtEndPr>
                                <w:sdtContent>
                                  <w:sdt>
                                    <w:sdtPr>
                                      <w:rPr>
                                        <w:szCs w:val="24"/>
                                      </w:rPr>
                                      <w:id w:val="28628147"/>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15</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276" style="position:absolute;margin-left:0;margin-top:0;width:60pt;height:70.5pt;z-index:251668480;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D//xoK&#10;hQIAAA4FAAAOAAAAAAAAAAAAAAAAAC4CAABkcnMvZTJvRG9jLnhtbFBLAQItABQABgAIAAAAIQD+&#10;VgdJ2wAAAAUBAAAPAAAAAAAAAAAAAAAAAN8EAABkcnMvZG93bnJldi54bWxQSwUGAAAAAAQABADz&#10;AAAA5wUAAAAA&#10;" o:allowincell="f" stroked="f">
                  <v:textbox style="layout-flow:vertical">
                    <w:txbxContent>
                      <w:p w:rsidR="00E01466" w:rsidRPr="000C2E86" w:rsidRDefault="00E01466">
                        <w:pPr>
                          <w:jc w:val="center"/>
                          <w:rPr>
                            <w:rFonts w:asciiTheme="majorHAnsi" w:hAnsiTheme="majorHAnsi"/>
                            <w:szCs w:val="24"/>
                          </w:rPr>
                        </w:pPr>
                        <w:r w:rsidRPr="000C2E86">
                          <w:rPr>
                            <w:szCs w:val="24"/>
                          </w:rPr>
                          <w:t>APP A.</w:t>
                        </w:r>
                        <w:sdt>
                          <w:sdtPr>
                            <w:rPr>
                              <w:szCs w:val="24"/>
                            </w:rPr>
                            <w:id w:val="28628146"/>
                            <w:docPartObj>
                              <w:docPartGallery w:val="Page Numbers (Margins)"/>
                              <w:docPartUnique/>
                            </w:docPartObj>
                          </w:sdtPr>
                          <w:sdtEndPr>
                            <w:rPr>
                              <w:rFonts w:asciiTheme="majorHAnsi" w:hAnsiTheme="majorHAnsi"/>
                            </w:rPr>
                          </w:sdtEndPr>
                          <w:sdtContent>
                            <w:sdt>
                              <w:sdtPr>
                                <w:rPr>
                                  <w:szCs w:val="24"/>
                                </w:rPr>
                                <w:id w:val="28628147"/>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15</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73"/>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74624" behindDoc="0" locked="0" layoutInCell="0" allowOverlap="1" wp14:anchorId="4B8B2F9B" wp14:editId="35AE3802">
                  <wp:simplePos x="0" y="0"/>
                  <wp:positionH relativeFrom="leftMargin">
                    <wp:align>center</wp:align>
                  </wp:positionH>
                  <wp:positionV relativeFrom="page">
                    <wp:align>center</wp:align>
                  </wp:positionV>
                  <wp:extent cx="762000" cy="895350"/>
                  <wp:effectExtent l="0" t="0" r="0" b="0"/>
                  <wp:wrapNone/>
                  <wp:docPr id="10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szCs w:val="24"/>
                                </w:rPr>
                              </w:pPr>
                              <w:r w:rsidRPr="000C2E86">
                                <w:rPr>
                                  <w:szCs w:val="24"/>
                                </w:rPr>
                                <w:t>APP A.</w:t>
                              </w:r>
                              <w:sdt>
                                <w:sdtPr>
                                  <w:rPr>
                                    <w:szCs w:val="24"/>
                                  </w:rPr>
                                  <w:id w:val="28628148"/>
                                  <w:docPartObj>
                                    <w:docPartGallery w:val="Page Numbers (Margins)"/>
                                    <w:docPartUnique/>
                                  </w:docPartObj>
                                </w:sdtPr>
                                <w:sdtContent>
                                  <w:sdt>
                                    <w:sdtPr>
                                      <w:rPr>
                                        <w:szCs w:val="24"/>
                                      </w:rPr>
                                      <w:id w:val="28628149"/>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18</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277" style="position:absolute;margin-left:0;margin-top:0;width:60pt;height:70.5pt;z-index:25167462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" o:allowincell="f" stroked="f">
                  <v:textbox style="layout-flow:vertical">
                    <w:txbxContent>
                      <w:p w:rsidR="00E01466" w:rsidRPr="000C2E86" w:rsidRDefault="00E01466">
                        <w:pPr>
                          <w:jc w:val="center"/>
                          <w:rPr>
                            <w:szCs w:val="24"/>
                          </w:rPr>
                        </w:pPr>
                        <w:r w:rsidRPr="000C2E86">
                          <w:rPr>
                            <w:szCs w:val="24"/>
                          </w:rPr>
                          <w:t>APP A.</w:t>
                        </w:r>
                        <w:sdt>
                          <w:sdtPr>
                            <w:rPr>
                              <w:szCs w:val="24"/>
                            </w:rPr>
                            <w:id w:val="28628148"/>
                            <w:docPartObj>
                              <w:docPartGallery w:val="Page Numbers (Margins)"/>
                              <w:docPartUnique/>
                            </w:docPartObj>
                          </w:sdtPr>
                          <w:sdtContent>
                            <w:sdt>
                              <w:sdtPr>
                                <w:rPr>
                                  <w:szCs w:val="24"/>
                                </w:rPr>
                                <w:id w:val="28628149"/>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18</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75"/>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76672" behindDoc="0" locked="0" layoutInCell="0" allowOverlap="1" wp14:anchorId="77A77160" wp14:editId="6DB5691B">
                  <wp:simplePos x="0" y="0"/>
                  <wp:positionH relativeFrom="leftMargin">
                    <wp:align>center</wp:align>
                  </wp:positionH>
                  <wp:positionV relativeFrom="page">
                    <wp:align>center</wp:align>
                  </wp:positionV>
                  <wp:extent cx="762000" cy="895350"/>
                  <wp:effectExtent l="0" t="0" r="0" b="0"/>
                  <wp:wrapNone/>
                  <wp:docPr id="102"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rsidP="000C2E86">
                              <w:pPr>
                                <w:jc w:val="center"/>
                                <w:rPr>
                                  <w:szCs w:val="24"/>
                                </w:rPr>
                              </w:pPr>
                              <w:r w:rsidRPr="000C2E86">
                                <w:rPr>
                                  <w:szCs w:val="24"/>
                                </w:rPr>
                                <w:t>APP A.</w:t>
                              </w:r>
                              <w:sdt>
                                <w:sdtPr>
                                  <w:rPr>
                                    <w:szCs w:val="24"/>
                                  </w:rPr>
                                  <w:id w:val="28628150"/>
                                  <w:docPartObj>
                                    <w:docPartGallery w:val="Page Numbers (Margins)"/>
                                    <w:docPartUnique/>
                                  </w:docPartObj>
                                </w:sdtPr>
                                <w:sdtContent>
                                  <w:sdt>
                                    <w:sdtPr>
                                      <w:rPr>
                                        <w:szCs w:val="24"/>
                                      </w:rPr>
                                      <w:id w:val="28628151"/>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21</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278" style="position:absolute;margin-left:0;margin-top:0;width:60pt;height:70.5pt;z-index:25167667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A9r+Z+&#10;hQIAAA8FAAAOAAAAAAAAAAAAAAAAAC4CAABkcnMvZTJvRG9jLnhtbFBLAQItABQABgAIAAAAIQD+&#10;VgdJ2wAAAAUBAAAPAAAAAAAAAAAAAAAAAN8EAABkcnMvZG93bnJldi54bWxQSwUGAAAAAAQABADz&#10;AAAA5wUAAAAA&#10;" o:allowincell="f" stroked="f">
                  <v:textbox style="layout-flow:vertical">
                    <w:txbxContent>
                      <w:p w:rsidR="00E01466" w:rsidRPr="000C2E86" w:rsidRDefault="00E01466" w:rsidP="000C2E86">
                        <w:pPr>
                          <w:jc w:val="center"/>
                          <w:rPr>
                            <w:szCs w:val="24"/>
                          </w:rPr>
                        </w:pPr>
                        <w:r w:rsidRPr="000C2E86">
                          <w:rPr>
                            <w:szCs w:val="24"/>
                          </w:rPr>
                          <w:t>APP A.</w:t>
                        </w:r>
                        <w:sdt>
                          <w:sdtPr>
                            <w:rPr>
                              <w:szCs w:val="24"/>
                            </w:rPr>
                            <w:id w:val="28628150"/>
                            <w:docPartObj>
                              <w:docPartGallery w:val="Page Numbers (Margins)"/>
                              <w:docPartUnique/>
                            </w:docPartObj>
                          </w:sdtPr>
                          <w:sdtContent>
                            <w:sdt>
                              <w:sdtPr>
                                <w:rPr>
                                  <w:szCs w:val="24"/>
                                </w:rPr>
                                <w:id w:val="28628151"/>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21</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78"/>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78720" behindDoc="0" locked="0" layoutInCell="0" allowOverlap="1" wp14:anchorId="638E2CF7" wp14:editId="605FD8D2">
                  <wp:simplePos x="0" y="0"/>
                  <wp:positionH relativeFrom="leftMargin">
                    <wp:align>center</wp:align>
                  </wp:positionH>
                  <wp:positionV relativeFrom="page">
                    <wp:align>center</wp:align>
                  </wp:positionV>
                  <wp:extent cx="762000" cy="895350"/>
                  <wp:effectExtent l="0" t="0" r="0" b="0"/>
                  <wp:wrapNone/>
                  <wp:docPr id="10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szCs w:val="24"/>
                                </w:rPr>
                              </w:pPr>
                              <w:r w:rsidRPr="000C2E86">
                                <w:rPr>
                                  <w:szCs w:val="24"/>
                                </w:rPr>
                                <w:t>APP A.</w:t>
                              </w:r>
                              <w:sdt>
                                <w:sdtPr>
                                  <w:rPr>
                                    <w:szCs w:val="24"/>
                                  </w:rPr>
                                  <w:id w:val="28628152"/>
                                  <w:docPartObj>
                                    <w:docPartGallery w:val="Page Numbers (Margins)"/>
                                    <w:docPartUnique/>
                                  </w:docPartObj>
                                </w:sdtPr>
                                <w:sdtContent>
                                  <w:sdt>
                                    <w:sdtPr>
                                      <w:rPr>
                                        <w:szCs w:val="24"/>
                                      </w:rPr>
                                      <w:id w:val="28628153"/>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27</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279" style="position:absolute;margin-left:0;margin-top:0;width:60pt;height:70.5pt;z-index:251678720;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B42ust&#10;hQIAAA8FAAAOAAAAAAAAAAAAAAAAAC4CAABkcnMvZTJvRG9jLnhtbFBLAQItABQABgAIAAAAIQD+&#10;VgdJ2wAAAAUBAAAPAAAAAAAAAAAAAAAAAN8EAABkcnMvZG93bnJldi54bWxQSwUGAAAAAAQABADz&#10;AAAA5wUAAAAA&#10;" o:allowincell="f" stroked="f">
                  <v:textbox style="layout-flow:vertical">
                    <w:txbxContent>
                      <w:p w:rsidR="00E01466" w:rsidRPr="000C2E86" w:rsidRDefault="00E01466">
                        <w:pPr>
                          <w:jc w:val="center"/>
                          <w:rPr>
                            <w:szCs w:val="24"/>
                          </w:rPr>
                        </w:pPr>
                        <w:r w:rsidRPr="000C2E86">
                          <w:rPr>
                            <w:szCs w:val="24"/>
                          </w:rPr>
                          <w:t>APP A.</w:t>
                        </w:r>
                        <w:sdt>
                          <w:sdtPr>
                            <w:rPr>
                              <w:szCs w:val="24"/>
                            </w:rPr>
                            <w:id w:val="28628152"/>
                            <w:docPartObj>
                              <w:docPartGallery w:val="Page Numbers (Margins)"/>
                              <w:docPartUnique/>
                            </w:docPartObj>
                          </w:sdtPr>
                          <w:sdtContent>
                            <w:sdt>
                              <w:sdtPr>
                                <w:rPr>
                                  <w:szCs w:val="24"/>
                                </w:rPr>
                                <w:id w:val="28628153"/>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27</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80"/>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86912" behindDoc="0" locked="0" layoutInCell="0" allowOverlap="1" wp14:anchorId="580DC901" wp14:editId="23E5079A">
                  <wp:simplePos x="0" y="0"/>
                  <wp:positionH relativeFrom="leftMargin">
                    <wp:align>center</wp:align>
                  </wp:positionH>
                  <wp:positionV relativeFrom="page">
                    <wp:align>center</wp:align>
                  </wp:positionV>
                  <wp:extent cx="762000" cy="895350"/>
                  <wp:effectExtent l="0" t="0" r="0" b="0"/>
                  <wp:wrapNone/>
                  <wp:docPr id="10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rFonts w:asciiTheme="majorHAnsi" w:hAnsiTheme="majorHAnsi"/>
                                  <w:szCs w:val="24"/>
                                </w:rPr>
                              </w:pPr>
                              <w:r w:rsidRPr="000C2E86">
                                <w:rPr>
                                  <w:szCs w:val="24"/>
                                </w:rPr>
                                <w:t>APP A.</w:t>
                              </w:r>
                              <w:sdt>
                                <w:sdtPr>
                                  <w:rPr>
                                    <w:szCs w:val="24"/>
                                  </w:rPr>
                                  <w:id w:val="28628154"/>
                                  <w:docPartObj>
                                    <w:docPartGallery w:val="Page Numbers (Margins)"/>
                                    <w:docPartUnique/>
                                  </w:docPartObj>
                                </w:sdtPr>
                                <w:sdtEndPr>
                                  <w:rPr>
                                    <w:rFonts w:asciiTheme="majorHAnsi" w:hAnsiTheme="majorHAnsi"/>
                                  </w:rPr>
                                </w:sdtEndPr>
                                <w:sdtContent>
                                  <w:sdt>
                                    <w:sdtPr>
                                      <w:rPr>
                                        <w:szCs w:val="24"/>
                                      </w:rPr>
                                      <w:id w:val="28628155"/>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30</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280" style="position:absolute;margin-left:0;margin-top:0;width:60pt;height:70.5pt;z-index:25168691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Adh7W3&#10;hQIAAA8FAAAOAAAAAAAAAAAAAAAAAC4CAABkcnMvZTJvRG9jLnhtbFBLAQItABQABgAIAAAAIQD+&#10;VgdJ2wAAAAUBAAAPAAAAAAAAAAAAAAAAAN8EAABkcnMvZG93bnJldi54bWxQSwUGAAAAAAQABADz&#10;AAAA5wUAAAAA&#10;" o:allowincell="f" stroked="f">
                  <v:textbox style="layout-flow:vertical">
                    <w:txbxContent>
                      <w:p w:rsidR="00E01466" w:rsidRPr="000C2E86" w:rsidRDefault="00E01466">
                        <w:pPr>
                          <w:jc w:val="center"/>
                          <w:rPr>
                            <w:rFonts w:asciiTheme="majorHAnsi" w:hAnsiTheme="majorHAnsi"/>
                            <w:szCs w:val="24"/>
                          </w:rPr>
                        </w:pPr>
                        <w:r w:rsidRPr="000C2E86">
                          <w:rPr>
                            <w:szCs w:val="24"/>
                          </w:rPr>
                          <w:t>APP A.</w:t>
                        </w:r>
                        <w:sdt>
                          <w:sdtPr>
                            <w:rPr>
                              <w:szCs w:val="24"/>
                            </w:rPr>
                            <w:id w:val="28628154"/>
                            <w:docPartObj>
                              <w:docPartGallery w:val="Page Numbers (Margins)"/>
                              <w:docPartUnique/>
                            </w:docPartObj>
                          </w:sdtPr>
                          <w:sdtEndPr>
                            <w:rPr>
                              <w:rFonts w:asciiTheme="majorHAnsi" w:hAnsiTheme="majorHAnsi"/>
                            </w:rPr>
                          </w:sdtEndPr>
                          <w:sdtContent>
                            <w:sdt>
                              <w:sdtPr>
                                <w:rPr>
                                  <w:szCs w:val="24"/>
                                </w:rPr>
                                <w:id w:val="28628155"/>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30</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82"/>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87936" behindDoc="0" locked="0" layoutInCell="0" allowOverlap="1" wp14:anchorId="2461696D" wp14:editId="48164334">
                  <wp:simplePos x="0" y="0"/>
                  <wp:positionH relativeFrom="leftMargin">
                    <wp:align>center</wp:align>
                  </wp:positionH>
                  <wp:positionV relativeFrom="page">
                    <wp:align>center</wp:align>
                  </wp:positionV>
                  <wp:extent cx="762000" cy="895350"/>
                  <wp:effectExtent l="0" t="0" r="0" b="0"/>
                  <wp:wrapNone/>
                  <wp:docPr id="99"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rFonts w:asciiTheme="majorHAnsi" w:hAnsiTheme="majorHAnsi"/>
                                  <w:szCs w:val="24"/>
                                </w:rPr>
                              </w:pPr>
                              <w:r w:rsidRPr="000C2E86">
                                <w:rPr>
                                  <w:szCs w:val="24"/>
                                </w:rPr>
                                <w:t>APP A.</w:t>
                              </w:r>
                              <w:sdt>
                                <w:sdtPr>
                                  <w:rPr>
                                    <w:szCs w:val="24"/>
                                  </w:rPr>
                                  <w:id w:val="28628156"/>
                                  <w:docPartObj>
                                    <w:docPartGallery w:val="Page Numbers (Margins)"/>
                                    <w:docPartUnique/>
                                  </w:docPartObj>
                                </w:sdtPr>
                                <w:sdtEndPr>
                                  <w:rPr>
                                    <w:rFonts w:asciiTheme="majorHAnsi" w:hAnsiTheme="majorHAnsi"/>
                                  </w:rPr>
                                </w:sdtEndPr>
                                <w:sdtContent>
                                  <w:sdt>
                                    <w:sdtPr>
                                      <w:rPr>
                                        <w:szCs w:val="24"/>
                                      </w:rPr>
                                      <w:id w:val="28628157"/>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33</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281" style="position:absolute;margin-left:0;margin-top:0;width:60pt;height:70.5pt;z-index:251687936;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" o:allowincell="f" stroked="f">
                  <v:textbox style="layout-flow:vertical">
                    <w:txbxContent>
                      <w:p w:rsidR="00E01466" w:rsidRPr="000C2E86" w:rsidRDefault="00E01466">
                        <w:pPr>
                          <w:jc w:val="center"/>
                          <w:rPr>
                            <w:rFonts w:asciiTheme="majorHAnsi" w:hAnsiTheme="majorHAnsi"/>
                            <w:szCs w:val="24"/>
                          </w:rPr>
                        </w:pPr>
                        <w:r w:rsidRPr="000C2E86">
                          <w:rPr>
                            <w:szCs w:val="24"/>
                          </w:rPr>
                          <w:t>APP A.</w:t>
                        </w:r>
                        <w:sdt>
                          <w:sdtPr>
                            <w:rPr>
                              <w:szCs w:val="24"/>
                            </w:rPr>
                            <w:id w:val="28628156"/>
                            <w:docPartObj>
                              <w:docPartGallery w:val="Page Numbers (Margins)"/>
                              <w:docPartUnique/>
                            </w:docPartObj>
                          </w:sdtPr>
                          <w:sdtEndPr>
                            <w:rPr>
                              <w:rFonts w:asciiTheme="majorHAnsi" w:hAnsiTheme="majorHAnsi"/>
                            </w:rPr>
                          </w:sdtEndPr>
                          <w:sdtContent>
                            <w:sdt>
                              <w:sdtPr>
                                <w:rPr>
                                  <w:szCs w:val="24"/>
                                </w:rPr>
                                <w:id w:val="28628157"/>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33</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84"/>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89984" behindDoc="0" locked="0" layoutInCell="0" allowOverlap="1" wp14:anchorId="191CFC1B" wp14:editId="080065F6">
                  <wp:simplePos x="0" y="0"/>
                  <wp:positionH relativeFrom="leftMargin">
                    <wp:align>center</wp:align>
                  </wp:positionH>
                  <wp:positionV relativeFrom="page">
                    <wp:align>center</wp:align>
                  </wp:positionV>
                  <wp:extent cx="762000" cy="895350"/>
                  <wp:effectExtent l="0" t="0" r="0" b="0"/>
                  <wp:wrapNone/>
                  <wp:docPr id="98"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581730" w:rsidRDefault="00E01466">
                              <w:pPr>
                                <w:jc w:val="center"/>
                                <w:rPr>
                                  <w:szCs w:val="24"/>
                                </w:rPr>
                              </w:pPr>
                              <w:r w:rsidRPr="00581730">
                                <w:rPr>
                                  <w:szCs w:val="24"/>
                                </w:rPr>
                                <w:t>APP A.</w:t>
                              </w:r>
                              <w:sdt>
                                <w:sdtPr>
                                  <w:rPr>
                                    <w:szCs w:val="24"/>
                                  </w:rPr>
                                  <w:id w:val="28628158"/>
                                  <w:docPartObj>
                                    <w:docPartGallery w:val="Page Numbers (Margins)"/>
                                    <w:docPartUnique/>
                                  </w:docPartObj>
                                </w:sdtPr>
                                <w:sdtContent>
                                  <w:sdt>
                                    <w:sdtPr>
                                      <w:rPr>
                                        <w:szCs w:val="24"/>
                                      </w:rPr>
                                      <w:id w:val="28628159"/>
                                      <w:docPartObj>
                                        <w:docPartGallery w:val="Page Numbers (Margins)"/>
                                        <w:docPartUnique/>
                                      </w:docPartObj>
                                    </w:sdtPr>
                                    <w:sdtContent>
                                      <w:r w:rsidRPr="00581730">
                                        <w:rPr>
                                          <w:szCs w:val="24"/>
                                        </w:rPr>
                                        <w:fldChar w:fldCharType="begin"/>
                                      </w:r>
                                      <w:r w:rsidRPr="00581730">
                                        <w:rPr>
                                          <w:szCs w:val="24"/>
                                        </w:rPr>
                                        <w:instrText xml:space="preserve"> PAGE   \* MERGEFORMAT </w:instrText>
                                      </w:r>
                                      <w:r w:rsidRPr="00581730">
                                        <w:rPr>
                                          <w:szCs w:val="24"/>
                                        </w:rPr>
                                        <w:fldChar w:fldCharType="separate"/>
                                      </w:r>
                                      <w:r w:rsidR="004B0258">
                                        <w:rPr>
                                          <w:noProof/>
                                          <w:szCs w:val="24"/>
                                        </w:rPr>
                                        <w:t>36</w:t>
                                      </w:r>
                                      <w:r w:rsidRPr="00581730">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282" style="position:absolute;margin-left:0;margin-top:0;width:60pt;height:70.5pt;z-index:25168998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" o:allowincell="f" stroked="f">
                  <v:textbox style="layout-flow:vertical">
                    <w:txbxContent>
                      <w:p w:rsidR="00E01466" w:rsidRPr="00581730" w:rsidRDefault="00E01466">
                        <w:pPr>
                          <w:jc w:val="center"/>
                          <w:rPr>
                            <w:szCs w:val="24"/>
                          </w:rPr>
                        </w:pPr>
                        <w:r w:rsidRPr="00581730">
                          <w:rPr>
                            <w:szCs w:val="24"/>
                          </w:rPr>
                          <w:t>APP A.</w:t>
                        </w:r>
                        <w:sdt>
                          <w:sdtPr>
                            <w:rPr>
                              <w:szCs w:val="24"/>
                            </w:rPr>
                            <w:id w:val="28628158"/>
                            <w:docPartObj>
                              <w:docPartGallery w:val="Page Numbers (Margins)"/>
                              <w:docPartUnique/>
                            </w:docPartObj>
                          </w:sdtPr>
                          <w:sdtContent>
                            <w:sdt>
                              <w:sdtPr>
                                <w:rPr>
                                  <w:szCs w:val="24"/>
                                </w:rPr>
                                <w:id w:val="28628159"/>
                                <w:docPartObj>
                                  <w:docPartGallery w:val="Page Numbers (Margins)"/>
                                  <w:docPartUnique/>
                                </w:docPartObj>
                              </w:sdtPr>
                              <w:sdtContent>
                                <w:r w:rsidRPr="00581730">
                                  <w:rPr>
                                    <w:szCs w:val="24"/>
                                  </w:rPr>
                                  <w:fldChar w:fldCharType="begin"/>
                                </w:r>
                                <w:r w:rsidRPr="00581730">
                                  <w:rPr>
                                    <w:szCs w:val="24"/>
                                  </w:rPr>
                                  <w:instrText xml:space="preserve"> PAGE   \* MERGEFORMAT </w:instrText>
                                </w:r>
                                <w:r w:rsidRPr="00581730">
                                  <w:rPr>
                                    <w:szCs w:val="24"/>
                                  </w:rPr>
                                  <w:fldChar w:fldCharType="separate"/>
                                </w:r>
                                <w:r w:rsidR="004B0258">
                                  <w:rPr>
                                    <w:noProof/>
                                    <w:szCs w:val="24"/>
                                  </w:rPr>
                                  <w:t>36</w:t>
                                </w:r>
                                <w:r w:rsidRPr="00581730">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86"/>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82816" behindDoc="0" locked="0" layoutInCell="0" allowOverlap="1" wp14:anchorId="12545328" wp14:editId="4806CF44">
                  <wp:simplePos x="0" y="0"/>
                  <wp:positionH relativeFrom="leftMargin">
                    <wp:align>center</wp:align>
                  </wp:positionH>
                  <wp:positionV relativeFrom="page">
                    <wp:align>center</wp:align>
                  </wp:positionV>
                  <wp:extent cx="762000" cy="895350"/>
                  <wp:effectExtent l="0" t="0" r="0" b="0"/>
                  <wp:wrapNone/>
                  <wp:docPr id="1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szCs w:val="24"/>
                                </w:rPr>
                              </w:pPr>
                              <w:r w:rsidRPr="000C2E86">
                                <w:rPr>
                                  <w:szCs w:val="24"/>
                                </w:rPr>
                                <w:t>APP A.</w:t>
                              </w:r>
                              <w:sdt>
                                <w:sdtPr>
                                  <w:rPr>
                                    <w:szCs w:val="24"/>
                                  </w:rPr>
                                  <w:id w:val="28628160"/>
                                  <w:docPartObj>
                                    <w:docPartGallery w:val="Page Numbers (Margins)"/>
                                    <w:docPartUnique/>
                                  </w:docPartObj>
                                </w:sdtPr>
                                <w:sdtContent>
                                  <w:sdt>
                                    <w:sdtPr>
                                      <w:rPr>
                                        <w:szCs w:val="24"/>
                                      </w:rPr>
                                      <w:id w:val="28628161"/>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38</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 o:spid="_x0000_s1283" style="position:absolute;margin-left:0;margin-top:0;width:60pt;height:70.5pt;z-index:251682816;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" o:allowincell="f" stroked="f">
                  <v:textbox style="layout-flow:vertical">
                    <w:txbxContent>
                      <w:p w:rsidR="00E01466" w:rsidRPr="000C2E86" w:rsidRDefault="00E01466">
                        <w:pPr>
                          <w:jc w:val="center"/>
                          <w:rPr>
                            <w:szCs w:val="24"/>
                          </w:rPr>
                        </w:pPr>
                        <w:r w:rsidRPr="000C2E86">
                          <w:rPr>
                            <w:szCs w:val="24"/>
                          </w:rPr>
                          <w:t>APP A.</w:t>
                        </w:r>
                        <w:sdt>
                          <w:sdtPr>
                            <w:rPr>
                              <w:szCs w:val="24"/>
                            </w:rPr>
                            <w:id w:val="28628160"/>
                            <w:docPartObj>
                              <w:docPartGallery w:val="Page Numbers (Margins)"/>
                              <w:docPartUnique/>
                            </w:docPartObj>
                          </w:sdtPr>
                          <w:sdtContent>
                            <w:sdt>
                              <w:sdtPr>
                                <w:rPr>
                                  <w:szCs w:val="24"/>
                                </w:rPr>
                                <w:id w:val="28628161"/>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38</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17461" w:rsidRDefault="00E01466" w:rsidP="00217461">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17461" w:rsidRDefault="00E01466" w:rsidP="00217461">
    <w:pPr>
      <w:pStyle w:val="Head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217461" w:rsidRDefault="00E01466" w:rsidP="00217461">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C909B7" w:rsidRDefault="00E01466">
    <w:pPr>
      <w:pStyle w:val="Head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58837"/>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92032" behindDoc="0" locked="0" layoutInCell="0" allowOverlap="1" wp14:anchorId="484A4436" wp14:editId="6427A3A8">
                  <wp:simplePos x="0" y="0"/>
                  <wp:positionH relativeFrom="leftMargin">
                    <wp:align>center</wp:align>
                  </wp:positionH>
                  <wp:positionV relativeFrom="page">
                    <wp:align>center</wp:align>
                  </wp:positionV>
                  <wp:extent cx="762000" cy="895350"/>
                  <wp:effectExtent l="0" t="0" r="0" b="0"/>
                  <wp:wrapNone/>
                  <wp:docPr id="15"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sz w:val="48"/>
                                  <w:szCs w:val="44"/>
                                </w:rPr>
                                <w:id w:val="5658841"/>
                                <w:docPartObj>
                                  <w:docPartGallery w:val="Page Numbers (Margins)"/>
                                  <w:docPartUnique/>
                                </w:docPartObj>
                              </w:sdtPr>
                              <w:sdtContent>
                                <w:sdt>
                                  <w:sdtPr>
                                    <w:rPr>
                                      <w:rFonts w:asciiTheme="majorHAnsi" w:hAnsiTheme="majorHAnsi"/>
                                      <w:sz w:val="48"/>
                                      <w:szCs w:val="44"/>
                                    </w:rPr>
                                    <w:id w:val="5658842"/>
                                    <w:docPartObj>
                                      <w:docPartGallery w:val="Page Numbers (Margins)"/>
                                      <w:docPartUnique/>
                                    </w:docPartObj>
                                  </w:sdtPr>
                                  <w:sdtContent>
                                    <w:p w:rsidR="00E01466" w:rsidRDefault="00E01466">
                                      <w:pPr>
                                        <w:pStyle w:val="Footer"/>
                                        <w:jc w:val="center"/>
                                      </w:pPr>
                                      <w:r>
                                        <w:t>APP F.</w:t>
                                      </w:r>
                                      <w:r>
                                        <w:fldChar w:fldCharType="begin"/>
                                      </w:r>
                                      <w:r>
                                        <w:instrText xml:space="preserve"> PAGE   \* MERGEFORMAT </w:instrText>
                                      </w:r>
                                      <w:r>
                                        <w:fldChar w:fldCharType="separate"/>
                                      </w:r>
                                      <w:r w:rsidR="004B0258">
                                        <w:rPr>
                                          <w:noProof/>
                                        </w:rPr>
                                        <w:t>3</w:t>
                                      </w:r>
                                      <w:r>
                                        <w:rPr>
                                          <w:noProof/>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 o:spid="_x0000_s1284" style="position:absolute;margin-left:0;margin-top:0;width:60pt;height:70.5pt;z-index:251692032;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AwOdLM&#10;hQIAAA8FAAAOAAAAAAAAAAAAAAAAAC4CAABkcnMvZTJvRG9jLnhtbFBLAQItABQABgAIAAAAIQD+&#10;VgdJ2wAAAAUBAAAPAAAAAAAAAAAAAAAAAN8EAABkcnMvZG93bnJldi54bWxQSwUGAAAAAAQABADz&#10;AAAA5wUAAAAA&#10;" o:allowincell="f" stroked="f">
                  <v:textbox style="layout-flow:vertical">
                    <w:txbxContent>
                      <w:sdt>
                        <w:sdtPr>
                          <w:rPr>
                            <w:rFonts w:asciiTheme="majorHAnsi" w:hAnsiTheme="majorHAnsi"/>
                            <w:sz w:val="48"/>
                            <w:szCs w:val="44"/>
                          </w:rPr>
                          <w:id w:val="5658841"/>
                          <w:docPartObj>
                            <w:docPartGallery w:val="Page Numbers (Margins)"/>
                            <w:docPartUnique/>
                          </w:docPartObj>
                        </w:sdtPr>
                        <w:sdtContent>
                          <w:sdt>
                            <w:sdtPr>
                              <w:rPr>
                                <w:rFonts w:asciiTheme="majorHAnsi" w:hAnsiTheme="majorHAnsi"/>
                                <w:sz w:val="48"/>
                                <w:szCs w:val="44"/>
                              </w:rPr>
                              <w:id w:val="5658842"/>
                              <w:docPartObj>
                                <w:docPartGallery w:val="Page Numbers (Margins)"/>
                                <w:docPartUnique/>
                              </w:docPartObj>
                            </w:sdtPr>
                            <w:sdtContent>
                              <w:p w:rsidR="00E01466" w:rsidRDefault="00E01466">
                                <w:pPr>
                                  <w:pStyle w:val="Footer"/>
                                  <w:jc w:val="center"/>
                                </w:pPr>
                                <w:r>
                                  <w:t>APP F.</w:t>
                                </w:r>
                                <w:r>
                                  <w:fldChar w:fldCharType="begin"/>
                                </w:r>
                                <w:r>
                                  <w:instrText xml:space="preserve"> PAGE   \* MERGEFORMAT </w:instrText>
                                </w:r>
                                <w:r>
                                  <w:fldChar w:fldCharType="separate"/>
                                </w:r>
                                <w:r w:rsidR="004B0258">
                                  <w:rPr>
                                    <w:noProof/>
                                  </w:rPr>
                                  <w:t>3</w:t>
                                </w:r>
                                <w:r>
                                  <w:rPr>
                                    <w:noProof/>
                                  </w:rPr>
                                  <w:fldChar w:fldCharType="end"/>
                                </w:r>
                              </w:p>
                            </w:sdtContent>
                          </w:sdt>
                        </w:sdtContent>
                      </w:sdt>
                    </w:txbxContent>
                  </v:textbox>
                  <w10:wrap anchorx="margin" anchory="page"/>
                </v:rect>
              </w:pict>
            </mc:Fallback>
          </mc:AlternateContent>
        </w:r>
      </w:p>
    </w:sdtContent>
  </w:sdt>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63"/>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60288" behindDoc="0" locked="0" layoutInCell="0" allowOverlap="1" wp14:anchorId="647D5633" wp14:editId="3760D013">
                  <wp:simplePos x="0" y="0"/>
                  <wp:positionH relativeFrom="leftMargin">
                    <wp:align>center</wp:align>
                  </wp:positionH>
                  <wp:positionV relativeFrom="page">
                    <wp:align>center</wp:align>
                  </wp:positionV>
                  <wp:extent cx="762000" cy="895350"/>
                  <wp:effectExtent l="0" t="0" r="0" b="0"/>
                  <wp:wrapNone/>
                  <wp:docPr id="11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szCs w:val="24"/>
                                </w:rPr>
                              </w:pPr>
                              <w:r w:rsidRPr="000C2E86">
                                <w:rPr>
                                  <w:szCs w:val="24"/>
                                </w:rPr>
                                <w:t>APP A.</w:t>
                              </w:r>
                              <w:sdt>
                                <w:sdtPr>
                                  <w:rPr>
                                    <w:szCs w:val="24"/>
                                  </w:rPr>
                                  <w:id w:val="28628138"/>
                                  <w:docPartObj>
                                    <w:docPartGallery w:val="Page Numbers (Margins)"/>
                                    <w:docPartUnique/>
                                  </w:docPartObj>
                                </w:sdtPr>
                                <w:sdtContent>
                                  <w:sdt>
                                    <w:sdtPr>
                                      <w:rPr>
                                        <w:szCs w:val="24"/>
                                      </w:rPr>
                                      <w:id w:val="28628139"/>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4</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272" style="position:absolute;margin-left:0;margin-top:0;width:60pt;height:70.5pt;z-index:251660288;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" o:allowincell="f" stroked="f">
                  <v:textbox style="layout-flow:vertical">
                    <w:txbxContent>
                      <w:p w:rsidR="00E01466" w:rsidRPr="000C2E86" w:rsidRDefault="00E01466">
                        <w:pPr>
                          <w:jc w:val="center"/>
                          <w:rPr>
                            <w:szCs w:val="24"/>
                          </w:rPr>
                        </w:pPr>
                        <w:r w:rsidRPr="000C2E86">
                          <w:rPr>
                            <w:szCs w:val="24"/>
                          </w:rPr>
                          <w:t>APP A.</w:t>
                        </w:r>
                        <w:sdt>
                          <w:sdtPr>
                            <w:rPr>
                              <w:szCs w:val="24"/>
                            </w:rPr>
                            <w:id w:val="28628138"/>
                            <w:docPartObj>
                              <w:docPartGallery w:val="Page Numbers (Margins)"/>
                              <w:docPartUnique/>
                            </w:docPartObj>
                          </w:sdtPr>
                          <w:sdtContent>
                            <w:sdt>
                              <w:sdtPr>
                                <w:rPr>
                                  <w:szCs w:val="24"/>
                                </w:rPr>
                                <w:id w:val="28628139"/>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4</w:t>
                                </w:r>
                                <w:r w:rsidRPr="000C2E86">
                                  <w:rPr>
                                    <w:szCs w:val="24"/>
                                  </w:rPr>
                                  <w:fldChar w:fldCharType="end"/>
                                </w:r>
                              </w:sdtContent>
                            </w:sdt>
                          </w:sdtContent>
                        </w:sdt>
                      </w:p>
                    </w:txbxContent>
                  </v:textbox>
                  <w10:wrap anchorx="margin" anchory="page"/>
                </v:rect>
              </w:pict>
            </mc:Fallback>
          </mc:AlternateContent>
        </w:r>
      </w:p>
    </w:sdtContent>
  </w:sdt>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27919"/>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84864" behindDoc="0" locked="0" layoutInCell="0" allowOverlap="1" wp14:anchorId="31B7F378" wp14:editId="7904067A">
                  <wp:simplePos x="0" y="0"/>
                  <wp:positionH relativeFrom="leftMargin">
                    <wp:align>center</wp:align>
                  </wp:positionH>
                  <wp:positionV relativeFrom="page">
                    <wp:align>center</wp:align>
                  </wp:positionV>
                  <wp:extent cx="762000" cy="5698490"/>
                  <wp:effectExtent l="0" t="0" r="0" b="0"/>
                  <wp:wrapNone/>
                  <wp:docPr id="13"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5698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7F4109" w:rsidRDefault="00E01466" w:rsidP="007F4109">
                              <w:pPr>
                                <w:rPr>
                                  <w:szCs w:val="24"/>
                                </w:rPr>
                              </w:pPr>
                              <w:proofErr w:type="gramStart"/>
                              <w:r>
                                <w:rPr>
                                  <w:rStyle w:val="PageNumber"/>
                                </w:rPr>
                                <w:t xml:space="preserve">PACN Focal Terrestrial Plant Community Monitoring </w:t>
                              </w:r>
                              <w:r>
                                <w:rPr>
                                  <w:rStyle w:val="PageNumber"/>
                                </w:rPr>
                                <w:tab/>
                              </w:r>
                              <w:r>
                                <w:rPr>
                                  <w:rStyle w:val="PageNumber"/>
                                </w:rPr>
                                <w:tab/>
                              </w:r>
                              <w:r>
                                <w:rPr>
                                  <w:rStyle w:val="PageNumber"/>
                                </w:rPr>
                                <w:tab/>
                              </w:r>
                              <w:r>
                                <w:t>SOP 22.</w:t>
                              </w:r>
                              <w:proofErr w:type="gramEnd"/>
                              <w:sdt>
                                <w:sdtPr>
                                  <w:rPr>
                                    <w:szCs w:val="24"/>
                                  </w:rPr>
                                  <w:id w:val="565052777"/>
                                  <w:docPartObj>
                                    <w:docPartGallery w:val="Page Numbers (Margins)"/>
                                    <w:docPartUnique/>
                                  </w:docPartObj>
                                </w:sdtPr>
                                <w:sdtContent>
                                  <w:sdt>
                                    <w:sdtPr>
                                      <w:rPr>
                                        <w:szCs w:val="24"/>
                                      </w:rPr>
                                      <w:id w:val="565052778"/>
                                      <w:docPartObj>
                                        <w:docPartGallery w:val="Page Numbers (Margins)"/>
                                        <w:docPartUnique/>
                                      </w:docPartObj>
                                    </w:sdtPr>
                                    <w:sdtContent>
                                      <w:r w:rsidRPr="007F4109">
                                        <w:rPr>
                                          <w:szCs w:val="24"/>
                                        </w:rPr>
                                        <w:fldChar w:fldCharType="begin"/>
                                      </w:r>
                                      <w:r w:rsidRPr="007F4109">
                                        <w:rPr>
                                          <w:szCs w:val="24"/>
                                        </w:rPr>
                                        <w:instrText xml:space="preserve"> PAGE   \* MERGEFORMAT </w:instrText>
                                      </w:r>
                                      <w:r w:rsidRPr="007F4109">
                                        <w:rPr>
                                          <w:szCs w:val="24"/>
                                        </w:rPr>
                                        <w:fldChar w:fldCharType="separate"/>
                                      </w:r>
                                      <w:r w:rsidR="0068618C">
                                        <w:rPr>
                                          <w:noProof/>
                                          <w:szCs w:val="24"/>
                                        </w:rPr>
                                        <w:t>4</w:t>
                                      </w:r>
                                      <w:r w:rsidRPr="007F4109">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285" style="position:absolute;margin-left:0;margin-top:0;width:60pt;height:448.7pt;z-index:25168486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" o:allowincell="f" stroked="f">
                  <v:textbox style="layout-flow:vertical">
                    <w:txbxContent>
                      <w:p w:rsidR="00E01466" w:rsidRPr="007F4109" w:rsidRDefault="00E01466" w:rsidP="007F4109">
                        <w:pPr>
                          <w:rPr>
                            <w:szCs w:val="24"/>
                          </w:rPr>
                        </w:pPr>
                        <w:proofErr w:type="gramStart"/>
                        <w:r>
                          <w:rPr>
                            <w:rStyle w:val="PageNumber"/>
                          </w:rPr>
                          <w:t xml:space="preserve">PACN Focal Terrestrial Plant Community Monitoring </w:t>
                        </w:r>
                        <w:r>
                          <w:rPr>
                            <w:rStyle w:val="PageNumber"/>
                          </w:rPr>
                          <w:tab/>
                        </w:r>
                        <w:r>
                          <w:rPr>
                            <w:rStyle w:val="PageNumber"/>
                          </w:rPr>
                          <w:tab/>
                        </w:r>
                        <w:r>
                          <w:rPr>
                            <w:rStyle w:val="PageNumber"/>
                          </w:rPr>
                          <w:tab/>
                        </w:r>
                        <w:r>
                          <w:t>SOP 22.</w:t>
                        </w:r>
                        <w:proofErr w:type="gramEnd"/>
                        <w:sdt>
                          <w:sdtPr>
                            <w:rPr>
                              <w:szCs w:val="24"/>
                            </w:rPr>
                            <w:id w:val="565052777"/>
                            <w:docPartObj>
                              <w:docPartGallery w:val="Page Numbers (Margins)"/>
                              <w:docPartUnique/>
                            </w:docPartObj>
                          </w:sdtPr>
                          <w:sdtContent>
                            <w:sdt>
                              <w:sdtPr>
                                <w:rPr>
                                  <w:szCs w:val="24"/>
                                </w:rPr>
                                <w:id w:val="565052778"/>
                                <w:docPartObj>
                                  <w:docPartGallery w:val="Page Numbers (Margins)"/>
                                  <w:docPartUnique/>
                                </w:docPartObj>
                              </w:sdtPr>
                              <w:sdtContent>
                                <w:r w:rsidRPr="007F4109">
                                  <w:rPr>
                                    <w:szCs w:val="24"/>
                                  </w:rPr>
                                  <w:fldChar w:fldCharType="begin"/>
                                </w:r>
                                <w:r w:rsidRPr="007F4109">
                                  <w:rPr>
                                    <w:szCs w:val="24"/>
                                  </w:rPr>
                                  <w:instrText xml:space="preserve"> PAGE   \* MERGEFORMAT </w:instrText>
                                </w:r>
                                <w:r w:rsidRPr="007F4109">
                                  <w:rPr>
                                    <w:szCs w:val="24"/>
                                  </w:rPr>
                                  <w:fldChar w:fldCharType="separate"/>
                                </w:r>
                                <w:r w:rsidR="0068618C">
                                  <w:rPr>
                                    <w:noProof/>
                                    <w:szCs w:val="24"/>
                                  </w:rPr>
                                  <w:t>4</w:t>
                                </w:r>
                                <w:r w:rsidRPr="007F4109">
                                  <w:rPr>
                                    <w:szCs w:val="24"/>
                                  </w:rPr>
                                  <w:fldChar w:fldCharType="end"/>
                                </w:r>
                              </w:sdtContent>
                            </w:sdt>
                          </w:sdtContent>
                        </w:sdt>
                      </w:p>
                    </w:txbxContent>
                  </v:textbox>
                  <w10:wrap anchorx="margin" anchory="page"/>
                </v:rect>
              </w:pict>
            </mc:Fallback>
          </mc:AlternateContent>
        </w:r>
      </w:p>
    </w:sdtContent>
  </w:sdt>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C909B7" w:rsidRDefault="00E01466">
    <w:pPr>
      <w:pStyle w:val="Heade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Pr="008E525B" w:rsidRDefault="00E01466" w:rsidP="008E525B">
    <w:pPr>
      <w:pStyle w:val="Heade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65"/>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62336" behindDoc="0" locked="0" layoutInCell="0" allowOverlap="1" wp14:anchorId="181B31CF" wp14:editId="6652A1EC">
                  <wp:simplePos x="0" y="0"/>
                  <wp:positionH relativeFrom="leftMargin">
                    <wp:align>center</wp:align>
                  </wp:positionH>
                  <wp:positionV relativeFrom="page">
                    <wp:align>center</wp:align>
                  </wp:positionV>
                  <wp:extent cx="762000" cy="895350"/>
                  <wp:effectExtent l="0" t="0" r="0" b="0"/>
                  <wp:wrapNone/>
                  <wp:docPr id="10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szCs w:val="24"/>
                                </w:rPr>
                              </w:pPr>
                              <w:r w:rsidRPr="000C2E86">
                                <w:t>APP A.</w:t>
                              </w:r>
                              <w:sdt>
                                <w:sdtPr>
                                  <w:rPr>
                                    <w:szCs w:val="24"/>
                                  </w:rPr>
                                  <w:id w:val="28628140"/>
                                  <w:docPartObj>
                                    <w:docPartGallery w:val="Page Numbers (Margins)"/>
                                    <w:docPartUnique/>
                                  </w:docPartObj>
                                </w:sdtPr>
                                <w:sdtContent>
                                  <w:sdt>
                                    <w:sdtPr>
                                      <w:rPr>
                                        <w:szCs w:val="24"/>
                                      </w:rPr>
                                      <w:id w:val="28628141"/>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7</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273" style="position:absolute;margin-left:0;margin-top:0;width:60pt;height:70.5pt;z-index:251662336;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" o:allowincell="f" stroked="f">
                  <v:textbox style="layout-flow:vertical">
                    <w:txbxContent>
                      <w:p w:rsidR="00E01466" w:rsidRPr="000C2E86" w:rsidRDefault="00E01466">
                        <w:pPr>
                          <w:jc w:val="center"/>
                          <w:rPr>
                            <w:szCs w:val="24"/>
                          </w:rPr>
                        </w:pPr>
                        <w:r w:rsidRPr="000C2E86">
                          <w:t>APP A.</w:t>
                        </w:r>
                        <w:sdt>
                          <w:sdtPr>
                            <w:rPr>
                              <w:szCs w:val="24"/>
                            </w:rPr>
                            <w:id w:val="28628140"/>
                            <w:docPartObj>
                              <w:docPartGallery w:val="Page Numbers (Margins)"/>
                              <w:docPartUnique/>
                            </w:docPartObj>
                          </w:sdtPr>
                          <w:sdtContent>
                            <w:sdt>
                              <w:sdtPr>
                                <w:rPr>
                                  <w:szCs w:val="24"/>
                                </w:rPr>
                                <w:id w:val="28628141"/>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7</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466" w:rsidRDefault="00E01466">
    <w:pPr>
      <w:pStyle w:val="Header"/>
    </w:pPr>
  </w:p>
  <w:p w:rsidR="00E01466" w:rsidRDefault="00E01466">
    <w:pPr>
      <w:pStyle w:val="Header"/>
    </w:pPr>
  </w:p>
  <w:p w:rsidR="00E01466" w:rsidRDefault="00E0146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628167"/>
      <w:docPartObj>
        <w:docPartGallery w:val="Page Numbers (Margins)"/>
        <w:docPartUnique/>
      </w:docPartObj>
    </w:sdtPr>
    <w:sdtContent>
      <w:p w:rsidR="00E01466" w:rsidRDefault="00E01466">
        <w:pPr>
          <w:pStyle w:val="Header"/>
        </w:pPr>
        <w:r>
          <w:rPr>
            <w:noProof/>
          </w:rPr>
          <mc:AlternateContent>
            <mc:Choice Requires="wps">
              <w:drawing>
                <wp:anchor distT="0" distB="0" distL="114300" distR="114300" simplePos="0" relativeHeight="251664384" behindDoc="0" locked="0" layoutInCell="0" allowOverlap="1" wp14:anchorId="0B1ABEC4" wp14:editId="1C152B7D">
                  <wp:simplePos x="0" y="0"/>
                  <wp:positionH relativeFrom="leftMargin">
                    <wp:align>center</wp:align>
                  </wp:positionH>
                  <wp:positionV relativeFrom="page">
                    <wp:align>center</wp:align>
                  </wp:positionV>
                  <wp:extent cx="762000" cy="895350"/>
                  <wp:effectExtent l="0" t="0" r="0" b="0"/>
                  <wp:wrapNone/>
                  <wp:docPr id="107"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1466" w:rsidRPr="000C2E86" w:rsidRDefault="00E01466">
                              <w:pPr>
                                <w:jc w:val="center"/>
                                <w:rPr>
                                  <w:szCs w:val="24"/>
                                </w:rPr>
                              </w:pPr>
                              <w:r w:rsidRPr="000C2E86">
                                <w:t>APP A.</w:t>
                              </w:r>
                              <w:sdt>
                                <w:sdtPr>
                                  <w:rPr>
                                    <w:szCs w:val="24"/>
                                  </w:rPr>
                                  <w:id w:val="28628142"/>
                                  <w:docPartObj>
                                    <w:docPartGallery w:val="Page Numbers (Margins)"/>
                                    <w:docPartUnique/>
                                  </w:docPartObj>
                                </w:sdtPr>
                                <w:sdtContent>
                                  <w:sdt>
                                    <w:sdtPr>
                                      <w:rPr>
                                        <w:szCs w:val="24"/>
                                      </w:rPr>
                                      <w:id w:val="28628143"/>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10</w:t>
                                      </w:r>
                                      <w:r w:rsidRPr="000C2E86">
                                        <w:rPr>
                                          <w:szCs w:val="24"/>
                                        </w:rPr>
                                        <w:fldChar w:fldCharType="end"/>
                                      </w:r>
                                    </w:sdtContent>
                                  </w:sdt>
                                </w:sdtContent>
                              </w:sdt>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274" style="position:absolute;margin-left:0;margin-top:0;width:60pt;height:70.5pt;z-index:251664384;visibility:visible;mso-wrap-style:square;mso-width-percent:0;mso-height-percent:0;mso-wrap-distance-left:9pt;mso-wrap-distance-top:0;mso-wrap-distance-right:9pt;mso-wrap-distance-bottom:0;mso-position-horizontal:center;mso-position-horizontal-relative:left-margin-area;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" o:allowincell="f" stroked="f">
                  <v:textbox style="layout-flow:vertical">
                    <w:txbxContent>
                      <w:p w:rsidR="00E01466" w:rsidRPr="000C2E86" w:rsidRDefault="00E01466">
                        <w:pPr>
                          <w:jc w:val="center"/>
                          <w:rPr>
                            <w:szCs w:val="24"/>
                          </w:rPr>
                        </w:pPr>
                        <w:r w:rsidRPr="000C2E86">
                          <w:t>APP A.</w:t>
                        </w:r>
                        <w:sdt>
                          <w:sdtPr>
                            <w:rPr>
                              <w:szCs w:val="24"/>
                            </w:rPr>
                            <w:id w:val="28628142"/>
                            <w:docPartObj>
                              <w:docPartGallery w:val="Page Numbers (Margins)"/>
                              <w:docPartUnique/>
                            </w:docPartObj>
                          </w:sdtPr>
                          <w:sdtContent>
                            <w:sdt>
                              <w:sdtPr>
                                <w:rPr>
                                  <w:szCs w:val="24"/>
                                </w:rPr>
                                <w:id w:val="28628143"/>
                                <w:docPartObj>
                                  <w:docPartGallery w:val="Page Numbers (Margins)"/>
                                  <w:docPartUnique/>
                                </w:docPartObj>
                              </w:sdtPr>
                              <w:sdtContent>
                                <w:r w:rsidRPr="000C2E86">
                                  <w:rPr>
                                    <w:szCs w:val="24"/>
                                  </w:rPr>
                                  <w:fldChar w:fldCharType="begin"/>
                                </w:r>
                                <w:r w:rsidRPr="000C2E86">
                                  <w:rPr>
                                    <w:szCs w:val="24"/>
                                  </w:rPr>
                                  <w:instrText xml:space="preserve"> PAGE   \* MERGEFORMAT </w:instrText>
                                </w:r>
                                <w:r w:rsidRPr="000C2E86">
                                  <w:rPr>
                                    <w:szCs w:val="24"/>
                                  </w:rPr>
                                  <w:fldChar w:fldCharType="separate"/>
                                </w:r>
                                <w:r w:rsidR="004B0258">
                                  <w:rPr>
                                    <w:noProof/>
                                    <w:szCs w:val="24"/>
                                  </w:rPr>
                                  <w:t>10</w:t>
                                </w:r>
                                <w:r w:rsidRPr="000C2E86">
                                  <w:rPr>
                                    <w:szCs w:val="24"/>
                                  </w:rPr>
                                  <w:fldChar w:fldCharType="end"/>
                                </w:r>
                              </w:sdtContent>
                            </w:sdt>
                          </w:sdtContent>
                        </w:sdt>
                      </w:p>
                    </w:txbxContent>
                  </v:textbox>
                  <w10:wrap anchorx="margin" anchory="page"/>
                </v:rect>
              </w:pict>
            </mc:Fallback>
          </mc:AlternateContent>
        </w:r>
      </w:p>
    </w:sdtContent>
  </w:sdt>
  <w:p w:rsidR="00E01466" w:rsidRDefault="00E01466">
    <w:pPr>
      <w:pStyle w:val="Header"/>
    </w:pPr>
  </w:p>
  <w:p w:rsidR="00E01466" w:rsidRDefault="00E014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7F1A6B8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B0AA4F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940D1A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AC0CD1C4"/>
    <w:lvl w:ilvl="0">
      <w:start w:val="1"/>
      <w:numFmt w:val="decimal"/>
      <w:pStyle w:val="ListNumber2"/>
      <w:lvlText w:val="%1."/>
      <w:lvlJc w:val="left"/>
      <w:pPr>
        <w:tabs>
          <w:tab w:val="num" w:pos="720"/>
        </w:tabs>
        <w:ind w:left="720" w:hanging="360"/>
      </w:pPr>
    </w:lvl>
  </w:abstractNum>
  <w:abstractNum w:abstractNumId="4">
    <w:nsid w:val="FFFFFF80"/>
    <w:multiLevelType w:val="singleLevel"/>
    <w:tmpl w:val="39C48C2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FAC84C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AC608EF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F85A242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7652A3CC"/>
    <w:lvl w:ilvl="0">
      <w:start w:val="1"/>
      <w:numFmt w:val="decimal"/>
      <w:lvlText w:val="%1."/>
      <w:lvlJc w:val="left"/>
      <w:pPr>
        <w:tabs>
          <w:tab w:val="num" w:pos="360"/>
        </w:tabs>
        <w:ind w:left="360" w:hanging="360"/>
      </w:pPr>
      <w:rPr>
        <w:rFonts w:ascii="Times New Roman" w:eastAsia="Times New Roman" w:hAnsi="Times New Roman" w:cs="Times New Roman"/>
      </w:rPr>
    </w:lvl>
  </w:abstractNum>
  <w:abstractNum w:abstractNumId="9">
    <w:nsid w:val="FFFFFF89"/>
    <w:multiLevelType w:val="singleLevel"/>
    <w:tmpl w:val="FAF2CC5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AA303E"/>
    <w:multiLevelType w:val="hybridMultilevel"/>
    <w:tmpl w:val="CB5ACF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01454FE9"/>
    <w:multiLevelType w:val="hybridMultilevel"/>
    <w:tmpl w:val="26281E4C"/>
    <w:lvl w:ilvl="0" w:tplc="BAA6F800">
      <w:start w:val="1"/>
      <w:numFmt w:val="bullet"/>
      <w:lvlText w:val=""/>
      <w:lvlJc w:val="left"/>
      <w:pPr>
        <w:tabs>
          <w:tab w:val="num" w:pos="792"/>
        </w:tabs>
        <w:ind w:left="792" w:hanging="792"/>
      </w:pPr>
      <w:rPr>
        <w:rFonts w:ascii="Symbol" w:hAnsi="Symbol" w:hint="default"/>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2053415"/>
    <w:multiLevelType w:val="hybridMultilevel"/>
    <w:tmpl w:val="82268DD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3E05F21"/>
    <w:multiLevelType w:val="hybridMultilevel"/>
    <w:tmpl w:val="7EDC51C2"/>
    <w:lvl w:ilvl="0" w:tplc="CA6E734E">
      <w:start w:val="1"/>
      <w:numFmt w:val="decimal"/>
      <w:pStyle w:val="TOC4"/>
      <w:lvlText w:val="SOP %1."/>
      <w:lvlJc w:val="left"/>
      <w:pPr>
        <w:ind w:left="1440" w:hanging="360"/>
      </w:pPr>
      <w:rPr>
        <w:rFonts w:ascii="Times New Roman" w:hAnsi="Times New Roman" w:hint="default"/>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03FC1210"/>
    <w:multiLevelType w:val="hybridMultilevel"/>
    <w:tmpl w:val="2A56872C"/>
    <w:lvl w:ilvl="0" w:tplc="B4DA894E">
      <w:start w:val="1"/>
      <w:numFmt w:val="decimal"/>
      <w:lvlText w:val="Form %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5BC272C"/>
    <w:multiLevelType w:val="hybridMultilevel"/>
    <w:tmpl w:val="6DB2AB66"/>
    <w:lvl w:ilvl="0" w:tplc="04090001">
      <w:start w:val="1"/>
      <w:numFmt w:val="bullet"/>
      <w:pStyle w:val="NTRLis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062561BE"/>
    <w:multiLevelType w:val="hybridMultilevel"/>
    <w:tmpl w:val="0786E9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06744E7A"/>
    <w:multiLevelType w:val="hybridMultilevel"/>
    <w:tmpl w:val="D21AC6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0777088E"/>
    <w:multiLevelType w:val="hybridMultilevel"/>
    <w:tmpl w:val="BC827D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081A07B7"/>
    <w:multiLevelType w:val="hybridMultilevel"/>
    <w:tmpl w:val="5680D9E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081F2BD1"/>
    <w:multiLevelType w:val="hybridMultilevel"/>
    <w:tmpl w:val="3998D01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0853090F"/>
    <w:multiLevelType w:val="hybridMultilevel"/>
    <w:tmpl w:val="E7148262"/>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08990323"/>
    <w:multiLevelType w:val="hybridMultilevel"/>
    <w:tmpl w:val="E78431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AA51D9A"/>
    <w:multiLevelType w:val="hybridMultilevel"/>
    <w:tmpl w:val="981044F8"/>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0B1006DE"/>
    <w:multiLevelType w:val="hybridMultilevel"/>
    <w:tmpl w:val="F5D6CE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0BEB7879"/>
    <w:multiLevelType w:val="hybridMultilevel"/>
    <w:tmpl w:val="3384AAFC"/>
    <w:lvl w:ilvl="0" w:tplc="0409000F">
      <w:start w:val="1"/>
      <w:numFmt w:val="decimal"/>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0C3A464C"/>
    <w:multiLevelType w:val="hybridMultilevel"/>
    <w:tmpl w:val="6D7A3FB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0D302B86"/>
    <w:multiLevelType w:val="hybridMultilevel"/>
    <w:tmpl w:val="C7EC23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0F6538CC"/>
    <w:multiLevelType w:val="hybridMultilevel"/>
    <w:tmpl w:val="54641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109A1163"/>
    <w:multiLevelType w:val="hybridMultilevel"/>
    <w:tmpl w:val="87983D3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12A04A86"/>
    <w:multiLevelType w:val="hybridMultilevel"/>
    <w:tmpl w:val="682CCAE2"/>
    <w:lvl w:ilvl="0" w:tplc="247ABEF8">
      <w:start w:val="1"/>
      <w:numFmt w:val="bullet"/>
      <w:lvlText w:val=""/>
      <w:lvlJc w:val="left"/>
      <w:pPr>
        <w:tabs>
          <w:tab w:val="num" w:pos="1080"/>
        </w:tabs>
        <w:ind w:left="1080" w:hanging="792"/>
      </w:pPr>
      <w:rPr>
        <w:rFonts w:ascii="Symbol" w:hAnsi="Symbol" w:hint="default"/>
        <w:color w:val="auto"/>
        <w:sz w:val="18"/>
        <w:szCs w:val="18"/>
      </w:rPr>
    </w:lvl>
    <w:lvl w:ilvl="1" w:tplc="17743E3C">
      <w:start w:val="1"/>
      <w:numFmt w:val="bullet"/>
      <w:lvlText w:val=""/>
      <w:lvlJc w:val="left"/>
      <w:pPr>
        <w:tabs>
          <w:tab w:val="num" w:pos="1872"/>
        </w:tabs>
        <w:ind w:left="1872" w:hanging="792"/>
      </w:pPr>
      <w:rPr>
        <w:rFonts w:ascii="Symbol" w:hAnsi="Symbol" w:hint="default"/>
        <w:color w:val="auto"/>
        <w:sz w:val="24"/>
        <w:szCs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17177ECC"/>
    <w:multiLevelType w:val="hybridMultilevel"/>
    <w:tmpl w:val="6E1E16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196F6FFE"/>
    <w:multiLevelType w:val="hybridMultilevel"/>
    <w:tmpl w:val="5F06D16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3">
    <w:nsid w:val="19A632C9"/>
    <w:multiLevelType w:val="hybridMultilevel"/>
    <w:tmpl w:val="660A2A2A"/>
    <w:lvl w:ilvl="0" w:tplc="04090001">
      <w:start w:val="1"/>
      <w:numFmt w:val="decimal"/>
      <w:lvlText w:val="%1."/>
      <w:lvlJc w:val="left"/>
      <w:pPr>
        <w:ind w:left="108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4">
    <w:nsid w:val="1C215660"/>
    <w:multiLevelType w:val="hybridMultilevel"/>
    <w:tmpl w:val="D8E6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E207243"/>
    <w:multiLevelType w:val="hybridMultilevel"/>
    <w:tmpl w:val="8DBCF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F4E1807"/>
    <w:multiLevelType w:val="hybridMultilevel"/>
    <w:tmpl w:val="100AB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09D4EE1"/>
    <w:multiLevelType w:val="hybridMultilevel"/>
    <w:tmpl w:val="F9FA8518"/>
    <w:lvl w:ilvl="0" w:tplc="4F32A1C8">
      <w:start w:val="1"/>
      <w:numFmt w:val="bullet"/>
      <w:lvlText w:val=""/>
      <w:lvlJc w:val="left"/>
      <w:pPr>
        <w:tabs>
          <w:tab w:val="num" w:pos="792"/>
        </w:tabs>
        <w:ind w:left="792" w:hanging="792"/>
      </w:pPr>
      <w:rPr>
        <w:rFonts w:ascii="Symbol" w:hAnsi="Symbol" w:hint="default"/>
        <w:color w:val="auto"/>
        <w:sz w:val="24"/>
        <w:szCs w:val="24"/>
      </w:rPr>
    </w:lvl>
    <w:lvl w:ilvl="1" w:tplc="25E40094">
      <w:start w:val="1"/>
      <w:numFmt w:val="bullet"/>
      <w:lvlText w:val=""/>
      <w:lvlJc w:val="left"/>
      <w:pPr>
        <w:tabs>
          <w:tab w:val="num" w:pos="1440"/>
        </w:tabs>
        <w:ind w:left="1440" w:hanging="360"/>
      </w:pPr>
      <w:rPr>
        <w:rFonts w:ascii="Symbol" w:hAnsi="Symbol" w:hint="default"/>
        <w:color w:val="auto"/>
        <w:sz w:val="20"/>
        <w:szCs w:val="20"/>
      </w:rPr>
    </w:lvl>
    <w:lvl w:ilvl="2" w:tplc="999C87C6">
      <w:start w:val="1"/>
      <w:numFmt w:val="decimal"/>
      <w:lvlText w:val="%3."/>
      <w:lvlJc w:val="left"/>
      <w:pPr>
        <w:tabs>
          <w:tab w:val="num" w:pos="2340"/>
        </w:tabs>
        <w:ind w:left="2340" w:hanging="360"/>
      </w:pPr>
      <w:rPr>
        <w:rFonts w:ascii="Times New Roman" w:hAnsi="Times New Roman" w:cs="Times New Roman" w:hint="default"/>
        <w:color w:val="auto"/>
        <w:sz w:val="24"/>
        <w:szCs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20E40DDD"/>
    <w:multiLevelType w:val="hybridMultilevel"/>
    <w:tmpl w:val="50949F7C"/>
    <w:lvl w:ilvl="0" w:tplc="04090019">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nsid w:val="21852C8F"/>
    <w:multiLevelType w:val="hybridMultilevel"/>
    <w:tmpl w:val="45B6B0C4"/>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0">
    <w:nsid w:val="24C140B6"/>
    <w:multiLevelType w:val="hybridMultilevel"/>
    <w:tmpl w:val="7C3453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278262FA"/>
    <w:multiLevelType w:val="hybridMultilevel"/>
    <w:tmpl w:val="A6EE6B8A"/>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2B632643"/>
    <w:multiLevelType w:val="hybridMultilevel"/>
    <w:tmpl w:val="3780A30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2C422D13"/>
    <w:multiLevelType w:val="hybridMultilevel"/>
    <w:tmpl w:val="D66A60AA"/>
    <w:lvl w:ilvl="0" w:tplc="17743E3C">
      <w:start w:val="1"/>
      <w:numFmt w:val="bullet"/>
      <w:lvlText w:val=""/>
      <w:lvlJc w:val="left"/>
      <w:pPr>
        <w:tabs>
          <w:tab w:val="num" w:pos="792"/>
        </w:tabs>
        <w:ind w:left="792" w:hanging="792"/>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2EB63252"/>
    <w:multiLevelType w:val="multilevel"/>
    <w:tmpl w:val="4620A846"/>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rPr>
        <w:rFonts w:cs="Times New Roman" w:hint="default"/>
      </w:rPr>
    </w:lvl>
    <w:lvl w:ilvl="2">
      <w:start w:val="1"/>
      <w:numFmt w:val="lowerRoman"/>
      <w:lvlText w:val="%3)"/>
      <w:lvlJc w:val="left"/>
      <w:pPr>
        <w:ind w:left="1440" w:hanging="360"/>
      </w:pPr>
      <w:rPr>
        <w:rFonts w:cs="Times New Roman" w:hint="default"/>
      </w:rPr>
    </w:lvl>
    <w:lvl w:ilvl="3">
      <w:start w:val="1"/>
      <w:numFmt w:val="decimal"/>
      <w:lvlText w:val="(%4)"/>
      <w:lvlJc w:val="left"/>
      <w:pPr>
        <w:ind w:left="1800" w:hanging="360"/>
      </w:pPr>
      <w:rPr>
        <w:rFonts w:cs="Times New Roman" w:hint="default"/>
      </w:rPr>
    </w:lvl>
    <w:lvl w:ilvl="4">
      <w:start w:val="1"/>
      <w:numFmt w:val="lowerLetter"/>
      <w:lvlText w:val="(%5)"/>
      <w:lvlJc w:val="left"/>
      <w:pPr>
        <w:ind w:left="2160" w:hanging="360"/>
      </w:pPr>
      <w:rPr>
        <w:rFonts w:cs="Times New Roman" w:hint="default"/>
      </w:rPr>
    </w:lvl>
    <w:lvl w:ilvl="5">
      <w:start w:val="1"/>
      <w:numFmt w:val="lowerRoman"/>
      <w:lvlText w:val="(%6)"/>
      <w:lvlJc w:val="left"/>
      <w:pPr>
        <w:ind w:left="2520" w:hanging="360"/>
      </w:pPr>
      <w:rPr>
        <w:rFonts w:cs="Times New Roman" w:hint="default"/>
      </w:rPr>
    </w:lvl>
    <w:lvl w:ilvl="6">
      <w:start w:val="1"/>
      <w:numFmt w:val="decimal"/>
      <w:lvlText w:val="%7."/>
      <w:lvlJc w:val="left"/>
      <w:pPr>
        <w:ind w:left="2880" w:hanging="360"/>
      </w:pPr>
      <w:rPr>
        <w:rFonts w:cs="Times New Roman" w:hint="default"/>
      </w:rPr>
    </w:lvl>
    <w:lvl w:ilvl="7">
      <w:start w:val="1"/>
      <w:numFmt w:val="lowerLetter"/>
      <w:lvlText w:val="%8."/>
      <w:lvlJc w:val="left"/>
      <w:pPr>
        <w:ind w:left="3240" w:hanging="360"/>
      </w:pPr>
      <w:rPr>
        <w:rFonts w:cs="Times New Roman" w:hint="default"/>
      </w:rPr>
    </w:lvl>
    <w:lvl w:ilvl="8">
      <w:start w:val="1"/>
      <w:numFmt w:val="lowerRoman"/>
      <w:lvlText w:val="%9."/>
      <w:lvlJc w:val="left"/>
      <w:pPr>
        <w:ind w:left="3600" w:hanging="360"/>
      </w:pPr>
      <w:rPr>
        <w:rFonts w:cs="Times New Roman" w:hint="default"/>
      </w:rPr>
    </w:lvl>
  </w:abstractNum>
  <w:abstractNum w:abstractNumId="45">
    <w:nsid w:val="30E218D8"/>
    <w:multiLevelType w:val="hybridMultilevel"/>
    <w:tmpl w:val="7FBCB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317210AE"/>
    <w:multiLevelType w:val="hybridMultilevel"/>
    <w:tmpl w:val="B5065008"/>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33865626"/>
    <w:multiLevelType w:val="hybridMultilevel"/>
    <w:tmpl w:val="6FAA6EF2"/>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34684932"/>
    <w:multiLevelType w:val="hybridMultilevel"/>
    <w:tmpl w:val="6D0AB29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9">
    <w:nsid w:val="369B269A"/>
    <w:multiLevelType w:val="multilevel"/>
    <w:tmpl w:val="4620A846"/>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rPr>
        <w:rFonts w:cs="Times New Roman" w:hint="default"/>
      </w:rPr>
    </w:lvl>
    <w:lvl w:ilvl="2">
      <w:start w:val="1"/>
      <w:numFmt w:val="lowerRoman"/>
      <w:lvlText w:val="%3)"/>
      <w:lvlJc w:val="left"/>
      <w:pPr>
        <w:ind w:left="1440" w:hanging="360"/>
      </w:pPr>
      <w:rPr>
        <w:rFonts w:cs="Times New Roman" w:hint="default"/>
      </w:rPr>
    </w:lvl>
    <w:lvl w:ilvl="3">
      <w:start w:val="1"/>
      <w:numFmt w:val="decimal"/>
      <w:lvlText w:val="(%4)"/>
      <w:lvlJc w:val="left"/>
      <w:pPr>
        <w:ind w:left="1800" w:hanging="360"/>
      </w:pPr>
      <w:rPr>
        <w:rFonts w:cs="Times New Roman" w:hint="default"/>
      </w:rPr>
    </w:lvl>
    <w:lvl w:ilvl="4">
      <w:start w:val="1"/>
      <w:numFmt w:val="lowerLetter"/>
      <w:lvlText w:val="(%5)"/>
      <w:lvlJc w:val="left"/>
      <w:pPr>
        <w:ind w:left="2160" w:hanging="360"/>
      </w:pPr>
      <w:rPr>
        <w:rFonts w:cs="Times New Roman" w:hint="default"/>
      </w:rPr>
    </w:lvl>
    <w:lvl w:ilvl="5">
      <w:start w:val="1"/>
      <w:numFmt w:val="lowerRoman"/>
      <w:lvlText w:val="(%6)"/>
      <w:lvlJc w:val="left"/>
      <w:pPr>
        <w:ind w:left="2520" w:hanging="360"/>
      </w:pPr>
      <w:rPr>
        <w:rFonts w:cs="Times New Roman" w:hint="default"/>
      </w:rPr>
    </w:lvl>
    <w:lvl w:ilvl="6">
      <w:start w:val="1"/>
      <w:numFmt w:val="decimal"/>
      <w:lvlText w:val="%7."/>
      <w:lvlJc w:val="left"/>
      <w:pPr>
        <w:ind w:left="2880" w:hanging="360"/>
      </w:pPr>
      <w:rPr>
        <w:rFonts w:cs="Times New Roman" w:hint="default"/>
      </w:rPr>
    </w:lvl>
    <w:lvl w:ilvl="7">
      <w:start w:val="1"/>
      <w:numFmt w:val="lowerLetter"/>
      <w:lvlText w:val="%8."/>
      <w:lvlJc w:val="left"/>
      <w:pPr>
        <w:ind w:left="3240" w:hanging="360"/>
      </w:pPr>
      <w:rPr>
        <w:rFonts w:cs="Times New Roman" w:hint="default"/>
      </w:rPr>
    </w:lvl>
    <w:lvl w:ilvl="8">
      <w:start w:val="1"/>
      <w:numFmt w:val="lowerRoman"/>
      <w:lvlText w:val="%9."/>
      <w:lvlJc w:val="left"/>
      <w:pPr>
        <w:ind w:left="3600" w:hanging="360"/>
      </w:pPr>
      <w:rPr>
        <w:rFonts w:cs="Times New Roman" w:hint="default"/>
      </w:rPr>
    </w:lvl>
  </w:abstractNum>
  <w:abstractNum w:abstractNumId="50">
    <w:nsid w:val="36D952D8"/>
    <w:multiLevelType w:val="hybridMultilevel"/>
    <w:tmpl w:val="D72EB204"/>
    <w:lvl w:ilvl="0" w:tplc="999C87C6">
      <w:start w:val="1"/>
      <w:numFmt w:val="decimal"/>
      <w:lvlText w:val="%1."/>
      <w:lvlJc w:val="left"/>
      <w:pPr>
        <w:tabs>
          <w:tab w:val="num" w:pos="360"/>
        </w:tabs>
        <w:ind w:left="360" w:hanging="360"/>
      </w:pPr>
      <w:rPr>
        <w:rFonts w:ascii="Times New Roman" w:hAnsi="Times New Roman"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3B8819BB"/>
    <w:multiLevelType w:val="hybridMultilevel"/>
    <w:tmpl w:val="8AD6CBE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2">
    <w:nsid w:val="3B9637FD"/>
    <w:multiLevelType w:val="hybridMultilevel"/>
    <w:tmpl w:val="0D3859BE"/>
    <w:lvl w:ilvl="0" w:tplc="F6B62C18">
      <w:start w:val="1"/>
      <w:numFmt w:val="bullet"/>
      <w:lvlText w:val=""/>
      <w:lvlJc w:val="left"/>
      <w:pPr>
        <w:tabs>
          <w:tab w:val="num" w:pos="1080"/>
        </w:tabs>
        <w:ind w:left="1080" w:hanging="648"/>
      </w:pPr>
      <w:rPr>
        <w:rFonts w:ascii="Symbol" w:hAnsi="Symbol" w:hint="default"/>
        <w:color w:val="auto"/>
        <w:sz w:val="24"/>
        <w:szCs w:val="24"/>
      </w:rPr>
    </w:lvl>
    <w:lvl w:ilvl="1" w:tplc="17743E3C">
      <w:start w:val="1"/>
      <w:numFmt w:val="bullet"/>
      <w:lvlText w:val=""/>
      <w:lvlJc w:val="left"/>
      <w:pPr>
        <w:tabs>
          <w:tab w:val="num" w:pos="1872"/>
        </w:tabs>
        <w:ind w:left="1872" w:hanging="792"/>
      </w:pPr>
      <w:rPr>
        <w:rFonts w:ascii="Symbol" w:hAnsi="Symbol" w:hint="default"/>
        <w:color w:val="auto"/>
        <w:sz w:val="24"/>
        <w:szCs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3E1B490C"/>
    <w:multiLevelType w:val="hybridMultilevel"/>
    <w:tmpl w:val="746A8F4E"/>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3F9E6327"/>
    <w:multiLevelType w:val="multilevel"/>
    <w:tmpl w:val="4620A846"/>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rPr>
        <w:rFonts w:cs="Times New Roman" w:hint="default"/>
      </w:rPr>
    </w:lvl>
    <w:lvl w:ilvl="2">
      <w:start w:val="1"/>
      <w:numFmt w:val="lowerRoman"/>
      <w:lvlText w:val="%3)"/>
      <w:lvlJc w:val="left"/>
      <w:pPr>
        <w:ind w:left="1440" w:hanging="360"/>
      </w:pPr>
      <w:rPr>
        <w:rFonts w:cs="Times New Roman" w:hint="default"/>
      </w:rPr>
    </w:lvl>
    <w:lvl w:ilvl="3">
      <w:start w:val="1"/>
      <w:numFmt w:val="decimal"/>
      <w:lvlText w:val="(%4)"/>
      <w:lvlJc w:val="left"/>
      <w:pPr>
        <w:ind w:left="1800" w:hanging="360"/>
      </w:pPr>
      <w:rPr>
        <w:rFonts w:cs="Times New Roman" w:hint="default"/>
      </w:rPr>
    </w:lvl>
    <w:lvl w:ilvl="4">
      <w:start w:val="1"/>
      <w:numFmt w:val="lowerLetter"/>
      <w:lvlText w:val="(%5)"/>
      <w:lvlJc w:val="left"/>
      <w:pPr>
        <w:ind w:left="2160" w:hanging="360"/>
      </w:pPr>
      <w:rPr>
        <w:rFonts w:cs="Times New Roman" w:hint="default"/>
      </w:rPr>
    </w:lvl>
    <w:lvl w:ilvl="5">
      <w:start w:val="1"/>
      <w:numFmt w:val="lowerRoman"/>
      <w:lvlText w:val="(%6)"/>
      <w:lvlJc w:val="left"/>
      <w:pPr>
        <w:ind w:left="2520" w:hanging="360"/>
      </w:pPr>
      <w:rPr>
        <w:rFonts w:cs="Times New Roman" w:hint="default"/>
      </w:rPr>
    </w:lvl>
    <w:lvl w:ilvl="6">
      <w:start w:val="1"/>
      <w:numFmt w:val="decimal"/>
      <w:lvlText w:val="%7."/>
      <w:lvlJc w:val="left"/>
      <w:pPr>
        <w:ind w:left="2880" w:hanging="360"/>
      </w:pPr>
      <w:rPr>
        <w:rFonts w:cs="Times New Roman" w:hint="default"/>
      </w:rPr>
    </w:lvl>
    <w:lvl w:ilvl="7">
      <w:start w:val="1"/>
      <w:numFmt w:val="lowerLetter"/>
      <w:lvlText w:val="%8."/>
      <w:lvlJc w:val="left"/>
      <w:pPr>
        <w:ind w:left="3240" w:hanging="360"/>
      </w:pPr>
      <w:rPr>
        <w:rFonts w:cs="Times New Roman" w:hint="default"/>
      </w:rPr>
    </w:lvl>
    <w:lvl w:ilvl="8">
      <w:start w:val="1"/>
      <w:numFmt w:val="lowerRoman"/>
      <w:lvlText w:val="%9."/>
      <w:lvlJc w:val="left"/>
      <w:pPr>
        <w:ind w:left="3600" w:hanging="360"/>
      </w:pPr>
      <w:rPr>
        <w:rFonts w:cs="Times New Roman" w:hint="default"/>
      </w:rPr>
    </w:lvl>
  </w:abstractNum>
  <w:abstractNum w:abstractNumId="55">
    <w:nsid w:val="40814D2F"/>
    <w:multiLevelType w:val="hybridMultilevel"/>
    <w:tmpl w:val="E6EA5F0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466B4BA3"/>
    <w:multiLevelType w:val="hybridMultilevel"/>
    <w:tmpl w:val="C3DEC1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E3269F"/>
    <w:multiLevelType w:val="hybridMultilevel"/>
    <w:tmpl w:val="BB8EC580"/>
    <w:lvl w:ilvl="0" w:tplc="999C87C6">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9">
    <w:nsid w:val="46E4541B"/>
    <w:multiLevelType w:val="hybridMultilevel"/>
    <w:tmpl w:val="A25ADD8A"/>
    <w:lvl w:ilvl="0" w:tplc="999C87C6">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nsid w:val="47CA6649"/>
    <w:multiLevelType w:val="hybridMultilevel"/>
    <w:tmpl w:val="F5C89F4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48564B2E"/>
    <w:multiLevelType w:val="hybridMultilevel"/>
    <w:tmpl w:val="C0062C4E"/>
    <w:lvl w:ilvl="0" w:tplc="5212D1A2">
      <w:start w:val="1"/>
      <w:numFmt w:val="decimal"/>
      <w:lvlText w:val="%1."/>
      <w:lvlJc w:val="left"/>
      <w:pPr>
        <w:tabs>
          <w:tab w:val="num" w:pos="1440"/>
        </w:tabs>
        <w:ind w:left="144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68003A"/>
    <w:multiLevelType w:val="hybridMultilevel"/>
    <w:tmpl w:val="F488C37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nsid w:val="48952E98"/>
    <w:multiLevelType w:val="hybridMultilevel"/>
    <w:tmpl w:val="819A943C"/>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64">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nsid w:val="4AE45868"/>
    <w:multiLevelType w:val="hybridMultilevel"/>
    <w:tmpl w:val="B0761388"/>
    <w:lvl w:ilvl="0" w:tplc="999C87C6">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4AED1EA7"/>
    <w:multiLevelType w:val="hybridMultilevel"/>
    <w:tmpl w:val="CE50556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nsid w:val="4B9269F1"/>
    <w:multiLevelType w:val="hybridMultilevel"/>
    <w:tmpl w:val="FE688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93162D"/>
    <w:multiLevelType w:val="hybridMultilevel"/>
    <w:tmpl w:val="D14CF6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4BC15D08"/>
    <w:multiLevelType w:val="hybridMultilevel"/>
    <w:tmpl w:val="9942E66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1">
    <w:nsid w:val="4C994CF7"/>
    <w:multiLevelType w:val="hybridMultilevel"/>
    <w:tmpl w:val="D97612F2"/>
    <w:lvl w:ilvl="0" w:tplc="F6DE3920">
      <w:start w:val="1"/>
      <w:numFmt w:val="bullet"/>
      <w:lvlText w:val=""/>
      <w:lvlJc w:val="left"/>
      <w:pPr>
        <w:tabs>
          <w:tab w:val="num" w:pos="360"/>
        </w:tabs>
        <w:ind w:left="360" w:hanging="360"/>
      </w:pPr>
      <w:rPr>
        <w:rFonts w:ascii="Symbol" w:hAnsi="Symbol" w:hint="default"/>
        <w:color w:val="auto"/>
      </w:rPr>
    </w:lvl>
    <w:lvl w:ilvl="1" w:tplc="17743E3C">
      <w:start w:val="1"/>
      <w:numFmt w:val="bullet"/>
      <w:lvlText w:val=""/>
      <w:lvlJc w:val="left"/>
      <w:pPr>
        <w:tabs>
          <w:tab w:val="num" w:pos="1512"/>
        </w:tabs>
        <w:ind w:left="1512" w:hanging="792"/>
      </w:pPr>
      <w:rPr>
        <w:rFonts w:ascii="Symbol" w:hAnsi="Symbol" w:hint="default"/>
        <w:color w:val="auto"/>
        <w:sz w:val="24"/>
        <w:szCs w:val="24"/>
      </w:rPr>
    </w:lvl>
    <w:lvl w:ilvl="2" w:tplc="247ABEF8">
      <w:start w:val="1"/>
      <w:numFmt w:val="bullet"/>
      <w:lvlText w:val=""/>
      <w:lvlJc w:val="left"/>
      <w:pPr>
        <w:tabs>
          <w:tab w:val="num" w:pos="2232"/>
        </w:tabs>
        <w:ind w:left="2232" w:hanging="792"/>
      </w:pPr>
      <w:rPr>
        <w:rFonts w:ascii="Symbol" w:hAnsi="Symbol" w:hint="default"/>
        <w:color w:val="auto"/>
        <w:sz w:val="18"/>
        <w:szCs w:val="18"/>
      </w:rPr>
    </w:lvl>
    <w:lvl w:ilvl="3" w:tplc="17743E3C">
      <w:start w:val="1"/>
      <w:numFmt w:val="bullet"/>
      <w:lvlText w:val=""/>
      <w:lvlJc w:val="left"/>
      <w:pPr>
        <w:tabs>
          <w:tab w:val="num" w:pos="2952"/>
        </w:tabs>
        <w:ind w:left="2952" w:hanging="792"/>
      </w:pPr>
      <w:rPr>
        <w:rFonts w:ascii="Symbol" w:hAnsi="Symbol" w:hint="default"/>
        <w:color w:val="auto"/>
        <w:sz w:val="24"/>
        <w:szCs w:val="24"/>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2">
    <w:nsid w:val="4ECA53A8"/>
    <w:multiLevelType w:val="hybridMultilevel"/>
    <w:tmpl w:val="8E84F4BC"/>
    <w:lvl w:ilvl="0" w:tplc="247ABEF8">
      <w:start w:val="1"/>
      <w:numFmt w:val="bullet"/>
      <w:lvlText w:val=""/>
      <w:lvlJc w:val="left"/>
      <w:pPr>
        <w:tabs>
          <w:tab w:val="num" w:pos="1080"/>
        </w:tabs>
        <w:ind w:left="1080" w:hanging="792"/>
      </w:pPr>
      <w:rPr>
        <w:rFonts w:ascii="Symbol" w:hAnsi="Symbol" w:hint="default"/>
        <w:color w:val="auto"/>
        <w:sz w:val="18"/>
        <w:szCs w:val="18"/>
      </w:rPr>
    </w:lvl>
    <w:lvl w:ilvl="1" w:tplc="17743E3C">
      <w:start w:val="1"/>
      <w:numFmt w:val="bullet"/>
      <w:lvlText w:val=""/>
      <w:lvlJc w:val="left"/>
      <w:pPr>
        <w:tabs>
          <w:tab w:val="num" w:pos="1872"/>
        </w:tabs>
        <w:ind w:left="1872" w:hanging="792"/>
      </w:pPr>
      <w:rPr>
        <w:rFonts w:ascii="Symbol" w:hAnsi="Symbol" w:hint="default"/>
        <w:color w:val="auto"/>
        <w:sz w:val="24"/>
        <w:szCs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4FB64BF7"/>
    <w:multiLevelType w:val="hybridMultilevel"/>
    <w:tmpl w:val="152C77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
    <w:nsid w:val="50BB512B"/>
    <w:multiLevelType w:val="hybridMultilevel"/>
    <w:tmpl w:val="5A5CD3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5">
    <w:nsid w:val="518D595C"/>
    <w:multiLevelType w:val="hybridMultilevel"/>
    <w:tmpl w:val="F42E4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1992170"/>
    <w:multiLevelType w:val="hybridMultilevel"/>
    <w:tmpl w:val="F0E29958"/>
    <w:lvl w:ilvl="0" w:tplc="999C87C6">
      <w:start w:val="1"/>
      <w:numFmt w:val="decimal"/>
      <w:lvlText w:val="%1."/>
      <w:lvlJc w:val="left"/>
      <w:pPr>
        <w:tabs>
          <w:tab w:val="num" w:pos="360"/>
        </w:tabs>
        <w:ind w:left="36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nsid w:val="51F33118"/>
    <w:multiLevelType w:val="hybridMultilevel"/>
    <w:tmpl w:val="29060F3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8">
    <w:nsid w:val="523619D1"/>
    <w:multiLevelType w:val="hybridMultilevel"/>
    <w:tmpl w:val="909E70B6"/>
    <w:lvl w:ilvl="0" w:tplc="7C5672FE">
      <w:start w:val="1"/>
      <w:numFmt w:val="bullet"/>
      <w:lvlText w:val=""/>
      <w:lvlJc w:val="left"/>
      <w:pPr>
        <w:tabs>
          <w:tab w:val="num" w:pos="792"/>
        </w:tabs>
        <w:ind w:left="792" w:hanging="792"/>
      </w:pPr>
      <w:rPr>
        <w:rFonts w:ascii="Symbol" w:hAnsi="Symbol" w:hint="default"/>
        <w:color w:val="auto"/>
        <w:sz w:val="24"/>
        <w:szCs w:val="24"/>
      </w:rPr>
    </w:lvl>
    <w:lvl w:ilvl="1" w:tplc="A218F35E">
      <w:start w:val="1"/>
      <w:numFmt w:val="bullet"/>
      <w:lvlText w:val=""/>
      <w:lvlJc w:val="left"/>
      <w:pPr>
        <w:tabs>
          <w:tab w:val="num" w:pos="1440"/>
        </w:tabs>
        <w:ind w:left="1440" w:hanging="360"/>
      </w:pPr>
      <w:rPr>
        <w:rFonts w:ascii="Symbol" w:hAnsi="Symbol" w:hint="default"/>
        <w:color w:val="auto"/>
        <w:sz w:val="18"/>
        <w:szCs w:val="18"/>
      </w:rPr>
    </w:lvl>
    <w:lvl w:ilvl="2" w:tplc="999C87C6">
      <w:start w:val="1"/>
      <w:numFmt w:val="decimal"/>
      <w:lvlText w:val="%3."/>
      <w:lvlJc w:val="left"/>
      <w:pPr>
        <w:tabs>
          <w:tab w:val="num" w:pos="2340"/>
        </w:tabs>
        <w:ind w:left="2340" w:hanging="360"/>
      </w:pPr>
      <w:rPr>
        <w:rFonts w:ascii="Times New Roman" w:hAnsi="Times New Roman" w:cs="Times New Roman" w:hint="default"/>
        <w:color w:val="auto"/>
        <w:sz w:val="24"/>
        <w:szCs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nsid w:val="52C35405"/>
    <w:multiLevelType w:val="hybridMultilevel"/>
    <w:tmpl w:val="09986A3E"/>
    <w:lvl w:ilvl="0" w:tplc="999C87C6">
      <w:start w:val="1"/>
      <w:numFmt w:val="decimal"/>
      <w:lvlText w:val="%1."/>
      <w:lvlJc w:val="left"/>
      <w:pPr>
        <w:tabs>
          <w:tab w:val="num" w:pos="360"/>
        </w:tabs>
        <w:ind w:left="360" w:hanging="360"/>
      </w:pPr>
      <w:rPr>
        <w:rFonts w:ascii="Times New Roman" w:hAnsi="Times New Roman" w:cs="Times New Roman" w:hint="default"/>
        <w:color w:val="auto"/>
        <w:sz w:val="24"/>
        <w:szCs w:val="24"/>
      </w:rPr>
    </w:lvl>
    <w:lvl w:ilvl="1" w:tplc="799CFCE4">
      <w:start w:val="1"/>
      <w:numFmt w:val="bullet"/>
      <w:lvlText w:val=""/>
      <w:lvlJc w:val="left"/>
      <w:pPr>
        <w:tabs>
          <w:tab w:val="num" w:pos="2160"/>
        </w:tabs>
        <w:ind w:left="2160" w:hanging="1080"/>
      </w:pPr>
      <w:rPr>
        <w:rFonts w:ascii="Symbol" w:hAnsi="Symbol" w:hint="default"/>
        <w:color w:val="auto"/>
        <w:sz w:val="18"/>
        <w:szCs w:val="18"/>
      </w:rPr>
    </w:lvl>
    <w:lvl w:ilvl="2" w:tplc="999C87C6">
      <w:start w:val="1"/>
      <w:numFmt w:val="decimal"/>
      <w:lvlText w:val="%3."/>
      <w:lvlJc w:val="left"/>
      <w:pPr>
        <w:tabs>
          <w:tab w:val="num" w:pos="2340"/>
        </w:tabs>
        <w:ind w:left="2340" w:hanging="360"/>
      </w:pPr>
      <w:rPr>
        <w:rFonts w:ascii="Times New Roman" w:hAnsi="Times New Roman" w:cs="Times New Roman" w:hint="default"/>
        <w:color w:val="auto"/>
        <w:sz w:val="24"/>
        <w:szCs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0">
    <w:nsid w:val="53B058C8"/>
    <w:multiLevelType w:val="hybridMultilevel"/>
    <w:tmpl w:val="272AEC84"/>
    <w:lvl w:ilvl="0" w:tplc="A92A32A4">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
    <w:nsid w:val="56524D6C"/>
    <w:multiLevelType w:val="hybridMultilevel"/>
    <w:tmpl w:val="CA68AB74"/>
    <w:lvl w:ilvl="0" w:tplc="17743E3C">
      <w:start w:val="1"/>
      <w:numFmt w:val="bullet"/>
      <w:lvlText w:val=""/>
      <w:lvlJc w:val="left"/>
      <w:pPr>
        <w:tabs>
          <w:tab w:val="num" w:pos="792"/>
        </w:tabs>
        <w:ind w:left="792" w:hanging="792"/>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565F41AA"/>
    <w:multiLevelType w:val="hybridMultilevel"/>
    <w:tmpl w:val="D58C00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3">
    <w:nsid w:val="57495613"/>
    <w:multiLevelType w:val="hybridMultilevel"/>
    <w:tmpl w:val="A16E60E8"/>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84">
    <w:nsid w:val="576B791B"/>
    <w:multiLevelType w:val="hybridMultilevel"/>
    <w:tmpl w:val="0D12B97E"/>
    <w:lvl w:ilvl="0" w:tplc="04090001">
      <w:start w:val="1"/>
      <w:numFmt w:val="bullet"/>
      <w:lvlText w:val=""/>
      <w:lvlJc w:val="left"/>
      <w:pPr>
        <w:tabs>
          <w:tab w:val="num" w:pos="720"/>
        </w:tabs>
        <w:ind w:left="720" w:hanging="360"/>
      </w:pPr>
      <w:rPr>
        <w:rFonts w:ascii="Symbol" w:hAnsi="Symbol" w:hint="default"/>
      </w:rPr>
    </w:lvl>
    <w:lvl w:ilvl="1" w:tplc="84866FA2">
      <w:start w:val="7"/>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nsid w:val="57966CD5"/>
    <w:multiLevelType w:val="hybridMultilevel"/>
    <w:tmpl w:val="FC40C5EC"/>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nsid w:val="57D30C1F"/>
    <w:multiLevelType w:val="hybridMultilevel"/>
    <w:tmpl w:val="C0062C4E"/>
    <w:lvl w:ilvl="0" w:tplc="5212D1A2">
      <w:start w:val="1"/>
      <w:numFmt w:val="decimal"/>
      <w:lvlText w:val="%1."/>
      <w:lvlJc w:val="left"/>
      <w:pPr>
        <w:tabs>
          <w:tab w:val="num" w:pos="1440"/>
        </w:tabs>
        <w:ind w:left="144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8EB73EA"/>
    <w:multiLevelType w:val="hybridMultilevel"/>
    <w:tmpl w:val="A7145512"/>
    <w:lvl w:ilvl="0" w:tplc="0FFCAECC">
      <w:start w:val="1"/>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nsid w:val="5A413747"/>
    <w:multiLevelType w:val="hybridMultilevel"/>
    <w:tmpl w:val="CA34E554"/>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9">
    <w:nsid w:val="5E5114F1"/>
    <w:multiLevelType w:val="hybridMultilevel"/>
    <w:tmpl w:val="13121164"/>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nsid w:val="5EE77EDC"/>
    <w:multiLevelType w:val="hybridMultilevel"/>
    <w:tmpl w:val="7E32BA14"/>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nsid w:val="612224D2"/>
    <w:multiLevelType w:val="hybridMultilevel"/>
    <w:tmpl w:val="AFB2C73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nsid w:val="614B341A"/>
    <w:multiLevelType w:val="hybridMultilevel"/>
    <w:tmpl w:val="701C4888"/>
    <w:lvl w:ilvl="0" w:tplc="CB620F5A">
      <w:start w:val="1"/>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3">
    <w:nsid w:val="62F94811"/>
    <w:multiLevelType w:val="hybridMultilevel"/>
    <w:tmpl w:val="FDC299E2"/>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4">
    <w:nsid w:val="65E12C9A"/>
    <w:multiLevelType w:val="hybridMultilevel"/>
    <w:tmpl w:val="903848B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5">
    <w:nsid w:val="666170F1"/>
    <w:multiLevelType w:val="hybridMultilevel"/>
    <w:tmpl w:val="5720CB9E"/>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6">
    <w:nsid w:val="674E5CCA"/>
    <w:multiLevelType w:val="hybridMultilevel"/>
    <w:tmpl w:val="0D7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7EF7DFB"/>
    <w:multiLevelType w:val="hybridMultilevel"/>
    <w:tmpl w:val="A3D83D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nsid w:val="68A25CE3"/>
    <w:multiLevelType w:val="multilevel"/>
    <w:tmpl w:val="1292B96A"/>
    <w:lvl w:ilvl="0">
      <w:start w:val="1"/>
      <w:numFmt w:val="decimal"/>
      <w:pStyle w:val="NTRList0"/>
      <w:lvlText w:val="%1."/>
      <w:lvlJc w:val="left"/>
      <w:pPr>
        <w:ind w:left="720" w:hanging="360"/>
      </w:pPr>
      <w:rPr>
        <w:rFonts w:cs="Times New Roman" w:hint="default"/>
      </w:rPr>
    </w:lvl>
    <w:lvl w:ilvl="1">
      <w:start w:val="1"/>
      <w:numFmt w:val="lowerLetter"/>
      <w:lvlText w:val="%2)"/>
      <w:lvlJc w:val="left"/>
      <w:pPr>
        <w:ind w:left="1080" w:hanging="360"/>
      </w:pPr>
      <w:rPr>
        <w:rFonts w:cs="Times New Roman" w:hint="default"/>
      </w:rPr>
    </w:lvl>
    <w:lvl w:ilvl="2">
      <w:start w:val="1"/>
      <w:numFmt w:val="lowerRoman"/>
      <w:lvlText w:val="%3)"/>
      <w:lvlJc w:val="left"/>
      <w:pPr>
        <w:ind w:left="1440" w:hanging="360"/>
      </w:pPr>
      <w:rPr>
        <w:rFonts w:cs="Times New Roman" w:hint="default"/>
      </w:rPr>
    </w:lvl>
    <w:lvl w:ilvl="3">
      <w:start w:val="1"/>
      <w:numFmt w:val="decimal"/>
      <w:lvlText w:val="(%4)"/>
      <w:lvlJc w:val="left"/>
      <w:pPr>
        <w:ind w:left="1800" w:hanging="360"/>
      </w:pPr>
      <w:rPr>
        <w:rFonts w:cs="Times New Roman" w:hint="default"/>
      </w:rPr>
    </w:lvl>
    <w:lvl w:ilvl="4">
      <w:start w:val="1"/>
      <w:numFmt w:val="lowerLetter"/>
      <w:lvlText w:val="(%5)"/>
      <w:lvlJc w:val="left"/>
      <w:pPr>
        <w:ind w:left="2160" w:hanging="360"/>
      </w:pPr>
      <w:rPr>
        <w:rFonts w:cs="Times New Roman" w:hint="default"/>
      </w:rPr>
    </w:lvl>
    <w:lvl w:ilvl="5">
      <w:start w:val="1"/>
      <w:numFmt w:val="lowerRoman"/>
      <w:lvlText w:val="(%6)"/>
      <w:lvlJc w:val="left"/>
      <w:pPr>
        <w:ind w:left="2520" w:hanging="360"/>
      </w:pPr>
      <w:rPr>
        <w:rFonts w:cs="Times New Roman" w:hint="default"/>
      </w:rPr>
    </w:lvl>
    <w:lvl w:ilvl="6">
      <w:start w:val="1"/>
      <w:numFmt w:val="decimal"/>
      <w:lvlText w:val="%7."/>
      <w:lvlJc w:val="left"/>
      <w:pPr>
        <w:ind w:left="2880" w:hanging="360"/>
      </w:pPr>
      <w:rPr>
        <w:rFonts w:cs="Times New Roman" w:hint="default"/>
      </w:rPr>
    </w:lvl>
    <w:lvl w:ilvl="7">
      <w:start w:val="1"/>
      <w:numFmt w:val="lowerLetter"/>
      <w:lvlText w:val="%8."/>
      <w:lvlJc w:val="left"/>
      <w:pPr>
        <w:ind w:left="3240" w:hanging="360"/>
      </w:pPr>
      <w:rPr>
        <w:rFonts w:cs="Times New Roman" w:hint="default"/>
      </w:rPr>
    </w:lvl>
    <w:lvl w:ilvl="8">
      <w:start w:val="1"/>
      <w:numFmt w:val="lowerRoman"/>
      <w:lvlText w:val="%9."/>
      <w:lvlJc w:val="left"/>
      <w:pPr>
        <w:ind w:left="3600" w:hanging="360"/>
      </w:pPr>
      <w:rPr>
        <w:rFonts w:cs="Times New Roman" w:hint="default"/>
      </w:rPr>
    </w:lvl>
  </w:abstractNum>
  <w:abstractNum w:abstractNumId="99">
    <w:nsid w:val="68FF4B79"/>
    <w:multiLevelType w:val="hybridMultilevel"/>
    <w:tmpl w:val="2AF8E7B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0">
    <w:nsid w:val="6A272970"/>
    <w:multiLevelType w:val="hybridMultilevel"/>
    <w:tmpl w:val="D7AC7B9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nsid w:val="6C181C49"/>
    <w:multiLevelType w:val="hybridMultilevel"/>
    <w:tmpl w:val="60702B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2">
    <w:nsid w:val="6E0C19B8"/>
    <w:multiLevelType w:val="hybridMultilevel"/>
    <w:tmpl w:val="9718F338"/>
    <w:lvl w:ilvl="0" w:tplc="04090001">
      <w:start w:val="1"/>
      <w:numFmt w:val="bullet"/>
      <w:lvlText w:val=""/>
      <w:lvlJc w:val="left"/>
      <w:pPr>
        <w:tabs>
          <w:tab w:val="num" w:pos="1440"/>
        </w:tabs>
        <w:ind w:left="1440" w:hanging="360"/>
      </w:pPr>
      <w:rPr>
        <w:rFonts w:ascii="Symbol" w:hAnsi="Symbol"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3">
    <w:nsid w:val="6F880592"/>
    <w:multiLevelType w:val="hybridMultilevel"/>
    <w:tmpl w:val="C76057B4"/>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4">
    <w:nsid w:val="706F2DFA"/>
    <w:multiLevelType w:val="hybridMultilevel"/>
    <w:tmpl w:val="CC24313C"/>
    <w:lvl w:ilvl="0" w:tplc="04090001">
      <w:start w:val="1"/>
      <w:numFmt w:val="bullet"/>
      <w:lvlText w:val=""/>
      <w:lvlJc w:val="left"/>
      <w:pPr>
        <w:ind w:left="1440" w:hanging="360"/>
      </w:pPr>
      <w:rPr>
        <w:rFonts w:ascii="Symbol" w:hAnsi="Symbol" w:hint="default"/>
      </w:rPr>
    </w:lvl>
    <w:lvl w:ilvl="1" w:tplc="251AD550">
      <w:numFmt w:val="bullet"/>
      <w:lvlText w:val="•"/>
      <w:lvlJc w:val="left"/>
      <w:pPr>
        <w:ind w:left="2160" w:hanging="360"/>
      </w:pPr>
      <w:rPr>
        <w:rFonts w:ascii="Times New Roman" w:eastAsia="Times New Roman" w:hAnsi="Times New Roman" w:hint="default"/>
        <w:sz w:val="28"/>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3CF20DC"/>
    <w:multiLevelType w:val="hybridMultilevel"/>
    <w:tmpl w:val="9E3AC94C"/>
    <w:lvl w:ilvl="0" w:tplc="0409000F">
      <w:start w:val="1"/>
      <w:numFmt w:val="decimal"/>
      <w:lvlText w:val="%1."/>
      <w:lvlJc w:val="left"/>
      <w:pPr>
        <w:tabs>
          <w:tab w:val="num" w:pos="780"/>
        </w:tabs>
        <w:ind w:left="78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106">
    <w:nsid w:val="741634B1"/>
    <w:multiLevelType w:val="hybridMultilevel"/>
    <w:tmpl w:val="5972F91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07">
    <w:nsid w:val="74CB5FE8"/>
    <w:multiLevelType w:val="hybridMultilevel"/>
    <w:tmpl w:val="3FF4F32E"/>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8">
    <w:nsid w:val="75127C7E"/>
    <w:multiLevelType w:val="hybridMultilevel"/>
    <w:tmpl w:val="E880F84E"/>
    <w:lvl w:ilvl="0" w:tplc="4B66F6B4">
      <w:start w:val="1"/>
      <w:numFmt w:val="bullet"/>
      <w:lvlText w:val=""/>
      <w:lvlJc w:val="left"/>
      <w:pPr>
        <w:tabs>
          <w:tab w:val="num" w:pos="792"/>
        </w:tabs>
        <w:ind w:left="792" w:hanging="792"/>
      </w:pPr>
      <w:rPr>
        <w:rFonts w:ascii="Symbol" w:hAnsi="Symbol" w:hint="default"/>
        <w:color w:val="auto"/>
        <w:sz w:val="24"/>
        <w:szCs w:val="24"/>
      </w:rPr>
    </w:lvl>
    <w:lvl w:ilvl="1" w:tplc="25E40094">
      <w:start w:val="1"/>
      <w:numFmt w:val="bullet"/>
      <w:lvlText w:val=""/>
      <w:lvlJc w:val="left"/>
      <w:pPr>
        <w:tabs>
          <w:tab w:val="num" w:pos="1440"/>
        </w:tabs>
        <w:ind w:left="1440" w:hanging="360"/>
      </w:pPr>
      <w:rPr>
        <w:rFonts w:ascii="Symbol" w:hAnsi="Symbol" w:hint="default"/>
        <w:color w:val="auto"/>
        <w:sz w:val="20"/>
        <w:szCs w:val="20"/>
      </w:rPr>
    </w:lvl>
    <w:lvl w:ilvl="2" w:tplc="999C87C6">
      <w:start w:val="1"/>
      <w:numFmt w:val="decimal"/>
      <w:lvlText w:val="%3."/>
      <w:lvlJc w:val="left"/>
      <w:pPr>
        <w:tabs>
          <w:tab w:val="num" w:pos="2340"/>
        </w:tabs>
        <w:ind w:left="2340" w:hanging="360"/>
      </w:pPr>
      <w:rPr>
        <w:rFonts w:ascii="Times New Roman" w:hAnsi="Times New Roman" w:cs="Times New Roman" w:hint="default"/>
        <w:color w:val="auto"/>
        <w:sz w:val="24"/>
        <w:szCs w:val="24"/>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9">
    <w:nsid w:val="755E79F6"/>
    <w:multiLevelType w:val="hybridMultilevel"/>
    <w:tmpl w:val="392A78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0">
    <w:nsid w:val="77B70C27"/>
    <w:multiLevelType w:val="hybridMultilevel"/>
    <w:tmpl w:val="F1F632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1">
    <w:nsid w:val="7AC94033"/>
    <w:multiLevelType w:val="hybridMultilevel"/>
    <w:tmpl w:val="5EC63C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nsid w:val="7C145AE0"/>
    <w:multiLevelType w:val="hybridMultilevel"/>
    <w:tmpl w:val="3D1478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nsid w:val="7D4E791E"/>
    <w:multiLevelType w:val="hybridMultilevel"/>
    <w:tmpl w:val="CE3ECAEE"/>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nsid w:val="7D5D1D68"/>
    <w:multiLevelType w:val="hybridMultilevel"/>
    <w:tmpl w:val="27543C8E"/>
    <w:lvl w:ilvl="0" w:tplc="8A9036E2">
      <w:start w:val="1"/>
      <w:numFmt w:val="decimal"/>
      <w:lvlText w:val="%1."/>
      <w:lvlJc w:val="left"/>
      <w:pPr>
        <w:tabs>
          <w:tab w:val="num" w:pos="360"/>
        </w:tabs>
        <w:ind w:left="360" w:hanging="360"/>
      </w:pPr>
      <w:rPr>
        <w:rFonts w:ascii="Times New Roman" w:hAnsi="Times New Roman" w:cs="Times New Roman"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5">
    <w:nsid w:val="7E2B077F"/>
    <w:multiLevelType w:val="hybridMultilevel"/>
    <w:tmpl w:val="742C60C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6">
    <w:nsid w:val="7E2C1F4A"/>
    <w:multiLevelType w:val="hybridMultilevel"/>
    <w:tmpl w:val="4574D0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nsid w:val="7F3A1679"/>
    <w:multiLevelType w:val="hybridMultilevel"/>
    <w:tmpl w:val="7840D1B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9"/>
  </w:num>
  <w:num w:numId="2">
    <w:abstractNumId w:val="7"/>
  </w:num>
  <w:num w:numId="3">
    <w:abstractNumId w:val="9"/>
  </w:num>
  <w:num w:numId="4">
    <w:abstractNumId w:val="101"/>
  </w:num>
  <w:num w:numId="5">
    <w:abstractNumId w:val="25"/>
  </w:num>
  <w:num w:numId="6">
    <w:abstractNumId w:val="110"/>
  </w:num>
  <w:num w:numId="7">
    <w:abstractNumId w:val="74"/>
  </w:num>
  <w:num w:numId="8">
    <w:abstractNumId w:val="70"/>
  </w:num>
  <w:num w:numId="9">
    <w:abstractNumId w:val="88"/>
  </w:num>
  <w:num w:numId="10">
    <w:abstractNumId w:val="99"/>
  </w:num>
  <w:num w:numId="11">
    <w:abstractNumId w:val="51"/>
  </w:num>
  <w:num w:numId="12">
    <w:abstractNumId w:val="19"/>
  </w:num>
  <w:num w:numId="13">
    <w:abstractNumId w:val="77"/>
  </w:num>
  <w:num w:numId="14">
    <w:abstractNumId w:val="95"/>
  </w:num>
  <w:num w:numId="15">
    <w:abstractNumId w:val="115"/>
  </w:num>
  <w:num w:numId="16">
    <w:abstractNumId w:val="106"/>
  </w:num>
  <w:num w:numId="17">
    <w:abstractNumId w:val="7"/>
  </w:num>
  <w:num w:numId="18">
    <w:abstractNumId w:val="91"/>
  </w:num>
  <w:num w:numId="19">
    <w:abstractNumId w:val="117"/>
  </w:num>
  <w:num w:numId="20">
    <w:abstractNumId w:val="71"/>
  </w:num>
  <w:num w:numId="21">
    <w:abstractNumId w:val="65"/>
  </w:num>
  <w:num w:numId="22">
    <w:abstractNumId w:val="76"/>
  </w:num>
  <w:num w:numId="23">
    <w:abstractNumId w:val="59"/>
  </w:num>
  <w:num w:numId="24">
    <w:abstractNumId w:val="58"/>
  </w:num>
  <w:num w:numId="25">
    <w:abstractNumId w:val="50"/>
  </w:num>
  <w:num w:numId="26">
    <w:abstractNumId w:val="114"/>
  </w:num>
  <w:num w:numId="27">
    <w:abstractNumId w:val="52"/>
  </w:num>
  <w:num w:numId="28">
    <w:abstractNumId w:val="43"/>
  </w:num>
  <w:num w:numId="29">
    <w:abstractNumId w:val="81"/>
  </w:num>
  <w:num w:numId="30">
    <w:abstractNumId w:val="30"/>
  </w:num>
  <w:num w:numId="31">
    <w:abstractNumId w:val="72"/>
  </w:num>
  <w:num w:numId="32">
    <w:abstractNumId w:val="79"/>
  </w:num>
  <w:num w:numId="33">
    <w:abstractNumId w:val="37"/>
  </w:num>
  <w:num w:numId="34">
    <w:abstractNumId w:val="108"/>
  </w:num>
  <w:num w:numId="35">
    <w:abstractNumId w:val="11"/>
  </w:num>
  <w:num w:numId="36">
    <w:abstractNumId w:val="78"/>
  </w:num>
  <w:num w:numId="37">
    <w:abstractNumId w:val="84"/>
  </w:num>
  <w:num w:numId="38">
    <w:abstractNumId w:val="24"/>
  </w:num>
  <w:num w:numId="39">
    <w:abstractNumId w:val="46"/>
  </w:num>
  <w:num w:numId="40">
    <w:abstractNumId w:val="62"/>
  </w:num>
  <w:num w:numId="41">
    <w:abstractNumId w:val="48"/>
  </w:num>
  <w:num w:numId="42">
    <w:abstractNumId w:val="39"/>
  </w:num>
  <w:num w:numId="43">
    <w:abstractNumId w:val="55"/>
  </w:num>
  <w:num w:numId="44">
    <w:abstractNumId w:val="90"/>
  </w:num>
  <w:num w:numId="45">
    <w:abstractNumId w:val="60"/>
  </w:num>
  <w:num w:numId="46">
    <w:abstractNumId w:val="93"/>
  </w:num>
  <w:num w:numId="47">
    <w:abstractNumId w:val="8"/>
    <w:lvlOverride w:ilvl="0">
      <w:startOverride w:val="1"/>
    </w:lvlOverride>
  </w:num>
  <w:num w:numId="48">
    <w:abstractNumId w:val="26"/>
  </w:num>
  <w:num w:numId="49">
    <w:abstractNumId w:val="87"/>
  </w:num>
  <w:num w:numId="50">
    <w:abstractNumId w:val="112"/>
  </w:num>
  <w:num w:numId="51">
    <w:abstractNumId w:val="21"/>
  </w:num>
  <w:num w:numId="52">
    <w:abstractNumId w:val="83"/>
  </w:num>
  <w:num w:numId="53">
    <w:abstractNumId w:val="32"/>
  </w:num>
  <w:num w:numId="54">
    <w:abstractNumId w:val="66"/>
  </w:num>
  <w:num w:numId="55">
    <w:abstractNumId w:val="12"/>
  </w:num>
  <w:num w:numId="56">
    <w:abstractNumId w:val="31"/>
  </w:num>
  <w:num w:numId="57">
    <w:abstractNumId w:val="17"/>
  </w:num>
  <w:num w:numId="58">
    <w:abstractNumId w:val="82"/>
  </w:num>
  <w:num w:numId="59">
    <w:abstractNumId w:val="113"/>
  </w:num>
  <w:num w:numId="60">
    <w:abstractNumId w:val="102"/>
  </w:num>
  <w:num w:numId="61">
    <w:abstractNumId w:val="18"/>
  </w:num>
  <w:num w:numId="62">
    <w:abstractNumId w:val="53"/>
  </w:num>
  <w:num w:numId="63">
    <w:abstractNumId w:val="27"/>
  </w:num>
  <w:num w:numId="64">
    <w:abstractNumId w:val="97"/>
  </w:num>
  <w:num w:numId="65">
    <w:abstractNumId w:val="28"/>
  </w:num>
  <w:num w:numId="66">
    <w:abstractNumId w:val="15"/>
  </w:num>
  <w:num w:numId="67">
    <w:abstractNumId w:val="29"/>
  </w:num>
  <w:num w:numId="68">
    <w:abstractNumId w:val="38"/>
  </w:num>
  <w:num w:numId="69">
    <w:abstractNumId w:val="109"/>
  </w:num>
  <w:num w:numId="70">
    <w:abstractNumId w:val="10"/>
  </w:num>
  <w:num w:numId="71">
    <w:abstractNumId w:val="73"/>
  </w:num>
  <w:num w:numId="72">
    <w:abstractNumId w:val="69"/>
  </w:num>
  <w:num w:numId="73">
    <w:abstractNumId w:val="100"/>
  </w:num>
  <w:num w:numId="74">
    <w:abstractNumId w:val="68"/>
  </w:num>
  <w:num w:numId="75">
    <w:abstractNumId w:val="40"/>
  </w:num>
  <w:num w:numId="76">
    <w:abstractNumId w:val="89"/>
  </w:num>
  <w:num w:numId="77">
    <w:abstractNumId w:val="63"/>
  </w:num>
  <w:num w:numId="78">
    <w:abstractNumId w:val="107"/>
  </w:num>
  <w:num w:numId="79">
    <w:abstractNumId w:val="105"/>
  </w:num>
  <w:num w:numId="80">
    <w:abstractNumId w:val="116"/>
  </w:num>
  <w:num w:numId="81">
    <w:abstractNumId w:val="80"/>
  </w:num>
  <w:num w:numId="82">
    <w:abstractNumId w:val="42"/>
  </w:num>
  <w:num w:numId="83">
    <w:abstractNumId w:val="16"/>
  </w:num>
  <w:num w:numId="84">
    <w:abstractNumId w:val="20"/>
  </w:num>
  <w:num w:numId="85">
    <w:abstractNumId w:val="111"/>
  </w:num>
  <w:num w:numId="86">
    <w:abstractNumId w:val="92"/>
  </w:num>
  <w:num w:numId="87">
    <w:abstractNumId w:val="10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9"/>
  </w:num>
  <w:num w:numId="90">
    <w:abstractNumId w:val="44"/>
  </w:num>
  <w:num w:numId="91">
    <w:abstractNumId w:val="35"/>
  </w:num>
  <w:num w:numId="92">
    <w:abstractNumId w:val="67"/>
  </w:num>
  <w:num w:numId="93">
    <w:abstractNumId w:val="45"/>
  </w:num>
  <w:num w:numId="94">
    <w:abstractNumId w:val="56"/>
  </w:num>
  <w:num w:numId="95">
    <w:abstractNumId w:val="22"/>
  </w:num>
  <w:num w:numId="96">
    <w:abstractNumId w:val="104"/>
  </w:num>
  <w:num w:numId="97">
    <w:abstractNumId w:val="61"/>
  </w:num>
  <w:num w:numId="98">
    <w:abstractNumId w:val="86"/>
  </w:num>
  <w:num w:numId="99">
    <w:abstractNumId w:val="36"/>
  </w:num>
  <w:num w:numId="100">
    <w:abstractNumId w:val="15"/>
  </w:num>
  <w:num w:numId="101">
    <w:abstractNumId w:val="98"/>
  </w:num>
  <w:num w:numId="102">
    <w:abstractNumId w:val="75"/>
  </w:num>
  <w:num w:numId="103">
    <w:abstractNumId w:val="14"/>
  </w:num>
  <w:num w:numId="104">
    <w:abstractNumId w:val="13"/>
  </w:num>
  <w:num w:numId="105">
    <w:abstractNumId w:val="96"/>
  </w:num>
  <w:num w:numId="106">
    <w:abstractNumId w:val="41"/>
  </w:num>
  <w:num w:numId="107">
    <w:abstractNumId w:val="54"/>
  </w:num>
  <w:num w:numId="108">
    <w:abstractNumId w:val="85"/>
  </w:num>
  <w:num w:numId="109">
    <w:abstractNumId w:val="23"/>
  </w:num>
  <w:num w:numId="110">
    <w:abstractNumId w:val="47"/>
  </w:num>
  <w:num w:numId="111">
    <w:abstractNumId w:val="34"/>
  </w:num>
  <w:num w:numId="112">
    <w:abstractNumId w:val="57"/>
  </w:num>
  <w:num w:numId="113">
    <w:abstractNumId w:val="64"/>
  </w:num>
  <w:num w:numId="114">
    <w:abstractNumId w:val="6"/>
  </w:num>
  <w:num w:numId="115">
    <w:abstractNumId w:val="5"/>
  </w:num>
  <w:num w:numId="116">
    <w:abstractNumId w:val="4"/>
  </w:num>
  <w:num w:numId="117">
    <w:abstractNumId w:val="3"/>
  </w:num>
  <w:num w:numId="118">
    <w:abstractNumId w:val="2"/>
  </w:num>
  <w:num w:numId="119">
    <w:abstractNumId w:val="1"/>
  </w:num>
  <w:num w:numId="120">
    <w:abstractNumId w:val="0"/>
  </w:num>
  <w:num w:numId="121">
    <w:abstractNumId w:val="3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0"/>
  <w:displayBackgroundShape/>
  <w:proofState w:grammar="clean"/>
  <w:stylePaneFormatFilter w:val="3B01" w:allStyles="1" w:customStyles="0" w:latentStyles="0" w:stylesInUse="0" w:headingStyles="0" w:numberingStyles="0" w:tableStyles="0" w:directFormattingOnRuns="1" w:directFormattingOnParagraphs="1" w:directFormattingOnNumbering="0" w:directFormattingOnTables="1" w:clearFormatting="1" w:top3HeadingStyles="1" w:visibleStyles="0" w:alternateStyleNames="0"/>
  <w:revisionView w:markup="0"/>
  <w:trackRevisions/>
  <w:defaultTabStop w:val="720"/>
  <w:drawingGridHorizontalSpacing w:val="120"/>
  <w:displayHorizontalDrawingGridEvery w:val="2"/>
  <w:characterSpacingControl w:val="doNotCompress"/>
  <w:hdrShapeDefaults>
    <o:shapedefaults v:ext="edit" spidmax="64513">
      <o:colormenu v:ext="edit" fillcolor="none" stroke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ENInstantFormat&gt;"/>
    <w:docVar w:name="EN.Layout" w:val="&lt;ENLayout&gt;&lt;Style&gt;Ecology[1]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ENLayout&gt;"/>
    <w:docVar w:name="EN.Libraries" w:val="&lt;ENLibraries&gt;&lt;Libraries&gt;&lt;item&gt;ali library updated-Converted Copy.enl&lt;/item&gt;&lt;/Libraries&gt;&lt;/ENLibraries&gt;"/>
  </w:docVars>
  <w:rsids>
    <w:rsidRoot w:val="00936814"/>
    <w:rsid w:val="00000746"/>
    <w:rsid w:val="00000C38"/>
    <w:rsid w:val="00001DC4"/>
    <w:rsid w:val="000031EE"/>
    <w:rsid w:val="00003535"/>
    <w:rsid w:val="00004E6B"/>
    <w:rsid w:val="0000558D"/>
    <w:rsid w:val="00005845"/>
    <w:rsid w:val="00005A44"/>
    <w:rsid w:val="00005A67"/>
    <w:rsid w:val="0000663D"/>
    <w:rsid w:val="00006C12"/>
    <w:rsid w:val="00007B5B"/>
    <w:rsid w:val="00010146"/>
    <w:rsid w:val="00010961"/>
    <w:rsid w:val="000117A5"/>
    <w:rsid w:val="000117EB"/>
    <w:rsid w:val="000126E0"/>
    <w:rsid w:val="00012796"/>
    <w:rsid w:val="00012F48"/>
    <w:rsid w:val="0001306C"/>
    <w:rsid w:val="000139C6"/>
    <w:rsid w:val="00013EB0"/>
    <w:rsid w:val="00014AA0"/>
    <w:rsid w:val="000158EC"/>
    <w:rsid w:val="000162AA"/>
    <w:rsid w:val="00016335"/>
    <w:rsid w:val="0001659E"/>
    <w:rsid w:val="00016D35"/>
    <w:rsid w:val="0001722D"/>
    <w:rsid w:val="00017A53"/>
    <w:rsid w:val="00017B31"/>
    <w:rsid w:val="00017FA4"/>
    <w:rsid w:val="0002064D"/>
    <w:rsid w:val="0002118F"/>
    <w:rsid w:val="00021D48"/>
    <w:rsid w:val="0002290C"/>
    <w:rsid w:val="00022FCD"/>
    <w:rsid w:val="000236BC"/>
    <w:rsid w:val="00023D96"/>
    <w:rsid w:val="00024361"/>
    <w:rsid w:val="0002437E"/>
    <w:rsid w:val="00024B51"/>
    <w:rsid w:val="00025472"/>
    <w:rsid w:val="0002566E"/>
    <w:rsid w:val="00025B00"/>
    <w:rsid w:val="00026851"/>
    <w:rsid w:val="00026FF3"/>
    <w:rsid w:val="00027BE6"/>
    <w:rsid w:val="00027CE5"/>
    <w:rsid w:val="00030653"/>
    <w:rsid w:val="00030720"/>
    <w:rsid w:val="00030877"/>
    <w:rsid w:val="00030CF2"/>
    <w:rsid w:val="0003185C"/>
    <w:rsid w:val="000321FC"/>
    <w:rsid w:val="0003272D"/>
    <w:rsid w:val="0003287F"/>
    <w:rsid w:val="000329E2"/>
    <w:rsid w:val="0003313F"/>
    <w:rsid w:val="00033A85"/>
    <w:rsid w:val="00034185"/>
    <w:rsid w:val="000344CE"/>
    <w:rsid w:val="00034573"/>
    <w:rsid w:val="0003568B"/>
    <w:rsid w:val="00035E6C"/>
    <w:rsid w:val="00035F9E"/>
    <w:rsid w:val="00036B00"/>
    <w:rsid w:val="000378B1"/>
    <w:rsid w:val="00040D1F"/>
    <w:rsid w:val="00041642"/>
    <w:rsid w:val="0004220E"/>
    <w:rsid w:val="00043FCE"/>
    <w:rsid w:val="000441AF"/>
    <w:rsid w:val="00044B60"/>
    <w:rsid w:val="00044EE9"/>
    <w:rsid w:val="00045708"/>
    <w:rsid w:val="00045A5F"/>
    <w:rsid w:val="00046DFD"/>
    <w:rsid w:val="00047990"/>
    <w:rsid w:val="0005137F"/>
    <w:rsid w:val="000514A6"/>
    <w:rsid w:val="00051F21"/>
    <w:rsid w:val="00051FDD"/>
    <w:rsid w:val="000536E7"/>
    <w:rsid w:val="0005410A"/>
    <w:rsid w:val="00055559"/>
    <w:rsid w:val="000556A3"/>
    <w:rsid w:val="00055DE6"/>
    <w:rsid w:val="000568F8"/>
    <w:rsid w:val="00056AFE"/>
    <w:rsid w:val="00056E74"/>
    <w:rsid w:val="0006236C"/>
    <w:rsid w:val="0006295B"/>
    <w:rsid w:val="000644B9"/>
    <w:rsid w:val="0006557F"/>
    <w:rsid w:val="00066D50"/>
    <w:rsid w:val="0007025A"/>
    <w:rsid w:val="00071DA3"/>
    <w:rsid w:val="00073724"/>
    <w:rsid w:val="00074C7C"/>
    <w:rsid w:val="000759D4"/>
    <w:rsid w:val="00075BAA"/>
    <w:rsid w:val="00075F94"/>
    <w:rsid w:val="00077156"/>
    <w:rsid w:val="000772F7"/>
    <w:rsid w:val="00077509"/>
    <w:rsid w:val="000775DB"/>
    <w:rsid w:val="00080576"/>
    <w:rsid w:val="00080D4A"/>
    <w:rsid w:val="00081210"/>
    <w:rsid w:val="000825D6"/>
    <w:rsid w:val="00082B30"/>
    <w:rsid w:val="00082F7A"/>
    <w:rsid w:val="000838B1"/>
    <w:rsid w:val="000845BE"/>
    <w:rsid w:val="00084C97"/>
    <w:rsid w:val="000856B0"/>
    <w:rsid w:val="00086797"/>
    <w:rsid w:val="00086E4E"/>
    <w:rsid w:val="00086FA0"/>
    <w:rsid w:val="00087AEE"/>
    <w:rsid w:val="00087DFD"/>
    <w:rsid w:val="000900F9"/>
    <w:rsid w:val="0009235E"/>
    <w:rsid w:val="00092C0D"/>
    <w:rsid w:val="0009420B"/>
    <w:rsid w:val="000961A6"/>
    <w:rsid w:val="00096748"/>
    <w:rsid w:val="00097068"/>
    <w:rsid w:val="00097CD9"/>
    <w:rsid w:val="000A17C3"/>
    <w:rsid w:val="000A18A8"/>
    <w:rsid w:val="000A1CBF"/>
    <w:rsid w:val="000A3837"/>
    <w:rsid w:val="000A38F7"/>
    <w:rsid w:val="000A48FC"/>
    <w:rsid w:val="000A5D38"/>
    <w:rsid w:val="000A69B9"/>
    <w:rsid w:val="000A7921"/>
    <w:rsid w:val="000B0385"/>
    <w:rsid w:val="000B45D1"/>
    <w:rsid w:val="000B46D8"/>
    <w:rsid w:val="000B4CB6"/>
    <w:rsid w:val="000B6E78"/>
    <w:rsid w:val="000B70AB"/>
    <w:rsid w:val="000B74EE"/>
    <w:rsid w:val="000C28D1"/>
    <w:rsid w:val="000C2E1C"/>
    <w:rsid w:val="000C2E86"/>
    <w:rsid w:val="000C40A7"/>
    <w:rsid w:val="000C457C"/>
    <w:rsid w:val="000C4B04"/>
    <w:rsid w:val="000C5B07"/>
    <w:rsid w:val="000C646A"/>
    <w:rsid w:val="000C65B2"/>
    <w:rsid w:val="000C6D74"/>
    <w:rsid w:val="000C7785"/>
    <w:rsid w:val="000C7ECC"/>
    <w:rsid w:val="000D0DCF"/>
    <w:rsid w:val="000D0DF6"/>
    <w:rsid w:val="000D1D77"/>
    <w:rsid w:val="000D24E0"/>
    <w:rsid w:val="000D3D45"/>
    <w:rsid w:val="000D480C"/>
    <w:rsid w:val="000D501E"/>
    <w:rsid w:val="000D5820"/>
    <w:rsid w:val="000D5D76"/>
    <w:rsid w:val="000D678C"/>
    <w:rsid w:val="000D6A4D"/>
    <w:rsid w:val="000D7129"/>
    <w:rsid w:val="000D7188"/>
    <w:rsid w:val="000D738D"/>
    <w:rsid w:val="000D7B29"/>
    <w:rsid w:val="000D7C59"/>
    <w:rsid w:val="000E0B79"/>
    <w:rsid w:val="000E0E13"/>
    <w:rsid w:val="000E18A4"/>
    <w:rsid w:val="000E1FD8"/>
    <w:rsid w:val="000E2DEB"/>
    <w:rsid w:val="000E358F"/>
    <w:rsid w:val="000E3B41"/>
    <w:rsid w:val="000E3E30"/>
    <w:rsid w:val="000E44BE"/>
    <w:rsid w:val="000E457F"/>
    <w:rsid w:val="000E4FCA"/>
    <w:rsid w:val="000E63AD"/>
    <w:rsid w:val="000E765E"/>
    <w:rsid w:val="000E7773"/>
    <w:rsid w:val="000F0075"/>
    <w:rsid w:val="000F00EC"/>
    <w:rsid w:val="000F0A1A"/>
    <w:rsid w:val="000F21DB"/>
    <w:rsid w:val="000F2BA2"/>
    <w:rsid w:val="000F38D6"/>
    <w:rsid w:val="000F398D"/>
    <w:rsid w:val="000F4E18"/>
    <w:rsid w:val="000F4E97"/>
    <w:rsid w:val="000F5104"/>
    <w:rsid w:val="000F5259"/>
    <w:rsid w:val="000F6140"/>
    <w:rsid w:val="000F6DBD"/>
    <w:rsid w:val="0010223C"/>
    <w:rsid w:val="0010295A"/>
    <w:rsid w:val="00102BEB"/>
    <w:rsid w:val="001030B0"/>
    <w:rsid w:val="001034FB"/>
    <w:rsid w:val="0010414E"/>
    <w:rsid w:val="00104DA5"/>
    <w:rsid w:val="0010548F"/>
    <w:rsid w:val="00105B54"/>
    <w:rsid w:val="001066A7"/>
    <w:rsid w:val="001069B7"/>
    <w:rsid w:val="0011039F"/>
    <w:rsid w:val="00112105"/>
    <w:rsid w:val="00112364"/>
    <w:rsid w:val="0011265F"/>
    <w:rsid w:val="0011462A"/>
    <w:rsid w:val="00114E2F"/>
    <w:rsid w:val="00115A83"/>
    <w:rsid w:val="00115BDD"/>
    <w:rsid w:val="0011665A"/>
    <w:rsid w:val="00117A8C"/>
    <w:rsid w:val="00121AF9"/>
    <w:rsid w:val="00121B1F"/>
    <w:rsid w:val="001223EE"/>
    <w:rsid w:val="0012278D"/>
    <w:rsid w:val="00122AAD"/>
    <w:rsid w:val="00122E7D"/>
    <w:rsid w:val="001232AE"/>
    <w:rsid w:val="0012368B"/>
    <w:rsid w:val="00123904"/>
    <w:rsid w:val="00123CB3"/>
    <w:rsid w:val="001243FC"/>
    <w:rsid w:val="00124708"/>
    <w:rsid w:val="00126F20"/>
    <w:rsid w:val="00127C5C"/>
    <w:rsid w:val="001332A2"/>
    <w:rsid w:val="00133DF1"/>
    <w:rsid w:val="00133EAB"/>
    <w:rsid w:val="00134708"/>
    <w:rsid w:val="00134889"/>
    <w:rsid w:val="00134D58"/>
    <w:rsid w:val="00135365"/>
    <w:rsid w:val="00135676"/>
    <w:rsid w:val="00136CBA"/>
    <w:rsid w:val="00141214"/>
    <w:rsid w:val="001413A9"/>
    <w:rsid w:val="001419E3"/>
    <w:rsid w:val="00142A5C"/>
    <w:rsid w:val="00142EA7"/>
    <w:rsid w:val="001430CE"/>
    <w:rsid w:val="0014454A"/>
    <w:rsid w:val="00144ED6"/>
    <w:rsid w:val="0014588F"/>
    <w:rsid w:val="00145B99"/>
    <w:rsid w:val="001470F9"/>
    <w:rsid w:val="00151FE6"/>
    <w:rsid w:val="00154C4D"/>
    <w:rsid w:val="00155510"/>
    <w:rsid w:val="00156F3B"/>
    <w:rsid w:val="001578A6"/>
    <w:rsid w:val="001601A3"/>
    <w:rsid w:val="001603BA"/>
    <w:rsid w:val="00160771"/>
    <w:rsid w:val="00160BCA"/>
    <w:rsid w:val="00162280"/>
    <w:rsid w:val="0016254B"/>
    <w:rsid w:val="001626BB"/>
    <w:rsid w:val="001634D9"/>
    <w:rsid w:val="00163E5C"/>
    <w:rsid w:val="00163F18"/>
    <w:rsid w:val="0016430F"/>
    <w:rsid w:val="00164633"/>
    <w:rsid w:val="00165487"/>
    <w:rsid w:val="00165A64"/>
    <w:rsid w:val="001664C1"/>
    <w:rsid w:val="00170DD8"/>
    <w:rsid w:val="00171BD2"/>
    <w:rsid w:val="00171FCF"/>
    <w:rsid w:val="00172528"/>
    <w:rsid w:val="0017262E"/>
    <w:rsid w:val="00172B69"/>
    <w:rsid w:val="001739AE"/>
    <w:rsid w:val="00173B4E"/>
    <w:rsid w:val="00175E6E"/>
    <w:rsid w:val="00176015"/>
    <w:rsid w:val="001761A4"/>
    <w:rsid w:val="00176A6C"/>
    <w:rsid w:val="00176B48"/>
    <w:rsid w:val="00177999"/>
    <w:rsid w:val="00180842"/>
    <w:rsid w:val="00180E5B"/>
    <w:rsid w:val="001815A1"/>
    <w:rsid w:val="00181E75"/>
    <w:rsid w:val="00182AC5"/>
    <w:rsid w:val="00183804"/>
    <w:rsid w:val="00183C2F"/>
    <w:rsid w:val="001848F7"/>
    <w:rsid w:val="00184DDD"/>
    <w:rsid w:val="00184E56"/>
    <w:rsid w:val="00185519"/>
    <w:rsid w:val="00185731"/>
    <w:rsid w:val="00185ED5"/>
    <w:rsid w:val="00186964"/>
    <w:rsid w:val="0018776F"/>
    <w:rsid w:val="0019049E"/>
    <w:rsid w:val="00191051"/>
    <w:rsid w:val="00191194"/>
    <w:rsid w:val="0019123E"/>
    <w:rsid w:val="00191C52"/>
    <w:rsid w:val="00192AD8"/>
    <w:rsid w:val="00192D83"/>
    <w:rsid w:val="00192DB6"/>
    <w:rsid w:val="001933FC"/>
    <w:rsid w:val="0019365B"/>
    <w:rsid w:val="00194BB5"/>
    <w:rsid w:val="00195F6B"/>
    <w:rsid w:val="00195FD5"/>
    <w:rsid w:val="00196103"/>
    <w:rsid w:val="001965B7"/>
    <w:rsid w:val="001968B2"/>
    <w:rsid w:val="00197162"/>
    <w:rsid w:val="00197A4D"/>
    <w:rsid w:val="001A0346"/>
    <w:rsid w:val="001A206D"/>
    <w:rsid w:val="001A2761"/>
    <w:rsid w:val="001A3B22"/>
    <w:rsid w:val="001A404F"/>
    <w:rsid w:val="001A4373"/>
    <w:rsid w:val="001A49B6"/>
    <w:rsid w:val="001A535C"/>
    <w:rsid w:val="001A5366"/>
    <w:rsid w:val="001A54E7"/>
    <w:rsid w:val="001A55E2"/>
    <w:rsid w:val="001A5D4F"/>
    <w:rsid w:val="001B202C"/>
    <w:rsid w:val="001B40BC"/>
    <w:rsid w:val="001B5955"/>
    <w:rsid w:val="001B73CE"/>
    <w:rsid w:val="001B771D"/>
    <w:rsid w:val="001B7BCD"/>
    <w:rsid w:val="001C0666"/>
    <w:rsid w:val="001C07EE"/>
    <w:rsid w:val="001C0985"/>
    <w:rsid w:val="001C150E"/>
    <w:rsid w:val="001C19AA"/>
    <w:rsid w:val="001C22F3"/>
    <w:rsid w:val="001C295C"/>
    <w:rsid w:val="001C2E2C"/>
    <w:rsid w:val="001C3A48"/>
    <w:rsid w:val="001C46D0"/>
    <w:rsid w:val="001C4798"/>
    <w:rsid w:val="001C4D88"/>
    <w:rsid w:val="001C4EA4"/>
    <w:rsid w:val="001C59EF"/>
    <w:rsid w:val="001C6240"/>
    <w:rsid w:val="001C69FB"/>
    <w:rsid w:val="001C79AC"/>
    <w:rsid w:val="001D09FB"/>
    <w:rsid w:val="001D155D"/>
    <w:rsid w:val="001D21CA"/>
    <w:rsid w:val="001D2B21"/>
    <w:rsid w:val="001D3C97"/>
    <w:rsid w:val="001D4963"/>
    <w:rsid w:val="001D4C6C"/>
    <w:rsid w:val="001D586A"/>
    <w:rsid w:val="001D5E2E"/>
    <w:rsid w:val="001E0379"/>
    <w:rsid w:val="001E0DF8"/>
    <w:rsid w:val="001E10C0"/>
    <w:rsid w:val="001E24BE"/>
    <w:rsid w:val="001E29AE"/>
    <w:rsid w:val="001E2A60"/>
    <w:rsid w:val="001E34B7"/>
    <w:rsid w:val="001E3CD5"/>
    <w:rsid w:val="001E415F"/>
    <w:rsid w:val="001E51C7"/>
    <w:rsid w:val="001E5B73"/>
    <w:rsid w:val="001E5BBC"/>
    <w:rsid w:val="001E5DF1"/>
    <w:rsid w:val="001E6374"/>
    <w:rsid w:val="001E66A0"/>
    <w:rsid w:val="001E67BF"/>
    <w:rsid w:val="001E778D"/>
    <w:rsid w:val="001F0AC3"/>
    <w:rsid w:val="001F1BBA"/>
    <w:rsid w:val="001F295F"/>
    <w:rsid w:val="001F32BD"/>
    <w:rsid w:val="001F3714"/>
    <w:rsid w:val="001F3EE3"/>
    <w:rsid w:val="001F42C3"/>
    <w:rsid w:val="001F43E4"/>
    <w:rsid w:val="001F477A"/>
    <w:rsid w:val="001F6FC6"/>
    <w:rsid w:val="002005C5"/>
    <w:rsid w:val="00200D06"/>
    <w:rsid w:val="0020168C"/>
    <w:rsid w:val="00201D9A"/>
    <w:rsid w:val="00201E45"/>
    <w:rsid w:val="00202342"/>
    <w:rsid w:val="0020337B"/>
    <w:rsid w:val="00204B06"/>
    <w:rsid w:val="00205ECA"/>
    <w:rsid w:val="002068C2"/>
    <w:rsid w:val="00206A37"/>
    <w:rsid w:val="002074FC"/>
    <w:rsid w:val="00207B37"/>
    <w:rsid w:val="00207D3E"/>
    <w:rsid w:val="002104AA"/>
    <w:rsid w:val="00210D47"/>
    <w:rsid w:val="00211725"/>
    <w:rsid w:val="002117B2"/>
    <w:rsid w:val="00212398"/>
    <w:rsid w:val="002126A8"/>
    <w:rsid w:val="0021271C"/>
    <w:rsid w:val="00212ECA"/>
    <w:rsid w:val="0021627F"/>
    <w:rsid w:val="00216441"/>
    <w:rsid w:val="00216707"/>
    <w:rsid w:val="00217461"/>
    <w:rsid w:val="00217763"/>
    <w:rsid w:val="002179A3"/>
    <w:rsid w:val="00220390"/>
    <w:rsid w:val="0022094C"/>
    <w:rsid w:val="00220A04"/>
    <w:rsid w:val="00220EFB"/>
    <w:rsid w:val="002231BA"/>
    <w:rsid w:val="0022381E"/>
    <w:rsid w:val="002238F5"/>
    <w:rsid w:val="00223E5D"/>
    <w:rsid w:val="00224960"/>
    <w:rsid w:val="00224F2A"/>
    <w:rsid w:val="00225F01"/>
    <w:rsid w:val="00226522"/>
    <w:rsid w:val="0022711C"/>
    <w:rsid w:val="00230A1D"/>
    <w:rsid w:val="00231263"/>
    <w:rsid w:val="002318FB"/>
    <w:rsid w:val="002323C8"/>
    <w:rsid w:val="002328BE"/>
    <w:rsid w:val="00232D05"/>
    <w:rsid w:val="002331CB"/>
    <w:rsid w:val="00233C06"/>
    <w:rsid w:val="00234870"/>
    <w:rsid w:val="00234CB1"/>
    <w:rsid w:val="00235063"/>
    <w:rsid w:val="002353DB"/>
    <w:rsid w:val="00236D98"/>
    <w:rsid w:val="00236EA8"/>
    <w:rsid w:val="0023706D"/>
    <w:rsid w:val="00237323"/>
    <w:rsid w:val="00237F08"/>
    <w:rsid w:val="0024007D"/>
    <w:rsid w:val="00240231"/>
    <w:rsid w:val="00240749"/>
    <w:rsid w:val="00241528"/>
    <w:rsid w:val="00242DE2"/>
    <w:rsid w:val="0024490E"/>
    <w:rsid w:val="00244D44"/>
    <w:rsid w:val="00244F41"/>
    <w:rsid w:val="0024564E"/>
    <w:rsid w:val="00245824"/>
    <w:rsid w:val="00246977"/>
    <w:rsid w:val="00246D6B"/>
    <w:rsid w:val="00247DD7"/>
    <w:rsid w:val="00250DBD"/>
    <w:rsid w:val="0025232B"/>
    <w:rsid w:val="00253183"/>
    <w:rsid w:val="00253508"/>
    <w:rsid w:val="00253C2F"/>
    <w:rsid w:val="002543BB"/>
    <w:rsid w:val="00254C5B"/>
    <w:rsid w:val="00255922"/>
    <w:rsid w:val="00255CC4"/>
    <w:rsid w:val="00257EF8"/>
    <w:rsid w:val="00257FF6"/>
    <w:rsid w:val="00260100"/>
    <w:rsid w:val="00263634"/>
    <w:rsid w:val="0026370F"/>
    <w:rsid w:val="00264586"/>
    <w:rsid w:val="00264D2A"/>
    <w:rsid w:val="00264DCD"/>
    <w:rsid w:val="002654F7"/>
    <w:rsid w:val="00265C58"/>
    <w:rsid w:val="00265C64"/>
    <w:rsid w:val="002672F1"/>
    <w:rsid w:val="00270382"/>
    <w:rsid w:val="0027071D"/>
    <w:rsid w:val="00271CFB"/>
    <w:rsid w:val="002725F9"/>
    <w:rsid w:val="0027273B"/>
    <w:rsid w:val="00272F0C"/>
    <w:rsid w:val="002738CA"/>
    <w:rsid w:val="00273A6C"/>
    <w:rsid w:val="00273C55"/>
    <w:rsid w:val="00273E1C"/>
    <w:rsid w:val="00273F59"/>
    <w:rsid w:val="00274127"/>
    <w:rsid w:val="0027477A"/>
    <w:rsid w:val="00274EEB"/>
    <w:rsid w:val="0027534E"/>
    <w:rsid w:val="0027589E"/>
    <w:rsid w:val="00275D25"/>
    <w:rsid w:val="00275D39"/>
    <w:rsid w:val="00276611"/>
    <w:rsid w:val="00277D81"/>
    <w:rsid w:val="00277F67"/>
    <w:rsid w:val="00280C42"/>
    <w:rsid w:val="0028104D"/>
    <w:rsid w:val="002815EC"/>
    <w:rsid w:val="00282395"/>
    <w:rsid w:val="00282844"/>
    <w:rsid w:val="00282A81"/>
    <w:rsid w:val="00283663"/>
    <w:rsid w:val="00283BDA"/>
    <w:rsid w:val="002850C3"/>
    <w:rsid w:val="00285460"/>
    <w:rsid w:val="00285557"/>
    <w:rsid w:val="00286D19"/>
    <w:rsid w:val="00287D20"/>
    <w:rsid w:val="00287EE8"/>
    <w:rsid w:val="002900FE"/>
    <w:rsid w:val="00290D3F"/>
    <w:rsid w:val="00291627"/>
    <w:rsid w:val="002917CA"/>
    <w:rsid w:val="00292089"/>
    <w:rsid w:val="00292689"/>
    <w:rsid w:val="002928F5"/>
    <w:rsid w:val="00294474"/>
    <w:rsid w:val="00294866"/>
    <w:rsid w:val="002955C8"/>
    <w:rsid w:val="00295707"/>
    <w:rsid w:val="00296AC1"/>
    <w:rsid w:val="00297081"/>
    <w:rsid w:val="002A00F6"/>
    <w:rsid w:val="002A1BD8"/>
    <w:rsid w:val="002A2A13"/>
    <w:rsid w:val="002A4319"/>
    <w:rsid w:val="002A482B"/>
    <w:rsid w:val="002A4DCA"/>
    <w:rsid w:val="002A52E8"/>
    <w:rsid w:val="002A554C"/>
    <w:rsid w:val="002A5ECC"/>
    <w:rsid w:val="002A5F79"/>
    <w:rsid w:val="002A6A2C"/>
    <w:rsid w:val="002A6C96"/>
    <w:rsid w:val="002A6DFC"/>
    <w:rsid w:val="002A7963"/>
    <w:rsid w:val="002B0D46"/>
    <w:rsid w:val="002B0F69"/>
    <w:rsid w:val="002B110F"/>
    <w:rsid w:val="002B1996"/>
    <w:rsid w:val="002B1B5C"/>
    <w:rsid w:val="002B1D83"/>
    <w:rsid w:val="002B268F"/>
    <w:rsid w:val="002B37BC"/>
    <w:rsid w:val="002B4DF0"/>
    <w:rsid w:val="002B59CA"/>
    <w:rsid w:val="002B6020"/>
    <w:rsid w:val="002B6212"/>
    <w:rsid w:val="002B7580"/>
    <w:rsid w:val="002B7A7A"/>
    <w:rsid w:val="002C045D"/>
    <w:rsid w:val="002C112D"/>
    <w:rsid w:val="002C139A"/>
    <w:rsid w:val="002C2F94"/>
    <w:rsid w:val="002C4050"/>
    <w:rsid w:val="002C419A"/>
    <w:rsid w:val="002C5465"/>
    <w:rsid w:val="002C69C9"/>
    <w:rsid w:val="002C6FA9"/>
    <w:rsid w:val="002C7137"/>
    <w:rsid w:val="002D02D0"/>
    <w:rsid w:val="002D1665"/>
    <w:rsid w:val="002D19BE"/>
    <w:rsid w:val="002D227E"/>
    <w:rsid w:val="002D252C"/>
    <w:rsid w:val="002D27C5"/>
    <w:rsid w:val="002D3055"/>
    <w:rsid w:val="002D4B39"/>
    <w:rsid w:val="002D5118"/>
    <w:rsid w:val="002D7986"/>
    <w:rsid w:val="002E039F"/>
    <w:rsid w:val="002E1EB0"/>
    <w:rsid w:val="002E1EC2"/>
    <w:rsid w:val="002E2A3E"/>
    <w:rsid w:val="002E2BD7"/>
    <w:rsid w:val="002E373F"/>
    <w:rsid w:val="002E3A5B"/>
    <w:rsid w:val="002E43BA"/>
    <w:rsid w:val="002E4FDF"/>
    <w:rsid w:val="002E53FD"/>
    <w:rsid w:val="002E57C9"/>
    <w:rsid w:val="002E589A"/>
    <w:rsid w:val="002E5978"/>
    <w:rsid w:val="002E5CDC"/>
    <w:rsid w:val="002E5F35"/>
    <w:rsid w:val="002E631C"/>
    <w:rsid w:val="002E6BD9"/>
    <w:rsid w:val="002E7620"/>
    <w:rsid w:val="002F1396"/>
    <w:rsid w:val="002F1A53"/>
    <w:rsid w:val="002F1D68"/>
    <w:rsid w:val="002F203A"/>
    <w:rsid w:val="002F2472"/>
    <w:rsid w:val="002F3693"/>
    <w:rsid w:val="002F3706"/>
    <w:rsid w:val="002F4479"/>
    <w:rsid w:val="002F49E6"/>
    <w:rsid w:val="002F5330"/>
    <w:rsid w:val="002F6B96"/>
    <w:rsid w:val="003008B9"/>
    <w:rsid w:val="00301163"/>
    <w:rsid w:val="00301737"/>
    <w:rsid w:val="00301C75"/>
    <w:rsid w:val="00301F20"/>
    <w:rsid w:val="00302256"/>
    <w:rsid w:val="0030251D"/>
    <w:rsid w:val="00302DDF"/>
    <w:rsid w:val="003036DB"/>
    <w:rsid w:val="00303758"/>
    <w:rsid w:val="00303F25"/>
    <w:rsid w:val="003043BD"/>
    <w:rsid w:val="003059E0"/>
    <w:rsid w:val="003066CC"/>
    <w:rsid w:val="003076B9"/>
    <w:rsid w:val="00307B6F"/>
    <w:rsid w:val="00307E13"/>
    <w:rsid w:val="0031115C"/>
    <w:rsid w:val="00311533"/>
    <w:rsid w:val="00312AC8"/>
    <w:rsid w:val="0031379D"/>
    <w:rsid w:val="00313942"/>
    <w:rsid w:val="00313B95"/>
    <w:rsid w:val="00313F96"/>
    <w:rsid w:val="00314071"/>
    <w:rsid w:val="00314829"/>
    <w:rsid w:val="00314AA9"/>
    <w:rsid w:val="00314F14"/>
    <w:rsid w:val="003153AD"/>
    <w:rsid w:val="00315524"/>
    <w:rsid w:val="00316053"/>
    <w:rsid w:val="00316437"/>
    <w:rsid w:val="00317DDB"/>
    <w:rsid w:val="00320837"/>
    <w:rsid w:val="003209DD"/>
    <w:rsid w:val="0032201F"/>
    <w:rsid w:val="003226CE"/>
    <w:rsid w:val="003238BF"/>
    <w:rsid w:val="00324C14"/>
    <w:rsid w:val="003259A3"/>
    <w:rsid w:val="00325BAF"/>
    <w:rsid w:val="00326205"/>
    <w:rsid w:val="0032703B"/>
    <w:rsid w:val="003273C6"/>
    <w:rsid w:val="003273FC"/>
    <w:rsid w:val="003276FE"/>
    <w:rsid w:val="00327916"/>
    <w:rsid w:val="00327AA9"/>
    <w:rsid w:val="003307A8"/>
    <w:rsid w:val="00330C90"/>
    <w:rsid w:val="00330D6E"/>
    <w:rsid w:val="00331028"/>
    <w:rsid w:val="00331207"/>
    <w:rsid w:val="0033161D"/>
    <w:rsid w:val="003324FE"/>
    <w:rsid w:val="00332BA5"/>
    <w:rsid w:val="00333FDB"/>
    <w:rsid w:val="0033655A"/>
    <w:rsid w:val="00336DEA"/>
    <w:rsid w:val="003377D3"/>
    <w:rsid w:val="00340D92"/>
    <w:rsid w:val="00341E61"/>
    <w:rsid w:val="0034245B"/>
    <w:rsid w:val="0034261A"/>
    <w:rsid w:val="0034274E"/>
    <w:rsid w:val="00342835"/>
    <w:rsid w:val="00342956"/>
    <w:rsid w:val="00342BBD"/>
    <w:rsid w:val="00343C77"/>
    <w:rsid w:val="00344576"/>
    <w:rsid w:val="0034550F"/>
    <w:rsid w:val="00345A29"/>
    <w:rsid w:val="003479B0"/>
    <w:rsid w:val="00350175"/>
    <w:rsid w:val="00350950"/>
    <w:rsid w:val="00351BBC"/>
    <w:rsid w:val="00351D4E"/>
    <w:rsid w:val="00351EF3"/>
    <w:rsid w:val="00352157"/>
    <w:rsid w:val="003522E5"/>
    <w:rsid w:val="0035233B"/>
    <w:rsid w:val="00352FCA"/>
    <w:rsid w:val="003537AC"/>
    <w:rsid w:val="0035459A"/>
    <w:rsid w:val="00354D57"/>
    <w:rsid w:val="00355BFA"/>
    <w:rsid w:val="00355E06"/>
    <w:rsid w:val="0035637B"/>
    <w:rsid w:val="00361081"/>
    <w:rsid w:val="00362256"/>
    <w:rsid w:val="003623BF"/>
    <w:rsid w:val="00362F53"/>
    <w:rsid w:val="00363032"/>
    <w:rsid w:val="003630B9"/>
    <w:rsid w:val="00363C39"/>
    <w:rsid w:val="003651F9"/>
    <w:rsid w:val="00365CAB"/>
    <w:rsid w:val="00366DAE"/>
    <w:rsid w:val="00367F8E"/>
    <w:rsid w:val="00370491"/>
    <w:rsid w:val="00370D3B"/>
    <w:rsid w:val="003712F6"/>
    <w:rsid w:val="003718CD"/>
    <w:rsid w:val="0037245C"/>
    <w:rsid w:val="00372491"/>
    <w:rsid w:val="003725D3"/>
    <w:rsid w:val="0037265E"/>
    <w:rsid w:val="003731D9"/>
    <w:rsid w:val="00373766"/>
    <w:rsid w:val="00373E1A"/>
    <w:rsid w:val="00374DE4"/>
    <w:rsid w:val="00375335"/>
    <w:rsid w:val="00375A82"/>
    <w:rsid w:val="003763A1"/>
    <w:rsid w:val="00377207"/>
    <w:rsid w:val="00377AF6"/>
    <w:rsid w:val="003801C3"/>
    <w:rsid w:val="0038066C"/>
    <w:rsid w:val="00380F54"/>
    <w:rsid w:val="0038183A"/>
    <w:rsid w:val="00381C70"/>
    <w:rsid w:val="0038225F"/>
    <w:rsid w:val="00382B7F"/>
    <w:rsid w:val="00383275"/>
    <w:rsid w:val="003835B6"/>
    <w:rsid w:val="00383CC8"/>
    <w:rsid w:val="003846C4"/>
    <w:rsid w:val="0038530A"/>
    <w:rsid w:val="00387504"/>
    <w:rsid w:val="00390B7F"/>
    <w:rsid w:val="00391138"/>
    <w:rsid w:val="00391C47"/>
    <w:rsid w:val="0039225D"/>
    <w:rsid w:val="00393CD4"/>
    <w:rsid w:val="003950D3"/>
    <w:rsid w:val="003959D6"/>
    <w:rsid w:val="00395D8E"/>
    <w:rsid w:val="00396A23"/>
    <w:rsid w:val="00396DE7"/>
    <w:rsid w:val="003970A7"/>
    <w:rsid w:val="00397804"/>
    <w:rsid w:val="003A0012"/>
    <w:rsid w:val="003A0EBA"/>
    <w:rsid w:val="003A1143"/>
    <w:rsid w:val="003A1A50"/>
    <w:rsid w:val="003A2069"/>
    <w:rsid w:val="003A2A05"/>
    <w:rsid w:val="003A3696"/>
    <w:rsid w:val="003A43F4"/>
    <w:rsid w:val="003A4D00"/>
    <w:rsid w:val="003A4FDD"/>
    <w:rsid w:val="003A6ACB"/>
    <w:rsid w:val="003A7408"/>
    <w:rsid w:val="003A7789"/>
    <w:rsid w:val="003A7AA9"/>
    <w:rsid w:val="003B0B0C"/>
    <w:rsid w:val="003B0F01"/>
    <w:rsid w:val="003B11D9"/>
    <w:rsid w:val="003B27C8"/>
    <w:rsid w:val="003B40F3"/>
    <w:rsid w:val="003B421F"/>
    <w:rsid w:val="003C0A74"/>
    <w:rsid w:val="003C0CD2"/>
    <w:rsid w:val="003C0E3B"/>
    <w:rsid w:val="003C0FCA"/>
    <w:rsid w:val="003C2838"/>
    <w:rsid w:val="003C2D03"/>
    <w:rsid w:val="003C3265"/>
    <w:rsid w:val="003C3F90"/>
    <w:rsid w:val="003C522D"/>
    <w:rsid w:val="003C5ABE"/>
    <w:rsid w:val="003C73DC"/>
    <w:rsid w:val="003D03A0"/>
    <w:rsid w:val="003D3385"/>
    <w:rsid w:val="003D3CA6"/>
    <w:rsid w:val="003D3F6B"/>
    <w:rsid w:val="003D42D9"/>
    <w:rsid w:val="003D485D"/>
    <w:rsid w:val="003D52E0"/>
    <w:rsid w:val="003D5707"/>
    <w:rsid w:val="003D5798"/>
    <w:rsid w:val="003D6026"/>
    <w:rsid w:val="003D6A70"/>
    <w:rsid w:val="003D6D7D"/>
    <w:rsid w:val="003D6E6B"/>
    <w:rsid w:val="003D79D5"/>
    <w:rsid w:val="003E0228"/>
    <w:rsid w:val="003E0262"/>
    <w:rsid w:val="003E10C9"/>
    <w:rsid w:val="003E14DB"/>
    <w:rsid w:val="003E20DA"/>
    <w:rsid w:val="003E267A"/>
    <w:rsid w:val="003E2EE3"/>
    <w:rsid w:val="003E42A1"/>
    <w:rsid w:val="003E4789"/>
    <w:rsid w:val="003E4908"/>
    <w:rsid w:val="003E5A66"/>
    <w:rsid w:val="003E73DE"/>
    <w:rsid w:val="003F0A5A"/>
    <w:rsid w:val="003F1943"/>
    <w:rsid w:val="003F1F81"/>
    <w:rsid w:val="003F3495"/>
    <w:rsid w:val="003F5F6C"/>
    <w:rsid w:val="003F6068"/>
    <w:rsid w:val="003F6302"/>
    <w:rsid w:val="003F6442"/>
    <w:rsid w:val="003F656E"/>
    <w:rsid w:val="003F675C"/>
    <w:rsid w:val="003F7B8C"/>
    <w:rsid w:val="00400245"/>
    <w:rsid w:val="004004DC"/>
    <w:rsid w:val="00400936"/>
    <w:rsid w:val="004009BE"/>
    <w:rsid w:val="00401759"/>
    <w:rsid w:val="004019D4"/>
    <w:rsid w:val="004021DE"/>
    <w:rsid w:val="0040297C"/>
    <w:rsid w:val="00403340"/>
    <w:rsid w:val="0040395F"/>
    <w:rsid w:val="00407EA4"/>
    <w:rsid w:val="00411083"/>
    <w:rsid w:val="004114CC"/>
    <w:rsid w:val="00412B49"/>
    <w:rsid w:val="004133B5"/>
    <w:rsid w:val="00414A02"/>
    <w:rsid w:val="00415BC2"/>
    <w:rsid w:val="0041636A"/>
    <w:rsid w:val="00416698"/>
    <w:rsid w:val="00416981"/>
    <w:rsid w:val="00420B69"/>
    <w:rsid w:val="00420DCF"/>
    <w:rsid w:val="004218A8"/>
    <w:rsid w:val="0042195F"/>
    <w:rsid w:val="0042196F"/>
    <w:rsid w:val="0042296E"/>
    <w:rsid w:val="00424163"/>
    <w:rsid w:val="00424648"/>
    <w:rsid w:val="00424C75"/>
    <w:rsid w:val="004250CF"/>
    <w:rsid w:val="00425A56"/>
    <w:rsid w:val="00427963"/>
    <w:rsid w:val="0043038C"/>
    <w:rsid w:val="00430810"/>
    <w:rsid w:val="004313AA"/>
    <w:rsid w:val="00431700"/>
    <w:rsid w:val="004322FD"/>
    <w:rsid w:val="00432527"/>
    <w:rsid w:val="004348C9"/>
    <w:rsid w:val="00434AA4"/>
    <w:rsid w:val="00434E38"/>
    <w:rsid w:val="0043555C"/>
    <w:rsid w:val="00436385"/>
    <w:rsid w:val="004363EF"/>
    <w:rsid w:val="00436464"/>
    <w:rsid w:val="0043711C"/>
    <w:rsid w:val="0044007D"/>
    <w:rsid w:val="00440242"/>
    <w:rsid w:val="00440BD5"/>
    <w:rsid w:val="0044119A"/>
    <w:rsid w:val="004416AF"/>
    <w:rsid w:val="00441DF3"/>
    <w:rsid w:val="0044206D"/>
    <w:rsid w:val="0044257C"/>
    <w:rsid w:val="0044297A"/>
    <w:rsid w:val="0044425E"/>
    <w:rsid w:val="004445AC"/>
    <w:rsid w:val="00444967"/>
    <w:rsid w:val="00445001"/>
    <w:rsid w:val="004454E9"/>
    <w:rsid w:val="004467E5"/>
    <w:rsid w:val="00446CF4"/>
    <w:rsid w:val="00447033"/>
    <w:rsid w:val="004475A4"/>
    <w:rsid w:val="00450668"/>
    <w:rsid w:val="00450C65"/>
    <w:rsid w:val="00451153"/>
    <w:rsid w:val="00451B5C"/>
    <w:rsid w:val="0045276C"/>
    <w:rsid w:val="00454152"/>
    <w:rsid w:val="0045482A"/>
    <w:rsid w:val="00454E82"/>
    <w:rsid w:val="00454EAE"/>
    <w:rsid w:val="004553DD"/>
    <w:rsid w:val="0045576E"/>
    <w:rsid w:val="00455EC2"/>
    <w:rsid w:val="00456221"/>
    <w:rsid w:val="0045644B"/>
    <w:rsid w:val="00456E99"/>
    <w:rsid w:val="004573B4"/>
    <w:rsid w:val="00457C12"/>
    <w:rsid w:val="004615DE"/>
    <w:rsid w:val="00462022"/>
    <w:rsid w:val="0046208C"/>
    <w:rsid w:val="004628F9"/>
    <w:rsid w:val="00462ECE"/>
    <w:rsid w:val="00464845"/>
    <w:rsid w:val="00464AE0"/>
    <w:rsid w:val="00464D8D"/>
    <w:rsid w:val="0046561D"/>
    <w:rsid w:val="004704AF"/>
    <w:rsid w:val="00470BD9"/>
    <w:rsid w:val="00470C3F"/>
    <w:rsid w:val="004713D1"/>
    <w:rsid w:val="00473198"/>
    <w:rsid w:val="00474781"/>
    <w:rsid w:val="00474EE6"/>
    <w:rsid w:val="00475EEE"/>
    <w:rsid w:val="00476483"/>
    <w:rsid w:val="00477159"/>
    <w:rsid w:val="00477FD2"/>
    <w:rsid w:val="00480395"/>
    <w:rsid w:val="00480647"/>
    <w:rsid w:val="004809AB"/>
    <w:rsid w:val="0048121E"/>
    <w:rsid w:val="0048158A"/>
    <w:rsid w:val="0048208E"/>
    <w:rsid w:val="00482D6A"/>
    <w:rsid w:val="00483035"/>
    <w:rsid w:val="00483E74"/>
    <w:rsid w:val="00484A4B"/>
    <w:rsid w:val="00484A81"/>
    <w:rsid w:val="00484D22"/>
    <w:rsid w:val="00484F0C"/>
    <w:rsid w:val="00485A32"/>
    <w:rsid w:val="00485EC9"/>
    <w:rsid w:val="004863D4"/>
    <w:rsid w:val="004868B0"/>
    <w:rsid w:val="00486E8A"/>
    <w:rsid w:val="00487252"/>
    <w:rsid w:val="0048779C"/>
    <w:rsid w:val="00487FF0"/>
    <w:rsid w:val="004913AE"/>
    <w:rsid w:val="004926AA"/>
    <w:rsid w:val="00492794"/>
    <w:rsid w:val="0049280C"/>
    <w:rsid w:val="00493FE8"/>
    <w:rsid w:val="00494A0E"/>
    <w:rsid w:val="00494F7E"/>
    <w:rsid w:val="004952A8"/>
    <w:rsid w:val="004965A7"/>
    <w:rsid w:val="004978BD"/>
    <w:rsid w:val="00497C1E"/>
    <w:rsid w:val="00497DD5"/>
    <w:rsid w:val="00497E90"/>
    <w:rsid w:val="004A0812"/>
    <w:rsid w:val="004A0C57"/>
    <w:rsid w:val="004A1B46"/>
    <w:rsid w:val="004A23E4"/>
    <w:rsid w:val="004A2403"/>
    <w:rsid w:val="004A29B3"/>
    <w:rsid w:val="004A48B1"/>
    <w:rsid w:val="004A4CA9"/>
    <w:rsid w:val="004A6407"/>
    <w:rsid w:val="004A7457"/>
    <w:rsid w:val="004B0258"/>
    <w:rsid w:val="004B2193"/>
    <w:rsid w:val="004B3306"/>
    <w:rsid w:val="004B445E"/>
    <w:rsid w:val="004B4683"/>
    <w:rsid w:val="004B5070"/>
    <w:rsid w:val="004B59A4"/>
    <w:rsid w:val="004B5EFE"/>
    <w:rsid w:val="004B6956"/>
    <w:rsid w:val="004B6E6D"/>
    <w:rsid w:val="004B700A"/>
    <w:rsid w:val="004C0466"/>
    <w:rsid w:val="004C1CA9"/>
    <w:rsid w:val="004C3529"/>
    <w:rsid w:val="004C4259"/>
    <w:rsid w:val="004C5323"/>
    <w:rsid w:val="004C5666"/>
    <w:rsid w:val="004C5E90"/>
    <w:rsid w:val="004C663B"/>
    <w:rsid w:val="004C687F"/>
    <w:rsid w:val="004C6E77"/>
    <w:rsid w:val="004D0B70"/>
    <w:rsid w:val="004D2AA0"/>
    <w:rsid w:val="004D2FD9"/>
    <w:rsid w:val="004D30DA"/>
    <w:rsid w:val="004D394E"/>
    <w:rsid w:val="004D4061"/>
    <w:rsid w:val="004D474C"/>
    <w:rsid w:val="004D4F0C"/>
    <w:rsid w:val="004D6202"/>
    <w:rsid w:val="004D6F68"/>
    <w:rsid w:val="004D73EB"/>
    <w:rsid w:val="004D788D"/>
    <w:rsid w:val="004E13FE"/>
    <w:rsid w:val="004E1A9D"/>
    <w:rsid w:val="004E4622"/>
    <w:rsid w:val="004E49EA"/>
    <w:rsid w:val="004E54FE"/>
    <w:rsid w:val="004E6551"/>
    <w:rsid w:val="004F00FD"/>
    <w:rsid w:val="004F0B67"/>
    <w:rsid w:val="004F1054"/>
    <w:rsid w:val="004F168C"/>
    <w:rsid w:val="004F1E87"/>
    <w:rsid w:val="004F35E4"/>
    <w:rsid w:val="004F4C8E"/>
    <w:rsid w:val="004F6036"/>
    <w:rsid w:val="004F6CBE"/>
    <w:rsid w:val="004F7121"/>
    <w:rsid w:val="004F73CB"/>
    <w:rsid w:val="004F747E"/>
    <w:rsid w:val="005002F5"/>
    <w:rsid w:val="00501289"/>
    <w:rsid w:val="00502AC3"/>
    <w:rsid w:val="00503690"/>
    <w:rsid w:val="00504366"/>
    <w:rsid w:val="00504965"/>
    <w:rsid w:val="00506085"/>
    <w:rsid w:val="00507A9F"/>
    <w:rsid w:val="0051016F"/>
    <w:rsid w:val="005105A9"/>
    <w:rsid w:val="00511D81"/>
    <w:rsid w:val="00513DD0"/>
    <w:rsid w:val="005140F0"/>
    <w:rsid w:val="0051418F"/>
    <w:rsid w:val="005155AF"/>
    <w:rsid w:val="00515930"/>
    <w:rsid w:val="00516077"/>
    <w:rsid w:val="00516202"/>
    <w:rsid w:val="005169DA"/>
    <w:rsid w:val="00516D49"/>
    <w:rsid w:val="00516FF6"/>
    <w:rsid w:val="005174B0"/>
    <w:rsid w:val="00517A03"/>
    <w:rsid w:val="0052055A"/>
    <w:rsid w:val="00520C10"/>
    <w:rsid w:val="00521471"/>
    <w:rsid w:val="00521C74"/>
    <w:rsid w:val="00521C94"/>
    <w:rsid w:val="00521FF3"/>
    <w:rsid w:val="00522116"/>
    <w:rsid w:val="005222EC"/>
    <w:rsid w:val="00522634"/>
    <w:rsid w:val="0052313C"/>
    <w:rsid w:val="0052537C"/>
    <w:rsid w:val="005256E6"/>
    <w:rsid w:val="005267BD"/>
    <w:rsid w:val="005267D5"/>
    <w:rsid w:val="00526C39"/>
    <w:rsid w:val="00526F25"/>
    <w:rsid w:val="00527CAA"/>
    <w:rsid w:val="005306E2"/>
    <w:rsid w:val="00530C47"/>
    <w:rsid w:val="0053142F"/>
    <w:rsid w:val="00532388"/>
    <w:rsid w:val="00532D45"/>
    <w:rsid w:val="00532DBF"/>
    <w:rsid w:val="00534961"/>
    <w:rsid w:val="005355B3"/>
    <w:rsid w:val="00536AE3"/>
    <w:rsid w:val="005373D2"/>
    <w:rsid w:val="00537E15"/>
    <w:rsid w:val="00537EC5"/>
    <w:rsid w:val="0054063C"/>
    <w:rsid w:val="0054089E"/>
    <w:rsid w:val="005422EB"/>
    <w:rsid w:val="005428AB"/>
    <w:rsid w:val="005429A0"/>
    <w:rsid w:val="00543941"/>
    <w:rsid w:val="005441FA"/>
    <w:rsid w:val="005442A6"/>
    <w:rsid w:val="00544379"/>
    <w:rsid w:val="005464CB"/>
    <w:rsid w:val="00546DB3"/>
    <w:rsid w:val="00546EA8"/>
    <w:rsid w:val="00547057"/>
    <w:rsid w:val="005476FE"/>
    <w:rsid w:val="00551F8F"/>
    <w:rsid w:val="00552617"/>
    <w:rsid w:val="005530B2"/>
    <w:rsid w:val="00553229"/>
    <w:rsid w:val="00554750"/>
    <w:rsid w:val="00554AF4"/>
    <w:rsid w:val="00555EC0"/>
    <w:rsid w:val="00556071"/>
    <w:rsid w:val="005562C3"/>
    <w:rsid w:val="00556496"/>
    <w:rsid w:val="0055689A"/>
    <w:rsid w:val="00556B62"/>
    <w:rsid w:val="00556C37"/>
    <w:rsid w:val="00556F1D"/>
    <w:rsid w:val="00557ED7"/>
    <w:rsid w:val="005608FD"/>
    <w:rsid w:val="00560EBF"/>
    <w:rsid w:val="0056115F"/>
    <w:rsid w:val="00561368"/>
    <w:rsid w:val="00561520"/>
    <w:rsid w:val="00561E10"/>
    <w:rsid w:val="005625FC"/>
    <w:rsid w:val="00563C92"/>
    <w:rsid w:val="00564699"/>
    <w:rsid w:val="00564E13"/>
    <w:rsid w:val="00565197"/>
    <w:rsid w:val="00565D0B"/>
    <w:rsid w:val="00567036"/>
    <w:rsid w:val="00567217"/>
    <w:rsid w:val="0057110E"/>
    <w:rsid w:val="00572612"/>
    <w:rsid w:val="00574617"/>
    <w:rsid w:val="00575D74"/>
    <w:rsid w:val="00575E27"/>
    <w:rsid w:val="00575F22"/>
    <w:rsid w:val="0057642E"/>
    <w:rsid w:val="0057644E"/>
    <w:rsid w:val="00577158"/>
    <w:rsid w:val="0057762D"/>
    <w:rsid w:val="005815CB"/>
    <w:rsid w:val="00581730"/>
    <w:rsid w:val="00581B68"/>
    <w:rsid w:val="005820B2"/>
    <w:rsid w:val="00582332"/>
    <w:rsid w:val="00582673"/>
    <w:rsid w:val="00582AF6"/>
    <w:rsid w:val="00583C2D"/>
    <w:rsid w:val="005854CA"/>
    <w:rsid w:val="005857DF"/>
    <w:rsid w:val="00585C05"/>
    <w:rsid w:val="00585E18"/>
    <w:rsid w:val="00585ED4"/>
    <w:rsid w:val="005869D3"/>
    <w:rsid w:val="0058724C"/>
    <w:rsid w:val="0059182D"/>
    <w:rsid w:val="00591ACA"/>
    <w:rsid w:val="005921FE"/>
    <w:rsid w:val="0059422A"/>
    <w:rsid w:val="005949CA"/>
    <w:rsid w:val="00596A6A"/>
    <w:rsid w:val="00596B27"/>
    <w:rsid w:val="005975AE"/>
    <w:rsid w:val="00597EB9"/>
    <w:rsid w:val="005A0151"/>
    <w:rsid w:val="005A0316"/>
    <w:rsid w:val="005A0A79"/>
    <w:rsid w:val="005A0B44"/>
    <w:rsid w:val="005A15C8"/>
    <w:rsid w:val="005A1AA8"/>
    <w:rsid w:val="005A1D56"/>
    <w:rsid w:val="005A1EB4"/>
    <w:rsid w:val="005A205A"/>
    <w:rsid w:val="005A2999"/>
    <w:rsid w:val="005A2D4D"/>
    <w:rsid w:val="005A2F8B"/>
    <w:rsid w:val="005A3371"/>
    <w:rsid w:val="005A40C6"/>
    <w:rsid w:val="005A502C"/>
    <w:rsid w:val="005A5238"/>
    <w:rsid w:val="005A5A11"/>
    <w:rsid w:val="005A5FA7"/>
    <w:rsid w:val="005A672B"/>
    <w:rsid w:val="005A68D5"/>
    <w:rsid w:val="005A6CE9"/>
    <w:rsid w:val="005A74F7"/>
    <w:rsid w:val="005B0441"/>
    <w:rsid w:val="005B0955"/>
    <w:rsid w:val="005B0C3D"/>
    <w:rsid w:val="005B2106"/>
    <w:rsid w:val="005B23AD"/>
    <w:rsid w:val="005B3137"/>
    <w:rsid w:val="005B3ABB"/>
    <w:rsid w:val="005B3AC5"/>
    <w:rsid w:val="005B3DFC"/>
    <w:rsid w:val="005B430F"/>
    <w:rsid w:val="005B4A8F"/>
    <w:rsid w:val="005B5070"/>
    <w:rsid w:val="005B53BB"/>
    <w:rsid w:val="005B5D90"/>
    <w:rsid w:val="005B7CB0"/>
    <w:rsid w:val="005C0CC0"/>
    <w:rsid w:val="005C291B"/>
    <w:rsid w:val="005C307F"/>
    <w:rsid w:val="005C457F"/>
    <w:rsid w:val="005C468B"/>
    <w:rsid w:val="005C5406"/>
    <w:rsid w:val="005C54CA"/>
    <w:rsid w:val="005C54D0"/>
    <w:rsid w:val="005C58FF"/>
    <w:rsid w:val="005C5962"/>
    <w:rsid w:val="005C6BCB"/>
    <w:rsid w:val="005C6FC7"/>
    <w:rsid w:val="005C700B"/>
    <w:rsid w:val="005C7816"/>
    <w:rsid w:val="005C7E8B"/>
    <w:rsid w:val="005D0246"/>
    <w:rsid w:val="005D1654"/>
    <w:rsid w:val="005D1838"/>
    <w:rsid w:val="005D27B1"/>
    <w:rsid w:val="005D31D4"/>
    <w:rsid w:val="005D463D"/>
    <w:rsid w:val="005D4CF0"/>
    <w:rsid w:val="005D546B"/>
    <w:rsid w:val="005D59F6"/>
    <w:rsid w:val="005D70C4"/>
    <w:rsid w:val="005E0175"/>
    <w:rsid w:val="005E12A9"/>
    <w:rsid w:val="005E1BEA"/>
    <w:rsid w:val="005E2557"/>
    <w:rsid w:val="005E2ACE"/>
    <w:rsid w:val="005E2BEB"/>
    <w:rsid w:val="005E34F1"/>
    <w:rsid w:val="005E34FE"/>
    <w:rsid w:val="005E55FD"/>
    <w:rsid w:val="005E579C"/>
    <w:rsid w:val="005E7154"/>
    <w:rsid w:val="005E749E"/>
    <w:rsid w:val="005F0597"/>
    <w:rsid w:val="005F0945"/>
    <w:rsid w:val="005F1754"/>
    <w:rsid w:val="005F2136"/>
    <w:rsid w:val="005F2295"/>
    <w:rsid w:val="005F2CD0"/>
    <w:rsid w:val="005F33FB"/>
    <w:rsid w:val="005F4790"/>
    <w:rsid w:val="005F4BA5"/>
    <w:rsid w:val="005F5400"/>
    <w:rsid w:val="005F5D14"/>
    <w:rsid w:val="005F5D19"/>
    <w:rsid w:val="005F6214"/>
    <w:rsid w:val="005F67A6"/>
    <w:rsid w:val="005F6940"/>
    <w:rsid w:val="005F71F9"/>
    <w:rsid w:val="005F7CB6"/>
    <w:rsid w:val="0060090A"/>
    <w:rsid w:val="00600D50"/>
    <w:rsid w:val="00600F39"/>
    <w:rsid w:val="0060225F"/>
    <w:rsid w:val="00602554"/>
    <w:rsid w:val="006025FA"/>
    <w:rsid w:val="00602F18"/>
    <w:rsid w:val="00603306"/>
    <w:rsid w:val="00603402"/>
    <w:rsid w:val="006042DF"/>
    <w:rsid w:val="00604B3A"/>
    <w:rsid w:val="00606D79"/>
    <w:rsid w:val="00607AC0"/>
    <w:rsid w:val="00610005"/>
    <w:rsid w:val="00610C74"/>
    <w:rsid w:val="0061103B"/>
    <w:rsid w:val="0061294C"/>
    <w:rsid w:val="00612957"/>
    <w:rsid w:val="006132CE"/>
    <w:rsid w:val="00613995"/>
    <w:rsid w:val="00615948"/>
    <w:rsid w:val="00616C95"/>
    <w:rsid w:val="00621383"/>
    <w:rsid w:val="00622702"/>
    <w:rsid w:val="0062358C"/>
    <w:rsid w:val="0062398D"/>
    <w:rsid w:val="00623E21"/>
    <w:rsid w:val="0062723D"/>
    <w:rsid w:val="006274DB"/>
    <w:rsid w:val="006276F7"/>
    <w:rsid w:val="006307F0"/>
    <w:rsid w:val="006310A5"/>
    <w:rsid w:val="00631101"/>
    <w:rsid w:val="006326C4"/>
    <w:rsid w:val="00633691"/>
    <w:rsid w:val="00633931"/>
    <w:rsid w:val="00634643"/>
    <w:rsid w:val="0063503B"/>
    <w:rsid w:val="006356FC"/>
    <w:rsid w:val="006358F8"/>
    <w:rsid w:val="00636C7F"/>
    <w:rsid w:val="006374D7"/>
    <w:rsid w:val="00637B53"/>
    <w:rsid w:val="006411A6"/>
    <w:rsid w:val="006415F6"/>
    <w:rsid w:val="006430AA"/>
    <w:rsid w:val="00643F32"/>
    <w:rsid w:val="00644D6B"/>
    <w:rsid w:val="00646280"/>
    <w:rsid w:val="0064651A"/>
    <w:rsid w:val="00646522"/>
    <w:rsid w:val="00646946"/>
    <w:rsid w:val="00646B21"/>
    <w:rsid w:val="0064786C"/>
    <w:rsid w:val="0065078F"/>
    <w:rsid w:val="00652738"/>
    <w:rsid w:val="00652C51"/>
    <w:rsid w:val="006534B8"/>
    <w:rsid w:val="00653B00"/>
    <w:rsid w:val="00653DAB"/>
    <w:rsid w:val="0065479F"/>
    <w:rsid w:val="006552AB"/>
    <w:rsid w:val="00655E52"/>
    <w:rsid w:val="00655E65"/>
    <w:rsid w:val="00656DA0"/>
    <w:rsid w:val="00660622"/>
    <w:rsid w:val="00661C2F"/>
    <w:rsid w:val="00661E04"/>
    <w:rsid w:val="0066206B"/>
    <w:rsid w:val="0066237D"/>
    <w:rsid w:val="00663491"/>
    <w:rsid w:val="00663B16"/>
    <w:rsid w:val="00663EDD"/>
    <w:rsid w:val="0066435B"/>
    <w:rsid w:val="00664D53"/>
    <w:rsid w:val="006657CB"/>
    <w:rsid w:val="006667DD"/>
    <w:rsid w:val="0066682D"/>
    <w:rsid w:val="00666A06"/>
    <w:rsid w:val="00670530"/>
    <w:rsid w:val="00670FC6"/>
    <w:rsid w:val="00671041"/>
    <w:rsid w:val="006710CE"/>
    <w:rsid w:val="006711DF"/>
    <w:rsid w:val="00672634"/>
    <w:rsid w:val="00674320"/>
    <w:rsid w:val="00674383"/>
    <w:rsid w:val="00674BF6"/>
    <w:rsid w:val="00674D3B"/>
    <w:rsid w:val="006754B0"/>
    <w:rsid w:val="0067551B"/>
    <w:rsid w:val="00676BC2"/>
    <w:rsid w:val="00676DA7"/>
    <w:rsid w:val="00677B4F"/>
    <w:rsid w:val="00680567"/>
    <w:rsid w:val="006829A4"/>
    <w:rsid w:val="00683D71"/>
    <w:rsid w:val="0068418C"/>
    <w:rsid w:val="006846EE"/>
    <w:rsid w:val="00684EDC"/>
    <w:rsid w:val="00685655"/>
    <w:rsid w:val="0068574F"/>
    <w:rsid w:val="00685A6A"/>
    <w:rsid w:val="00685BFD"/>
    <w:rsid w:val="0068618C"/>
    <w:rsid w:val="006862EE"/>
    <w:rsid w:val="00687232"/>
    <w:rsid w:val="0068749F"/>
    <w:rsid w:val="00687C7F"/>
    <w:rsid w:val="00690517"/>
    <w:rsid w:val="00690529"/>
    <w:rsid w:val="00692504"/>
    <w:rsid w:val="00693B8B"/>
    <w:rsid w:val="006945EF"/>
    <w:rsid w:val="00695442"/>
    <w:rsid w:val="0069551B"/>
    <w:rsid w:val="006955FC"/>
    <w:rsid w:val="00695CE0"/>
    <w:rsid w:val="00696480"/>
    <w:rsid w:val="006965CE"/>
    <w:rsid w:val="00697E13"/>
    <w:rsid w:val="006A12CA"/>
    <w:rsid w:val="006A14EB"/>
    <w:rsid w:val="006A1E5E"/>
    <w:rsid w:val="006A2C02"/>
    <w:rsid w:val="006A3F87"/>
    <w:rsid w:val="006A4491"/>
    <w:rsid w:val="006A5A92"/>
    <w:rsid w:val="006A5C19"/>
    <w:rsid w:val="006A709F"/>
    <w:rsid w:val="006A7290"/>
    <w:rsid w:val="006B0659"/>
    <w:rsid w:val="006B08DC"/>
    <w:rsid w:val="006B1CD4"/>
    <w:rsid w:val="006B21B6"/>
    <w:rsid w:val="006B2422"/>
    <w:rsid w:val="006B24F4"/>
    <w:rsid w:val="006B2C20"/>
    <w:rsid w:val="006B2D3A"/>
    <w:rsid w:val="006B3019"/>
    <w:rsid w:val="006B4625"/>
    <w:rsid w:val="006B4B16"/>
    <w:rsid w:val="006B4D63"/>
    <w:rsid w:val="006B52F0"/>
    <w:rsid w:val="006B5C04"/>
    <w:rsid w:val="006B6126"/>
    <w:rsid w:val="006B61FA"/>
    <w:rsid w:val="006B67F1"/>
    <w:rsid w:val="006B67FC"/>
    <w:rsid w:val="006B6860"/>
    <w:rsid w:val="006B7221"/>
    <w:rsid w:val="006B76ED"/>
    <w:rsid w:val="006B77EA"/>
    <w:rsid w:val="006B7B85"/>
    <w:rsid w:val="006B7BD1"/>
    <w:rsid w:val="006C05E2"/>
    <w:rsid w:val="006C1BBB"/>
    <w:rsid w:val="006C1C66"/>
    <w:rsid w:val="006C1EAA"/>
    <w:rsid w:val="006C1FD1"/>
    <w:rsid w:val="006C348C"/>
    <w:rsid w:val="006C403A"/>
    <w:rsid w:val="006C435A"/>
    <w:rsid w:val="006C5699"/>
    <w:rsid w:val="006C5854"/>
    <w:rsid w:val="006C5E00"/>
    <w:rsid w:val="006C616F"/>
    <w:rsid w:val="006C6261"/>
    <w:rsid w:val="006C6717"/>
    <w:rsid w:val="006C6DE1"/>
    <w:rsid w:val="006D075E"/>
    <w:rsid w:val="006D1995"/>
    <w:rsid w:val="006D1F17"/>
    <w:rsid w:val="006D3100"/>
    <w:rsid w:val="006D44EB"/>
    <w:rsid w:val="006D4ECD"/>
    <w:rsid w:val="006D5135"/>
    <w:rsid w:val="006D58F4"/>
    <w:rsid w:val="006D5A0A"/>
    <w:rsid w:val="006D5DEB"/>
    <w:rsid w:val="006D6A08"/>
    <w:rsid w:val="006D6DCE"/>
    <w:rsid w:val="006D7372"/>
    <w:rsid w:val="006D74A3"/>
    <w:rsid w:val="006E2E4B"/>
    <w:rsid w:val="006E2F46"/>
    <w:rsid w:val="006E3892"/>
    <w:rsid w:val="006E3F5D"/>
    <w:rsid w:val="006E400C"/>
    <w:rsid w:val="006E40D9"/>
    <w:rsid w:val="006E48A9"/>
    <w:rsid w:val="006E4B3B"/>
    <w:rsid w:val="006E4C91"/>
    <w:rsid w:val="006E54EB"/>
    <w:rsid w:val="006E62B3"/>
    <w:rsid w:val="006E6854"/>
    <w:rsid w:val="006E6BF1"/>
    <w:rsid w:val="006E6DF1"/>
    <w:rsid w:val="006E7700"/>
    <w:rsid w:val="006F0FC0"/>
    <w:rsid w:val="006F1308"/>
    <w:rsid w:val="006F26A5"/>
    <w:rsid w:val="006F6E1B"/>
    <w:rsid w:val="006F7EDA"/>
    <w:rsid w:val="006F7EF0"/>
    <w:rsid w:val="007005F2"/>
    <w:rsid w:val="00700901"/>
    <w:rsid w:val="00700C21"/>
    <w:rsid w:val="00701516"/>
    <w:rsid w:val="00701969"/>
    <w:rsid w:val="00703AEC"/>
    <w:rsid w:val="007040FB"/>
    <w:rsid w:val="007042BB"/>
    <w:rsid w:val="00706B31"/>
    <w:rsid w:val="00706EC6"/>
    <w:rsid w:val="00707348"/>
    <w:rsid w:val="007104D6"/>
    <w:rsid w:val="007125D6"/>
    <w:rsid w:val="00712E27"/>
    <w:rsid w:val="00712E62"/>
    <w:rsid w:val="00713420"/>
    <w:rsid w:val="00713A7D"/>
    <w:rsid w:val="0071414D"/>
    <w:rsid w:val="00714BE3"/>
    <w:rsid w:val="00715EE5"/>
    <w:rsid w:val="00721518"/>
    <w:rsid w:val="007228CD"/>
    <w:rsid w:val="0072320E"/>
    <w:rsid w:val="0072349C"/>
    <w:rsid w:val="00723859"/>
    <w:rsid w:val="00723984"/>
    <w:rsid w:val="00723DA8"/>
    <w:rsid w:val="00724BD4"/>
    <w:rsid w:val="0072642F"/>
    <w:rsid w:val="00727A69"/>
    <w:rsid w:val="0073010A"/>
    <w:rsid w:val="007307C8"/>
    <w:rsid w:val="00730F77"/>
    <w:rsid w:val="00732830"/>
    <w:rsid w:val="00732CF9"/>
    <w:rsid w:val="00732EB1"/>
    <w:rsid w:val="007342F7"/>
    <w:rsid w:val="007345EC"/>
    <w:rsid w:val="007350E7"/>
    <w:rsid w:val="00735700"/>
    <w:rsid w:val="00736FB9"/>
    <w:rsid w:val="007374D8"/>
    <w:rsid w:val="0074070B"/>
    <w:rsid w:val="00740918"/>
    <w:rsid w:val="007416AC"/>
    <w:rsid w:val="00741958"/>
    <w:rsid w:val="00741B18"/>
    <w:rsid w:val="00742930"/>
    <w:rsid w:val="00743026"/>
    <w:rsid w:val="007431EA"/>
    <w:rsid w:val="00744210"/>
    <w:rsid w:val="00744479"/>
    <w:rsid w:val="007445C8"/>
    <w:rsid w:val="00744F80"/>
    <w:rsid w:val="0074753F"/>
    <w:rsid w:val="00747583"/>
    <w:rsid w:val="00747D19"/>
    <w:rsid w:val="00747ED6"/>
    <w:rsid w:val="0075082C"/>
    <w:rsid w:val="007513C0"/>
    <w:rsid w:val="00751B7B"/>
    <w:rsid w:val="007523CF"/>
    <w:rsid w:val="00752B42"/>
    <w:rsid w:val="007532F8"/>
    <w:rsid w:val="0075342C"/>
    <w:rsid w:val="00753430"/>
    <w:rsid w:val="007540ED"/>
    <w:rsid w:val="00755BFA"/>
    <w:rsid w:val="00756B81"/>
    <w:rsid w:val="0075756A"/>
    <w:rsid w:val="00757B92"/>
    <w:rsid w:val="00757C58"/>
    <w:rsid w:val="00760849"/>
    <w:rsid w:val="00760A30"/>
    <w:rsid w:val="00761C9C"/>
    <w:rsid w:val="0076200C"/>
    <w:rsid w:val="007633DE"/>
    <w:rsid w:val="00765268"/>
    <w:rsid w:val="007659E4"/>
    <w:rsid w:val="00766D8B"/>
    <w:rsid w:val="00766E37"/>
    <w:rsid w:val="00767096"/>
    <w:rsid w:val="00767D88"/>
    <w:rsid w:val="007703BD"/>
    <w:rsid w:val="0077259E"/>
    <w:rsid w:val="00772F5A"/>
    <w:rsid w:val="007746D1"/>
    <w:rsid w:val="00774A97"/>
    <w:rsid w:val="00775280"/>
    <w:rsid w:val="00775E7E"/>
    <w:rsid w:val="0077621D"/>
    <w:rsid w:val="00776829"/>
    <w:rsid w:val="00776BC9"/>
    <w:rsid w:val="00777213"/>
    <w:rsid w:val="0077729C"/>
    <w:rsid w:val="00777627"/>
    <w:rsid w:val="00780BEB"/>
    <w:rsid w:val="0078158D"/>
    <w:rsid w:val="007825BC"/>
    <w:rsid w:val="007830AB"/>
    <w:rsid w:val="00783C01"/>
    <w:rsid w:val="00784188"/>
    <w:rsid w:val="00784541"/>
    <w:rsid w:val="00785A96"/>
    <w:rsid w:val="007861C6"/>
    <w:rsid w:val="00787BA7"/>
    <w:rsid w:val="00790D19"/>
    <w:rsid w:val="00790E0D"/>
    <w:rsid w:val="007915D5"/>
    <w:rsid w:val="007916EE"/>
    <w:rsid w:val="007937A5"/>
    <w:rsid w:val="00793DE4"/>
    <w:rsid w:val="00794A40"/>
    <w:rsid w:val="0079613E"/>
    <w:rsid w:val="007971CE"/>
    <w:rsid w:val="00797522"/>
    <w:rsid w:val="007A080E"/>
    <w:rsid w:val="007A0E62"/>
    <w:rsid w:val="007A172A"/>
    <w:rsid w:val="007A2417"/>
    <w:rsid w:val="007A29B9"/>
    <w:rsid w:val="007A532A"/>
    <w:rsid w:val="007A6C42"/>
    <w:rsid w:val="007A764C"/>
    <w:rsid w:val="007B1477"/>
    <w:rsid w:val="007B16DE"/>
    <w:rsid w:val="007B2533"/>
    <w:rsid w:val="007B27AD"/>
    <w:rsid w:val="007B342C"/>
    <w:rsid w:val="007B3A9F"/>
    <w:rsid w:val="007B3E7D"/>
    <w:rsid w:val="007B4DB5"/>
    <w:rsid w:val="007B6260"/>
    <w:rsid w:val="007C0304"/>
    <w:rsid w:val="007C03FB"/>
    <w:rsid w:val="007C089E"/>
    <w:rsid w:val="007C13C9"/>
    <w:rsid w:val="007C170C"/>
    <w:rsid w:val="007C1B1D"/>
    <w:rsid w:val="007C1F2A"/>
    <w:rsid w:val="007C23CB"/>
    <w:rsid w:val="007C2A1A"/>
    <w:rsid w:val="007C2D88"/>
    <w:rsid w:val="007C4859"/>
    <w:rsid w:val="007C4D5C"/>
    <w:rsid w:val="007C4E92"/>
    <w:rsid w:val="007C5A10"/>
    <w:rsid w:val="007C5DBC"/>
    <w:rsid w:val="007C6505"/>
    <w:rsid w:val="007C6BE4"/>
    <w:rsid w:val="007D016C"/>
    <w:rsid w:val="007D02D3"/>
    <w:rsid w:val="007D0B53"/>
    <w:rsid w:val="007D0BD2"/>
    <w:rsid w:val="007D0E0E"/>
    <w:rsid w:val="007D1BC8"/>
    <w:rsid w:val="007D2288"/>
    <w:rsid w:val="007D2DCA"/>
    <w:rsid w:val="007D2E0F"/>
    <w:rsid w:val="007D3613"/>
    <w:rsid w:val="007D4117"/>
    <w:rsid w:val="007D4455"/>
    <w:rsid w:val="007D5367"/>
    <w:rsid w:val="007D5A35"/>
    <w:rsid w:val="007D5C41"/>
    <w:rsid w:val="007D6587"/>
    <w:rsid w:val="007E3167"/>
    <w:rsid w:val="007E4949"/>
    <w:rsid w:val="007E4BA9"/>
    <w:rsid w:val="007E6CE8"/>
    <w:rsid w:val="007F06E8"/>
    <w:rsid w:val="007F072A"/>
    <w:rsid w:val="007F0D84"/>
    <w:rsid w:val="007F1937"/>
    <w:rsid w:val="007F23BD"/>
    <w:rsid w:val="007F28DF"/>
    <w:rsid w:val="007F298B"/>
    <w:rsid w:val="007F30B4"/>
    <w:rsid w:val="007F3C70"/>
    <w:rsid w:val="007F4109"/>
    <w:rsid w:val="007F4C2C"/>
    <w:rsid w:val="007F617D"/>
    <w:rsid w:val="007F6717"/>
    <w:rsid w:val="007F7406"/>
    <w:rsid w:val="0080004A"/>
    <w:rsid w:val="008001BB"/>
    <w:rsid w:val="00801F83"/>
    <w:rsid w:val="0080307B"/>
    <w:rsid w:val="008036E5"/>
    <w:rsid w:val="0080385D"/>
    <w:rsid w:val="00804A44"/>
    <w:rsid w:val="008051FC"/>
    <w:rsid w:val="0080523A"/>
    <w:rsid w:val="00805300"/>
    <w:rsid w:val="00806A2B"/>
    <w:rsid w:val="00806A69"/>
    <w:rsid w:val="008072B3"/>
    <w:rsid w:val="00807860"/>
    <w:rsid w:val="008116D7"/>
    <w:rsid w:val="00811B64"/>
    <w:rsid w:val="00812562"/>
    <w:rsid w:val="00814280"/>
    <w:rsid w:val="008147C5"/>
    <w:rsid w:val="008157B3"/>
    <w:rsid w:val="0081623B"/>
    <w:rsid w:val="0081640E"/>
    <w:rsid w:val="00816893"/>
    <w:rsid w:val="00816899"/>
    <w:rsid w:val="00817709"/>
    <w:rsid w:val="00817E92"/>
    <w:rsid w:val="0082080A"/>
    <w:rsid w:val="00820833"/>
    <w:rsid w:val="0082162B"/>
    <w:rsid w:val="008216F2"/>
    <w:rsid w:val="008217AA"/>
    <w:rsid w:val="008219C9"/>
    <w:rsid w:val="00822333"/>
    <w:rsid w:val="00822378"/>
    <w:rsid w:val="00822C40"/>
    <w:rsid w:val="00823701"/>
    <w:rsid w:val="008241F0"/>
    <w:rsid w:val="008251A2"/>
    <w:rsid w:val="008262D5"/>
    <w:rsid w:val="00826CBD"/>
    <w:rsid w:val="0082750A"/>
    <w:rsid w:val="0082765D"/>
    <w:rsid w:val="0083075C"/>
    <w:rsid w:val="00830F6E"/>
    <w:rsid w:val="00831511"/>
    <w:rsid w:val="008321D5"/>
    <w:rsid w:val="008323DB"/>
    <w:rsid w:val="00832630"/>
    <w:rsid w:val="00834BC5"/>
    <w:rsid w:val="00834C9C"/>
    <w:rsid w:val="00834F2F"/>
    <w:rsid w:val="00836501"/>
    <w:rsid w:val="008365AD"/>
    <w:rsid w:val="00836C62"/>
    <w:rsid w:val="00837111"/>
    <w:rsid w:val="00837AB7"/>
    <w:rsid w:val="00837FEF"/>
    <w:rsid w:val="008402A1"/>
    <w:rsid w:val="00840A6C"/>
    <w:rsid w:val="008415A9"/>
    <w:rsid w:val="008419CF"/>
    <w:rsid w:val="00843D24"/>
    <w:rsid w:val="00843FF9"/>
    <w:rsid w:val="00846B74"/>
    <w:rsid w:val="00846D87"/>
    <w:rsid w:val="00846E03"/>
    <w:rsid w:val="00847C9D"/>
    <w:rsid w:val="00847FE2"/>
    <w:rsid w:val="00851308"/>
    <w:rsid w:val="00851929"/>
    <w:rsid w:val="00854EEA"/>
    <w:rsid w:val="008551CC"/>
    <w:rsid w:val="008567B5"/>
    <w:rsid w:val="00856882"/>
    <w:rsid w:val="0086050E"/>
    <w:rsid w:val="008608A8"/>
    <w:rsid w:val="0086092B"/>
    <w:rsid w:val="00860F50"/>
    <w:rsid w:val="00860F7B"/>
    <w:rsid w:val="00861672"/>
    <w:rsid w:val="008619A4"/>
    <w:rsid w:val="00862224"/>
    <w:rsid w:val="008622BB"/>
    <w:rsid w:val="00862C19"/>
    <w:rsid w:val="00862C39"/>
    <w:rsid w:val="00862F13"/>
    <w:rsid w:val="0086405C"/>
    <w:rsid w:val="00864592"/>
    <w:rsid w:val="00864A55"/>
    <w:rsid w:val="0086511B"/>
    <w:rsid w:val="00865438"/>
    <w:rsid w:val="00865654"/>
    <w:rsid w:val="008658B5"/>
    <w:rsid w:val="00866BEB"/>
    <w:rsid w:val="00866EF0"/>
    <w:rsid w:val="00867186"/>
    <w:rsid w:val="00870015"/>
    <w:rsid w:val="008706A5"/>
    <w:rsid w:val="00871E0E"/>
    <w:rsid w:val="00872743"/>
    <w:rsid w:val="00874D4D"/>
    <w:rsid w:val="00874F92"/>
    <w:rsid w:val="008757B4"/>
    <w:rsid w:val="00876C39"/>
    <w:rsid w:val="00877206"/>
    <w:rsid w:val="00877BB2"/>
    <w:rsid w:val="00877BCC"/>
    <w:rsid w:val="00877CA3"/>
    <w:rsid w:val="0088192D"/>
    <w:rsid w:val="008823CE"/>
    <w:rsid w:val="008825CD"/>
    <w:rsid w:val="008853AD"/>
    <w:rsid w:val="008859FD"/>
    <w:rsid w:val="0088714D"/>
    <w:rsid w:val="00887610"/>
    <w:rsid w:val="008901EE"/>
    <w:rsid w:val="0089046D"/>
    <w:rsid w:val="0089086D"/>
    <w:rsid w:val="00891129"/>
    <w:rsid w:val="00891A7D"/>
    <w:rsid w:val="00891FBF"/>
    <w:rsid w:val="00892475"/>
    <w:rsid w:val="00892A93"/>
    <w:rsid w:val="008936BD"/>
    <w:rsid w:val="00893A79"/>
    <w:rsid w:val="008954C2"/>
    <w:rsid w:val="008958B4"/>
    <w:rsid w:val="00895B16"/>
    <w:rsid w:val="00895FB4"/>
    <w:rsid w:val="00896A8A"/>
    <w:rsid w:val="00896E8D"/>
    <w:rsid w:val="008979C7"/>
    <w:rsid w:val="008A00EB"/>
    <w:rsid w:val="008A09B8"/>
    <w:rsid w:val="008A0BD4"/>
    <w:rsid w:val="008A12A7"/>
    <w:rsid w:val="008A1BD7"/>
    <w:rsid w:val="008A1CD7"/>
    <w:rsid w:val="008A3332"/>
    <w:rsid w:val="008A45A3"/>
    <w:rsid w:val="008A6DFC"/>
    <w:rsid w:val="008B039E"/>
    <w:rsid w:val="008B04CA"/>
    <w:rsid w:val="008B0D93"/>
    <w:rsid w:val="008B1977"/>
    <w:rsid w:val="008B1A2C"/>
    <w:rsid w:val="008B1BCE"/>
    <w:rsid w:val="008B24DB"/>
    <w:rsid w:val="008B3844"/>
    <w:rsid w:val="008B3AEC"/>
    <w:rsid w:val="008B41E6"/>
    <w:rsid w:val="008B450A"/>
    <w:rsid w:val="008B4E83"/>
    <w:rsid w:val="008B4F5D"/>
    <w:rsid w:val="008B5866"/>
    <w:rsid w:val="008B5AF1"/>
    <w:rsid w:val="008B6B48"/>
    <w:rsid w:val="008C0642"/>
    <w:rsid w:val="008C0947"/>
    <w:rsid w:val="008C1F9E"/>
    <w:rsid w:val="008C2267"/>
    <w:rsid w:val="008C25B8"/>
    <w:rsid w:val="008C2C74"/>
    <w:rsid w:val="008C2E96"/>
    <w:rsid w:val="008C319B"/>
    <w:rsid w:val="008C38D8"/>
    <w:rsid w:val="008C4559"/>
    <w:rsid w:val="008C4E4B"/>
    <w:rsid w:val="008C5A3B"/>
    <w:rsid w:val="008C63DD"/>
    <w:rsid w:val="008C6449"/>
    <w:rsid w:val="008C6796"/>
    <w:rsid w:val="008C68A9"/>
    <w:rsid w:val="008C68BD"/>
    <w:rsid w:val="008C6DA3"/>
    <w:rsid w:val="008C7BAC"/>
    <w:rsid w:val="008D0AE0"/>
    <w:rsid w:val="008D14A8"/>
    <w:rsid w:val="008D14D0"/>
    <w:rsid w:val="008D221C"/>
    <w:rsid w:val="008D25F7"/>
    <w:rsid w:val="008D2A18"/>
    <w:rsid w:val="008D4357"/>
    <w:rsid w:val="008D4532"/>
    <w:rsid w:val="008D49F1"/>
    <w:rsid w:val="008D4D68"/>
    <w:rsid w:val="008D6A51"/>
    <w:rsid w:val="008D70B3"/>
    <w:rsid w:val="008D771F"/>
    <w:rsid w:val="008D7B2F"/>
    <w:rsid w:val="008D7D85"/>
    <w:rsid w:val="008E117C"/>
    <w:rsid w:val="008E1565"/>
    <w:rsid w:val="008E1FF8"/>
    <w:rsid w:val="008E2A08"/>
    <w:rsid w:val="008E525B"/>
    <w:rsid w:val="008E5331"/>
    <w:rsid w:val="008E5417"/>
    <w:rsid w:val="008E584C"/>
    <w:rsid w:val="008E5A88"/>
    <w:rsid w:val="008E67B9"/>
    <w:rsid w:val="008E68D6"/>
    <w:rsid w:val="008E6A11"/>
    <w:rsid w:val="008E700C"/>
    <w:rsid w:val="008E71F6"/>
    <w:rsid w:val="008F0E2F"/>
    <w:rsid w:val="008F1937"/>
    <w:rsid w:val="008F1B9E"/>
    <w:rsid w:val="008F4BC1"/>
    <w:rsid w:val="008F4EE8"/>
    <w:rsid w:val="008F4F45"/>
    <w:rsid w:val="008F539A"/>
    <w:rsid w:val="008F53A6"/>
    <w:rsid w:val="008F5723"/>
    <w:rsid w:val="008F6023"/>
    <w:rsid w:val="008F683E"/>
    <w:rsid w:val="008F6D2C"/>
    <w:rsid w:val="008F7F47"/>
    <w:rsid w:val="00901587"/>
    <w:rsid w:val="009015A8"/>
    <w:rsid w:val="00902538"/>
    <w:rsid w:val="009027C0"/>
    <w:rsid w:val="009029CD"/>
    <w:rsid w:val="009030BD"/>
    <w:rsid w:val="00903135"/>
    <w:rsid w:val="0090383C"/>
    <w:rsid w:val="00903D86"/>
    <w:rsid w:val="009041F0"/>
    <w:rsid w:val="00904318"/>
    <w:rsid w:val="00904AA4"/>
    <w:rsid w:val="009059E9"/>
    <w:rsid w:val="00907422"/>
    <w:rsid w:val="009103A2"/>
    <w:rsid w:val="009105E8"/>
    <w:rsid w:val="009106B3"/>
    <w:rsid w:val="0091087F"/>
    <w:rsid w:val="00911388"/>
    <w:rsid w:val="00912437"/>
    <w:rsid w:val="0091363F"/>
    <w:rsid w:val="00914007"/>
    <w:rsid w:val="00914AD3"/>
    <w:rsid w:val="009151F6"/>
    <w:rsid w:val="00915ECC"/>
    <w:rsid w:val="00916310"/>
    <w:rsid w:val="00916BA6"/>
    <w:rsid w:val="00916CB5"/>
    <w:rsid w:val="00917449"/>
    <w:rsid w:val="00917BFE"/>
    <w:rsid w:val="009213FE"/>
    <w:rsid w:val="00922507"/>
    <w:rsid w:val="00922FFA"/>
    <w:rsid w:val="0092364B"/>
    <w:rsid w:val="00924627"/>
    <w:rsid w:val="009249B2"/>
    <w:rsid w:val="00924E77"/>
    <w:rsid w:val="00925163"/>
    <w:rsid w:val="00925B17"/>
    <w:rsid w:val="00925E84"/>
    <w:rsid w:val="00925F04"/>
    <w:rsid w:val="009266B2"/>
    <w:rsid w:val="00926E33"/>
    <w:rsid w:val="00927054"/>
    <w:rsid w:val="0092739C"/>
    <w:rsid w:val="0092751E"/>
    <w:rsid w:val="0093176E"/>
    <w:rsid w:val="009326F9"/>
    <w:rsid w:val="009327CD"/>
    <w:rsid w:val="0093285B"/>
    <w:rsid w:val="00933784"/>
    <w:rsid w:val="00933A23"/>
    <w:rsid w:val="009343DB"/>
    <w:rsid w:val="0093459B"/>
    <w:rsid w:val="009349E8"/>
    <w:rsid w:val="0093542F"/>
    <w:rsid w:val="00935472"/>
    <w:rsid w:val="009358EB"/>
    <w:rsid w:val="00935915"/>
    <w:rsid w:val="00936814"/>
    <w:rsid w:val="00936A67"/>
    <w:rsid w:val="00936B7D"/>
    <w:rsid w:val="00936EBB"/>
    <w:rsid w:val="00937A12"/>
    <w:rsid w:val="00940F2B"/>
    <w:rsid w:val="00941136"/>
    <w:rsid w:val="0094224C"/>
    <w:rsid w:val="00942712"/>
    <w:rsid w:val="009433B2"/>
    <w:rsid w:val="009436F3"/>
    <w:rsid w:val="00944237"/>
    <w:rsid w:val="00946017"/>
    <w:rsid w:val="00946D4E"/>
    <w:rsid w:val="00946F59"/>
    <w:rsid w:val="00950A59"/>
    <w:rsid w:val="00950F29"/>
    <w:rsid w:val="009518C8"/>
    <w:rsid w:val="00951E0F"/>
    <w:rsid w:val="0095437C"/>
    <w:rsid w:val="00954C8D"/>
    <w:rsid w:val="009572D5"/>
    <w:rsid w:val="009574B7"/>
    <w:rsid w:val="00957596"/>
    <w:rsid w:val="00960267"/>
    <w:rsid w:val="00961130"/>
    <w:rsid w:val="00961C8A"/>
    <w:rsid w:val="00962149"/>
    <w:rsid w:val="00962194"/>
    <w:rsid w:val="009622BB"/>
    <w:rsid w:val="00963EB3"/>
    <w:rsid w:val="0096447E"/>
    <w:rsid w:val="009650EE"/>
    <w:rsid w:val="009656EE"/>
    <w:rsid w:val="009665CF"/>
    <w:rsid w:val="009670EF"/>
    <w:rsid w:val="00970155"/>
    <w:rsid w:val="009716AB"/>
    <w:rsid w:val="00971748"/>
    <w:rsid w:val="009723C1"/>
    <w:rsid w:val="00972BCF"/>
    <w:rsid w:val="00973ACB"/>
    <w:rsid w:val="009749A5"/>
    <w:rsid w:val="00974ABC"/>
    <w:rsid w:val="00974DA4"/>
    <w:rsid w:val="00976283"/>
    <w:rsid w:val="009764DA"/>
    <w:rsid w:val="00976746"/>
    <w:rsid w:val="00976BDD"/>
    <w:rsid w:val="00977ACA"/>
    <w:rsid w:val="00980D97"/>
    <w:rsid w:val="009816C6"/>
    <w:rsid w:val="00981BEE"/>
    <w:rsid w:val="00982312"/>
    <w:rsid w:val="00983D71"/>
    <w:rsid w:val="00986434"/>
    <w:rsid w:val="009868E9"/>
    <w:rsid w:val="009869E0"/>
    <w:rsid w:val="009871DE"/>
    <w:rsid w:val="00991D7A"/>
    <w:rsid w:val="0099217D"/>
    <w:rsid w:val="009932B1"/>
    <w:rsid w:val="009934F9"/>
    <w:rsid w:val="009939D1"/>
    <w:rsid w:val="00994166"/>
    <w:rsid w:val="009942C2"/>
    <w:rsid w:val="00995085"/>
    <w:rsid w:val="0099662A"/>
    <w:rsid w:val="00996FF8"/>
    <w:rsid w:val="00997258"/>
    <w:rsid w:val="009A1DEC"/>
    <w:rsid w:val="009A37AA"/>
    <w:rsid w:val="009A50F2"/>
    <w:rsid w:val="009A56DC"/>
    <w:rsid w:val="009A5A1E"/>
    <w:rsid w:val="009A5A82"/>
    <w:rsid w:val="009A5FCF"/>
    <w:rsid w:val="009A6AE6"/>
    <w:rsid w:val="009A6BE8"/>
    <w:rsid w:val="009A7254"/>
    <w:rsid w:val="009B1534"/>
    <w:rsid w:val="009B258C"/>
    <w:rsid w:val="009B2882"/>
    <w:rsid w:val="009B2964"/>
    <w:rsid w:val="009B2D14"/>
    <w:rsid w:val="009B2FAF"/>
    <w:rsid w:val="009B40F3"/>
    <w:rsid w:val="009B4221"/>
    <w:rsid w:val="009B4E46"/>
    <w:rsid w:val="009B74D4"/>
    <w:rsid w:val="009B7C35"/>
    <w:rsid w:val="009C0F26"/>
    <w:rsid w:val="009C1D8D"/>
    <w:rsid w:val="009C23D1"/>
    <w:rsid w:val="009C26BC"/>
    <w:rsid w:val="009C3D9E"/>
    <w:rsid w:val="009C41E1"/>
    <w:rsid w:val="009C472A"/>
    <w:rsid w:val="009C62C0"/>
    <w:rsid w:val="009C672B"/>
    <w:rsid w:val="009C70A0"/>
    <w:rsid w:val="009C7ADA"/>
    <w:rsid w:val="009C7B09"/>
    <w:rsid w:val="009D051F"/>
    <w:rsid w:val="009D1982"/>
    <w:rsid w:val="009D1D91"/>
    <w:rsid w:val="009D27D1"/>
    <w:rsid w:val="009D30A5"/>
    <w:rsid w:val="009D3A7D"/>
    <w:rsid w:val="009D42DA"/>
    <w:rsid w:val="009D471C"/>
    <w:rsid w:val="009D4CD4"/>
    <w:rsid w:val="009D5C1C"/>
    <w:rsid w:val="009D6653"/>
    <w:rsid w:val="009D68A7"/>
    <w:rsid w:val="009D6D6C"/>
    <w:rsid w:val="009D7C99"/>
    <w:rsid w:val="009E2F98"/>
    <w:rsid w:val="009E364B"/>
    <w:rsid w:val="009E487F"/>
    <w:rsid w:val="009E555B"/>
    <w:rsid w:val="009E55ED"/>
    <w:rsid w:val="009E56B1"/>
    <w:rsid w:val="009E56D0"/>
    <w:rsid w:val="009E5A8E"/>
    <w:rsid w:val="009E66AC"/>
    <w:rsid w:val="009E6B8D"/>
    <w:rsid w:val="009E6F1D"/>
    <w:rsid w:val="009F0079"/>
    <w:rsid w:val="009F015D"/>
    <w:rsid w:val="009F03B0"/>
    <w:rsid w:val="009F11B5"/>
    <w:rsid w:val="009F196C"/>
    <w:rsid w:val="009F22D1"/>
    <w:rsid w:val="009F25D0"/>
    <w:rsid w:val="009F3CDE"/>
    <w:rsid w:val="009F40FC"/>
    <w:rsid w:val="009F41D3"/>
    <w:rsid w:val="009F4ADA"/>
    <w:rsid w:val="009F5606"/>
    <w:rsid w:val="009F5CD8"/>
    <w:rsid w:val="009F77E4"/>
    <w:rsid w:val="009F7EA7"/>
    <w:rsid w:val="00A00DCB"/>
    <w:rsid w:val="00A01132"/>
    <w:rsid w:val="00A01944"/>
    <w:rsid w:val="00A01DB3"/>
    <w:rsid w:val="00A027E2"/>
    <w:rsid w:val="00A02891"/>
    <w:rsid w:val="00A02BE9"/>
    <w:rsid w:val="00A042F1"/>
    <w:rsid w:val="00A0482E"/>
    <w:rsid w:val="00A0514B"/>
    <w:rsid w:val="00A05C5B"/>
    <w:rsid w:val="00A07006"/>
    <w:rsid w:val="00A07773"/>
    <w:rsid w:val="00A10162"/>
    <w:rsid w:val="00A1051A"/>
    <w:rsid w:val="00A10BA5"/>
    <w:rsid w:val="00A112F5"/>
    <w:rsid w:val="00A11AC7"/>
    <w:rsid w:val="00A11AF2"/>
    <w:rsid w:val="00A11DD6"/>
    <w:rsid w:val="00A12146"/>
    <w:rsid w:val="00A133B7"/>
    <w:rsid w:val="00A143EC"/>
    <w:rsid w:val="00A14F37"/>
    <w:rsid w:val="00A14F74"/>
    <w:rsid w:val="00A15612"/>
    <w:rsid w:val="00A156E6"/>
    <w:rsid w:val="00A156EC"/>
    <w:rsid w:val="00A162D1"/>
    <w:rsid w:val="00A165DB"/>
    <w:rsid w:val="00A172EB"/>
    <w:rsid w:val="00A20C18"/>
    <w:rsid w:val="00A22512"/>
    <w:rsid w:val="00A226D5"/>
    <w:rsid w:val="00A22D6A"/>
    <w:rsid w:val="00A22DAD"/>
    <w:rsid w:val="00A22F4B"/>
    <w:rsid w:val="00A237FB"/>
    <w:rsid w:val="00A239CF"/>
    <w:rsid w:val="00A239E6"/>
    <w:rsid w:val="00A24111"/>
    <w:rsid w:val="00A24C4F"/>
    <w:rsid w:val="00A255E8"/>
    <w:rsid w:val="00A2561D"/>
    <w:rsid w:val="00A26000"/>
    <w:rsid w:val="00A2633F"/>
    <w:rsid w:val="00A269D1"/>
    <w:rsid w:val="00A26C3E"/>
    <w:rsid w:val="00A27036"/>
    <w:rsid w:val="00A27961"/>
    <w:rsid w:val="00A27E80"/>
    <w:rsid w:val="00A30133"/>
    <w:rsid w:val="00A3015B"/>
    <w:rsid w:val="00A30D17"/>
    <w:rsid w:val="00A31389"/>
    <w:rsid w:val="00A31961"/>
    <w:rsid w:val="00A31DAE"/>
    <w:rsid w:val="00A3370F"/>
    <w:rsid w:val="00A33920"/>
    <w:rsid w:val="00A3411B"/>
    <w:rsid w:val="00A342FF"/>
    <w:rsid w:val="00A358F6"/>
    <w:rsid w:val="00A364B6"/>
    <w:rsid w:val="00A367D7"/>
    <w:rsid w:val="00A36D8F"/>
    <w:rsid w:val="00A36EA8"/>
    <w:rsid w:val="00A377E4"/>
    <w:rsid w:val="00A37914"/>
    <w:rsid w:val="00A40E12"/>
    <w:rsid w:val="00A41174"/>
    <w:rsid w:val="00A41759"/>
    <w:rsid w:val="00A42521"/>
    <w:rsid w:val="00A4512E"/>
    <w:rsid w:val="00A45330"/>
    <w:rsid w:val="00A46756"/>
    <w:rsid w:val="00A47270"/>
    <w:rsid w:val="00A4775E"/>
    <w:rsid w:val="00A502CA"/>
    <w:rsid w:val="00A50527"/>
    <w:rsid w:val="00A514DF"/>
    <w:rsid w:val="00A51AF4"/>
    <w:rsid w:val="00A51FB8"/>
    <w:rsid w:val="00A53425"/>
    <w:rsid w:val="00A546DF"/>
    <w:rsid w:val="00A554D4"/>
    <w:rsid w:val="00A559A6"/>
    <w:rsid w:val="00A55C8D"/>
    <w:rsid w:val="00A566E7"/>
    <w:rsid w:val="00A5671F"/>
    <w:rsid w:val="00A576A8"/>
    <w:rsid w:val="00A60FC4"/>
    <w:rsid w:val="00A6145C"/>
    <w:rsid w:val="00A625B6"/>
    <w:rsid w:val="00A62A72"/>
    <w:rsid w:val="00A63AE7"/>
    <w:rsid w:val="00A65FBD"/>
    <w:rsid w:val="00A66659"/>
    <w:rsid w:val="00A66C85"/>
    <w:rsid w:val="00A66D8A"/>
    <w:rsid w:val="00A66E7D"/>
    <w:rsid w:val="00A677D5"/>
    <w:rsid w:val="00A71EE7"/>
    <w:rsid w:val="00A7243F"/>
    <w:rsid w:val="00A7246D"/>
    <w:rsid w:val="00A735BA"/>
    <w:rsid w:val="00A73E64"/>
    <w:rsid w:val="00A74138"/>
    <w:rsid w:val="00A74EB3"/>
    <w:rsid w:val="00A756FF"/>
    <w:rsid w:val="00A77BDC"/>
    <w:rsid w:val="00A77E5E"/>
    <w:rsid w:val="00A800E1"/>
    <w:rsid w:val="00A80943"/>
    <w:rsid w:val="00A8142B"/>
    <w:rsid w:val="00A8244F"/>
    <w:rsid w:val="00A82648"/>
    <w:rsid w:val="00A82E3E"/>
    <w:rsid w:val="00A82F67"/>
    <w:rsid w:val="00A8482A"/>
    <w:rsid w:val="00A8628E"/>
    <w:rsid w:val="00A86907"/>
    <w:rsid w:val="00A86E01"/>
    <w:rsid w:val="00A873EF"/>
    <w:rsid w:val="00A903EF"/>
    <w:rsid w:val="00A90847"/>
    <w:rsid w:val="00A940D6"/>
    <w:rsid w:val="00A95453"/>
    <w:rsid w:val="00A958EE"/>
    <w:rsid w:val="00A978B9"/>
    <w:rsid w:val="00AA00D0"/>
    <w:rsid w:val="00AA0684"/>
    <w:rsid w:val="00AA1276"/>
    <w:rsid w:val="00AA1E82"/>
    <w:rsid w:val="00AA2868"/>
    <w:rsid w:val="00AA2902"/>
    <w:rsid w:val="00AA2F11"/>
    <w:rsid w:val="00AA3981"/>
    <w:rsid w:val="00AA3C9A"/>
    <w:rsid w:val="00AA3EE3"/>
    <w:rsid w:val="00AA5026"/>
    <w:rsid w:val="00AA6931"/>
    <w:rsid w:val="00AB0E0E"/>
    <w:rsid w:val="00AB11C5"/>
    <w:rsid w:val="00AB1AE5"/>
    <w:rsid w:val="00AB23AF"/>
    <w:rsid w:val="00AB2B6A"/>
    <w:rsid w:val="00AB2EA0"/>
    <w:rsid w:val="00AB3011"/>
    <w:rsid w:val="00AB44CF"/>
    <w:rsid w:val="00AB729A"/>
    <w:rsid w:val="00AC0154"/>
    <w:rsid w:val="00AC04F1"/>
    <w:rsid w:val="00AC07F8"/>
    <w:rsid w:val="00AC093D"/>
    <w:rsid w:val="00AC0FE2"/>
    <w:rsid w:val="00AC16DD"/>
    <w:rsid w:val="00AC1946"/>
    <w:rsid w:val="00AC37D6"/>
    <w:rsid w:val="00AC4121"/>
    <w:rsid w:val="00AC41DA"/>
    <w:rsid w:val="00AC5475"/>
    <w:rsid w:val="00AC590C"/>
    <w:rsid w:val="00AC6126"/>
    <w:rsid w:val="00AC69D5"/>
    <w:rsid w:val="00AC6A4A"/>
    <w:rsid w:val="00AC7932"/>
    <w:rsid w:val="00AD0262"/>
    <w:rsid w:val="00AD1D77"/>
    <w:rsid w:val="00AD2552"/>
    <w:rsid w:val="00AD2E61"/>
    <w:rsid w:val="00AD34B9"/>
    <w:rsid w:val="00AD3971"/>
    <w:rsid w:val="00AD4220"/>
    <w:rsid w:val="00AD4F24"/>
    <w:rsid w:val="00AD583D"/>
    <w:rsid w:val="00AD5D39"/>
    <w:rsid w:val="00AD5FEF"/>
    <w:rsid w:val="00AD72BA"/>
    <w:rsid w:val="00AE0378"/>
    <w:rsid w:val="00AE1157"/>
    <w:rsid w:val="00AE1492"/>
    <w:rsid w:val="00AE17A9"/>
    <w:rsid w:val="00AE1DFE"/>
    <w:rsid w:val="00AE223F"/>
    <w:rsid w:val="00AE2AE3"/>
    <w:rsid w:val="00AE3933"/>
    <w:rsid w:val="00AE4059"/>
    <w:rsid w:val="00AE4118"/>
    <w:rsid w:val="00AE510D"/>
    <w:rsid w:val="00AE5249"/>
    <w:rsid w:val="00AE5B5D"/>
    <w:rsid w:val="00AE6EA1"/>
    <w:rsid w:val="00AF0027"/>
    <w:rsid w:val="00AF15FF"/>
    <w:rsid w:val="00AF18B5"/>
    <w:rsid w:val="00AF4814"/>
    <w:rsid w:val="00AF582E"/>
    <w:rsid w:val="00AF5F80"/>
    <w:rsid w:val="00AF6807"/>
    <w:rsid w:val="00AF6914"/>
    <w:rsid w:val="00AF7206"/>
    <w:rsid w:val="00AF7976"/>
    <w:rsid w:val="00AF7E58"/>
    <w:rsid w:val="00B01D7E"/>
    <w:rsid w:val="00B026C4"/>
    <w:rsid w:val="00B02BF7"/>
    <w:rsid w:val="00B03603"/>
    <w:rsid w:val="00B041DF"/>
    <w:rsid w:val="00B05E39"/>
    <w:rsid w:val="00B105EB"/>
    <w:rsid w:val="00B106E6"/>
    <w:rsid w:val="00B10C5C"/>
    <w:rsid w:val="00B11804"/>
    <w:rsid w:val="00B12245"/>
    <w:rsid w:val="00B123EC"/>
    <w:rsid w:val="00B12E35"/>
    <w:rsid w:val="00B1346D"/>
    <w:rsid w:val="00B14AAA"/>
    <w:rsid w:val="00B15CBD"/>
    <w:rsid w:val="00B16219"/>
    <w:rsid w:val="00B16B16"/>
    <w:rsid w:val="00B17323"/>
    <w:rsid w:val="00B20781"/>
    <w:rsid w:val="00B220FD"/>
    <w:rsid w:val="00B22E50"/>
    <w:rsid w:val="00B23F60"/>
    <w:rsid w:val="00B24188"/>
    <w:rsid w:val="00B2452D"/>
    <w:rsid w:val="00B24A04"/>
    <w:rsid w:val="00B24F53"/>
    <w:rsid w:val="00B25435"/>
    <w:rsid w:val="00B26BE6"/>
    <w:rsid w:val="00B27DC7"/>
    <w:rsid w:val="00B304CE"/>
    <w:rsid w:val="00B3088F"/>
    <w:rsid w:val="00B317FF"/>
    <w:rsid w:val="00B31D4B"/>
    <w:rsid w:val="00B31E6B"/>
    <w:rsid w:val="00B31E80"/>
    <w:rsid w:val="00B31EC7"/>
    <w:rsid w:val="00B3327D"/>
    <w:rsid w:val="00B33C34"/>
    <w:rsid w:val="00B3466F"/>
    <w:rsid w:val="00B370DC"/>
    <w:rsid w:val="00B3733C"/>
    <w:rsid w:val="00B40792"/>
    <w:rsid w:val="00B40BDD"/>
    <w:rsid w:val="00B41CF8"/>
    <w:rsid w:val="00B426D3"/>
    <w:rsid w:val="00B42DDE"/>
    <w:rsid w:val="00B42F92"/>
    <w:rsid w:val="00B4318A"/>
    <w:rsid w:val="00B452B2"/>
    <w:rsid w:val="00B45948"/>
    <w:rsid w:val="00B46115"/>
    <w:rsid w:val="00B471B7"/>
    <w:rsid w:val="00B51136"/>
    <w:rsid w:val="00B5272E"/>
    <w:rsid w:val="00B5353A"/>
    <w:rsid w:val="00B53CAC"/>
    <w:rsid w:val="00B54E13"/>
    <w:rsid w:val="00B555EA"/>
    <w:rsid w:val="00B55A27"/>
    <w:rsid w:val="00B5632B"/>
    <w:rsid w:val="00B56816"/>
    <w:rsid w:val="00B6069A"/>
    <w:rsid w:val="00B6083A"/>
    <w:rsid w:val="00B60C53"/>
    <w:rsid w:val="00B63747"/>
    <w:rsid w:val="00B6432B"/>
    <w:rsid w:val="00B651DA"/>
    <w:rsid w:val="00B6538C"/>
    <w:rsid w:val="00B6660F"/>
    <w:rsid w:val="00B66A96"/>
    <w:rsid w:val="00B70C31"/>
    <w:rsid w:val="00B70CA9"/>
    <w:rsid w:val="00B7134D"/>
    <w:rsid w:val="00B71E09"/>
    <w:rsid w:val="00B72190"/>
    <w:rsid w:val="00B72BC0"/>
    <w:rsid w:val="00B72DBD"/>
    <w:rsid w:val="00B73F48"/>
    <w:rsid w:val="00B740F5"/>
    <w:rsid w:val="00B74FE3"/>
    <w:rsid w:val="00B751A8"/>
    <w:rsid w:val="00B76F85"/>
    <w:rsid w:val="00B7741F"/>
    <w:rsid w:val="00B775DB"/>
    <w:rsid w:val="00B802EB"/>
    <w:rsid w:val="00B80456"/>
    <w:rsid w:val="00B835E2"/>
    <w:rsid w:val="00B83F74"/>
    <w:rsid w:val="00B854C9"/>
    <w:rsid w:val="00B856B4"/>
    <w:rsid w:val="00B858F5"/>
    <w:rsid w:val="00B86216"/>
    <w:rsid w:val="00B87F19"/>
    <w:rsid w:val="00B87F21"/>
    <w:rsid w:val="00B91FCD"/>
    <w:rsid w:val="00B926BB"/>
    <w:rsid w:val="00B92982"/>
    <w:rsid w:val="00B9344F"/>
    <w:rsid w:val="00B93775"/>
    <w:rsid w:val="00B93828"/>
    <w:rsid w:val="00B93A9E"/>
    <w:rsid w:val="00B9422D"/>
    <w:rsid w:val="00B94795"/>
    <w:rsid w:val="00B954F7"/>
    <w:rsid w:val="00B95BEC"/>
    <w:rsid w:val="00B95DEE"/>
    <w:rsid w:val="00B969FE"/>
    <w:rsid w:val="00B96B18"/>
    <w:rsid w:val="00B97742"/>
    <w:rsid w:val="00BA0733"/>
    <w:rsid w:val="00BA08DA"/>
    <w:rsid w:val="00BA0C78"/>
    <w:rsid w:val="00BA10C9"/>
    <w:rsid w:val="00BA1CA4"/>
    <w:rsid w:val="00BA22E3"/>
    <w:rsid w:val="00BA2CE0"/>
    <w:rsid w:val="00BA30FB"/>
    <w:rsid w:val="00BA3B4E"/>
    <w:rsid w:val="00BA4112"/>
    <w:rsid w:val="00BA4495"/>
    <w:rsid w:val="00BA4924"/>
    <w:rsid w:val="00BA5063"/>
    <w:rsid w:val="00BA5C5D"/>
    <w:rsid w:val="00BA6AE7"/>
    <w:rsid w:val="00BB02EF"/>
    <w:rsid w:val="00BB03C9"/>
    <w:rsid w:val="00BB0A52"/>
    <w:rsid w:val="00BB111C"/>
    <w:rsid w:val="00BB14AB"/>
    <w:rsid w:val="00BB25AA"/>
    <w:rsid w:val="00BB370F"/>
    <w:rsid w:val="00BB3813"/>
    <w:rsid w:val="00BB3A9E"/>
    <w:rsid w:val="00BB3BCB"/>
    <w:rsid w:val="00BB400A"/>
    <w:rsid w:val="00BB422F"/>
    <w:rsid w:val="00BB5578"/>
    <w:rsid w:val="00BB5A47"/>
    <w:rsid w:val="00BB7B32"/>
    <w:rsid w:val="00BC04DA"/>
    <w:rsid w:val="00BC0779"/>
    <w:rsid w:val="00BC0962"/>
    <w:rsid w:val="00BC103D"/>
    <w:rsid w:val="00BC2341"/>
    <w:rsid w:val="00BC249C"/>
    <w:rsid w:val="00BC28BB"/>
    <w:rsid w:val="00BC3D2C"/>
    <w:rsid w:val="00BC423E"/>
    <w:rsid w:val="00BC45E9"/>
    <w:rsid w:val="00BC4F76"/>
    <w:rsid w:val="00BC50C8"/>
    <w:rsid w:val="00BC63CE"/>
    <w:rsid w:val="00BC74E4"/>
    <w:rsid w:val="00BC78A7"/>
    <w:rsid w:val="00BD01FB"/>
    <w:rsid w:val="00BD0C2C"/>
    <w:rsid w:val="00BD0C3B"/>
    <w:rsid w:val="00BD0D49"/>
    <w:rsid w:val="00BD1582"/>
    <w:rsid w:val="00BD1B24"/>
    <w:rsid w:val="00BD3394"/>
    <w:rsid w:val="00BD4962"/>
    <w:rsid w:val="00BD4A56"/>
    <w:rsid w:val="00BD591B"/>
    <w:rsid w:val="00BD68C8"/>
    <w:rsid w:val="00BD6CBA"/>
    <w:rsid w:val="00BD756D"/>
    <w:rsid w:val="00BD75A3"/>
    <w:rsid w:val="00BD7FF3"/>
    <w:rsid w:val="00BE0156"/>
    <w:rsid w:val="00BE056F"/>
    <w:rsid w:val="00BE13C4"/>
    <w:rsid w:val="00BE1B14"/>
    <w:rsid w:val="00BE1C20"/>
    <w:rsid w:val="00BE3325"/>
    <w:rsid w:val="00BE39C7"/>
    <w:rsid w:val="00BE3A32"/>
    <w:rsid w:val="00BE3C53"/>
    <w:rsid w:val="00BE458C"/>
    <w:rsid w:val="00BE54D2"/>
    <w:rsid w:val="00BE656E"/>
    <w:rsid w:val="00BE66AD"/>
    <w:rsid w:val="00BE675A"/>
    <w:rsid w:val="00BE68F5"/>
    <w:rsid w:val="00BE7A2C"/>
    <w:rsid w:val="00BE7B94"/>
    <w:rsid w:val="00BF105F"/>
    <w:rsid w:val="00BF11BF"/>
    <w:rsid w:val="00BF14EB"/>
    <w:rsid w:val="00BF1A16"/>
    <w:rsid w:val="00BF1BE2"/>
    <w:rsid w:val="00BF303E"/>
    <w:rsid w:val="00BF3782"/>
    <w:rsid w:val="00BF3B37"/>
    <w:rsid w:val="00BF3F0C"/>
    <w:rsid w:val="00BF40A0"/>
    <w:rsid w:val="00BF42A4"/>
    <w:rsid w:val="00BF435D"/>
    <w:rsid w:val="00BF4E1E"/>
    <w:rsid w:val="00BF5366"/>
    <w:rsid w:val="00BF5446"/>
    <w:rsid w:val="00BF556D"/>
    <w:rsid w:val="00BF56CD"/>
    <w:rsid w:val="00BF5703"/>
    <w:rsid w:val="00BF57CB"/>
    <w:rsid w:val="00BF5A3C"/>
    <w:rsid w:val="00BF5C33"/>
    <w:rsid w:val="00BF64BA"/>
    <w:rsid w:val="00BF6558"/>
    <w:rsid w:val="00BF68DD"/>
    <w:rsid w:val="00BF6CA4"/>
    <w:rsid w:val="00BF74DB"/>
    <w:rsid w:val="00BF7A54"/>
    <w:rsid w:val="00C008C2"/>
    <w:rsid w:val="00C00C9C"/>
    <w:rsid w:val="00C01302"/>
    <w:rsid w:val="00C02022"/>
    <w:rsid w:val="00C0317F"/>
    <w:rsid w:val="00C04294"/>
    <w:rsid w:val="00C04606"/>
    <w:rsid w:val="00C049A2"/>
    <w:rsid w:val="00C059A3"/>
    <w:rsid w:val="00C05C13"/>
    <w:rsid w:val="00C05EC5"/>
    <w:rsid w:val="00C0661C"/>
    <w:rsid w:val="00C06E71"/>
    <w:rsid w:val="00C076B7"/>
    <w:rsid w:val="00C077A8"/>
    <w:rsid w:val="00C1000B"/>
    <w:rsid w:val="00C10363"/>
    <w:rsid w:val="00C106E4"/>
    <w:rsid w:val="00C114B5"/>
    <w:rsid w:val="00C11BDC"/>
    <w:rsid w:val="00C14F8A"/>
    <w:rsid w:val="00C151FA"/>
    <w:rsid w:val="00C1610B"/>
    <w:rsid w:val="00C16D42"/>
    <w:rsid w:val="00C173FD"/>
    <w:rsid w:val="00C17D05"/>
    <w:rsid w:val="00C20ABA"/>
    <w:rsid w:val="00C20F2E"/>
    <w:rsid w:val="00C210A0"/>
    <w:rsid w:val="00C21A6C"/>
    <w:rsid w:val="00C22D09"/>
    <w:rsid w:val="00C243EB"/>
    <w:rsid w:val="00C26C1B"/>
    <w:rsid w:val="00C273E0"/>
    <w:rsid w:val="00C274A8"/>
    <w:rsid w:val="00C27593"/>
    <w:rsid w:val="00C3030B"/>
    <w:rsid w:val="00C312FD"/>
    <w:rsid w:val="00C316E6"/>
    <w:rsid w:val="00C31AED"/>
    <w:rsid w:val="00C31E48"/>
    <w:rsid w:val="00C32504"/>
    <w:rsid w:val="00C326A9"/>
    <w:rsid w:val="00C3384D"/>
    <w:rsid w:val="00C347BF"/>
    <w:rsid w:val="00C412DD"/>
    <w:rsid w:val="00C41526"/>
    <w:rsid w:val="00C415C1"/>
    <w:rsid w:val="00C41980"/>
    <w:rsid w:val="00C4273A"/>
    <w:rsid w:val="00C429EE"/>
    <w:rsid w:val="00C4301E"/>
    <w:rsid w:val="00C43879"/>
    <w:rsid w:val="00C439E7"/>
    <w:rsid w:val="00C43C93"/>
    <w:rsid w:val="00C4431D"/>
    <w:rsid w:val="00C4448B"/>
    <w:rsid w:val="00C4476C"/>
    <w:rsid w:val="00C4559E"/>
    <w:rsid w:val="00C45675"/>
    <w:rsid w:val="00C4587A"/>
    <w:rsid w:val="00C45908"/>
    <w:rsid w:val="00C469F6"/>
    <w:rsid w:val="00C46CAB"/>
    <w:rsid w:val="00C46ECC"/>
    <w:rsid w:val="00C46F8F"/>
    <w:rsid w:val="00C47A6E"/>
    <w:rsid w:val="00C50BE9"/>
    <w:rsid w:val="00C518CB"/>
    <w:rsid w:val="00C51FEC"/>
    <w:rsid w:val="00C52E65"/>
    <w:rsid w:val="00C52F70"/>
    <w:rsid w:val="00C53756"/>
    <w:rsid w:val="00C54E63"/>
    <w:rsid w:val="00C55529"/>
    <w:rsid w:val="00C5555E"/>
    <w:rsid w:val="00C55769"/>
    <w:rsid w:val="00C558AC"/>
    <w:rsid w:val="00C55E00"/>
    <w:rsid w:val="00C560A2"/>
    <w:rsid w:val="00C56205"/>
    <w:rsid w:val="00C56D06"/>
    <w:rsid w:val="00C60A39"/>
    <w:rsid w:val="00C61C6A"/>
    <w:rsid w:val="00C61E26"/>
    <w:rsid w:val="00C620AB"/>
    <w:rsid w:val="00C620BA"/>
    <w:rsid w:val="00C63246"/>
    <w:rsid w:val="00C637BE"/>
    <w:rsid w:val="00C638E4"/>
    <w:rsid w:val="00C65180"/>
    <w:rsid w:val="00C65743"/>
    <w:rsid w:val="00C65AA8"/>
    <w:rsid w:val="00C66458"/>
    <w:rsid w:val="00C66F71"/>
    <w:rsid w:val="00C70459"/>
    <w:rsid w:val="00C70C3E"/>
    <w:rsid w:val="00C722C4"/>
    <w:rsid w:val="00C7284B"/>
    <w:rsid w:val="00C73605"/>
    <w:rsid w:val="00C741C1"/>
    <w:rsid w:val="00C743A6"/>
    <w:rsid w:val="00C747BE"/>
    <w:rsid w:val="00C74BA3"/>
    <w:rsid w:val="00C74BFD"/>
    <w:rsid w:val="00C7521D"/>
    <w:rsid w:val="00C75278"/>
    <w:rsid w:val="00C759D0"/>
    <w:rsid w:val="00C7625F"/>
    <w:rsid w:val="00C7661E"/>
    <w:rsid w:val="00C77012"/>
    <w:rsid w:val="00C77235"/>
    <w:rsid w:val="00C7760C"/>
    <w:rsid w:val="00C800B6"/>
    <w:rsid w:val="00C80903"/>
    <w:rsid w:val="00C8105F"/>
    <w:rsid w:val="00C81F03"/>
    <w:rsid w:val="00C82A14"/>
    <w:rsid w:val="00C83166"/>
    <w:rsid w:val="00C84095"/>
    <w:rsid w:val="00C84B61"/>
    <w:rsid w:val="00C84B99"/>
    <w:rsid w:val="00C87267"/>
    <w:rsid w:val="00C87282"/>
    <w:rsid w:val="00C879B5"/>
    <w:rsid w:val="00C90187"/>
    <w:rsid w:val="00C911CE"/>
    <w:rsid w:val="00C9171E"/>
    <w:rsid w:val="00C931D2"/>
    <w:rsid w:val="00C93C04"/>
    <w:rsid w:val="00C94A5B"/>
    <w:rsid w:val="00C94BAB"/>
    <w:rsid w:val="00C94D71"/>
    <w:rsid w:val="00C950F8"/>
    <w:rsid w:val="00C95111"/>
    <w:rsid w:val="00C95A32"/>
    <w:rsid w:val="00C967F6"/>
    <w:rsid w:val="00C96E0D"/>
    <w:rsid w:val="00CA18B4"/>
    <w:rsid w:val="00CA20D9"/>
    <w:rsid w:val="00CA3596"/>
    <w:rsid w:val="00CA471F"/>
    <w:rsid w:val="00CA5665"/>
    <w:rsid w:val="00CA7093"/>
    <w:rsid w:val="00CA72C1"/>
    <w:rsid w:val="00CA7450"/>
    <w:rsid w:val="00CB0D9C"/>
    <w:rsid w:val="00CB18B0"/>
    <w:rsid w:val="00CB1AA6"/>
    <w:rsid w:val="00CB2D4A"/>
    <w:rsid w:val="00CB36F1"/>
    <w:rsid w:val="00CB3E5A"/>
    <w:rsid w:val="00CB3FA7"/>
    <w:rsid w:val="00CB4B9A"/>
    <w:rsid w:val="00CB5409"/>
    <w:rsid w:val="00CB56E5"/>
    <w:rsid w:val="00CB7938"/>
    <w:rsid w:val="00CB7B5C"/>
    <w:rsid w:val="00CC0492"/>
    <w:rsid w:val="00CC0D12"/>
    <w:rsid w:val="00CC15A1"/>
    <w:rsid w:val="00CC17F1"/>
    <w:rsid w:val="00CC1CC3"/>
    <w:rsid w:val="00CC1EB4"/>
    <w:rsid w:val="00CC2A10"/>
    <w:rsid w:val="00CC349D"/>
    <w:rsid w:val="00CC36D2"/>
    <w:rsid w:val="00CC3753"/>
    <w:rsid w:val="00CC3B36"/>
    <w:rsid w:val="00CD01AF"/>
    <w:rsid w:val="00CD099D"/>
    <w:rsid w:val="00CD1149"/>
    <w:rsid w:val="00CD16C5"/>
    <w:rsid w:val="00CD2873"/>
    <w:rsid w:val="00CD2C78"/>
    <w:rsid w:val="00CD305D"/>
    <w:rsid w:val="00CD4BA0"/>
    <w:rsid w:val="00CD4D78"/>
    <w:rsid w:val="00CD5380"/>
    <w:rsid w:val="00CD752B"/>
    <w:rsid w:val="00CD7AB8"/>
    <w:rsid w:val="00CE0595"/>
    <w:rsid w:val="00CE16B1"/>
    <w:rsid w:val="00CE2142"/>
    <w:rsid w:val="00CE3AAC"/>
    <w:rsid w:val="00CE3F1E"/>
    <w:rsid w:val="00CE5601"/>
    <w:rsid w:val="00CE57BA"/>
    <w:rsid w:val="00CE607A"/>
    <w:rsid w:val="00CE76BE"/>
    <w:rsid w:val="00CE7941"/>
    <w:rsid w:val="00CF076A"/>
    <w:rsid w:val="00CF0FDD"/>
    <w:rsid w:val="00CF1B33"/>
    <w:rsid w:val="00CF4C74"/>
    <w:rsid w:val="00CF5470"/>
    <w:rsid w:val="00CF61D4"/>
    <w:rsid w:val="00CF6290"/>
    <w:rsid w:val="00CF7843"/>
    <w:rsid w:val="00D01FC9"/>
    <w:rsid w:val="00D02A3F"/>
    <w:rsid w:val="00D02F9B"/>
    <w:rsid w:val="00D04885"/>
    <w:rsid w:val="00D04CE2"/>
    <w:rsid w:val="00D051C5"/>
    <w:rsid w:val="00D058C5"/>
    <w:rsid w:val="00D05B55"/>
    <w:rsid w:val="00D05CBA"/>
    <w:rsid w:val="00D06731"/>
    <w:rsid w:val="00D06737"/>
    <w:rsid w:val="00D06825"/>
    <w:rsid w:val="00D075CB"/>
    <w:rsid w:val="00D07960"/>
    <w:rsid w:val="00D07AA8"/>
    <w:rsid w:val="00D10DA7"/>
    <w:rsid w:val="00D11426"/>
    <w:rsid w:val="00D137EA"/>
    <w:rsid w:val="00D13A3C"/>
    <w:rsid w:val="00D13D9F"/>
    <w:rsid w:val="00D14027"/>
    <w:rsid w:val="00D141BD"/>
    <w:rsid w:val="00D1455C"/>
    <w:rsid w:val="00D15049"/>
    <w:rsid w:val="00D16080"/>
    <w:rsid w:val="00D16479"/>
    <w:rsid w:val="00D207E9"/>
    <w:rsid w:val="00D20E36"/>
    <w:rsid w:val="00D2128B"/>
    <w:rsid w:val="00D22443"/>
    <w:rsid w:val="00D234AF"/>
    <w:rsid w:val="00D23822"/>
    <w:rsid w:val="00D2567A"/>
    <w:rsid w:val="00D26F94"/>
    <w:rsid w:val="00D2758E"/>
    <w:rsid w:val="00D27EBF"/>
    <w:rsid w:val="00D314A7"/>
    <w:rsid w:val="00D31512"/>
    <w:rsid w:val="00D32701"/>
    <w:rsid w:val="00D32BB2"/>
    <w:rsid w:val="00D32F2E"/>
    <w:rsid w:val="00D33688"/>
    <w:rsid w:val="00D33C8D"/>
    <w:rsid w:val="00D3434F"/>
    <w:rsid w:val="00D35464"/>
    <w:rsid w:val="00D35EE1"/>
    <w:rsid w:val="00D36479"/>
    <w:rsid w:val="00D40420"/>
    <w:rsid w:val="00D40F17"/>
    <w:rsid w:val="00D42717"/>
    <w:rsid w:val="00D42B3B"/>
    <w:rsid w:val="00D449D2"/>
    <w:rsid w:val="00D44C3F"/>
    <w:rsid w:val="00D455ED"/>
    <w:rsid w:val="00D45FF5"/>
    <w:rsid w:val="00D466E3"/>
    <w:rsid w:val="00D46B72"/>
    <w:rsid w:val="00D50994"/>
    <w:rsid w:val="00D50A11"/>
    <w:rsid w:val="00D524BC"/>
    <w:rsid w:val="00D525E9"/>
    <w:rsid w:val="00D531CD"/>
    <w:rsid w:val="00D5331E"/>
    <w:rsid w:val="00D533AD"/>
    <w:rsid w:val="00D53A5C"/>
    <w:rsid w:val="00D54A14"/>
    <w:rsid w:val="00D54B43"/>
    <w:rsid w:val="00D55078"/>
    <w:rsid w:val="00D5566A"/>
    <w:rsid w:val="00D55A31"/>
    <w:rsid w:val="00D55E31"/>
    <w:rsid w:val="00D5645F"/>
    <w:rsid w:val="00D573EA"/>
    <w:rsid w:val="00D57E26"/>
    <w:rsid w:val="00D60591"/>
    <w:rsid w:val="00D60A65"/>
    <w:rsid w:val="00D61054"/>
    <w:rsid w:val="00D6208B"/>
    <w:rsid w:val="00D620F6"/>
    <w:rsid w:val="00D62A6B"/>
    <w:rsid w:val="00D62FF6"/>
    <w:rsid w:val="00D63451"/>
    <w:rsid w:val="00D63DDC"/>
    <w:rsid w:val="00D64618"/>
    <w:rsid w:val="00D648F3"/>
    <w:rsid w:val="00D6510C"/>
    <w:rsid w:val="00D66190"/>
    <w:rsid w:val="00D661CE"/>
    <w:rsid w:val="00D7085B"/>
    <w:rsid w:val="00D7229E"/>
    <w:rsid w:val="00D729E0"/>
    <w:rsid w:val="00D733F0"/>
    <w:rsid w:val="00D73B83"/>
    <w:rsid w:val="00D74E2A"/>
    <w:rsid w:val="00D75959"/>
    <w:rsid w:val="00D76172"/>
    <w:rsid w:val="00D7753F"/>
    <w:rsid w:val="00D8050E"/>
    <w:rsid w:val="00D80C70"/>
    <w:rsid w:val="00D81BAC"/>
    <w:rsid w:val="00D824C4"/>
    <w:rsid w:val="00D82DBF"/>
    <w:rsid w:val="00D842A4"/>
    <w:rsid w:val="00D84D09"/>
    <w:rsid w:val="00D851D0"/>
    <w:rsid w:val="00D85B16"/>
    <w:rsid w:val="00D87057"/>
    <w:rsid w:val="00D8750B"/>
    <w:rsid w:val="00D87898"/>
    <w:rsid w:val="00D90CFB"/>
    <w:rsid w:val="00D913F0"/>
    <w:rsid w:val="00D91910"/>
    <w:rsid w:val="00D91A42"/>
    <w:rsid w:val="00D92FC7"/>
    <w:rsid w:val="00D94C28"/>
    <w:rsid w:val="00D9537D"/>
    <w:rsid w:val="00D96D3E"/>
    <w:rsid w:val="00D97E73"/>
    <w:rsid w:val="00D97F2A"/>
    <w:rsid w:val="00D97FAD"/>
    <w:rsid w:val="00DA0201"/>
    <w:rsid w:val="00DA05E4"/>
    <w:rsid w:val="00DA136A"/>
    <w:rsid w:val="00DA194F"/>
    <w:rsid w:val="00DA2C7E"/>
    <w:rsid w:val="00DA306F"/>
    <w:rsid w:val="00DA3F18"/>
    <w:rsid w:val="00DA4285"/>
    <w:rsid w:val="00DA45A0"/>
    <w:rsid w:val="00DA4D51"/>
    <w:rsid w:val="00DA6214"/>
    <w:rsid w:val="00DA64D2"/>
    <w:rsid w:val="00DB03DC"/>
    <w:rsid w:val="00DB178A"/>
    <w:rsid w:val="00DB1931"/>
    <w:rsid w:val="00DB3153"/>
    <w:rsid w:val="00DB59ED"/>
    <w:rsid w:val="00DB5A27"/>
    <w:rsid w:val="00DB6A15"/>
    <w:rsid w:val="00DB6B63"/>
    <w:rsid w:val="00DB76D6"/>
    <w:rsid w:val="00DB79CE"/>
    <w:rsid w:val="00DC09F9"/>
    <w:rsid w:val="00DC30AC"/>
    <w:rsid w:val="00DC3873"/>
    <w:rsid w:val="00DC4766"/>
    <w:rsid w:val="00DC4ACF"/>
    <w:rsid w:val="00DC5460"/>
    <w:rsid w:val="00DC5ADF"/>
    <w:rsid w:val="00DC5B6C"/>
    <w:rsid w:val="00DC6CE0"/>
    <w:rsid w:val="00DC7629"/>
    <w:rsid w:val="00DC773C"/>
    <w:rsid w:val="00DC7AAA"/>
    <w:rsid w:val="00DC7E4C"/>
    <w:rsid w:val="00DD019B"/>
    <w:rsid w:val="00DD0264"/>
    <w:rsid w:val="00DD11D5"/>
    <w:rsid w:val="00DD1469"/>
    <w:rsid w:val="00DD2EB6"/>
    <w:rsid w:val="00DD41B5"/>
    <w:rsid w:val="00DD4749"/>
    <w:rsid w:val="00DD4ADF"/>
    <w:rsid w:val="00DD6AAD"/>
    <w:rsid w:val="00DD6BFE"/>
    <w:rsid w:val="00DD6DBC"/>
    <w:rsid w:val="00DD7936"/>
    <w:rsid w:val="00DD7D4F"/>
    <w:rsid w:val="00DE072D"/>
    <w:rsid w:val="00DE08C1"/>
    <w:rsid w:val="00DE2478"/>
    <w:rsid w:val="00DE2F32"/>
    <w:rsid w:val="00DE3942"/>
    <w:rsid w:val="00DE4F22"/>
    <w:rsid w:val="00DE561F"/>
    <w:rsid w:val="00DE6E96"/>
    <w:rsid w:val="00DE72A0"/>
    <w:rsid w:val="00DE7D09"/>
    <w:rsid w:val="00DF01E5"/>
    <w:rsid w:val="00DF040D"/>
    <w:rsid w:val="00DF0A3F"/>
    <w:rsid w:val="00DF1164"/>
    <w:rsid w:val="00DF1398"/>
    <w:rsid w:val="00DF2855"/>
    <w:rsid w:val="00DF2A03"/>
    <w:rsid w:val="00DF4497"/>
    <w:rsid w:val="00DF44F4"/>
    <w:rsid w:val="00DF48D0"/>
    <w:rsid w:val="00DF4B16"/>
    <w:rsid w:val="00DF4CC1"/>
    <w:rsid w:val="00DF6035"/>
    <w:rsid w:val="00DF6A66"/>
    <w:rsid w:val="00DF6A95"/>
    <w:rsid w:val="00DF6BBF"/>
    <w:rsid w:val="00DF7A5C"/>
    <w:rsid w:val="00E00E55"/>
    <w:rsid w:val="00E01466"/>
    <w:rsid w:val="00E022D3"/>
    <w:rsid w:val="00E0292D"/>
    <w:rsid w:val="00E03515"/>
    <w:rsid w:val="00E04371"/>
    <w:rsid w:val="00E04502"/>
    <w:rsid w:val="00E04732"/>
    <w:rsid w:val="00E04DA6"/>
    <w:rsid w:val="00E051BD"/>
    <w:rsid w:val="00E0551D"/>
    <w:rsid w:val="00E05D2A"/>
    <w:rsid w:val="00E06987"/>
    <w:rsid w:val="00E06B06"/>
    <w:rsid w:val="00E101E0"/>
    <w:rsid w:val="00E1095A"/>
    <w:rsid w:val="00E11BAD"/>
    <w:rsid w:val="00E11C02"/>
    <w:rsid w:val="00E1307B"/>
    <w:rsid w:val="00E13708"/>
    <w:rsid w:val="00E14210"/>
    <w:rsid w:val="00E14382"/>
    <w:rsid w:val="00E14B17"/>
    <w:rsid w:val="00E14FD3"/>
    <w:rsid w:val="00E16173"/>
    <w:rsid w:val="00E16CE7"/>
    <w:rsid w:val="00E172B5"/>
    <w:rsid w:val="00E17FFE"/>
    <w:rsid w:val="00E20590"/>
    <w:rsid w:val="00E22804"/>
    <w:rsid w:val="00E230B4"/>
    <w:rsid w:val="00E236D3"/>
    <w:rsid w:val="00E238BF"/>
    <w:rsid w:val="00E24308"/>
    <w:rsid w:val="00E31621"/>
    <w:rsid w:val="00E318E1"/>
    <w:rsid w:val="00E31AE3"/>
    <w:rsid w:val="00E32044"/>
    <w:rsid w:val="00E32A5A"/>
    <w:rsid w:val="00E334D3"/>
    <w:rsid w:val="00E36540"/>
    <w:rsid w:val="00E3694D"/>
    <w:rsid w:val="00E36DB5"/>
    <w:rsid w:val="00E37673"/>
    <w:rsid w:val="00E403EB"/>
    <w:rsid w:val="00E40D22"/>
    <w:rsid w:val="00E411D7"/>
    <w:rsid w:val="00E427C6"/>
    <w:rsid w:val="00E42AE8"/>
    <w:rsid w:val="00E44267"/>
    <w:rsid w:val="00E4454F"/>
    <w:rsid w:val="00E45D2D"/>
    <w:rsid w:val="00E45FEE"/>
    <w:rsid w:val="00E46D7F"/>
    <w:rsid w:val="00E473AA"/>
    <w:rsid w:val="00E50A29"/>
    <w:rsid w:val="00E50ED7"/>
    <w:rsid w:val="00E51509"/>
    <w:rsid w:val="00E517BF"/>
    <w:rsid w:val="00E51DFE"/>
    <w:rsid w:val="00E530DC"/>
    <w:rsid w:val="00E53444"/>
    <w:rsid w:val="00E5410F"/>
    <w:rsid w:val="00E55A94"/>
    <w:rsid w:val="00E55C2A"/>
    <w:rsid w:val="00E577A3"/>
    <w:rsid w:val="00E57DFA"/>
    <w:rsid w:val="00E6082C"/>
    <w:rsid w:val="00E60B73"/>
    <w:rsid w:val="00E62CB7"/>
    <w:rsid w:val="00E655A3"/>
    <w:rsid w:val="00E66587"/>
    <w:rsid w:val="00E71169"/>
    <w:rsid w:val="00E711CD"/>
    <w:rsid w:val="00E71429"/>
    <w:rsid w:val="00E7319C"/>
    <w:rsid w:val="00E732D1"/>
    <w:rsid w:val="00E7491F"/>
    <w:rsid w:val="00E75739"/>
    <w:rsid w:val="00E761E4"/>
    <w:rsid w:val="00E77178"/>
    <w:rsid w:val="00E80B3A"/>
    <w:rsid w:val="00E80EED"/>
    <w:rsid w:val="00E81077"/>
    <w:rsid w:val="00E815FC"/>
    <w:rsid w:val="00E81BFB"/>
    <w:rsid w:val="00E826D4"/>
    <w:rsid w:val="00E83BAA"/>
    <w:rsid w:val="00E84B95"/>
    <w:rsid w:val="00E86BB7"/>
    <w:rsid w:val="00E86F93"/>
    <w:rsid w:val="00E87768"/>
    <w:rsid w:val="00E91EF3"/>
    <w:rsid w:val="00E92292"/>
    <w:rsid w:val="00E936C4"/>
    <w:rsid w:val="00E95F76"/>
    <w:rsid w:val="00E9614D"/>
    <w:rsid w:val="00E963C9"/>
    <w:rsid w:val="00EA1301"/>
    <w:rsid w:val="00EA30CB"/>
    <w:rsid w:val="00EA4052"/>
    <w:rsid w:val="00EA4865"/>
    <w:rsid w:val="00EA50DD"/>
    <w:rsid w:val="00EA5BA4"/>
    <w:rsid w:val="00EA5BA9"/>
    <w:rsid w:val="00EA5F02"/>
    <w:rsid w:val="00EA6AB9"/>
    <w:rsid w:val="00EA77C0"/>
    <w:rsid w:val="00EA7E5A"/>
    <w:rsid w:val="00EB12D9"/>
    <w:rsid w:val="00EB20F0"/>
    <w:rsid w:val="00EB2CEC"/>
    <w:rsid w:val="00EB30A1"/>
    <w:rsid w:val="00EB3D6B"/>
    <w:rsid w:val="00EB3F02"/>
    <w:rsid w:val="00EB3FFD"/>
    <w:rsid w:val="00EB44A6"/>
    <w:rsid w:val="00EB5123"/>
    <w:rsid w:val="00EB5448"/>
    <w:rsid w:val="00EB6344"/>
    <w:rsid w:val="00EB72E8"/>
    <w:rsid w:val="00EC009A"/>
    <w:rsid w:val="00EC1571"/>
    <w:rsid w:val="00EC1DCD"/>
    <w:rsid w:val="00EC4150"/>
    <w:rsid w:val="00EC4879"/>
    <w:rsid w:val="00EC50B2"/>
    <w:rsid w:val="00EC718C"/>
    <w:rsid w:val="00EC74DE"/>
    <w:rsid w:val="00EC7AC7"/>
    <w:rsid w:val="00EC7B60"/>
    <w:rsid w:val="00ED0293"/>
    <w:rsid w:val="00ED1DF0"/>
    <w:rsid w:val="00ED2814"/>
    <w:rsid w:val="00ED2A3B"/>
    <w:rsid w:val="00ED2A49"/>
    <w:rsid w:val="00ED3DD7"/>
    <w:rsid w:val="00ED5FA5"/>
    <w:rsid w:val="00EE08CA"/>
    <w:rsid w:val="00EE2048"/>
    <w:rsid w:val="00EE4042"/>
    <w:rsid w:val="00EE4AF3"/>
    <w:rsid w:val="00EE51E1"/>
    <w:rsid w:val="00EE55CD"/>
    <w:rsid w:val="00EE5812"/>
    <w:rsid w:val="00EE5888"/>
    <w:rsid w:val="00EE5D99"/>
    <w:rsid w:val="00EE5EE0"/>
    <w:rsid w:val="00EE62B0"/>
    <w:rsid w:val="00EE64AA"/>
    <w:rsid w:val="00EE65CD"/>
    <w:rsid w:val="00EE69FC"/>
    <w:rsid w:val="00EE6C49"/>
    <w:rsid w:val="00EE76F9"/>
    <w:rsid w:val="00EE7825"/>
    <w:rsid w:val="00EF0DF2"/>
    <w:rsid w:val="00EF2294"/>
    <w:rsid w:val="00EF2659"/>
    <w:rsid w:val="00EF2979"/>
    <w:rsid w:val="00EF3BB2"/>
    <w:rsid w:val="00EF44B8"/>
    <w:rsid w:val="00EF45AB"/>
    <w:rsid w:val="00EF4CFF"/>
    <w:rsid w:val="00EF5262"/>
    <w:rsid w:val="00EF6F06"/>
    <w:rsid w:val="00EF7CF3"/>
    <w:rsid w:val="00F0126F"/>
    <w:rsid w:val="00F023E4"/>
    <w:rsid w:val="00F025CF"/>
    <w:rsid w:val="00F0279C"/>
    <w:rsid w:val="00F029B4"/>
    <w:rsid w:val="00F02CC4"/>
    <w:rsid w:val="00F04215"/>
    <w:rsid w:val="00F047B9"/>
    <w:rsid w:val="00F0565A"/>
    <w:rsid w:val="00F06010"/>
    <w:rsid w:val="00F06C07"/>
    <w:rsid w:val="00F07179"/>
    <w:rsid w:val="00F07B3B"/>
    <w:rsid w:val="00F10B48"/>
    <w:rsid w:val="00F1114F"/>
    <w:rsid w:val="00F12E67"/>
    <w:rsid w:val="00F13691"/>
    <w:rsid w:val="00F13D99"/>
    <w:rsid w:val="00F15625"/>
    <w:rsid w:val="00F162CA"/>
    <w:rsid w:val="00F16472"/>
    <w:rsid w:val="00F17991"/>
    <w:rsid w:val="00F21102"/>
    <w:rsid w:val="00F22457"/>
    <w:rsid w:val="00F22938"/>
    <w:rsid w:val="00F2345E"/>
    <w:rsid w:val="00F23698"/>
    <w:rsid w:val="00F24398"/>
    <w:rsid w:val="00F24836"/>
    <w:rsid w:val="00F25170"/>
    <w:rsid w:val="00F255CD"/>
    <w:rsid w:val="00F25ECD"/>
    <w:rsid w:val="00F268D5"/>
    <w:rsid w:val="00F26D0F"/>
    <w:rsid w:val="00F270F2"/>
    <w:rsid w:val="00F27390"/>
    <w:rsid w:val="00F27622"/>
    <w:rsid w:val="00F27B19"/>
    <w:rsid w:val="00F30337"/>
    <w:rsid w:val="00F3104A"/>
    <w:rsid w:val="00F314DF"/>
    <w:rsid w:val="00F3198F"/>
    <w:rsid w:val="00F31B9E"/>
    <w:rsid w:val="00F32597"/>
    <w:rsid w:val="00F32B15"/>
    <w:rsid w:val="00F32BB2"/>
    <w:rsid w:val="00F32F49"/>
    <w:rsid w:val="00F33141"/>
    <w:rsid w:val="00F33160"/>
    <w:rsid w:val="00F33CCF"/>
    <w:rsid w:val="00F33D73"/>
    <w:rsid w:val="00F34970"/>
    <w:rsid w:val="00F34FB2"/>
    <w:rsid w:val="00F35177"/>
    <w:rsid w:val="00F35C35"/>
    <w:rsid w:val="00F36CA0"/>
    <w:rsid w:val="00F4093E"/>
    <w:rsid w:val="00F40F25"/>
    <w:rsid w:val="00F41520"/>
    <w:rsid w:val="00F4156B"/>
    <w:rsid w:val="00F41AEF"/>
    <w:rsid w:val="00F422D2"/>
    <w:rsid w:val="00F433AE"/>
    <w:rsid w:val="00F43472"/>
    <w:rsid w:val="00F448B4"/>
    <w:rsid w:val="00F44DF7"/>
    <w:rsid w:val="00F4555D"/>
    <w:rsid w:val="00F458EC"/>
    <w:rsid w:val="00F46CEB"/>
    <w:rsid w:val="00F505CB"/>
    <w:rsid w:val="00F511CF"/>
    <w:rsid w:val="00F5132F"/>
    <w:rsid w:val="00F52CEF"/>
    <w:rsid w:val="00F531D0"/>
    <w:rsid w:val="00F55109"/>
    <w:rsid w:val="00F55DAB"/>
    <w:rsid w:val="00F56A5E"/>
    <w:rsid w:val="00F60854"/>
    <w:rsid w:val="00F609E6"/>
    <w:rsid w:val="00F612BF"/>
    <w:rsid w:val="00F61AFC"/>
    <w:rsid w:val="00F61CFA"/>
    <w:rsid w:val="00F62021"/>
    <w:rsid w:val="00F620EA"/>
    <w:rsid w:val="00F62366"/>
    <w:rsid w:val="00F62E32"/>
    <w:rsid w:val="00F630A0"/>
    <w:rsid w:val="00F6326E"/>
    <w:rsid w:val="00F640AE"/>
    <w:rsid w:val="00F6496F"/>
    <w:rsid w:val="00F64D6C"/>
    <w:rsid w:val="00F64F72"/>
    <w:rsid w:val="00F65490"/>
    <w:rsid w:val="00F66260"/>
    <w:rsid w:val="00F668E4"/>
    <w:rsid w:val="00F67ADE"/>
    <w:rsid w:val="00F67C3D"/>
    <w:rsid w:val="00F7061A"/>
    <w:rsid w:val="00F71B73"/>
    <w:rsid w:val="00F71FF2"/>
    <w:rsid w:val="00F733CC"/>
    <w:rsid w:val="00F73EB9"/>
    <w:rsid w:val="00F75E58"/>
    <w:rsid w:val="00F76451"/>
    <w:rsid w:val="00F771A8"/>
    <w:rsid w:val="00F7745D"/>
    <w:rsid w:val="00F80475"/>
    <w:rsid w:val="00F8213E"/>
    <w:rsid w:val="00F83DDE"/>
    <w:rsid w:val="00F83FF0"/>
    <w:rsid w:val="00F845FD"/>
    <w:rsid w:val="00F846D5"/>
    <w:rsid w:val="00F857CC"/>
    <w:rsid w:val="00F8725F"/>
    <w:rsid w:val="00F87A88"/>
    <w:rsid w:val="00F912F6"/>
    <w:rsid w:val="00F915CF"/>
    <w:rsid w:val="00F9269C"/>
    <w:rsid w:val="00F935CD"/>
    <w:rsid w:val="00F94104"/>
    <w:rsid w:val="00F9554D"/>
    <w:rsid w:val="00F957F2"/>
    <w:rsid w:val="00F95F8D"/>
    <w:rsid w:val="00F963E0"/>
    <w:rsid w:val="00F97DD2"/>
    <w:rsid w:val="00FA0169"/>
    <w:rsid w:val="00FA043D"/>
    <w:rsid w:val="00FA0795"/>
    <w:rsid w:val="00FA09E3"/>
    <w:rsid w:val="00FA10AA"/>
    <w:rsid w:val="00FA1A02"/>
    <w:rsid w:val="00FA25C0"/>
    <w:rsid w:val="00FA377C"/>
    <w:rsid w:val="00FA37CF"/>
    <w:rsid w:val="00FA3BCA"/>
    <w:rsid w:val="00FA3CD0"/>
    <w:rsid w:val="00FA4BCE"/>
    <w:rsid w:val="00FA5254"/>
    <w:rsid w:val="00FA67D1"/>
    <w:rsid w:val="00FA71F6"/>
    <w:rsid w:val="00FA727E"/>
    <w:rsid w:val="00FA7EDA"/>
    <w:rsid w:val="00FB1CEB"/>
    <w:rsid w:val="00FB1FFB"/>
    <w:rsid w:val="00FB2239"/>
    <w:rsid w:val="00FB2E76"/>
    <w:rsid w:val="00FB4307"/>
    <w:rsid w:val="00FB4C6B"/>
    <w:rsid w:val="00FB4F76"/>
    <w:rsid w:val="00FB5698"/>
    <w:rsid w:val="00FB5B99"/>
    <w:rsid w:val="00FB5E2A"/>
    <w:rsid w:val="00FB60C0"/>
    <w:rsid w:val="00FB64F2"/>
    <w:rsid w:val="00FB6B23"/>
    <w:rsid w:val="00FB7D65"/>
    <w:rsid w:val="00FC1005"/>
    <w:rsid w:val="00FC1D25"/>
    <w:rsid w:val="00FC1F77"/>
    <w:rsid w:val="00FC21AA"/>
    <w:rsid w:val="00FC2CD4"/>
    <w:rsid w:val="00FC3985"/>
    <w:rsid w:val="00FC4170"/>
    <w:rsid w:val="00FC437C"/>
    <w:rsid w:val="00FC51D3"/>
    <w:rsid w:val="00FC5494"/>
    <w:rsid w:val="00FC604E"/>
    <w:rsid w:val="00FC680F"/>
    <w:rsid w:val="00FC6D09"/>
    <w:rsid w:val="00FC7EB3"/>
    <w:rsid w:val="00FD062B"/>
    <w:rsid w:val="00FD1C46"/>
    <w:rsid w:val="00FD20FC"/>
    <w:rsid w:val="00FD2738"/>
    <w:rsid w:val="00FD2E58"/>
    <w:rsid w:val="00FD458D"/>
    <w:rsid w:val="00FD79E9"/>
    <w:rsid w:val="00FD7D74"/>
    <w:rsid w:val="00FE17A7"/>
    <w:rsid w:val="00FE217E"/>
    <w:rsid w:val="00FE3B47"/>
    <w:rsid w:val="00FE451C"/>
    <w:rsid w:val="00FE5A60"/>
    <w:rsid w:val="00FE6E57"/>
    <w:rsid w:val="00FE7749"/>
    <w:rsid w:val="00FE79B3"/>
    <w:rsid w:val="00FE7D2E"/>
    <w:rsid w:val="00FE7E87"/>
    <w:rsid w:val="00FF0106"/>
    <w:rsid w:val="00FF0C08"/>
    <w:rsid w:val="00FF12C2"/>
    <w:rsid w:val="00FF134C"/>
    <w:rsid w:val="00FF1A1C"/>
    <w:rsid w:val="00FF3758"/>
    <w:rsid w:val="00FF435F"/>
    <w:rsid w:val="00FF4490"/>
    <w:rsid w:val="00FF6241"/>
    <w:rsid w:val="00FF6C3C"/>
    <w:rsid w:val="00FF7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ostalCode"/>
  <w:smartTagType w:namespaceuri="urn:schemas-microsoft-com:office:smarttags" w:name="State"/>
  <w:smartTagType w:namespaceuri="urn:schemas-microsoft-com:office:smarttags" w:name="City"/>
  <w:smartTagType w:namespaceuri="urn:schemas-microsoft-com:office:smarttags" w:name="address"/>
  <w:smartTagType w:namespaceuri="urn:schemas-microsoft-com:office:smarttags" w:name="Street"/>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ountry-region"/>
  <w:shapeDefaults>
    <o:shapedefaults v:ext="edit" spidmax="64513">
      <o:colormenu v:ext="edit" fillcolor="none" stroke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nhideWhenUsed="0" w:qFormat="1"/>
    <w:lsdException w:name="heading 6" w:locked="1" w:uiPriority="0"/>
    <w:lsdException w:name="heading 7" w:uiPriority="9" w:qFormat="1"/>
    <w:lsdException w:name="heading 8" w:uiPriority="9" w:qFormat="1"/>
    <w:lsdException w:name="heading 9"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uiPriority="35" w:qFormat="1"/>
    <w:lsdException w:name="table of figures" w:locked="1" w:semiHidden="0" w:unhideWhenUsed="0"/>
    <w:lsdException w:name="footnote reference" w:uiPriority="0"/>
    <w:lsdException w:name="page number" w:uiPriority="0"/>
    <w:lsdException w:name="Title" w:semiHidden="0" w:uiPriority="10" w:unhideWhenUsed="0"/>
    <w:lsdException w:name="Default Paragraph Font" w:uiPriority="1"/>
    <w:lsdException w:name="Subtitle" w:locked="1" w:semiHidden="0" w:uiPriority="0" w:unhideWhenUsed="0"/>
    <w:lsdException w:name="Hyperlink" w:locked="1" w:semiHidden="0" w:unhideWhenUsed="0"/>
    <w:lsdException w:name="Strong" w:locked="1" w:semiHidden="0" w:unhideWhenUsed="0" w:qFormat="1"/>
    <w:lsdException w:name="Emphasis" w:locked="1" w:semiHidden="0" w:unhideWhenUsed="0" w:qFormat="1"/>
    <w:lsdException w:name="No List" w:locked="1" w:semiHidden="0" w:uiPriority="0" w:unhideWhenUsed="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237FB"/>
    <w:rPr>
      <w:rFonts w:ascii="Times New Roman" w:hAnsi="Times New Roman"/>
      <w:sz w:val="24"/>
      <w:szCs w:val="22"/>
    </w:rPr>
  </w:style>
  <w:style w:type="paragraph" w:styleId="Heading1">
    <w:name w:val="heading 1"/>
    <w:aliases w:val="1 Order Heading,1 Order Header"/>
    <w:basedOn w:val="Normal"/>
    <w:next w:val="Normal"/>
    <w:link w:val="Heading1Char"/>
    <w:uiPriority w:val="99"/>
    <w:qFormat/>
    <w:rsid w:val="00FB5E2A"/>
    <w:pPr>
      <w:keepNext/>
      <w:spacing w:line="480" w:lineRule="auto"/>
      <w:outlineLvl w:val="0"/>
    </w:pPr>
    <w:rPr>
      <w:rFonts w:ascii="Arial" w:hAnsi="Arial"/>
      <w:b/>
      <w:sz w:val="32"/>
      <w:szCs w:val="18"/>
    </w:rPr>
  </w:style>
  <w:style w:type="paragraph" w:styleId="Heading2">
    <w:name w:val="heading 2"/>
    <w:aliases w:val="2 Order Heading"/>
    <w:basedOn w:val="Normal"/>
    <w:next w:val="Normal"/>
    <w:link w:val="Heading2Char"/>
    <w:uiPriority w:val="99"/>
    <w:qFormat/>
    <w:rsid w:val="0040297C"/>
    <w:pPr>
      <w:keepNext/>
      <w:outlineLvl w:val="1"/>
    </w:pPr>
    <w:rPr>
      <w:rFonts w:ascii="Arial" w:hAnsi="Arial" w:cs="Arial"/>
      <w:b/>
      <w:bCs/>
      <w:iCs/>
      <w:szCs w:val="28"/>
    </w:rPr>
  </w:style>
  <w:style w:type="paragraph" w:styleId="Heading3">
    <w:name w:val="heading 3"/>
    <w:aliases w:val="3 Order Heading"/>
    <w:basedOn w:val="Normal"/>
    <w:next w:val="Normal"/>
    <w:link w:val="Heading3Char"/>
    <w:uiPriority w:val="99"/>
    <w:qFormat/>
    <w:rsid w:val="00C94BAB"/>
    <w:pPr>
      <w:keepNext/>
      <w:outlineLvl w:val="2"/>
    </w:pPr>
    <w:rPr>
      <w:rFonts w:ascii="Arial" w:hAnsi="Arial" w:cs="Arial"/>
      <w:b/>
      <w:bCs/>
      <w:i/>
      <w:sz w:val="22"/>
      <w:szCs w:val="26"/>
    </w:rPr>
  </w:style>
  <w:style w:type="paragraph" w:styleId="Heading4">
    <w:name w:val="heading 4"/>
    <w:aliases w:val="4 order heading"/>
    <w:basedOn w:val="Normal"/>
    <w:next w:val="Normal"/>
    <w:link w:val="Heading4Char"/>
    <w:autoRedefine/>
    <w:qFormat/>
    <w:rsid w:val="0091363F"/>
    <w:pPr>
      <w:keepNext/>
      <w:outlineLvl w:val="3"/>
    </w:pPr>
    <w:rPr>
      <w:bCs/>
      <w:szCs w:val="28"/>
    </w:rPr>
  </w:style>
  <w:style w:type="paragraph" w:styleId="Heading5">
    <w:name w:val="heading 5"/>
    <w:aliases w:val="5 Order Heading,3 Order Header"/>
    <w:basedOn w:val="Normal"/>
    <w:next w:val="Normal"/>
    <w:link w:val="Heading5Char"/>
    <w:autoRedefine/>
    <w:uiPriority w:val="99"/>
    <w:qFormat/>
    <w:rsid w:val="002F5330"/>
    <w:pPr>
      <w:ind w:left="180"/>
      <w:outlineLvl w:val="4"/>
    </w:pPr>
    <w:rPr>
      <w:bCs/>
      <w:i/>
      <w:iCs/>
      <w:szCs w:val="26"/>
    </w:rPr>
  </w:style>
  <w:style w:type="paragraph" w:styleId="Heading6">
    <w:name w:val="heading 6"/>
    <w:basedOn w:val="Normal"/>
    <w:next w:val="Normal"/>
    <w:link w:val="Heading6Char"/>
    <w:semiHidden/>
    <w:unhideWhenUsed/>
    <w:locked/>
    <w:rsid w:val="00C1610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1610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1610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1610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Order Heading Char,1 Order Header Char"/>
    <w:basedOn w:val="DefaultParagraphFont"/>
    <w:link w:val="Heading1"/>
    <w:uiPriority w:val="99"/>
    <w:locked/>
    <w:rsid w:val="00FB5E2A"/>
    <w:rPr>
      <w:rFonts w:ascii="Arial" w:hAnsi="Arial" w:cs="Times New Roman"/>
      <w:b/>
      <w:sz w:val="18"/>
      <w:szCs w:val="18"/>
    </w:rPr>
  </w:style>
  <w:style w:type="character" w:customStyle="1" w:styleId="Heading2Char">
    <w:name w:val="Heading 2 Char"/>
    <w:aliases w:val="2 Order Heading Char"/>
    <w:basedOn w:val="DefaultParagraphFont"/>
    <w:link w:val="Heading2"/>
    <w:uiPriority w:val="99"/>
    <w:locked/>
    <w:rsid w:val="0040297C"/>
    <w:rPr>
      <w:rFonts w:ascii="Arial" w:hAnsi="Arial" w:cs="Arial"/>
      <w:b/>
      <w:bCs/>
      <w:iCs/>
      <w:sz w:val="24"/>
      <w:szCs w:val="28"/>
    </w:rPr>
  </w:style>
  <w:style w:type="character" w:customStyle="1" w:styleId="Heading3Char">
    <w:name w:val="Heading 3 Char"/>
    <w:aliases w:val="3 Order Heading Char"/>
    <w:basedOn w:val="DefaultParagraphFont"/>
    <w:link w:val="Heading3"/>
    <w:uiPriority w:val="99"/>
    <w:locked/>
    <w:rsid w:val="00C94BAB"/>
    <w:rPr>
      <w:rFonts w:ascii="Arial" w:hAnsi="Arial" w:cs="Arial"/>
      <w:b/>
      <w:bCs/>
      <w:i/>
      <w:sz w:val="26"/>
      <w:szCs w:val="26"/>
    </w:rPr>
  </w:style>
  <w:style w:type="character" w:customStyle="1" w:styleId="Heading4Char">
    <w:name w:val="Heading 4 Char"/>
    <w:aliases w:val="4 order heading Char"/>
    <w:basedOn w:val="DefaultParagraphFont"/>
    <w:link w:val="Heading4"/>
    <w:uiPriority w:val="99"/>
    <w:rsid w:val="0091363F"/>
    <w:rPr>
      <w:bCs/>
      <w:sz w:val="24"/>
      <w:szCs w:val="28"/>
    </w:rPr>
  </w:style>
  <w:style w:type="character" w:customStyle="1" w:styleId="Heading5Char">
    <w:name w:val="Heading 5 Char"/>
    <w:aliases w:val="5 Order Heading Char,3 Order Header Char"/>
    <w:basedOn w:val="DefaultParagraphFont"/>
    <w:link w:val="Heading5"/>
    <w:uiPriority w:val="99"/>
    <w:rsid w:val="002F5330"/>
    <w:rPr>
      <w:rFonts w:ascii="Times New Roman" w:hAnsi="Times New Roman"/>
      <w:bCs/>
      <w:i/>
      <w:iCs/>
      <w:sz w:val="24"/>
      <w:szCs w:val="26"/>
    </w:rPr>
  </w:style>
  <w:style w:type="paragraph" w:styleId="Header">
    <w:name w:val="header"/>
    <w:basedOn w:val="Normal"/>
    <w:link w:val="HeaderChar"/>
    <w:uiPriority w:val="99"/>
    <w:rsid w:val="00FC21AA"/>
    <w:pPr>
      <w:tabs>
        <w:tab w:val="center" w:pos="4320"/>
        <w:tab w:val="right" w:pos="8640"/>
      </w:tabs>
    </w:pPr>
  </w:style>
  <w:style w:type="character" w:customStyle="1" w:styleId="HeaderChar">
    <w:name w:val="Header Char"/>
    <w:basedOn w:val="DefaultParagraphFont"/>
    <w:link w:val="Header"/>
    <w:uiPriority w:val="99"/>
    <w:rsid w:val="00AC672A"/>
    <w:rPr>
      <w:sz w:val="24"/>
      <w:szCs w:val="24"/>
    </w:rPr>
  </w:style>
  <w:style w:type="paragraph" w:styleId="Footer">
    <w:name w:val="footer"/>
    <w:basedOn w:val="Normal"/>
    <w:link w:val="FooterChar"/>
    <w:uiPriority w:val="99"/>
    <w:rsid w:val="00FC21AA"/>
    <w:pPr>
      <w:tabs>
        <w:tab w:val="center" w:pos="4320"/>
        <w:tab w:val="right" w:pos="8640"/>
      </w:tabs>
    </w:pPr>
  </w:style>
  <w:style w:type="character" w:customStyle="1" w:styleId="FooterChar">
    <w:name w:val="Footer Char"/>
    <w:basedOn w:val="DefaultParagraphFont"/>
    <w:link w:val="Footer"/>
    <w:uiPriority w:val="99"/>
    <w:rsid w:val="00AC672A"/>
    <w:rPr>
      <w:sz w:val="24"/>
      <w:szCs w:val="24"/>
    </w:rPr>
  </w:style>
  <w:style w:type="character" w:styleId="CommentReference">
    <w:name w:val="annotation reference"/>
    <w:basedOn w:val="DefaultParagraphFont"/>
    <w:uiPriority w:val="99"/>
    <w:semiHidden/>
    <w:rsid w:val="00FC21AA"/>
    <w:rPr>
      <w:rFonts w:cs="Times New Roman"/>
      <w:sz w:val="16"/>
      <w:szCs w:val="16"/>
    </w:rPr>
  </w:style>
  <w:style w:type="paragraph" w:styleId="CommentText">
    <w:name w:val="annotation text"/>
    <w:basedOn w:val="Normal"/>
    <w:link w:val="CommentTextChar"/>
    <w:uiPriority w:val="99"/>
    <w:semiHidden/>
    <w:rsid w:val="00FC21AA"/>
    <w:rPr>
      <w:sz w:val="20"/>
      <w:szCs w:val="20"/>
    </w:rPr>
  </w:style>
  <w:style w:type="character" w:customStyle="1" w:styleId="CommentTextChar">
    <w:name w:val="Comment Text Char"/>
    <w:basedOn w:val="DefaultParagraphFont"/>
    <w:link w:val="CommentText"/>
    <w:uiPriority w:val="99"/>
    <w:semiHidden/>
    <w:locked/>
    <w:rsid w:val="00077509"/>
    <w:rPr>
      <w:rFonts w:cs="Times New Roman"/>
    </w:rPr>
  </w:style>
  <w:style w:type="paragraph" w:styleId="BalloonText">
    <w:name w:val="Balloon Text"/>
    <w:basedOn w:val="Normal"/>
    <w:link w:val="BalloonTextChar"/>
    <w:rsid w:val="00FC21AA"/>
    <w:rPr>
      <w:rFonts w:ascii="Tahoma" w:hAnsi="Tahoma" w:cs="Tahoma"/>
      <w:sz w:val="16"/>
      <w:szCs w:val="16"/>
    </w:rPr>
  </w:style>
  <w:style w:type="character" w:customStyle="1" w:styleId="BalloonTextChar">
    <w:name w:val="Balloon Text Char"/>
    <w:basedOn w:val="DefaultParagraphFont"/>
    <w:link w:val="BalloonText"/>
    <w:rsid w:val="00AC672A"/>
    <w:rPr>
      <w:sz w:val="0"/>
      <w:szCs w:val="0"/>
    </w:rPr>
  </w:style>
  <w:style w:type="paragraph" w:customStyle="1" w:styleId="PACNReportHeader2">
    <w:name w:val="PACN Report Header2"/>
    <w:basedOn w:val="Heading3"/>
    <w:link w:val="PACNReportHeader2Char"/>
    <w:uiPriority w:val="99"/>
    <w:rsid w:val="00FC604E"/>
    <w:pPr>
      <w:spacing w:before="360"/>
    </w:pPr>
    <w:rPr>
      <w:rFonts w:cs="Times New Roman"/>
      <w:sz w:val="28"/>
      <w:szCs w:val="20"/>
    </w:rPr>
  </w:style>
  <w:style w:type="paragraph" w:styleId="CommentSubject">
    <w:name w:val="annotation subject"/>
    <w:basedOn w:val="CommentText"/>
    <w:next w:val="CommentText"/>
    <w:link w:val="CommentSubjectChar"/>
    <w:uiPriority w:val="99"/>
    <w:semiHidden/>
    <w:rsid w:val="00916310"/>
    <w:rPr>
      <w:b/>
      <w:bCs/>
    </w:rPr>
  </w:style>
  <w:style w:type="character" w:customStyle="1" w:styleId="CommentSubjectChar">
    <w:name w:val="Comment Subject Char"/>
    <w:basedOn w:val="CommentTextChar"/>
    <w:link w:val="CommentSubject"/>
    <w:uiPriority w:val="99"/>
    <w:semiHidden/>
    <w:rsid w:val="00AC672A"/>
    <w:rPr>
      <w:rFonts w:cs="Times New Roman"/>
      <w:b/>
      <w:bCs/>
      <w:sz w:val="20"/>
      <w:szCs w:val="20"/>
    </w:rPr>
  </w:style>
  <w:style w:type="paragraph" w:styleId="Caption">
    <w:name w:val="caption"/>
    <w:basedOn w:val="Normal"/>
    <w:next w:val="Normal"/>
    <w:link w:val="CaptionChar"/>
    <w:uiPriority w:val="35"/>
    <w:unhideWhenUsed/>
    <w:qFormat/>
    <w:rsid w:val="00613995"/>
    <w:rPr>
      <w:rFonts w:ascii="Arial" w:hAnsi="Arial"/>
      <w:bCs/>
      <w:sz w:val="20"/>
      <w:szCs w:val="18"/>
    </w:rPr>
  </w:style>
  <w:style w:type="paragraph" w:customStyle="1" w:styleId="TableCaption">
    <w:name w:val="Table Caption"/>
    <w:basedOn w:val="Normal"/>
    <w:link w:val="TableCaptionChar"/>
    <w:uiPriority w:val="99"/>
    <w:rsid w:val="00A237FB"/>
    <w:pPr>
      <w:spacing w:after="120"/>
    </w:pPr>
    <w:rPr>
      <w:szCs w:val="20"/>
    </w:rPr>
  </w:style>
  <w:style w:type="paragraph" w:styleId="TOC2">
    <w:name w:val="toc 2"/>
    <w:basedOn w:val="TOC1"/>
    <w:next w:val="nrpsNormal"/>
    <w:uiPriority w:val="39"/>
    <w:qFormat/>
    <w:rsid w:val="00957596"/>
    <w:pPr>
      <w:tabs>
        <w:tab w:val="right" w:leader="dot" w:pos="9350"/>
      </w:tabs>
      <w:ind w:left="432"/>
    </w:pPr>
  </w:style>
  <w:style w:type="table" w:styleId="TableGrid">
    <w:name w:val="Table Grid"/>
    <w:basedOn w:val="TableNormal"/>
    <w:uiPriority w:val="59"/>
    <w:rsid w:val="00AF7E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48121E"/>
    <w:rPr>
      <w:rFonts w:ascii="Courier New" w:hAnsi="Courier New" w:cs="Courier New"/>
      <w:sz w:val="20"/>
      <w:szCs w:val="20"/>
    </w:rPr>
  </w:style>
  <w:style w:type="character" w:customStyle="1" w:styleId="PlainTextChar">
    <w:name w:val="Plain Text Char"/>
    <w:basedOn w:val="DefaultParagraphFont"/>
    <w:link w:val="PlainText"/>
    <w:uiPriority w:val="99"/>
    <w:rsid w:val="00AC672A"/>
    <w:rPr>
      <w:rFonts w:ascii="Courier New" w:hAnsi="Courier New" w:cs="Courier New"/>
      <w:sz w:val="20"/>
      <w:szCs w:val="20"/>
    </w:rPr>
  </w:style>
  <w:style w:type="character" w:styleId="PageNumber">
    <w:name w:val="page number"/>
    <w:basedOn w:val="DefaultParagraphFont"/>
    <w:rsid w:val="005B3AC5"/>
    <w:rPr>
      <w:rFonts w:cs="Times New Roman"/>
    </w:rPr>
  </w:style>
  <w:style w:type="paragraph" w:customStyle="1" w:styleId="PACNReportHeader1">
    <w:name w:val="PACN Report Header1"/>
    <w:basedOn w:val="Heading3"/>
    <w:uiPriority w:val="99"/>
    <w:rsid w:val="00E81077"/>
    <w:pPr>
      <w:spacing w:before="360" w:after="120"/>
    </w:pPr>
    <w:rPr>
      <w:bCs w:val="0"/>
      <w:caps/>
      <w:color w:val="000000"/>
      <w:sz w:val="28"/>
      <w:szCs w:val="24"/>
    </w:rPr>
  </w:style>
  <w:style w:type="character" w:customStyle="1" w:styleId="PACNReportHeader2Char">
    <w:name w:val="PACN Report Header2 Char"/>
    <w:basedOn w:val="DefaultParagraphFont"/>
    <w:link w:val="PACNReportHeader2"/>
    <w:uiPriority w:val="99"/>
    <w:locked/>
    <w:rsid w:val="00E81077"/>
    <w:rPr>
      <w:rFonts w:ascii="Arial" w:hAnsi="Arial" w:cs="Times New Roman"/>
      <w:b/>
      <w:bCs/>
      <w:sz w:val="28"/>
      <w:lang w:val="en-US" w:eastAsia="en-US" w:bidi="ar-SA"/>
    </w:rPr>
  </w:style>
  <w:style w:type="character" w:customStyle="1" w:styleId="PACNReportNormalTextChar">
    <w:name w:val="PACN Report NormalText Char"/>
    <w:basedOn w:val="DefaultParagraphFont"/>
    <w:link w:val="PACNReportNormalText"/>
    <w:uiPriority w:val="99"/>
    <w:locked/>
    <w:rsid w:val="00E81077"/>
    <w:rPr>
      <w:rFonts w:ascii="Arial" w:hAnsi="Arial" w:cs="Arial"/>
      <w:color w:val="000000"/>
      <w:sz w:val="24"/>
      <w:szCs w:val="24"/>
      <w:lang w:val="en-US" w:eastAsia="en-US" w:bidi="ar-SA"/>
    </w:rPr>
  </w:style>
  <w:style w:type="paragraph" w:customStyle="1" w:styleId="PACNReportNormalText">
    <w:name w:val="PACN Report NormalText"/>
    <w:basedOn w:val="Normal"/>
    <w:link w:val="PACNReportNormalTextChar"/>
    <w:uiPriority w:val="99"/>
    <w:rsid w:val="00E81077"/>
    <w:rPr>
      <w:rFonts w:ascii="Arial" w:hAnsi="Arial" w:cs="Arial"/>
      <w:color w:val="000000"/>
    </w:rPr>
  </w:style>
  <w:style w:type="character" w:styleId="Hyperlink">
    <w:name w:val="Hyperlink"/>
    <w:basedOn w:val="DefaultParagraphFont"/>
    <w:uiPriority w:val="99"/>
    <w:rsid w:val="0073010A"/>
    <w:rPr>
      <w:rFonts w:ascii="Times New Roman" w:hAnsi="Times New Roman" w:cs="Times New Roman"/>
      <w:color w:val="auto"/>
      <w:sz w:val="20"/>
      <w:szCs w:val="20"/>
      <w:u w:val="single"/>
    </w:rPr>
  </w:style>
  <w:style w:type="paragraph" w:styleId="ListBullet">
    <w:name w:val="List Bullet"/>
    <w:basedOn w:val="Normal"/>
    <w:uiPriority w:val="99"/>
    <w:rsid w:val="0073010A"/>
    <w:pPr>
      <w:numPr>
        <w:numId w:val="3"/>
      </w:numPr>
    </w:pPr>
  </w:style>
  <w:style w:type="character" w:styleId="FollowedHyperlink">
    <w:name w:val="FollowedHyperlink"/>
    <w:basedOn w:val="DefaultParagraphFont"/>
    <w:uiPriority w:val="99"/>
    <w:rsid w:val="00EE5D99"/>
    <w:rPr>
      <w:rFonts w:cs="Times New Roman"/>
      <w:color w:val="800080"/>
      <w:u w:val="single"/>
    </w:rPr>
  </w:style>
  <w:style w:type="paragraph" w:styleId="TOAHeading">
    <w:name w:val="toa heading"/>
    <w:basedOn w:val="Normal"/>
    <w:next w:val="Normal"/>
    <w:uiPriority w:val="99"/>
    <w:semiHidden/>
    <w:rsid w:val="004114CC"/>
    <w:pPr>
      <w:spacing w:before="120"/>
    </w:pPr>
    <w:rPr>
      <w:rFonts w:ascii="Arial" w:hAnsi="Arial" w:cs="Arial"/>
      <w:b/>
      <w:color w:val="000000"/>
    </w:rPr>
  </w:style>
  <w:style w:type="paragraph" w:styleId="BodyText">
    <w:name w:val="Body Text"/>
    <w:basedOn w:val="Normal"/>
    <w:link w:val="BodyTextChar"/>
    <w:uiPriority w:val="99"/>
    <w:rsid w:val="004114CC"/>
    <w:pPr>
      <w:spacing w:after="120"/>
    </w:pPr>
    <w:rPr>
      <w:rFonts w:ascii="Arial" w:hAnsi="Arial" w:cs="Arial"/>
      <w:color w:val="000000"/>
    </w:rPr>
  </w:style>
  <w:style w:type="character" w:customStyle="1" w:styleId="BodyTextChar">
    <w:name w:val="Body Text Char"/>
    <w:basedOn w:val="DefaultParagraphFont"/>
    <w:link w:val="BodyText"/>
    <w:uiPriority w:val="99"/>
    <w:locked/>
    <w:rsid w:val="004D788D"/>
    <w:rPr>
      <w:rFonts w:ascii="Arial" w:hAnsi="Arial" w:cs="Arial"/>
      <w:color w:val="000000"/>
      <w:sz w:val="24"/>
      <w:szCs w:val="24"/>
      <w:lang w:val="en-US" w:eastAsia="en-US" w:bidi="ar-SA"/>
    </w:rPr>
  </w:style>
  <w:style w:type="paragraph" w:styleId="BodyTextIndent">
    <w:name w:val="Body Text Indent"/>
    <w:basedOn w:val="Normal"/>
    <w:next w:val="Normal"/>
    <w:link w:val="BodyTextIndentChar"/>
    <w:uiPriority w:val="99"/>
    <w:rsid w:val="004114CC"/>
    <w:pPr>
      <w:autoSpaceDE w:val="0"/>
      <w:autoSpaceDN w:val="0"/>
      <w:adjustRightInd w:val="0"/>
    </w:pPr>
  </w:style>
  <w:style w:type="character" w:customStyle="1" w:styleId="BodyTextIndentChar">
    <w:name w:val="Body Text Indent Char"/>
    <w:basedOn w:val="DefaultParagraphFont"/>
    <w:link w:val="BodyTextIndent"/>
    <w:uiPriority w:val="99"/>
    <w:rsid w:val="00AC672A"/>
    <w:rPr>
      <w:sz w:val="24"/>
      <w:szCs w:val="24"/>
    </w:rPr>
  </w:style>
  <w:style w:type="paragraph" w:customStyle="1" w:styleId="PACNReportTitle">
    <w:name w:val="PACN Report Title"/>
    <w:basedOn w:val="Title"/>
    <w:uiPriority w:val="99"/>
    <w:rsid w:val="004114CC"/>
    <w:pPr>
      <w:spacing w:before="40" w:after="40"/>
    </w:pPr>
    <w:rPr>
      <w:caps/>
      <w:color w:val="000000"/>
      <w:sz w:val="28"/>
      <w:szCs w:val="28"/>
    </w:rPr>
  </w:style>
  <w:style w:type="character" w:customStyle="1" w:styleId="PACNReportCoverSmallTextChar">
    <w:name w:val="PACN Report Cover Small Text Char"/>
    <w:basedOn w:val="DefaultParagraphFont"/>
    <w:link w:val="PACNReportCoverSmallText"/>
    <w:uiPriority w:val="99"/>
    <w:locked/>
    <w:rsid w:val="004114CC"/>
    <w:rPr>
      <w:rFonts w:ascii="Arial" w:hAnsi="Arial" w:cs="Arial"/>
      <w:color w:val="000000"/>
      <w:sz w:val="24"/>
      <w:szCs w:val="24"/>
      <w:lang w:val="en-US" w:eastAsia="en-US" w:bidi="ar-SA"/>
    </w:rPr>
  </w:style>
  <w:style w:type="paragraph" w:customStyle="1" w:styleId="PACNReportCoverSmallText">
    <w:name w:val="PACN Report Cover Small Text"/>
    <w:basedOn w:val="Heading1"/>
    <w:link w:val="PACNReportCoverSmallTextChar"/>
    <w:uiPriority w:val="99"/>
    <w:rsid w:val="004114CC"/>
    <w:pPr>
      <w:jc w:val="center"/>
    </w:pPr>
    <w:rPr>
      <w:rFonts w:cs="Arial"/>
      <w:b w:val="0"/>
      <w:color w:val="000000"/>
      <w:sz w:val="24"/>
      <w:szCs w:val="24"/>
    </w:rPr>
  </w:style>
  <w:style w:type="character" w:customStyle="1" w:styleId="PACNReportNormalTextChar3">
    <w:name w:val="PACN Report Normal Text Char3"/>
    <w:basedOn w:val="DefaultParagraphFont"/>
    <w:link w:val="PACNReportNormalText0"/>
    <w:uiPriority w:val="99"/>
    <w:locked/>
    <w:rsid w:val="004114CC"/>
    <w:rPr>
      <w:rFonts w:ascii="Arial" w:hAnsi="Arial" w:cs="Arial"/>
      <w:color w:val="000000"/>
      <w:sz w:val="24"/>
      <w:szCs w:val="24"/>
      <w:lang w:val="en-US" w:eastAsia="en-US" w:bidi="ar-SA"/>
    </w:rPr>
  </w:style>
  <w:style w:type="paragraph" w:customStyle="1" w:styleId="PACNReportNormalText0">
    <w:name w:val="PACN Report Normal Text"/>
    <w:basedOn w:val="Normal"/>
    <w:link w:val="PACNReportNormalTextChar3"/>
    <w:uiPriority w:val="99"/>
    <w:rsid w:val="004114CC"/>
    <w:rPr>
      <w:rFonts w:ascii="Arial" w:hAnsi="Arial" w:cs="Arial"/>
      <w:color w:val="000000"/>
    </w:rPr>
  </w:style>
  <w:style w:type="paragraph" w:customStyle="1" w:styleId="PACNReportCoverPagetitles">
    <w:name w:val="PACN Report Cover Page titles"/>
    <w:basedOn w:val="Normal"/>
    <w:next w:val="TOAHeading"/>
    <w:uiPriority w:val="99"/>
    <w:rsid w:val="004114CC"/>
    <w:pPr>
      <w:spacing w:before="240" w:after="60"/>
    </w:pPr>
    <w:rPr>
      <w:rFonts w:ascii="Arial" w:hAnsi="Arial"/>
      <w:b/>
      <w:szCs w:val="20"/>
    </w:rPr>
  </w:style>
  <w:style w:type="paragraph" w:customStyle="1" w:styleId="PACNReportTableBodyText">
    <w:name w:val="PACN Report Table Body Text"/>
    <w:basedOn w:val="Normal"/>
    <w:uiPriority w:val="99"/>
    <w:rsid w:val="004114CC"/>
    <w:pPr>
      <w:spacing w:after="60"/>
    </w:pPr>
    <w:rPr>
      <w:rFonts w:ascii="Arial" w:hAnsi="Arial"/>
      <w:sz w:val="20"/>
      <w:szCs w:val="20"/>
    </w:rPr>
  </w:style>
  <w:style w:type="paragraph" w:styleId="Title">
    <w:name w:val="Title"/>
    <w:basedOn w:val="Normal"/>
    <w:link w:val="TitleChar"/>
    <w:uiPriority w:val="10"/>
    <w:rsid w:val="004114C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672A"/>
    <w:rPr>
      <w:rFonts w:asciiTheme="majorHAnsi" w:eastAsiaTheme="majorEastAsia" w:hAnsiTheme="majorHAnsi" w:cstheme="majorBidi"/>
      <w:color w:val="17365D" w:themeColor="text2" w:themeShade="BF"/>
      <w:spacing w:val="5"/>
      <w:kern w:val="28"/>
      <w:sz w:val="52"/>
      <w:szCs w:val="52"/>
    </w:rPr>
  </w:style>
  <w:style w:type="paragraph" w:styleId="TOC1">
    <w:name w:val="toc 1"/>
    <w:next w:val="nrpsNormal"/>
    <w:uiPriority w:val="39"/>
    <w:qFormat/>
    <w:rsid w:val="00957596"/>
    <w:pPr>
      <w:spacing w:after="240"/>
      <w:ind w:right="1080"/>
    </w:pPr>
    <w:rPr>
      <w:rFonts w:ascii="Times New Roman" w:eastAsia="Times New Roman" w:hAnsi="Times New Roman"/>
      <w:noProof/>
      <w:sz w:val="24"/>
      <w:szCs w:val="24"/>
    </w:rPr>
  </w:style>
  <w:style w:type="paragraph" w:styleId="TOC3">
    <w:name w:val="toc 3"/>
    <w:basedOn w:val="TOC2"/>
    <w:next w:val="nrpsNormal"/>
    <w:uiPriority w:val="39"/>
    <w:qFormat/>
    <w:rsid w:val="00957596"/>
    <w:pPr>
      <w:ind w:left="720"/>
    </w:pPr>
  </w:style>
  <w:style w:type="paragraph" w:customStyle="1" w:styleId="StyleCovertext9pt12ptleadArial8ptBoldBefore6pt">
    <w:name w:val="Style Cover text 9 pt12 pt lead + Arial 8 pt Bold Before:  6 pt"/>
    <w:basedOn w:val="Normal"/>
    <w:next w:val="Normal"/>
    <w:autoRedefine/>
    <w:uiPriority w:val="99"/>
    <w:rsid w:val="00352157"/>
    <w:pPr>
      <w:spacing w:before="120"/>
    </w:pPr>
    <w:rPr>
      <w:rFonts w:ascii="Arial" w:hAnsi="Arial"/>
      <w:b/>
      <w:bCs/>
      <w:sz w:val="16"/>
      <w:szCs w:val="20"/>
    </w:rPr>
  </w:style>
  <w:style w:type="paragraph" w:styleId="TOC9">
    <w:name w:val="toc 9"/>
    <w:basedOn w:val="Normal"/>
    <w:next w:val="Normal"/>
    <w:autoRedefine/>
    <w:uiPriority w:val="39"/>
    <w:rsid w:val="001A4373"/>
    <w:pPr>
      <w:ind w:left="1920"/>
    </w:pPr>
  </w:style>
  <w:style w:type="paragraph" w:styleId="TableofFigures">
    <w:name w:val="table of figures"/>
    <w:basedOn w:val="Normal"/>
    <w:next w:val="Normal"/>
    <w:uiPriority w:val="99"/>
    <w:rsid w:val="00A237FB"/>
    <w:pPr>
      <w:spacing w:after="240"/>
      <w:ind w:right="864"/>
    </w:pPr>
    <w:rPr>
      <w:rFonts w:eastAsia="Times New Roman"/>
      <w:szCs w:val="24"/>
    </w:rPr>
  </w:style>
  <w:style w:type="paragraph" w:styleId="EndnoteText">
    <w:name w:val="endnote text"/>
    <w:basedOn w:val="Normal"/>
    <w:link w:val="EndnoteTextChar"/>
    <w:uiPriority w:val="99"/>
    <w:semiHidden/>
    <w:rsid w:val="00352157"/>
    <w:pPr>
      <w:widowControl w:val="0"/>
    </w:pPr>
    <w:rPr>
      <w:rFonts w:ascii="Press Rmn 12pt" w:hAnsi="Press Rmn 12pt"/>
      <w:szCs w:val="20"/>
    </w:rPr>
  </w:style>
  <w:style w:type="character" w:customStyle="1" w:styleId="EndnoteTextChar">
    <w:name w:val="Endnote Text Char"/>
    <w:basedOn w:val="DefaultParagraphFont"/>
    <w:link w:val="EndnoteText"/>
    <w:uiPriority w:val="99"/>
    <w:semiHidden/>
    <w:rsid w:val="00AC672A"/>
    <w:rPr>
      <w:sz w:val="20"/>
      <w:szCs w:val="20"/>
    </w:rPr>
  </w:style>
  <w:style w:type="paragraph" w:customStyle="1" w:styleId="StyleCovertext9ptnoleadArial8ptBold">
    <w:name w:val="Style Cover text 9ptno lead + Arial 8 pt Bold"/>
    <w:basedOn w:val="Normal"/>
    <w:next w:val="Normal"/>
    <w:autoRedefine/>
    <w:uiPriority w:val="99"/>
    <w:rsid w:val="00352157"/>
    <w:rPr>
      <w:rFonts w:ascii="Arial" w:hAnsi="Arial"/>
      <w:b/>
      <w:bCs/>
      <w:sz w:val="16"/>
    </w:rPr>
  </w:style>
  <w:style w:type="paragraph" w:customStyle="1" w:styleId="StyleCovertext9pt12ptleadArial8ptBoldBefore0pt">
    <w:name w:val="Style Cover text 9 pt12 pt lead + Arial 8 pt Bold Before:  0 pt"/>
    <w:basedOn w:val="Normal"/>
    <w:autoRedefine/>
    <w:uiPriority w:val="99"/>
    <w:rsid w:val="00352157"/>
    <w:rPr>
      <w:rFonts w:ascii="Arial" w:hAnsi="Arial"/>
      <w:b/>
      <w:bCs/>
      <w:sz w:val="16"/>
      <w:szCs w:val="20"/>
    </w:rPr>
  </w:style>
  <w:style w:type="paragraph" w:styleId="BlockText">
    <w:name w:val="Block Text"/>
    <w:basedOn w:val="Normal"/>
    <w:uiPriority w:val="99"/>
    <w:rsid w:val="00352157"/>
    <w:pPr>
      <w:tabs>
        <w:tab w:val="left" w:pos="446"/>
        <w:tab w:val="right" w:pos="8460"/>
      </w:tabs>
      <w:ind w:left="446" w:right="2160" w:hanging="446"/>
    </w:pPr>
  </w:style>
  <w:style w:type="paragraph" w:customStyle="1" w:styleId="Covertext9pt">
    <w:name w:val="Cover text 9 pt"/>
    <w:aliases w:val="12 pt lead"/>
    <w:basedOn w:val="Normal"/>
    <w:uiPriority w:val="99"/>
    <w:rsid w:val="00352157"/>
    <w:pPr>
      <w:spacing w:before="240"/>
    </w:pPr>
    <w:rPr>
      <w:sz w:val="18"/>
    </w:rPr>
  </w:style>
  <w:style w:type="paragraph" w:customStyle="1" w:styleId="Covertext9pt0">
    <w:name w:val="Cover text 9pt"/>
    <w:aliases w:val="no lead"/>
    <w:basedOn w:val="Covertext9pt"/>
    <w:uiPriority w:val="99"/>
    <w:rsid w:val="00352157"/>
    <w:pPr>
      <w:spacing w:before="0"/>
    </w:pPr>
  </w:style>
  <w:style w:type="paragraph" w:customStyle="1" w:styleId="CoverTitle">
    <w:name w:val="Cover Title"/>
    <w:basedOn w:val="Normal"/>
    <w:link w:val="CoverTitleChar"/>
    <w:uiPriority w:val="99"/>
    <w:rsid w:val="00352157"/>
    <w:pPr>
      <w:spacing w:before="360"/>
      <w:ind w:right="1440"/>
    </w:pPr>
    <w:rPr>
      <w:b/>
      <w:bCs/>
      <w:sz w:val="28"/>
      <w:szCs w:val="20"/>
    </w:rPr>
  </w:style>
  <w:style w:type="paragraph" w:customStyle="1" w:styleId="ReportNumber">
    <w:name w:val="Report Number"/>
    <w:basedOn w:val="Normal"/>
    <w:uiPriority w:val="99"/>
    <w:rsid w:val="00352157"/>
    <w:pPr>
      <w:spacing w:before="240"/>
    </w:pPr>
    <w:rPr>
      <w:szCs w:val="20"/>
    </w:rPr>
  </w:style>
  <w:style w:type="paragraph" w:customStyle="1" w:styleId="AuthorByline">
    <w:name w:val="Author Byline"/>
    <w:basedOn w:val="Normal"/>
    <w:rsid w:val="00352157"/>
    <w:pPr>
      <w:autoSpaceDE w:val="0"/>
      <w:autoSpaceDN w:val="0"/>
      <w:adjustRightInd w:val="0"/>
    </w:pPr>
    <w:rPr>
      <w:bCs/>
    </w:rPr>
  </w:style>
  <w:style w:type="paragraph" w:customStyle="1" w:styleId="StyleCovertext9pt12ptleadArial8ptBold">
    <w:name w:val="Style Cover text 9 pt12 pt lead + Arial 8 pt Bold"/>
    <w:basedOn w:val="Normal"/>
    <w:next w:val="Normal"/>
    <w:autoRedefine/>
    <w:uiPriority w:val="99"/>
    <w:rsid w:val="00352157"/>
    <w:rPr>
      <w:rFonts w:ascii="Arial" w:hAnsi="Arial"/>
      <w:b/>
      <w:bCs/>
      <w:sz w:val="16"/>
    </w:rPr>
  </w:style>
  <w:style w:type="paragraph" w:customStyle="1" w:styleId="StyleCovertext9ptnoleadArial8ptBold1">
    <w:name w:val="Style Cover text 9ptno lead + Arial 8 pt Bold1"/>
    <w:basedOn w:val="Normal"/>
    <w:next w:val="Normal"/>
    <w:autoRedefine/>
    <w:uiPriority w:val="99"/>
    <w:rsid w:val="00352157"/>
    <w:rPr>
      <w:rFonts w:ascii="Arial" w:hAnsi="Arial"/>
      <w:b/>
      <w:bCs/>
      <w:sz w:val="16"/>
    </w:rPr>
  </w:style>
  <w:style w:type="paragraph" w:customStyle="1" w:styleId="StyleCovertext9pt12ptleadArial8ptBoldBefore6pt1">
    <w:name w:val="Style Cover text 9 pt12 pt lead + Arial 8 pt Bold Before:  6 pt1"/>
    <w:basedOn w:val="Normal"/>
    <w:next w:val="Normal"/>
    <w:autoRedefine/>
    <w:uiPriority w:val="99"/>
    <w:rsid w:val="00352157"/>
    <w:pPr>
      <w:spacing w:before="120"/>
    </w:pPr>
    <w:rPr>
      <w:rFonts w:ascii="Arial" w:hAnsi="Arial"/>
      <w:b/>
      <w:bCs/>
      <w:sz w:val="16"/>
      <w:szCs w:val="20"/>
    </w:rPr>
  </w:style>
  <w:style w:type="paragraph" w:customStyle="1" w:styleId="StyleCovertext9pt12ptleadArial8ptBoldBefore0pt1">
    <w:name w:val="Style Cover text 9 pt12 pt lead + Arial 8 pt Bold Before:  0 pt1"/>
    <w:basedOn w:val="Normal"/>
    <w:next w:val="Normal"/>
    <w:autoRedefine/>
    <w:uiPriority w:val="99"/>
    <w:rsid w:val="00352157"/>
    <w:rPr>
      <w:rFonts w:ascii="Arial" w:hAnsi="Arial"/>
      <w:b/>
      <w:bCs/>
      <w:sz w:val="16"/>
      <w:szCs w:val="20"/>
    </w:rPr>
  </w:style>
  <w:style w:type="paragraph" w:customStyle="1" w:styleId="StyleCovertext9pt12ptleadArial8ptBoldBefore6pt2">
    <w:name w:val="Style Cover text 9 pt12 pt lead + Arial 8 pt Bold Before:  6 pt2"/>
    <w:basedOn w:val="Normal"/>
    <w:next w:val="Normal"/>
    <w:autoRedefine/>
    <w:uiPriority w:val="99"/>
    <w:rsid w:val="00352157"/>
    <w:pPr>
      <w:spacing w:before="120"/>
    </w:pPr>
    <w:rPr>
      <w:rFonts w:ascii="Arial" w:hAnsi="Arial"/>
      <w:b/>
      <w:bCs/>
      <w:sz w:val="16"/>
      <w:szCs w:val="20"/>
    </w:rPr>
  </w:style>
  <w:style w:type="paragraph" w:customStyle="1" w:styleId="TableHeader">
    <w:name w:val="Table Header"/>
    <w:basedOn w:val="Normal"/>
    <w:uiPriority w:val="99"/>
    <w:rsid w:val="00352157"/>
    <w:pPr>
      <w:jc w:val="center"/>
    </w:pPr>
    <w:rPr>
      <w:sz w:val="22"/>
      <w:szCs w:val="20"/>
    </w:rPr>
  </w:style>
  <w:style w:type="paragraph" w:customStyle="1" w:styleId="TableCell-Left">
    <w:name w:val="TableCell-Left"/>
    <w:basedOn w:val="Normal"/>
    <w:uiPriority w:val="99"/>
    <w:rsid w:val="00352157"/>
    <w:rPr>
      <w:sz w:val="22"/>
      <w:szCs w:val="20"/>
    </w:rPr>
  </w:style>
  <w:style w:type="paragraph" w:customStyle="1" w:styleId="TableCell-Indent">
    <w:name w:val="TableCell-Indent"/>
    <w:basedOn w:val="Normal"/>
    <w:autoRedefine/>
    <w:uiPriority w:val="99"/>
    <w:rsid w:val="00352157"/>
    <w:pPr>
      <w:ind w:left="360"/>
    </w:pPr>
    <w:rPr>
      <w:sz w:val="20"/>
      <w:szCs w:val="20"/>
    </w:rPr>
  </w:style>
  <w:style w:type="paragraph" w:customStyle="1" w:styleId="TableCell-Centered">
    <w:name w:val="TableCell-Centered"/>
    <w:basedOn w:val="Normal"/>
    <w:uiPriority w:val="99"/>
    <w:rsid w:val="00352157"/>
    <w:pPr>
      <w:jc w:val="center"/>
    </w:pPr>
    <w:rPr>
      <w:sz w:val="22"/>
      <w:szCs w:val="20"/>
    </w:rPr>
  </w:style>
  <w:style w:type="paragraph" w:customStyle="1" w:styleId="StyleCovertext9ptnoleadArial8ptBold2">
    <w:name w:val="Style Cover text 9ptno lead + Arial 8 pt Bold2"/>
    <w:basedOn w:val="Normal"/>
    <w:next w:val="Normal"/>
    <w:autoRedefine/>
    <w:uiPriority w:val="99"/>
    <w:rsid w:val="00352157"/>
    <w:rPr>
      <w:rFonts w:ascii="Arial" w:hAnsi="Arial"/>
      <w:b/>
      <w:bCs/>
      <w:sz w:val="16"/>
    </w:rPr>
  </w:style>
  <w:style w:type="paragraph" w:customStyle="1" w:styleId="StyleCovertext9pt12ptleadArial8ptBoldBefore0pt2">
    <w:name w:val="Style Cover text 9 pt12 pt lead + Arial 8 pt Bold Before:  0 pt2"/>
    <w:basedOn w:val="Normal"/>
    <w:next w:val="Normal"/>
    <w:autoRedefine/>
    <w:uiPriority w:val="99"/>
    <w:rsid w:val="00352157"/>
    <w:rPr>
      <w:rFonts w:ascii="Arial" w:hAnsi="Arial"/>
      <w:b/>
      <w:bCs/>
      <w:sz w:val="16"/>
      <w:szCs w:val="20"/>
    </w:rPr>
  </w:style>
  <w:style w:type="paragraph" w:customStyle="1" w:styleId="StyleCoverTitle20ptNotBoldItalic">
    <w:name w:val="Style Cover Title + 20 pt Not Bold Italic"/>
    <w:basedOn w:val="CoverTitle"/>
    <w:link w:val="StyleCoverTitle20ptNotBoldItalicChar"/>
    <w:autoRedefine/>
    <w:uiPriority w:val="99"/>
    <w:rsid w:val="00352157"/>
    <w:rPr>
      <w:b w:val="0"/>
      <w:bCs w:val="0"/>
      <w:i/>
      <w:iCs/>
      <w:sz w:val="36"/>
    </w:rPr>
  </w:style>
  <w:style w:type="character" w:customStyle="1" w:styleId="CoverTitleChar">
    <w:name w:val="Cover Title Char"/>
    <w:basedOn w:val="DefaultParagraphFont"/>
    <w:link w:val="CoverTitle"/>
    <w:uiPriority w:val="99"/>
    <w:locked/>
    <w:rsid w:val="00352157"/>
    <w:rPr>
      <w:rFonts w:cs="Times New Roman"/>
      <w:b/>
      <w:bCs/>
      <w:sz w:val="28"/>
      <w:lang w:val="en-US" w:eastAsia="en-US" w:bidi="ar-SA"/>
    </w:rPr>
  </w:style>
  <w:style w:type="character" w:customStyle="1" w:styleId="StyleCoverTitle20ptNotBoldItalicChar">
    <w:name w:val="Style Cover Title + 20 pt Not Bold Italic Char"/>
    <w:basedOn w:val="CoverTitleChar"/>
    <w:link w:val="StyleCoverTitle20ptNotBoldItalic"/>
    <w:uiPriority w:val="99"/>
    <w:locked/>
    <w:rsid w:val="00352157"/>
    <w:rPr>
      <w:rFonts w:cs="Times New Roman"/>
      <w:b/>
      <w:bCs/>
      <w:i/>
      <w:iCs/>
      <w:sz w:val="36"/>
      <w:lang w:val="en-US" w:eastAsia="en-US" w:bidi="ar-SA"/>
    </w:rPr>
  </w:style>
  <w:style w:type="paragraph" w:customStyle="1" w:styleId="StyleCoverTitle20pt">
    <w:name w:val="Style Cover Title + 20 pt"/>
    <w:basedOn w:val="CoverTitle"/>
    <w:link w:val="StyleCoverTitle20ptChar"/>
    <w:autoRedefine/>
    <w:uiPriority w:val="99"/>
    <w:rsid w:val="00352157"/>
    <w:rPr>
      <w:sz w:val="36"/>
    </w:rPr>
  </w:style>
  <w:style w:type="character" w:customStyle="1" w:styleId="StyleCoverTitle20ptChar">
    <w:name w:val="Style Cover Title + 20 pt Char"/>
    <w:basedOn w:val="CoverTitleChar"/>
    <w:link w:val="StyleCoverTitle20pt"/>
    <w:uiPriority w:val="99"/>
    <w:locked/>
    <w:rsid w:val="00352157"/>
    <w:rPr>
      <w:rFonts w:cs="Times New Roman"/>
      <w:b/>
      <w:bCs/>
      <w:sz w:val="36"/>
      <w:lang w:val="en-US" w:eastAsia="en-US" w:bidi="ar-SA"/>
    </w:rPr>
  </w:style>
  <w:style w:type="character" w:customStyle="1" w:styleId="BasicText">
    <w:name w:val="Basic Text"/>
    <w:basedOn w:val="DefaultParagraphFont"/>
    <w:rsid w:val="00352157"/>
    <w:rPr>
      <w:rFonts w:ascii="Times New Roman" w:hAnsi="Times New Roman" w:cs="Times New Roman"/>
      <w:sz w:val="24"/>
    </w:rPr>
  </w:style>
  <w:style w:type="paragraph" w:customStyle="1" w:styleId="BasicParagraph">
    <w:name w:val="Basic Paragraph"/>
    <w:basedOn w:val="Normal"/>
    <w:link w:val="BasicParagraphChar"/>
    <w:uiPriority w:val="99"/>
    <w:rsid w:val="00352157"/>
    <w:pPr>
      <w:widowControl w:val="0"/>
    </w:pPr>
  </w:style>
  <w:style w:type="character" w:customStyle="1" w:styleId="BasicParagraphChar">
    <w:name w:val="Basic Paragraph Char"/>
    <w:basedOn w:val="DefaultParagraphFont"/>
    <w:link w:val="BasicParagraph"/>
    <w:uiPriority w:val="99"/>
    <w:locked/>
    <w:rsid w:val="00352157"/>
    <w:rPr>
      <w:rFonts w:cs="Times New Roman"/>
      <w:sz w:val="24"/>
      <w:szCs w:val="24"/>
      <w:lang w:val="en-US" w:eastAsia="en-US" w:bidi="ar-SA"/>
    </w:rPr>
  </w:style>
  <w:style w:type="paragraph" w:customStyle="1" w:styleId="PACNReportTableCaption">
    <w:name w:val="PACN Report Table Caption"/>
    <w:basedOn w:val="Normal"/>
    <w:uiPriority w:val="99"/>
    <w:rsid w:val="00352157"/>
    <w:pPr>
      <w:spacing w:before="240" w:after="120"/>
      <w:ind w:left="720" w:right="-72" w:hanging="720"/>
    </w:pPr>
    <w:rPr>
      <w:i/>
      <w:sz w:val="20"/>
    </w:rPr>
  </w:style>
  <w:style w:type="paragraph" w:customStyle="1" w:styleId="FigureCaption">
    <w:name w:val="Figure Caption"/>
    <w:basedOn w:val="Caption"/>
    <w:next w:val="Normal"/>
    <w:link w:val="FigureCaptionCharChar"/>
    <w:uiPriority w:val="99"/>
    <w:rsid w:val="00352157"/>
    <w:pPr>
      <w:spacing w:before="120" w:after="360"/>
    </w:pPr>
    <w:rPr>
      <w:bCs w:val="0"/>
      <w:szCs w:val="21"/>
    </w:rPr>
  </w:style>
  <w:style w:type="character" w:customStyle="1" w:styleId="FigureCaptionCharChar">
    <w:name w:val="Figure Caption Char Char"/>
    <w:basedOn w:val="Heading2Char"/>
    <w:link w:val="FigureCaption"/>
    <w:uiPriority w:val="99"/>
    <w:locked/>
    <w:rsid w:val="00352157"/>
    <w:rPr>
      <w:rFonts w:ascii="Arial" w:hAnsi="Arial" w:cs="Arial"/>
      <w:b/>
      <w:bCs/>
      <w:iCs/>
      <w:sz w:val="21"/>
      <w:szCs w:val="21"/>
    </w:rPr>
  </w:style>
  <w:style w:type="character" w:customStyle="1" w:styleId="CharChar2">
    <w:name w:val="Char Char2"/>
    <w:basedOn w:val="DefaultParagraphFont"/>
    <w:uiPriority w:val="99"/>
    <w:rsid w:val="00352157"/>
    <w:rPr>
      <w:rFonts w:ascii="Arial" w:hAnsi="Arial" w:cs="Times New Roman"/>
      <w:b/>
      <w:sz w:val="18"/>
      <w:szCs w:val="18"/>
      <w:lang w:val="en-US" w:eastAsia="en-US" w:bidi="ar-SA"/>
    </w:rPr>
  </w:style>
  <w:style w:type="character" w:customStyle="1" w:styleId="PACNTableTitleChar">
    <w:name w:val="PACN Table Title Char"/>
    <w:basedOn w:val="DefaultParagraphFont"/>
    <w:uiPriority w:val="99"/>
    <w:rsid w:val="00352157"/>
    <w:rPr>
      <w:rFonts w:cs="Times New Roman"/>
      <w:i/>
      <w:sz w:val="24"/>
      <w:lang w:val="en-US" w:eastAsia="en-US" w:bidi="ar-SA"/>
    </w:rPr>
  </w:style>
  <w:style w:type="paragraph" w:customStyle="1" w:styleId="FigureCaptionBold">
    <w:name w:val="Figure Caption Bold"/>
    <w:basedOn w:val="Normal"/>
    <w:link w:val="FigureCaptionBoldChar"/>
    <w:uiPriority w:val="99"/>
    <w:rsid w:val="00A237FB"/>
    <w:pPr>
      <w:spacing w:before="120"/>
    </w:pPr>
    <w:rPr>
      <w:b/>
    </w:rPr>
  </w:style>
  <w:style w:type="paragraph" w:customStyle="1" w:styleId="StyleTableCaptionBold">
    <w:name w:val="Style Table Caption + Bold"/>
    <w:basedOn w:val="TableCaption"/>
    <w:uiPriority w:val="99"/>
    <w:rsid w:val="008E68D6"/>
    <w:rPr>
      <w:b/>
      <w:bCs/>
    </w:rPr>
  </w:style>
  <w:style w:type="paragraph" w:customStyle="1" w:styleId="TableCaptionBold">
    <w:name w:val="Table Caption Bold"/>
    <w:basedOn w:val="Normal"/>
    <w:link w:val="TableCaptionBoldChar"/>
    <w:uiPriority w:val="99"/>
    <w:rsid w:val="00A237FB"/>
    <w:pPr>
      <w:spacing w:after="120"/>
    </w:pPr>
    <w:rPr>
      <w:b/>
    </w:rPr>
  </w:style>
  <w:style w:type="character" w:customStyle="1" w:styleId="FigureCaptionBoldChar">
    <w:name w:val="Figure Caption Bold Char"/>
    <w:basedOn w:val="DefaultParagraphFont"/>
    <w:link w:val="FigureCaptionBold"/>
    <w:uiPriority w:val="99"/>
    <w:locked/>
    <w:rsid w:val="00A237FB"/>
    <w:rPr>
      <w:rFonts w:ascii="Times New Roman" w:hAnsi="Times New Roman"/>
      <w:b/>
      <w:sz w:val="24"/>
      <w:szCs w:val="22"/>
    </w:rPr>
  </w:style>
  <w:style w:type="paragraph" w:customStyle="1" w:styleId="NCCNCitations">
    <w:name w:val="NCCN Citations"/>
    <w:basedOn w:val="Normal"/>
    <w:rsid w:val="007D016C"/>
    <w:pPr>
      <w:ind w:left="720" w:hanging="720"/>
    </w:pPr>
    <w:rPr>
      <w:bCs/>
      <w:sz w:val="22"/>
    </w:rPr>
  </w:style>
  <w:style w:type="paragraph" w:customStyle="1" w:styleId="Title1">
    <w:name w:val="Title 1"/>
    <w:basedOn w:val="Heading4"/>
    <w:next w:val="Normal"/>
    <w:rsid w:val="007D016C"/>
    <w:pPr>
      <w:jc w:val="center"/>
    </w:pPr>
    <w:rPr>
      <w:rFonts w:cs="Tahoma"/>
      <w:b/>
      <w:bCs w:val="0"/>
      <w:sz w:val="28"/>
      <w:szCs w:val="24"/>
    </w:rPr>
  </w:style>
  <w:style w:type="paragraph" w:customStyle="1" w:styleId="PACNReportHeader3">
    <w:name w:val="PACN Report Header3"/>
    <w:basedOn w:val="PACNReportHeader2"/>
    <w:uiPriority w:val="99"/>
    <w:rsid w:val="00D97F2A"/>
    <w:rPr>
      <w:bCs w:val="0"/>
      <w:i w:val="0"/>
      <w:sz w:val="24"/>
      <w:u w:val="single"/>
    </w:rPr>
  </w:style>
  <w:style w:type="paragraph" w:customStyle="1" w:styleId="PACNReportHeader20">
    <w:name w:val="PACN Report Header 2"/>
    <w:basedOn w:val="BodyText"/>
    <w:link w:val="PACNReportHeader2Char0"/>
    <w:uiPriority w:val="99"/>
    <w:rsid w:val="00D97F2A"/>
    <w:pPr>
      <w:spacing w:after="0"/>
    </w:pPr>
    <w:rPr>
      <w:b/>
      <w:color w:val="auto"/>
      <w:szCs w:val="20"/>
    </w:rPr>
  </w:style>
  <w:style w:type="character" w:customStyle="1" w:styleId="PACNReportNormalTextChar1">
    <w:name w:val="PACN Report Normal Text Char1"/>
    <w:basedOn w:val="DefaultParagraphFont"/>
    <w:uiPriority w:val="99"/>
    <w:rsid w:val="00AC37D6"/>
    <w:rPr>
      <w:rFonts w:cs="Times New Roman"/>
      <w:sz w:val="24"/>
      <w:lang w:val="en-US" w:eastAsia="en-US" w:bidi="ar-SA"/>
    </w:rPr>
  </w:style>
  <w:style w:type="paragraph" w:customStyle="1" w:styleId="BatHeader2">
    <w:name w:val="Bat Header 2"/>
    <w:basedOn w:val="Normal"/>
    <w:uiPriority w:val="99"/>
    <w:rsid w:val="00AC37D6"/>
    <w:rPr>
      <w:rFonts w:ascii="Arial" w:hAnsi="Arial"/>
      <w:b/>
    </w:rPr>
  </w:style>
  <w:style w:type="paragraph" w:styleId="NormalWeb">
    <w:name w:val="Normal (Web)"/>
    <w:basedOn w:val="Normal"/>
    <w:link w:val="NormalWebChar"/>
    <w:uiPriority w:val="99"/>
    <w:rsid w:val="00AC37D6"/>
    <w:pPr>
      <w:spacing w:before="100" w:beforeAutospacing="1" w:after="100" w:afterAutospacing="1"/>
    </w:pPr>
  </w:style>
  <w:style w:type="character" w:customStyle="1" w:styleId="NormalWebChar">
    <w:name w:val="Normal (Web) Char"/>
    <w:basedOn w:val="DefaultParagraphFont"/>
    <w:link w:val="NormalWeb"/>
    <w:uiPriority w:val="99"/>
    <w:locked/>
    <w:rsid w:val="00AC37D6"/>
    <w:rPr>
      <w:rFonts w:cs="Times New Roman"/>
      <w:sz w:val="24"/>
      <w:szCs w:val="24"/>
      <w:lang w:val="en-US" w:eastAsia="en-US" w:bidi="ar-SA"/>
    </w:rPr>
  </w:style>
  <w:style w:type="paragraph" w:customStyle="1" w:styleId="PACNReportHeader4">
    <w:name w:val="PACN Report Header4"/>
    <w:basedOn w:val="PACNReportHeader3"/>
    <w:uiPriority w:val="99"/>
    <w:rsid w:val="00AC37D6"/>
    <w:rPr>
      <w:b w:val="0"/>
    </w:rPr>
  </w:style>
  <w:style w:type="character" w:styleId="Emphasis">
    <w:name w:val="Emphasis"/>
    <w:basedOn w:val="DefaultParagraphFont"/>
    <w:uiPriority w:val="99"/>
    <w:qFormat/>
    <w:rsid w:val="00613995"/>
    <w:rPr>
      <w:i/>
      <w:iCs w:val="0"/>
    </w:rPr>
  </w:style>
  <w:style w:type="paragraph" w:styleId="ListNumber">
    <w:name w:val="List Number"/>
    <w:basedOn w:val="Normal"/>
    <w:uiPriority w:val="99"/>
    <w:rsid w:val="00AC37D6"/>
    <w:pPr>
      <w:tabs>
        <w:tab w:val="num" w:pos="360"/>
      </w:tabs>
      <w:spacing w:after="60"/>
      <w:ind w:left="360" w:hanging="360"/>
    </w:pPr>
  </w:style>
  <w:style w:type="paragraph" w:styleId="ListBullet2">
    <w:name w:val="List Bullet 2"/>
    <w:basedOn w:val="Normal"/>
    <w:autoRedefine/>
    <w:uiPriority w:val="99"/>
    <w:rsid w:val="00AC37D6"/>
    <w:pPr>
      <w:numPr>
        <w:numId w:val="17"/>
      </w:numPr>
      <w:tabs>
        <w:tab w:val="clear" w:pos="720"/>
        <w:tab w:val="num" w:pos="900"/>
      </w:tabs>
      <w:spacing w:after="60"/>
      <w:ind w:left="900" w:hanging="540"/>
    </w:pPr>
  </w:style>
  <w:style w:type="character" w:customStyle="1" w:styleId="PACNReportNormalTextChar0">
    <w:name w:val="PACN Report Normal Text Char"/>
    <w:basedOn w:val="DefaultParagraphFont"/>
    <w:uiPriority w:val="99"/>
    <w:locked/>
    <w:rsid w:val="00AC37D6"/>
    <w:rPr>
      <w:rFonts w:ascii="Arial" w:hAnsi="Arial" w:cs="Arial"/>
      <w:color w:val="000000"/>
      <w:sz w:val="24"/>
      <w:szCs w:val="24"/>
      <w:lang w:val="en-US" w:eastAsia="en-US" w:bidi="ar-SA"/>
    </w:rPr>
  </w:style>
  <w:style w:type="paragraph" w:customStyle="1" w:styleId="PACNReportFigureCaption">
    <w:name w:val="PACN Report Figure Caption"/>
    <w:basedOn w:val="Caption"/>
    <w:link w:val="PACNReportFigureCaptionChar"/>
    <w:uiPriority w:val="99"/>
    <w:rsid w:val="004D788D"/>
    <w:pPr>
      <w:spacing w:before="120" w:after="120"/>
    </w:pPr>
    <w:rPr>
      <w:bCs w:val="0"/>
      <w:szCs w:val="20"/>
    </w:rPr>
  </w:style>
  <w:style w:type="character" w:customStyle="1" w:styleId="PACNReportFigureCaptionChar">
    <w:name w:val="PACN Report Figure Caption Char"/>
    <w:basedOn w:val="DefaultParagraphFont"/>
    <w:link w:val="PACNReportFigureCaption"/>
    <w:uiPriority w:val="99"/>
    <w:locked/>
    <w:rsid w:val="004D788D"/>
    <w:rPr>
      <w:rFonts w:cs="Times New Roman"/>
      <w:b/>
      <w:sz w:val="24"/>
      <w:lang w:val="en-US" w:eastAsia="en-US" w:bidi="ar-SA"/>
    </w:rPr>
  </w:style>
  <w:style w:type="paragraph" w:styleId="FootnoteText">
    <w:name w:val="footnote text"/>
    <w:basedOn w:val="Normal"/>
    <w:link w:val="FootnoteTextChar"/>
    <w:uiPriority w:val="99"/>
    <w:semiHidden/>
    <w:rsid w:val="004D788D"/>
    <w:rPr>
      <w:sz w:val="20"/>
      <w:szCs w:val="20"/>
    </w:rPr>
  </w:style>
  <w:style w:type="character" w:customStyle="1" w:styleId="FootnoteTextChar">
    <w:name w:val="Footnote Text Char"/>
    <w:basedOn w:val="DefaultParagraphFont"/>
    <w:link w:val="FootnoteText"/>
    <w:uiPriority w:val="99"/>
    <w:semiHidden/>
    <w:rsid w:val="00AC672A"/>
    <w:rPr>
      <w:sz w:val="20"/>
      <w:szCs w:val="20"/>
    </w:rPr>
  </w:style>
  <w:style w:type="character" w:styleId="FootnoteReference">
    <w:name w:val="footnote reference"/>
    <w:basedOn w:val="DefaultParagraphFont"/>
    <w:semiHidden/>
    <w:rsid w:val="004D788D"/>
    <w:rPr>
      <w:rFonts w:cs="Times New Roman"/>
      <w:vertAlign w:val="superscript"/>
    </w:rPr>
  </w:style>
  <w:style w:type="paragraph" w:customStyle="1" w:styleId="Default">
    <w:name w:val="Default"/>
    <w:uiPriority w:val="99"/>
    <w:rsid w:val="004D788D"/>
    <w:pPr>
      <w:autoSpaceDE w:val="0"/>
      <w:autoSpaceDN w:val="0"/>
      <w:adjustRightInd w:val="0"/>
    </w:pPr>
    <w:rPr>
      <w:color w:val="000000"/>
      <w:sz w:val="24"/>
      <w:szCs w:val="24"/>
    </w:rPr>
  </w:style>
  <w:style w:type="paragraph" w:customStyle="1" w:styleId="BodyTextIndent5">
    <w:name w:val="Body Text Indent+5"/>
    <w:basedOn w:val="Default"/>
    <w:next w:val="Default"/>
    <w:uiPriority w:val="99"/>
    <w:rsid w:val="004D788D"/>
    <w:pPr>
      <w:spacing w:after="120"/>
    </w:pPr>
    <w:rPr>
      <w:color w:val="auto"/>
    </w:rPr>
  </w:style>
  <w:style w:type="character" w:customStyle="1" w:styleId="PACNReportHeader2Char0">
    <w:name w:val="PACN Report Header 2 Char"/>
    <w:basedOn w:val="BodyTextChar"/>
    <w:link w:val="PACNReportHeader20"/>
    <w:uiPriority w:val="99"/>
    <w:locked/>
    <w:rsid w:val="004D788D"/>
    <w:rPr>
      <w:rFonts w:ascii="Arial" w:hAnsi="Arial" w:cs="Arial"/>
      <w:b/>
      <w:color w:val="000000"/>
      <w:sz w:val="24"/>
      <w:szCs w:val="24"/>
      <w:lang w:val="en-US" w:eastAsia="en-US" w:bidi="ar-SA"/>
    </w:rPr>
  </w:style>
  <w:style w:type="paragraph" w:styleId="TOC4">
    <w:name w:val="toc 4"/>
    <w:aliases w:val="TOC 4-SOP"/>
    <w:basedOn w:val="Normal"/>
    <w:next w:val="Normal"/>
    <w:autoRedefine/>
    <w:uiPriority w:val="39"/>
    <w:rsid w:val="00370491"/>
    <w:pPr>
      <w:numPr>
        <w:numId w:val="104"/>
      </w:numPr>
      <w:tabs>
        <w:tab w:val="left" w:pos="1440"/>
      </w:tabs>
      <w:spacing w:after="240"/>
      <w:ind w:left="360"/>
    </w:pPr>
  </w:style>
  <w:style w:type="paragraph" w:styleId="TOC5">
    <w:name w:val="toc 5"/>
    <w:basedOn w:val="Normal"/>
    <w:next w:val="Normal"/>
    <w:autoRedefine/>
    <w:uiPriority w:val="39"/>
    <w:rsid w:val="00807860"/>
    <w:pPr>
      <w:ind w:left="960"/>
    </w:pPr>
  </w:style>
  <w:style w:type="paragraph" w:styleId="TOC6">
    <w:name w:val="toc 6"/>
    <w:basedOn w:val="Normal"/>
    <w:next w:val="Normal"/>
    <w:autoRedefine/>
    <w:uiPriority w:val="39"/>
    <w:rsid w:val="00807860"/>
    <w:pPr>
      <w:ind w:left="1200"/>
    </w:pPr>
  </w:style>
  <w:style w:type="paragraph" w:styleId="TOC7">
    <w:name w:val="toc 7"/>
    <w:basedOn w:val="Normal"/>
    <w:next w:val="Normal"/>
    <w:autoRedefine/>
    <w:uiPriority w:val="39"/>
    <w:rsid w:val="00807860"/>
    <w:pPr>
      <w:ind w:left="1440"/>
    </w:pPr>
  </w:style>
  <w:style w:type="paragraph" w:styleId="TOC8">
    <w:name w:val="toc 8"/>
    <w:basedOn w:val="Normal"/>
    <w:next w:val="Normal"/>
    <w:autoRedefine/>
    <w:uiPriority w:val="39"/>
    <w:rsid w:val="00807860"/>
    <w:pPr>
      <w:ind w:left="1680"/>
    </w:pPr>
  </w:style>
  <w:style w:type="paragraph" w:styleId="DocumentMap">
    <w:name w:val="Document Map"/>
    <w:basedOn w:val="Normal"/>
    <w:link w:val="DocumentMapChar"/>
    <w:uiPriority w:val="99"/>
    <w:rsid w:val="00BC0962"/>
    <w:rPr>
      <w:rFonts w:ascii="Tahoma" w:hAnsi="Tahoma" w:cs="Tahoma"/>
      <w:sz w:val="16"/>
      <w:szCs w:val="16"/>
    </w:rPr>
  </w:style>
  <w:style w:type="character" w:customStyle="1" w:styleId="DocumentMapChar">
    <w:name w:val="Document Map Char"/>
    <w:basedOn w:val="DefaultParagraphFont"/>
    <w:link w:val="DocumentMap"/>
    <w:uiPriority w:val="99"/>
    <w:locked/>
    <w:rsid w:val="00BC0962"/>
    <w:rPr>
      <w:rFonts w:ascii="Tahoma" w:hAnsi="Tahoma" w:cs="Tahoma"/>
      <w:sz w:val="16"/>
      <w:szCs w:val="16"/>
    </w:rPr>
  </w:style>
  <w:style w:type="paragraph" w:styleId="Revision">
    <w:name w:val="Revision"/>
    <w:hidden/>
    <w:uiPriority w:val="99"/>
    <w:semiHidden/>
    <w:rsid w:val="00235063"/>
    <w:rPr>
      <w:sz w:val="24"/>
      <w:szCs w:val="24"/>
    </w:rPr>
  </w:style>
  <w:style w:type="numbering" w:customStyle="1" w:styleId="Bulleted">
    <w:name w:val="Bulleted"/>
    <w:rsid w:val="00AC672A"/>
    <w:pPr>
      <w:numPr>
        <w:numId w:val="8"/>
      </w:numPr>
    </w:pPr>
  </w:style>
  <w:style w:type="character" w:styleId="EndnoteReference">
    <w:name w:val="endnote reference"/>
    <w:basedOn w:val="DefaultParagraphFont"/>
    <w:uiPriority w:val="99"/>
    <w:semiHidden/>
    <w:unhideWhenUsed/>
    <w:rsid w:val="0062358C"/>
    <w:rPr>
      <w:vertAlign w:val="superscript"/>
    </w:rPr>
  </w:style>
  <w:style w:type="character" w:customStyle="1" w:styleId="CharChar20">
    <w:name w:val="Char Char2"/>
    <w:basedOn w:val="DefaultParagraphFont"/>
    <w:rsid w:val="0040297C"/>
    <w:rPr>
      <w:rFonts w:ascii="Arial" w:hAnsi="Arial"/>
      <w:b/>
      <w:sz w:val="32"/>
      <w:szCs w:val="18"/>
      <w:lang w:val="en-US" w:eastAsia="en-US" w:bidi="ar-SA"/>
    </w:rPr>
  </w:style>
  <w:style w:type="paragraph" w:customStyle="1" w:styleId="FigureCaptionPACN">
    <w:name w:val="Figure Caption PACN"/>
    <w:basedOn w:val="Normal"/>
    <w:link w:val="FigureCaptionPACNCharChar"/>
    <w:rsid w:val="0040297C"/>
    <w:rPr>
      <w:rFonts w:ascii="Arial" w:hAnsi="Arial"/>
      <w:sz w:val="20"/>
    </w:rPr>
  </w:style>
  <w:style w:type="character" w:customStyle="1" w:styleId="FigureCaptionPACNCharChar">
    <w:name w:val="Figure Caption PACN Char Char"/>
    <w:basedOn w:val="DefaultParagraphFont"/>
    <w:link w:val="FigureCaptionPACN"/>
    <w:rsid w:val="0040297C"/>
    <w:rPr>
      <w:rFonts w:ascii="Arial" w:hAnsi="Arial"/>
      <w:szCs w:val="24"/>
    </w:rPr>
  </w:style>
  <w:style w:type="paragraph" w:customStyle="1" w:styleId="TableFooter">
    <w:name w:val="Table Footer"/>
    <w:basedOn w:val="TableCaptionBold"/>
    <w:link w:val="TableFooterChar"/>
    <w:rsid w:val="0040297C"/>
  </w:style>
  <w:style w:type="character" w:customStyle="1" w:styleId="TableCaptionBoldChar">
    <w:name w:val="Table Caption Bold Char"/>
    <w:basedOn w:val="DefaultParagraphFont"/>
    <w:link w:val="TableCaptionBold"/>
    <w:uiPriority w:val="99"/>
    <w:rsid w:val="00A237FB"/>
    <w:rPr>
      <w:rFonts w:ascii="Times New Roman" w:hAnsi="Times New Roman"/>
      <w:b/>
      <w:sz w:val="24"/>
      <w:szCs w:val="22"/>
    </w:rPr>
  </w:style>
  <w:style w:type="character" w:customStyle="1" w:styleId="TableFooterChar">
    <w:name w:val="Table Footer Char"/>
    <w:basedOn w:val="TableCaptionBoldChar"/>
    <w:link w:val="TableFooter"/>
    <w:rsid w:val="0040297C"/>
    <w:rPr>
      <w:rFonts w:ascii="Times New Roman" w:hAnsi="Times New Roman"/>
      <w:b/>
      <w:sz w:val="24"/>
      <w:szCs w:val="22"/>
    </w:rPr>
  </w:style>
  <w:style w:type="paragraph" w:customStyle="1" w:styleId="StyleTableFooter">
    <w:name w:val="Style Table Footer +"/>
    <w:basedOn w:val="TableFooter"/>
    <w:rsid w:val="0040297C"/>
  </w:style>
  <w:style w:type="character" w:customStyle="1" w:styleId="TableCaptionChar">
    <w:name w:val="Table Caption Char"/>
    <w:basedOn w:val="DefaultParagraphFont"/>
    <w:link w:val="TableCaption"/>
    <w:uiPriority w:val="99"/>
    <w:rsid w:val="00A237FB"/>
    <w:rPr>
      <w:rFonts w:ascii="Times New Roman" w:hAnsi="Times New Roman"/>
      <w:sz w:val="24"/>
    </w:rPr>
  </w:style>
  <w:style w:type="paragraph" w:customStyle="1" w:styleId="CaptionText">
    <w:name w:val="Caption Text"/>
    <w:basedOn w:val="TableCaption"/>
    <w:link w:val="CaptionTextCharChar"/>
    <w:rsid w:val="0040297C"/>
    <w:rPr>
      <w:rFonts w:ascii="Arial" w:hAnsi="Arial"/>
      <w:sz w:val="20"/>
    </w:rPr>
  </w:style>
  <w:style w:type="character" w:customStyle="1" w:styleId="CaptionTextCharChar">
    <w:name w:val="Caption Text Char Char"/>
    <w:basedOn w:val="TableCaptionChar"/>
    <w:link w:val="CaptionText"/>
    <w:rsid w:val="0040297C"/>
    <w:rPr>
      <w:rFonts w:ascii="Arial" w:hAnsi="Arial"/>
      <w:sz w:val="24"/>
    </w:rPr>
  </w:style>
  <w:style w:type="paragraph" w:customStyle="1" w:styleId="2OrderHeader">
    <w:name w:val="2 Order Header"/>
    <w:basedOn w:val="Normal"/>
    <w:link w:val="2OrderHeaderChar"/>
    <w:uiPriority w:val="99"/>
    <w:rsid w:val="00390B7F"/>
    <w:rPr>
      <w:rFonts w:ascii="Arial" w:hAnsi="Arial" w:cs="Arial"/>
      <w:b/>
    </w:rPr>
  </w:style>
  <w:style w:type="character" w:customStyle="1" w:styleId="2OrderHeaderChar">
    <w:name w:val="2 Order Header Char"/>
    <w:basedOn w:val="DefaultParagraphFont"/>
    <w:link w:val="2OrderHeader"/>
    <w:uiPriority w:val="99"/>
    <w:locked/>
    <w:rsid w:val="00390B7F"/>
    <w:rPr>
      <w:rFonts w:ascii="Arial" w:hAnsi="Arial" w:cs="Arial"/>
      <w:b/>
      <w:sz w:val="24"/>
      <w:szCs w:val="24"/>
    </w:rPr>
  </w:style>
  <w:style w:type="paragraph" w:customStyle="1" w:styleId="Figure">
    <w:name w:val="Figure"/>
    <w:basedOn w:val="Normal"/>
    <w:link w:val="FigureChar"/>
    <w:uiPriority w:val="99"/>
    <w:qFormat/>
    <w:rsid w:val="00390B7F"/>
    <w:pPr>
      <w:ind w:left="720" w:firstLine="720"/>
    </w:pPr>
    <w:rPr>
      <w:rFonts w:ascii="Arial" w:hAnsi="Arial"/>
      <w:sz w:val="20"/>
    </w:rPr>
  </w:style>
  <w:style w:type="paragraph" w:customStyle="1" w:styleId="ThirdOrderHeading">
    <w:name w:val="Third Order Heading"/>
    <w:basedOn w:val="Normal"/>
    <w:link w:val="ThirdOrderHeadingChar"/>
    <w:uiPriority w:val="99"/>
    <w:rsid w:val="00390B7F"/>
    <w:rPr>
      <w:rFonts w:ascii="Arial" w:hAnsi="Arial" w:cs="Arial"/>
      <w:b/>
      <w:i/>
      <w:sz w:val="22"/>
    </w:rPr>
  </w:style>
  <w:style w:type="character" w:customStyle="1" w:styleId="FigureChar">
    <w:name w:val="Figure Char"/>
    <w:basedOn w:val="DefaultParagraphFont"/>
    <w:link w:val="Figure"/>
    <w:uiPriority w:val="99"/>
    <w:locked/>
    <w:rsid w:val="00390B7F"/>
    <w:rPr>
      <w:rFonts w:ascii="Arial" w:hAnsi="Arial"/>
      <w:szCs w:val="24"/>
    </w:rPr>
  </w:style>
  <w:style w:type="character" w:customStyle="1" w:styleId="ThirdOrderHeadingChar">
    <w:name w:val="Third Order Heading Char"/>
    <w:basedOn w:val="DefaultParagraphFont"/>
    <w:link w:val="ThirdOrderHeading"/>
    <w:uiPriority w:val="99"/>
    <w:locked/>
    <w:rsid w:val="00390B7F"/>
    <w:rPr>
      <w:rFonts w:ascii="Arial" w:hAnsi="Arial" w:cs="Arial"/>
      <w:b/>
      <w:i/>
      <w:sz w:val="22"/>
      <w:szCs w:val="24"/>
    </w:rPr>
  </w:style>
  <w:style w:type="character" w:customStyle="1" w:styleId="FirstOrderHeaderChar">
    <w:name w:val="First Order Header Char"/>
    <w:basedOn w:val="DefaultParagraphFont"/>
    <w:link w:val="FirstOrderHeader"/>
    <w:rsid w:val="00390B7F"/>
    <w:rPr>
      <w:rFonts w:ascii="Arial" w:hAnsi="Arial" w:cs="Arial"/>
      <w:b/>
      <w:sz w:val="24"/>
      <w:szCs w:val="24"/>
    </w:rPr>
  </w:style>
  <w:style w:type="character" w:styleId="Strong">
    <w:name w:val="Strong"/>
    <w:basedOn w:val="DefaultParagraphFont"/>
    <w:uiPriority w:val="99"/>
    <w:qFormat/>
    <w:locked/>
    <w:rsid w:val="00390B7F"/>
    <w:rPr>
      <w:rFonts w:cs="Times New Roman"/>
      <w:b/>
      <w:bCs/>
    </w:rPr>
  </w:style>
  <w:style w:type="paragraph" w:styleId="NoSpacing">
    <w:name w:val="No Spacing"/>
    <w:link w:val="NoSpacingChar"/>
    <w:uiPriority w:val="1"/>
    <w:qFormat/>
    <w:rsid w:val="00613995"/>
    <w:rPr>
      <w:sz w:val="22"/>
      <w:szCs w:val="22"/>
      <w:lang w:bidi="en-US"/>
    </w:rPr>
  </w:style>
  <w:style w:type="paragraph" w:customStyle="1" w:styleId="nrpsBannerline1">
    <w:name w:val="nrps Banner line 1"/>
    <w:basedOn w:val="Normal"/>
    <w:link w:val="nrpsBannerline1Char"/>
    <w:semiHidden/>
    <w:qFormat/>
    <w:locked/>
    <w:rsid w:val="00957596"/>
    <w:pPr>
      <w:spacing w:before="120"/>
    </w:pPr>
    <w:rPr>
      <w:rFonts w:ascii="Arial" w:eastAsia="Times New Roman" w:hAnsi="Arial"/>
      <w:b/>
      <w:bCs/>
      <w:sz w:val="16"/>
      <w:szCs w:val="20"/>
    </w:rPr>
  </w:style>
  <w:style w:type="paragraph" w:customStyle="1" w:styleId="nrpsLogo">
    <w:name w:val="nrps Logo"/>
    <w:basedOn w:val="Normal"/>
    <w:rsid w:val="00957596"/>
    <w:pPr>
      <w:spacing w:before="80" w:after="80"/>
      <w:jc w:val="right"/>
    </w:pPr>
    <w:rPr>
      <w:rFonts w:eastAsia="Times New Roman"/>
      <w:szCs w:val="20"/>
    </w:rPr>
  </w:style>
  <w:style w:type="paragraph" w:customStyle="1" w:styleId="nrpsBannerline2">
    <w:name w:val="nrps Banner line 2"/>
    <w:basedOn w:val="Normal"/>
    <w:link w:val="nrpsBannerline2Char"/>
    <w:semiHidden/>
    <w:qFormat/>
    <w:locked/>
    <w:rsid w:val="00957596"/>
    <w:rPr>
      <w:rFonts w:ascii="Arial" w:eastAsia="Times New Roman" w:hAnsi="Arial"/>
      <w:b/>
      <w:bCs/>
      <w:sz w:val="16"/>
      <w:szCs w:val="24"/>
    </w:rPr>
  </w:style>
  <w:style w:type="character" w:customStyle="1" w:styleId="nrpsBannerline1Char">
    <w:name w:val="nrps Banner line 1 Char"/>
    <w:basedOn w:val="DefaultParagraphFont"/>
    <w:link w:val="nrpsBannerline1"/>
    <w:semiHidden/>
    <w:rsid w:val="00613995"/>
    <w:rPr>
      <w:rFonts w:ascii="Arial" w:eastAsia="Times New Roman" w:hAnsi="Arial"/>
      <w:b/>
      <w:bCs/>
      <w:sz w:val="16"/>
    </w:rPr>
  </w:style>
  <w:style w:type="paragraph" w:customStyle="1" w:styleId="nrpsBannerline3">
    <w:name w:val="nrps Banner line 3"/>
    <w:basedOn w:val="Normal"/>
    <w:link w:val="nrpsBannerline3Char"/>
    <w:semiHidden/>
    <w:qFormat/>
    <w:locked/>
    <w:rsid w:val="00957596"/>
    <w:rPr>
      <w:rFonts w:ascii="Arial" w:eastAsia="Times New Roman" w:hAnsi="Arial"/>
      <w:b/>
      <w:bCs/>
      <w:sz w:val="16"/>
      <w:szCs w:val="20"/>
    </w:rPr>
  </w:style>
  <w:style w:type="character" w:customStyle="1" w:styleId="nrpsBannerline2Char">
    <w:name w:val="nrps Banner line 2 Char"/>
    <w:basedOn w:val="DefaultParagraphFont"/>
    <w:link w:val="nrpsBannerline2"/>
    <w:semiHidden/>
    <w:rsid w:val="00613995"/>
    <w:rPr>
      <w:rFonts w:ascii="Arial" w:eastAsia="Times New Roman" w:hAnsi="Arial"/>
      <w:b/>
      <w:bCs/>
      <w:sz w:val="16"/>
      <w:szCs w:val="24"/>
    </w:rPr>
  </w:style>
  <w:style w:type="character" w:customStyle="1" w:styleId="nrpsBannerline3Char">
    <w:name w:val="nrps Banner line 3 Char"/>
    <w:basedOn w:val="DefaultParagraphFont"/>
    <w:link w:val="nrpsBannerline3"/>
    <w:semiHidden/>
    <w:rsid w:val="00613995"/>
    <w:rPr>
      <w:rFonts w:ascii="Arial" w:eastAsia="Times New Roman" w:hAnsi="Arial"/>
      <w:b/>
      <w:bCs/>
      <w:sz w:val="16"/>
    </w:rPr>
  </w:style>
  <w:style w:type="character" w:customStyle="1" w:styleId="bodytext1">
    <w:name w:val="bodytext1"/>
    <w:basedOn w:val="DefaultParagraphFont"/>
    <w:rsid w:val="00B11804"/>
    <w:rPr>
      <w:rFonts w:ascii="Verdana" w:hAnsi="Verdana" w:hint="default"/>
      <w:color w:val="000000"/>
      <w:sz w:val="18"/>
      <w:szCs w:val="18"/>
    </w:rPr>
  </w:style>
  <w:style w:type="paragraph" w:customStyle="1" w:styleId="nrpsTitle">
    <w:name w:val="nrps Title"/>
    <w:basedOn w:val="Normal"/>
    <w:next w:val="nrpsNormal"/>
    <w:link w:val="nrpsTitleChar"/>
    <w:qFormat/>
    <w:rsid w:val="00957596"/>
    <w:pPr>
      <w:tabs>
        <w:tab w:val="left" w:pos="9360"/>
      </w:tabs>
      <w:spacing w:before="240"/>
    </w:pPr>
    <w:rPr>
      <w:rFonts w:eastAsia="Times New Roman"/>
      <w:b/>
      <w:bCs/>
      <w:sz w:val="40"/>
      <w:szCs w:val="40"/>
    </w:rPr>
  </w:style>
  <w:style w:type="paragraph" w:customStyle="1" w:styleId="nrpsSubtitle">
    <w:name w:val="nrps Subtitle"/>
    <w:basedOn w:val="Normal"/>
    <w:next w:val="nrpsNormal"/>
    <w:link w:val="nrpsSubtitleChar"/>
    <w:qFormat/>
    <w:rsid w:val="00957596"/>
    <w:pPr>
      <w:tabs>
        <w:tab w:val="left" w:pos="9360"/>
      </w:tabs>
      <w:spacing w:before="120"/>
      <w:ind w:right="720"/>
    </w:pPr>
    <w:rPr>
      <w:rFonts w:eastAsia="Times New Roman"/>
      <w:bCs/>
      <w:i/>
      <w:sz w:val="36"/>
      <w:szCs w:val="36"/>
    </w:rPr>
  </w:style>
  <w:style w:type="character" w:customStyle="1" w:styleId="nrpsTitleChar">
    <w:name w:val="nrps Title Char"/>
    <w:basedOn w:val="DefaultParagraphFont"/>
    <w:link w:val="nrpsTitle"/>
    <w:rsid w:val="00F67ADE"/>
    <w:rPr>
      <w:rFonts w:ascii="Times New Roman" w:eastAsia="Times New Roman" w:hAnsi="Times New Roman"/>
      <w:b/>
      <w:bCs/>
      <w:sz w:val="40"/>
      <w:szCs w:val="40"/>
    </w:rPr>
  </w:style>
  <w:style w:type="paragraph" w:customStyle="1" w:styleId="nrpsNormal">
    <w:name w:val="nrps Normal"/>
    <w:basedOn w:val="Normal"/>
    <w:link w:val="nrpsNormalChar"/>
    <w:qFormat/>
    <w:rsid w:val="00957596"/>
    <w:pPr>
      <w:spacing w:after="240"/>
    </w:pPr>
    <w:rPr>
      <w:rFonts w:eastAsia="Times New Roman"/>
      <w:szCs w:val="20"/>
    </w:rPr>
  </w:style>
  <w:style w:type="character" w:customStyle="1" w:styleId="nrpsSubtitleChar">
    <w:name w:val="nrps Subtitle Char"/>
    <w:basedOn w:val="DefaultParagraphFont"/>
    <w:link w:val="nrpsSubtitle"/>
    <w:rsid w:val="00F67ADE"/>
    <w:rPr>
      <w:rFonts w:ascii="Times New Roman" w:eastAsia="Times New Roman" w:hAnsi="Times New Roman"/>
      <w:bCs/>
      <w:i/>
      <w:sz w:val="36"/>
      <w:szCs w:val="36"/>
    </w:rPr>
  </w:style>
  <w:style w:type="character" w:customStyle="1" w:styleId="nrpsNormalChar">
    <w:name w:val="nrps Normal Char"/>
    <w:basedOn w:val="DefaultParagraphFont"/>
    <w:link w:val="nrpsNormal"/>
    <w:rsid w:val="00613995"/>
    <w:rPr>
      <w:rFonts w:ascii="Times New Roman" w:eastAsia="Times New Roman" w:hAnsi="Times New Roman"/>
      <w:sz w:val="24"/>
    </w:rPr>
  </w:style>
  <w:style w:type="paragraph" w:customStyle="1" w:styleId="nrpsHorizontalrule">
    <w:name w:val="nrps Horizontal rule"/>
    <w:basedOn w:val="Normal"/>
    <w:semiHidden/>
    <w:locked/>
    <w:rsid w:val="00957596"/>
    <w:pPr>
      <w:pBdr>
        <w:bottom w:val="single" w:sz="4" w:space="0" w:color="auto"/>
      </w:pBdr>
    </w:pPr>
    <w:rPr>
      <w:rFonts w:eastAsia="Times New Roman"/>
      <w:szCs w:val="20"/>
    </w:rPr>
  </w:style>
  <w:style w:type="paragraph" w:customStyle="1" w:styleId="FirstOrderHeader">
    <w:name w:val="First Order Header"/>
    <w:basedOn w:val="Heading1"/>
    <w:link w:val="FirstOrderHeaderChar"/>
    <w:rsid w:val="0043555C"/>
    <w:pPr>
      <w:spacing w:after="360" w:line="240" w:lineRule="auto"/>
    </w:pPr>
    <w:rPr>
      <w:rFonts w:cs="Arial"/>
      <w:sz w:val="24"/>
      <w:szCs w:val="24"/>
    </w:rPr>
  </w:style>
  <w:style w:type="paragraph" w:customStyle="1" w:styleId="ProtocolText">
    <w:name w:val="Protocol Text"/>
    <w:basedOn w:val="Normal"/>
    <w:link w:val="ProtocolTextChar"/>
    <w:rsid w:val="0043555C"/>
  </w:style>
  <w:style w:type="character" w:customStyle="1" w:styleId="ProtocolTextChar">
    <w:name w:val="Protocol Text Char"/>
    <w:basedOn w:val="DefaultParagraphFont"/>
    <w:link w:val="ProtocolText"/>
    <w:rsid w:val="0043555C"/>
    <w:rPr>
      <w:sz w:val="24"/>
      <w:szCs w:val="24"/>
    </w:rPr>
  </w:style>
  <w:style w:type="paragraph" w:customStyle="1" w:styleId="NRRHeading1Appendix">
    <w:name w:val="NRR Heading 1 Appendix"/>
    <w:basedOn w:val="Heading1"/>
    <w:link w:val="NRRHeading1AppendixChar"/>
    <w:qFormat/>
    <w:rsid w:val="00613995"/>
  </w:style>
  <w:style w:type="paragraph" w:styleId="TOCHeading">
    <w:name w:val="TOC Heading"/>
    <w:basedOn w:val="Heading1"/>
    <w:next w:val="Normal"/>
    <w:uiPriority w:val="39"/>
    <w:semiHidden/>
    <w:unhideWhenUsed/>
    <w:qFormat/>
    <w:rsid w:val="00613995"/>
    <w:pPr>
      <w:keepLines/>
      <w:spacing w:before="48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NRRHeading1AppendixChar">
    <w:name w:val="NRR Heading 1 Appendix Char"/>
    <w:basedOn w:val="DefaultParagraphFont"/>
    <w:link w:val="NRRHeading1Appendix"/>
    <w:rsid w:val="00613995"/>
    <w:rPr>
      <w:rFonts w:ascii="Arial" w:hAnsi="Arial"/>
      <w:b/>
      <w:sz w:val="32"/>
      <w:szCs w:val="18"/>
    </w:rPr>
  </w:style>
  <w:style w:type="paragraph" w:customStyle="1" w:styleId="NRRSOPHeading1">
    <w:name w:val="NRR SOP Heading 1"/>
    <w:basedOn w:val="Normal"/>
    <w:link w:val="NRRSOPHeading1Char"/>
    <w:qFormat/>
    <w:rsid w:val="0044007D"/>
    <w:pPr>
      <w:spacing w:line="480" w:lineRule="auto"/>
    </w:pPr>
    <w:rPr>
      <w:rFonts w:ascii="Arial" w:hAnsi="Arial" w:cs="Arial"/>
      <w:b/>
      <w:sz w:val="32"/>
      <w:szCs w:val="32"/>
    </w:rPr>
  </w:style>
  <w:style w:type="paragraph" w:customStyle="1" w:styleId="NRRSOP2ndarial12">
    <w:name w:val="NRR SOP 2nd arial 12"/>
    <w:basedOn w:val="Normal"/>
    <w:link w:val="NRRSOP2ndarial12Char"/>
    <w:qFormat/>
    <w:rsid w:val="00613995"/>
    <w:rPr>
      <w:rFonts w:ascii="Arial" w:hAnsi="Arial" w:cs="Arial"/>
      <w:b/>
    </w:rPr>
  </w:style>
  <w:style w:type="character" w:customStyle="1" w:styleId="NRRSOPHeading1Char">
    <w:name w:val="NRR SOP Heading 1 Char"/>
    <w:basedOn w:val="DefaultParagraphFont"/>
    <w:link w:val="NRRSOPHeading1"/>
    <w:rsid w:val="0044007D"/>
    <w:rPr>
      <w:rFonts w:ascii="Arial" w:hAnsi="Arial" w:cs="Arial"/>
      <w:b/>
      <w:sz w:val="32"/>
      <w:szCs w:val="32"/>
    </w:rPr>
  </w:style>
  <w:style w:type="paragraph" w:customStyle="1" w:styleId="NRRSOP3rdarial11italic">
    <w:name w:val="NRR SOP 3rd arial 11 italic"/>
    <w:basedOn w:val="Normal"/>
    <w:link w:val="NRRSOP3rdarial11italicChar"/>
    <w:qFormat/>
    <w:rsid w:val="00613995"/>
    <w:rPr>
      <w:rFonts w:ascii="Arial" w:hAnsi="Arial" w:cs="Arial"/>
      <w:b/>
      <w:i/>
      <w:sz w:val="22"/>
    </w:rPr>
  </w:style>
  <w:style w:type="character" w:customStyle="1" w:styleId="NRRSOP2ndarial12Char">
    <w:name w:val="NRR SOP 2nd arial 12 Char"/>
    <w:basedOn w:val="DefaultParagraphFont"/>
    <w:link w:val="NRRSOP2ndarial12"/>
    <w:rsid w:val="00613995"/>
    <w:rPr>
      <w:rFonts w:ascii="Arial" w:hAnsi="Arial" w:cs="Arial"/>
      <w:b/>
      <w:sz w:val="24"/>
      <w:szCs w:val="22"/>
    </w:rPr>
  </w:style>
  <w:style w:type="paragraph" w:styleId="Quote">
    <w:name w:val="Quote"/>
    <w:basedOn w:val="Normal"/>
    <w:next w:val="Normal"/>
    <w:link w:val="QuoteChar"/>
    <w:uiPriority w:val="29"/>
    <w:rsid w:val="00DC7E4C"/>
    <w:rPr>
      <w:i/>
      <w:iCs/>
      <w:color w:val="000000"/>
    </w:rPr>
  </w:style>
  <w:style w:type="character" w:customStyle="1" w:styleId="NRRSOP3rdarial11italicChar">
    <w:name w:val="NRR SOP 3rd arial 11 italic Char"/>
    <w:basedOn w:val="DefaultParagraphFont"/>
    <w:link w:val="NRRSOP3rdarial11italic"/>
    <w:rsid w:val="00613995"/>
    <w:rPr>
      <w:rFonts w:ascii="Arial" w:hAnsi="Arial" w:cs="Arial"/>
      <w:b/>
      <w:i/>
      <w:sz w:val="22"/>
      <w:szCs w:val="22"/>
    </w:rPr>
  </w:style>
  <w:style w:type="character" w:customStyle="1" w:styleId="QuoteChar">
    <w:name w:val="Quote Char"/>
    <w:basedOn w:val="DefaultParagraphFont"/>
    <w:link w:val="Quote"/>
    <w:uiPriority w:val="29"/>
    <w:rsid w:val="00DC7E4C"/>
    <w:rPr>
      <w:i/>
      <w:iCs/>
      <w:color w:val="000000"/>
      <w:sz w:val="24"/>
      <w:szCs w:val="24"/>
    </w:rPr>
  </w:style>
  <w:style w:type="paragraph" w:styleId="IntenseQuote">
    <w:name w:val="Intense Quote"/>
    <w:basedOn w:val="Normal"/>
    <w:next w:val="Normal"/>
    <w:link w:val="IntenseQuoteChar"/>
    <w:uiPriority w:val="30"/>
    <w:rsid w:val="00DC7E4C"/>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DC7E4C"/>
    <w:rPr>
      <w:b/>
      <w:bCs/>
      <w:i/>
      <w:iCs/>
      <w:color w:val="4F81BD"/>
      <w:sz w:val="24"/>
      <w:szCs w:val="24"/>
    </w:rPr>
  </w:style>
  <w:style w:type="character" w:styleId="IntenseReference">
    <w:name w:val="Intense Reference"/>
    <w:basedOn w:val="DefaultParagraphFont"/>
    <w:uiPriority w:val="32"/>
    <w:rsid w:val="00DC7E4C"/>
    <w:rPr>
      <w:b/>
      <w:bCs/>
      <w:smallCaps/>
      <w:color w:val="C0504D"/>
      <w:spacing w:val="5"/>
      <w:u w:val="single"/>
    </w:rPr>
  </w:style>
  <w:style w:type="character" w:styleId="BookTitle">
    <w:name w:val="Book Title"/>
    <w:basedOn w:val="DefaultParagraphFont"/>
    <w:uiPriority w:val="33"/>
    <w:rsid w:val="00DC7E4C"/>
    <w:rPr>
      <w:b/>
      <w:bCs/>
      <w:smallCaps/>
      <w:spacing w:val="5"/>
    </w:rPr>
  </w:style>
  <w:style w:type="paragraph" w:customStyle="1" w:styleId="NRRTable">
    <w:name w:val="NRR Table"/>
    <w:basedOn w:val="Normal"/>
    <w:link w:val="NRRTableChar"/>
    <w:qFormat/>
    <w:rsid w:val="00613995"/>
    <w:rPr>
      <w:rFonts w:ascii="Arial" w:hAnsi="Arial" w:cs="Arial"/>
      <w:b/>
      <w:sz w:val="20"/>
      <w:szCs w:val="20"/>
    </w:rPr>
  </w:style>
  <w:style w:type="paragraph" w:customStyle="1" w:styleId="Arialbold10">
    <w:name w:val="Arial bold 10"/>
    <w:basedOn w:val="TableCaption"/>
    <w:link w:val="Arialbold10Char"/>
    <w:rsid w:val="0004220E"/>
    <w:rPr>
      <w:sz w:val="20"/>
    </w:rPr>
  </w:style>
  <w:style w:type="character" w:customStyle="1" w:styleId="NRRTableChar">
    <w:name w:val="NRR Table Char"/>
    <w:basedOn w:val="DefaultParagraphFont"/>
    <w:link w:val="NRRTable"/>
    <w:rsid w:val="00613995"/>
    <w:rPr>
      <w:rFonts w:ascii="Arial" w:hAnsi="Arial" w:cs="Arial"/>
      <w:b/>
    </w:rPr>
  </w:style>
  <w:style w:type="paragraph" w:customStyle="1" w:styleId="Appendixsecond">
    <w:name w:val="Appendix_second"/>
    <w:basedOn w:val="Normal"/>
    <w:rsid w:val="0052313C"/>
    <w:pPr>
      <w:keepNext/>
      <w:outlineLvl w:val="1"/>
    </w:pPr>
    <w:rPr>
      <w:rFonts w:ascii="Arial" w:hAnsi="Arial" w:cs="Arial"/>
      <w:b/>
      <w:bCs/>
      <w:iCs/>
      <w:szCs w:val="28"/>
    </w:rPr>
  </w:style>
  <w:style w:type="character" w:customStyle="1" w:styleId="Arialbold10Char">
    <w:name w:val="Arial bold 10 Char"/>
    <w:basedOn w:val="TableCaptionChar"/>
    <w:link w:val="Arialbold10"/>
    <w:rsid w:val="0004220E"/>
    <w:rPr>
      <w:rFonts w:ascii="Times New Roman" w:hAnsi="Times New Roman"/>
      <w:sz w:val="24"/>
    </w:rPr>
  </w:style>
  <w:style w:type="paragraph" w:customStyle="1" w:styleId="NTR-1stOrder">
    <w:name w:val="NTR-1st Order"/>
    <w:basedOn w:val="Heading1"/>
    <w:link w:val="NTR-1stOrderChar"/>
    <w:qFormat/>
    <w:rsid w:val="00A237FB"/>
    <w:pPr>
      <w:keepLines/>
      <w:spacing w:after="240" w:line="240" w:lineRule="auto"/>
      <w:ind w:right="864"/>
    </w:pPr>
    <w:rPr>
      <w:rFonts w:eastAsia="Times New Roman"/>
      <w:bCs/>
      <w:szCs w:val="28"/>
    </w:rPr>
  </w:style>
  <w:style w:type="character" w:customStyle="1" w:styleId="NTR-1stOrderChar">
    <w:name w:val="NTR-1st Order Char"/>
    <w:basedOn w:val="DefaultParagraphFont"/>
    <w:link w:val="NTR-1stOrder"/>
    <w:rsid w:val="00A237FB"/>
    <w:rPr>
      <w:rFonts w:ascii="Arial" w:eastAsia="Times New Roman" w:hAnsi="Arial"/>
      <w:b/>
      <w:bCs/>
      <w:sz w:val="32"/>
      <w:szCs w:val="28"/>
    </w:rPr>
  </w:style>
  <w:style w:type="paragraph" w:customStyle="1" w:styleId="NTR-2ndOrder">
    <w:name w:val="NTR-2nd Order"/>
    <w:basedOn w:val="Heading2"/>
    <w:link w:val="NTR-2ndOrderChar"/>
    <w:qFormat/>
    <w:rsid w:val="00613995"/>
    <w:pPr>
      <w:keepLines/>
    </w:pPr>
    <w:rPr>
      <w:rFonts w:eastAsiaTheme="majorEastAsia" w:cstheme="majorBidi"/>
      <w:iCs w:val="0"/>
      <w:szCs w:val="26"/>
    </w:rPr>
  </w:style>
  <w:style w:type="character" w:customStyle="1" w:styleId="NTR-2ndOrderChar">
    <w:name w:val="NTR-2nd Order Char"/>
    <w:basedOn w:val="DefaultParagraphFont"/>
    <w:link w:val="NTR-2ndOrder"/>
    <w:rsid w:val="00613995"/>
    <w:rPr>
      <w:rFonts w:ascii="Arial" w:eastAsiaTheme="majorEastAsia" w:hAnsi="Arial" w:cstheme="majorBidi"/>
      <w:b/>
      <w:bCs/>
      <w:sz w:val="24"/>
      <w:szCs w:val="26"/>
    </w:rPr>
  </w:style>
  <w:style w:type="paragraph" w:customStyle="1" w:styleId="NTR-3rdOrder">
    <w:name w:val="NTR-3rd Order"/>
    <w:basedOn w:val="NTR-2ndOrder"/>
    <w:next w:val="Normal"/>
    <w:link w:val="NTR-3rdOrderChar"/>
    <w:qFormat/>
    <w:rsid w:val="00613995"/>
    <w:rPr>
      <w:i/>
      <w:sz w:val="22"/>
    </w:rPr>
  </w:style>
  <w:style w:type="character" w:customStyle="1" w:styleId="NTR-3rdOrderChar">
    <w:name w:val="NTR-3rd Order Char"/>
    <w:basedOn w:val="NTR-2ndOrderChar"/>
    <w:link w:val="NTR-3rdOrder"/>
    <w:rsid w:val="00613995"/>
    <w:rPr>
      <w:rFonts w:ascii="Arial" w:eastAsiaTheme="majorEastAsia" w:hAnsi="Arial" w:cstheme="majorBidi"/>
      <w:b/>
      <w:bCs/>
      <w:i/>
      <w:sz w:val="22"/>
      <w:szCs w:val="26"/>
    </w:rPr>
  </w:style>
  <w:style w:type="paragraph" w:customStyle="1" w:styleId="NTR-4thOrder">
    <w:name w:val="NTR-4th Order"/>
    <w:basedOn w:val="Heading4"/>
    <w:link w:val="NTR-4thOrderChar"/>
    <w:qFormat/>
    <w:rsid w:val="00613995"/>
    <w:pPr>
      <w:keepLines/>
    </w:pPr>
    <w:rPr>
      <w:rFonts w:eastAsiaTheme="majorEastAsia" w:cstheme="majorBidi"/>
      <w:iCs/>
      <w:szCs w:val="22"/>
    </w:rPr>
  </w:style>
  <w:style w:type="character" w:customStyle="1" w:styleId="NTR-4thOrderChar">
    <w:name w:val="NTR-4th Order Char"/>
    <w:basedOn w:val="DefaultParagraphFont"/>
    <w:link w:val="NTR-4thOrder"/>
    <w:rsid w:val="00613995"/>
    <w:rPr>
      <w:rFonts w:ascii="Times New Roman" w:eastAsiaTheme="majorEastAsia" w:hAnsi="Times New Roman" w:cstheme="majorBidi"/>
      <w:bCs/>
      <w:iCs/>
      <w:sz w:val="24"/>
      <w:szCs w:val="22"/>
    </w:rPr>
  </w:style>
  <w:style w:type="paragraph" w:customStyle="1" w:styleId="NTR-5thOrder">
    <w:name w:val="NTR-5th Order"/>
    <w:basedOn w:val="Heading5"/>
    <w:link w:val="NTR-5thOrderChar"/>
    <w:qFormat/>
    <w:rsid w:val="00613995"/>
    <w:pPr>
      <w:keepNext/>
      <w:keepLines/>
    </w:pPr>
    <w:rPr>
      <w:rFonts w:eastAsiaTheme="majorEastAsia" w:cstheme="majorBidi"/>
      <w:color w:val="243F60"/>
      <w:szCs w:val="22"/>
    </w:rPr>
  </w:style>
  <w:style w:type="character" w:customStyle="1" w:styleId="NTR-5thOrderChar">
    <w:name w:val="NTR-5th Order Char"/>
    <w:basedOn w:val="Heading5Char"/>
    <w:link w:val="NTR-5thOrder"/>
    <w:rsid w:val="00613995"/>
    <w:rPr>
      <w:rFonts w:ascii="Times New Roman" w:eastAsiaTheme="majorEastAsia" w:hAnsi="Times New Roman" w:cstheme="majorBidi"/>
      <w:bCs/>
      <w:i/>
      <w:iCs/>
      <w:color w:val="243F60"/>
      <w:sz w:val="24"/>
      <w:szCs w:val="22"/>
    </w:rPr>
  </w:style>
  <w:style w:type="character" w:customStyle="1" w:styleId="CaptionChar">
    <w:name w:val="Caption Char"/>
    <w:basedOn w:val="DefaultParagraphFont"/>
    <w:link w:val="Caption"/>
    <w:uiPriority w:val="35"/>
    <w:rsid w:val="00613995"/>
    <w:rPr>
      <w:rFonts w:ascii="Arial" w:hAnsi="Arial"/>
      <w:bCs/>
      <w:szCs w:val="18"/>
    </w:rPr>
  </w:style>
  <w:style w:type="character" w:customStyle="1" w:styleId="NoSpacingChar">
    <w:name w:val="No Spacing Char"/>
    <w:basedOn w:val="DefaultParagraphFont"/>
    <w:link w:val="NoSpacing"/>
    <w:uiPriority w:val="1"/>
    <w:rsid w:val="00613995"/>
    <w:rPr>
      <w:sz w:val="22"/>
      <w:szCs w:val="22"/>
      <w:lang w:bidi="en-US"/>
    </w:rPr>
  </w:style>
  <w:style w:type="paragraph" w:customStyle="1" w:styleId="SOP2nd">
    <w:name w:val="SOP 2nd"/>
    <w:basedOn w:val="Normal"/>
    <w:link w:val="SOP2ndChar"/>
    <w:qFormat/>
    <w:rsid w:val="00613995"/>
    <w:pPr>
      <w:keepNext/>
    </w:pPr>
    <w:rPr>
      <w:rFonts w:ascii="Arial" w:hAnsi="Arial" w:cs="Arial"/>
      <w:b/>
      <w:szCs w:val="24"/>
    </w:rPr>
  </w:style>
  <w:style w:type="character" w:customStyle="1" w:styleId="SOP2ndChar">
    <w:name w:val="SOP 2nd Char"/>
    <w:basedOn w:val="DefaultParagraphFont"/>
    <w:link w:val="SOP2nd"/>
    <w:rsid w:val="00613995"/>
    <w:rPr>
      <w:rFonts w:ascii="Arial" w:hAnsi="Arial" w:cs="Arial"/>
      <w:b/>
      <w:sz w:val="24"/>
      <w:szCs w:val="24"/>
    </w:rPr>
  </w:style>
  <w:style w:type="paragraph" w:customStyle="1" w:styleId="SOP3rd">
    <w:name w:val="SOP 3rd"/>
    <w:basedOn w:val="Normal"/>
    <w:link w:val="SOP3rdChar"/>
    <w:qFormat/>
    <w:rsid w:val="00613995"/>
    <w:pPr>
      <w:keepNext/>
    </w:pPr>
    <w:rPr>
      <w:rFonts w:ascii="Arial" w:hAnsi="Arial" w:cs="Arial"/>
      <w:b/>
      <w:i/>
      <w:sz w:val="22"/>
    </w:rPr>
  </w:style>
  <w:style w:type="character" w:customStyle="1" w:styleId="SOP3rdChar">
    <w:name w:val="SOP 3rd Char"/>
    <w:basedOn w:val="DefaultParagraphFont"/>
    <w:link w:val="SOP3rd"/>
    <w:rsid w:val="00613995"/>
    <w:rPr>
      <w:rFonts w:ascii="Arial" w:hAnsi="Arial" w:cs="Arial"/>
      <w:b/>
      <w:i/>
      <w:sz w:val="22"/>
      <w:szCs w:val="22"/>
    </w:rPr>
  </w:style>
  <w:style w:type="paragraph" w:customStyle="1" w:styleId="SOPTitle">
    <w:name w:val="SOP Title"/>
    <w:basedOn w:val="NTR-1stOrder"/>
    <w:link w:val="SOPTitleChar"/>
    <w:qFormat/>
    <w:rsid w:val="00613995"/>
  </w:style>
  <w:style w:type="character" w:customStyle="1" w:styleId="SOPTitleChar">
    <w:name w:val="SOP Title Char"/>
    <w:basedOn w:val="NTR-1stOrderChar"/>
    <w:link w:val="SOPTitle"/>
    <w:rsid w:val="00613995"/>
    <w:rPr>
      <w:rFonts w:ascii="Arial" w:eastAsia="Times New Roman" w:hAnsi="Arial"/>
      <w:b/>
      <w:bCs/>
      <w:sz w:val="32"/>
      <w:szCs w:val="28"/>
    </w:rPr>
  </w:style>
  <w:style w:type="paragraph" w:customStyle="1" w:styleId="SOPSubtitle">
    <w:name w:val="SOP Subtitle"/>
    <w:basedOn w:val="NTR-1stOrder"/>
    <w:link w:val="SOPSubtitleChar"/>
    <w:qFormat/>
    <w:rsid w:val="001F42C3"/>
    <w:rPr>
      <w:b w:val="0"/>
      <w:i/>
    </w:rPr>
  </w:style>
  <w:style w:type="character" w:customStyle="1" w:styleId="SOPSubtitleChar">
    <w:name w:val="SOP Subtitle Char"/>
    <w:basedOn w:val="NTR-1stOrderChar"/>
    <w:link w:val="SOPSubtitle"/>
    <w:rsid w:val="001F42C3"/>
    <w:rPr>
      <w:rFonts w:ascii="Arial" w:eastAsia="Times New Roman" w:hAnsi="Arial"/>
      <w:b/>
      <w:bCs/>
      <w:i/>
      <w:sz w:val="32"/>
      <w:szCs w:val="28"/>
    </w:rPr>
  </w:style>
  <w:style w:type="paragraph" w:customStyle="1" w:styleId="APPTitle">
    <w:name w:val="APP Title"/>
    <w:basedOn w:val="NTR-1stOrder"/>
    <w:link w:val="APPTitleChar"/>
    <w:qFormat/>
    <w:rsid w:val="00613995"/>
  </w:style>
  <w:style w:type="character" w:customStyle="1" w:styleId="APPTitleChar">
    <w:name w:val="APP Title Char"/>
    <w:basedOn w:val="NTR-1stOrderChar"/>
    <w:link w:val="APPTitle"/>
    <w:rsid w:val="00613995"/>
    <w:rPr>
      <w:rFonts w:ascii="Arial" w:eastAsia="Times New Roman" w:hAnsi="Arial"/>
      <w:b/>
      <w:bCs/>
      <w:sz w:val="32"/>
      <w:szCs w:val="28"/>
    </w:rPr>
  </w:style>
  <w:style w:type="paragraph" w:customStyle="1" w:styleId="APP2nd">
    <w:name w:val="APP 2nd"/>
    <w:basedOn w:val="SOP2nd"/>
    <w:link w:val="APP2ndChar"/>
    <w:qFormat/>
    <w:rsid w:val="00613995"/>
  </w:style>
  <w:style w:type="character" w:customStyle="1" w:styleId="APP2ndChar">
    <w:name w:val="APP 2nd Char"/>
    <w:basedOn w:val="SOP2ndChar"/>
    <w:link w:val="APP2nd"/>
    <w:rsid w:val="00613995"/>
    <w:rPr>
      <w:rFonts w:ascii="Arial" w:hAnsi="Arial" w:cs="Arial"/>
      <w:b/>
      <w:sz w:val="24"/>
      <w:szCs w:val="24"/>
    </w:rPr>
  </w:style>
  <w:style w:type="paragraph" w:customStyle="1" w:styleId="NTR-Figure">
    <w:name w:val="NTR-Figure"/>
    <w:basedOn w:val="NTR-1stOrder"/>
    <w:link w:val="NTR-FigureChar"/>
    <w:qFormat/>
    <w:rsid w:val="00794A40"/>
    <w:rPr>
      <w:b w:val="0"/>
      <w:sz w:val="20"/>
    </w:rPr>
  </w:style>
  <w:style w:type="character" w:customStyle="1" w:styleId="NTR-FigureChar">
    <w:name w:val="NTR-Figure Char"/>
    <w:basedOn w:val="NTR-1stOrderChar"/>
    <w:link w:val="NTR-Figure"/>
    <w:rsid w:val="00794A40"/>
    <w:rPr>
      <w:rFonts w:ascii="Arial" w:eastAsia="Times New Roman" w:hAnsi="Arial"/>
      <w:b/>
      <w:bCs/>
      <w:sz w:val="32"/>
      <w:szCs w:val="28"/>
    </w:rPr>
  </w:style>
  <w:style w:type="paragraph" w:customStyle="1" w:styleId="SOPFigure">
    <w:name w:val="SOP Figure"/>
    <w:basedOn w:val="NTR-Figure"/>
    <w:link w:val="SOPFigureChar"/>
    <w:qFormat/>
    <w:rsid w:val="00A237FB"/>
    <w:pPr>
      <w:spacing w:before="120"/>
    </w:pPr>
  </w:style>
  <w:style w:type="character" w:customStyle="1" w:styleId="SOPFigureChar">
    <w:name w:val="SOP Figure Char"/>
    <w:basedOn w:val="NTR-FigureChar"/>
    <w:link w:val="SOPFigure"/>
    <w:rsid w:val="00A237FB"/>
    <w:rPr>
      <w:rFonts w:ascii="Arial" w:eastAsia="Times New Roman" w:hAnsi="Arial"/>
      <w:b/>
      <w:bCs/>
      <w:sz w:val="32"/>
      <w:szCs w:val="28"/>
    </w:rPr>
  </w:style>
  <w:style w:type="paragraph" w:customStyle="1" w:styleId="APPFigure">
    <w:name w:val="APP Figure"/>
    <w:basedOn w:val="SOPFigure"/>
    <w:link w:val="APPFigureChar"/>
    <w:qFormat/>
    <w:rsid w:val="00A237FB"/>
    <w:pPr>
      <w:spacing w:before="240" w:after="0"/>
    </w:pPr>
  </w:style>
  <w:style w:type="character" w:customStyle="1" w:styleId="APPFigureChar">
    <w:name w:val="APP Figure Char"/>
    <w:basedOn w:val="SOPFigureChar"/>
    <w:link w:val="APPFigure"/>
    <w:rsid w:val="00A237FB"/>
    <w:rPr>
      <w:rFonts w:ascii="Arial" w:eastAsia="Times New Roman" w:hAnsi="Arial"/>
      <w:b/>
      <w:bCs/>
      <w:sz w:val="32"/>
      <w:szCs w:val="28"/>
    </w:rPr>
  </w:style>
  <w:style w:type="paragraph" w:customStyle="1" w:styleId="NTR-Table">
    <w:name w:val="NTR-Table"/>
    <w:basedOn w:val="Caption"/>
    <w:link w:val="NTR-TableChar"/>
    <w:qFormat/>
    <w:rsid w:val="00A237FB"/>
    <w:pPr>
      <w:spacing w:after="120"/>
    </w:pPr>
    <w:rPr>
      <w:rFonts w:cs="Arial"/>
    </w:rPr>
  </w:style>
  <w:style w:type="character" w:customStyle="1" w:styleId="NTR-TableChar">
    <w:name w:val="NTR-Table Char"/>
    <w:basedOn w:val="CaptionChar"/>
    <w:link w:val="NTR-Table"/>
    <w:rsid w:val="00A237FB"/>
    <w:rPr>
      <w:rFonts w:ascii="Arial" w:hAnsi="Arial" w:cs="Arial"/>
      <w:bCs/>
      <w:szCs w:val="18"/>
    </w:rPr>
  </w:style>
  <w:style w:type="paragraph" w:customStyle="1" w:styleId="NTR-Caption">
    <w:name w:val="NTR-Caption"/>
    <w:basedOn w:val="Normal"/>
    <w:link w:val="NTR-CaptionChar"/>
    <w:qFormat/>
    <w:rsid w:val="00A237FB"/>
    <w:pPr>
      <w:spacing w:after="120"/>
    </w:pPr>
    <w:rPr>
      <w:rFonts w:ascii="Arial" w:hAnsi="Arial" w:cs="Arial"/>
      <w:sz w:val="20"/>
      <w:szCs w:val="20"/>
    </w:rPr>
  </w:style>
  <w:style w:type="character" w:customStyle="1" w:styleId="NTR-CaptionChar">
    <w:name w:val="NTR-Caption Char"/>
    <w:basedOn w:val="DefaultParagraphFont"/>
    <w:link w:val="NTR-Caption"/>
    <w:rsid w:val="00A237FB"/>
    <w:rPr>
      <w:rFonts w:ascii="Arial" w:hAnsi="Arial" w:cs="Arial"/>
    </w:rPr>
  </w:style>
  <w:style w:type="paragraph" w:customStyle="1" w:styleId="SOPTable">
    <w:name w:val="SOP Table"/>
    <w:basedOn w:val="SOPFigure"/>
    <w:link w:val="SOPTableChar"/>
    <w:qFormat/>
    <w:rsid w:val="006B21B6"/>
    <w:pPr>
      <w:spacing w:after="120"/>
    </w:pPr>
  </w:style>
  <w:style w:type="character" w:customStyle="1" w:styleId="SOPTableChar">
    <w:name w:val="SOP Table Char"/>
    <w:basedOn w:val="SOPFigureChar"/>
    <w:link w:val="SOPTable"/>
    <w:rsid w:val="006B21B6"/>
    <w:rPr>
      <w:rFonts w:ascii="Arial" w:eastAsia="Times New Roman" w:hAnsi="Arial"/>
      <w:b/>
      <w:bCs/>
      <w:sz w:val="32"/>
      <w:szCs w:val="28"/>
    </w:rPr>
  </w:style>
  <w:style w:type="paragraph" w:customStyle="1" w:styleId="APPTable">
    <w:name w:val="APP Table"/>
    <w:basedOn w:val="APPFigure"/>
    <w:link w:val="APPTableChar"/>
    <w:qFormat/>
    <w:rsid w:val="00A237FB"/>
    <w:pPr>
      <w:spacing w:after="120"/>
    </w:pPr>
  </w:style>
  <w:style w:type="character" w:customStyle="1" w:styleId="APPTableChar">
    <w:name w:val="APP Table Char"/>
    <w:basedOn w:val="APPFigureChar"/>
    <w:link w:val="APPTable"/>
    <w:rsid w:val="00A237FB"/>
    <w:rPr>
      <w:rFonts w:ascii="Arial" w:eastAsia="Times New Roman" w:hAnsi="Arial"/>
      <w:b/>
      <w:bCs/>
      <w:sz w:val="32"/>
      <w:szCs w:val="28"/>
    </w:rPr>
  </w:style>
  <w:style w:type="paragraph" w:customStyle="1" w:styleId="APP3rd">
    <w:name w:val="APP 3rd"/>
    <w:basedOn w:val="NTR-3rdOrder"/>
    <w:link w:val="APP3rdChar"/>
    <w:qFormat/>
    <w:rsid w:val="00613995"/>
    <w:rPr>
      <w:rFonts w:eastAsia="Times New Roman" w:cs="Times New Roman"/>
    </w:rPr>
  </w:style>
  <w:style w:type="character" w:customStyle="1" w:styleId="APP3rdChar">
    <w:name w:val="APP 3rd Char"/>
    <w:basedOn w:val="NTR-3rdOrderChar"/>
    <w:link w:val="APP3rd"/>
    <w:rsid w:val="00613995"/>
    <w:rPr>
      <w:rFonts w:ascii="Arial" w:eastAsia="Times New Roman" w:hAnsi="Arial" w:cstheme="majorBidi"/>
      <w:b/>
      <w:bCs/>
      <w:i/>
      <w:sz w:val="22"/>
      <w:szCs w:val="26"/>
    </w:rPr>
  </w:style>
  <w:style w:type="paragraph" w:customStyle="1" w:styleId="nrpsInstructions">
    <w:name w:val="nrps Instructions"/>
    <w:basedOn w:val="nrpsNormal"/>
    <w:link w:val="nrpsInstructionsChar"/>
    <w:qFormat/>
    <w:locked/>
    <w:rsid w:val="00957596"/>
    <w:rPr>
      <w:i/>
      <w:color w:val="0000FF"/>
    </w:rPr>
  </w:style>
  <w:style w:type="character" w:customStyle="1" w:styleId="nrpsInstructionsChar">
    <w:name w:val="nrps Instructions Char"/>
    <w:basedOn w:val="nrpsNormalChar"/>
    <w:link w:val="nrpsInstructions"/>
    <w:rsid w:val="00613995"/>
    <w:rPr>
      <w:rFonts w:ascii="Times New Roman" w:eastAsia="Times New Roman" w:hAnsi="Times New Roman"/>
      <w:i/>
      <w:color w:val="0000FF"/>
      <w:sz w:val="24"/>
    </w:rPr>
  </w:style>
  <w:style w:type="paragraph" w:customStyle="1" w:styleId="NTRList">
    <w:name w:val="NTR List"/>
    <w:basedOn w:val="Normal"/>
    <w:link w:val="NTRListChar"/>
    <w:qFormat/>
    <w:rsid w:val="00613995"/>
    <w:pPr>
      <w:numPr>
        <w:numId w:val="100"/>
      </w:numPr>
      <w:spacing w:after="60"/>
    </w:pPr>
  </w:style>
  <w:style w:type="character" w:customStyle="1" w:styleId="NTRListChar">
    <w:name w:val="NTR List Char"/>
    <w:basedOn w:val="DefaultParagraphFont"/>
    <w:link w:val="NTRList"/>
    <w:rsid w:val="00613995"/>
    <w:rPr>
      <w:rFonts w:ascii="Times New Roman" w:hAnsi="Times New Roman"/>
      <w:sz w:val="24"/>
      <w:szCs w:val="22"/>
    </w:rPr>
  </w:style>
  <w:style w:type="paragraph" w:customStyle="1" w:styleId="NTRList0">
    <w:name w:val="NTR#List"/>
    <w:basedOn w:val="Normal"/>
    <w:link w:val="NTRListChar0"/>
    <w:qFormat/>
    <w:rsid w:val="00613995"/>
    <w:pPr>
      <w:numPr>
        <w:numId w:val="101"/>
      </w:numPr>
      <w:autoSpaceDE w:val="0"/>
      <w:autoSpaceDN w:val="0"/>
      <w:adjustRightInd w:val="0"/>
      <w:spacing w:after="60" w:line="240" w:lineRule="atLeast"/>
    </w:pPr>
  </w:style>
  <w:style w:type="character" w:customStyle="1" w:styleId="NTRListChar0">
    <w:name w:val="NTR#List Char"/>
    <w:basedOn w:val="DefaultParagraphFont"/>
    <w:link w:val="NTRList0"/>
    <w:rsid w:val="00613995"/>
    <w:rPr>
      <w:rFonts w:ascii="Times New Roman" w:hAnsi="Times New Roman"/>
      <w:sz w:val="24"/>
      <w:szCs w:val="22"/>
    </w:rPr>
  </w:style>
  <w:style w:type="paragraph" w:customStyle="1" w:styleId="APP1st">
    <w:name w:val="APP 1st"/>
    <w:basedOn w:val="NTR-1stOrder"/>
    <w:link w:val="APP1stChar"/>
    <w:qFormat/>
    <w:rsid w:val="00613995"/>
  </w:style>
  <w:style w:type="character" w:customStyle="1" w:styleId="APP1stChar">
    <w:name w:val="APP 1st Char"/>
    <w:basedOn w:val="NTR-1stOrderChar"/>
    <w:link w:val="APP1st"/>
    <w:rsid w:val="00613995"/>
    <w:rPr>
      <w:rFonts w:ascii="Arial" w:eastAsia="Times New Roman" w:hAnsi="Arial"/>
      <w:b/>
      <w:bCs/>
      <w:sz w:val="32"/>
      <w:szCs w:val="28"/>
    </w:rPr>
  </w:style>
  <w:style w:type="paragraph" w:customStyle="1" w:styleId="Equation">
    <w:name w:val="Equation"/>
    <w:basedOn w:val="Normal"/>
    <w:link w:val="EquationChar"/>
    <w:qFormat/>
    <w:rsid w:val="00613995"/>
    <w:pPr>
      <w:tabs>
        <w:tab w:val="center" w:pos="4320"/>
      </w:tabs>
      <w:autoSpaceDE w:val="0"/>
      <w:autoSpaceDN w:val="0"/>
      <w:adjustRightInd w:val="0"/>
    </w:pPr>
    <w:rPr>
      <w:rFonts w:ascii="Arial" w:hAnsi="Arial" w:cs="Arial"/>
      <w:b/>
      <w:sz w:val="20"/>
      <w:szCs w:val="24"/>
    </w:rPr>
  </w:style>
  <w:style w:type="character" w:customStyle="1" w:styleId="EquationChar">
    <w:name w:val="Equation Char"/>
    <w:basedOn w:val="DefaultParagraphFont"/>
    <w:link w:val="Equation"/>
    <w:rsid w:val="00613995"/>
    <w:rPr>
      <w:rFonts w:ascii="Arial" w:hAnsi="Arial" w:cs="Arial"/>
      <w:b/>
      <w:szCs w:val="24"/>
    </w:rPr>
  </w:style>
  <w:style w:type="paragraph" w:customStyle="1" w:styleId="TOC-Double">
    <w:name w:val="TOC-Double"/>
    <w:basedOn w:val="Normal"/>
    <w:link w:val="TOC-DoubleChar"/>
    <w:qFormat/>
    <w:rsid w:val="00613995"/>
    <w:pPr>
      <w:spacing w:after="240"/>
    </w:pPr>
  </w:style>
  <w:style w:type="character" w:customStyle="1" w:styleId="TOC-DoubleChar">
    <w:name w:val="TOC-Double Char"/>
    <w:basedOn w:val="DefaultParagraphFont"/>
    <w:link w:val="TOC-Double"/>
    <w:rsid w:val="00613995"/>
    <w:rPr>
      <w:rFonts w:ascii="Times New Roman" w:hAnsi="Times New Roman"/>
      <w:sz w:val="24"/>
      <w:szCs w:val="22"/>
    </w:rPr>
  </w:style>
  <w:style w:type="paragraph" w:styleId="ListParagraph">
    <w:name w:val="List Paragraph"/>
    <w:basedOn w:val="Normal"/>
    <w:uiPriority w:val="34"/>
    <w:qFormat/>
    <w:rsid w:val="002E4FDF"/>
    <w:pPr>
      <w:ind w:left="720"/>
      <w:contextualSpacing/>
    </w:pPr>
  </w:style>
  <w:style w:type="character" w:styleId="PlaceholderText">
    <w:name w:val="Placeholder Text"/>
    <w:basedOn w:val="DefaultParagraphFont"/>
    <w:uiPriority w:val="99"/>
    <w:semiHidden/>
    <w:rsid w:val="00082B30"/>
    <w:rPr>
      <w:color w:val="808080"/>
    </w:rPr>
  </w:style>
  <w:style w:type="character" w:styleId="LineNumber">
    <w:name w:val="line number"/>
    <w:basedOn w:val="DefaultParagraphFont"/>
    <w:uiPriority w:val="99"/>
    <w:semiHidden/>
    <w:unhideWhenUsed/>
    <w:rsid w:val="007C6BE4"/>
  </w:style>
  <w:style w:type="character" w:customStyle="1" w:styleId="nrpsBackcoveraddress">
    <w:name w:val="nrps Backcover address"/>
    <w:basedOn w:val="DefaultParagraphFont"/>
    <w:semiHidden/>
    <w:locked/>
    <w:rsid w:val="00957596"/>
    <w:rPr>
      <w:rFonts w:ascii="Arial" w:hAnsi="Arial"/>
      <w:sz w:val="18"/>
    </w:rPr>
  </w:style>
  <w:style w:type="paragraph" w:customStyle="1" w:styleId="nrpsBulletlist">
    <w:name w:val="nrps Bullet list"/>
    <w:basedOn w:val="nrpsNormal"/>
    <w:rsid w:val="00957596"/>
    <w:pPr>
      <w:numPr>
        <w:numId w:val="112"/>
      </w:numPr>
    </w:pPr>
  </w:style>
  <w:style w:type="paragraph" w:customStyle="1" w:styleId="nrpsHeading1">
    <w:name w:val="nrps Heading 1"/>
    <w:basedOn w:val="Heading1"/>
    <w:next w:val="nrpsNormal"/>
    <w:qFormat/>
    <w:rsid w:val="00957596"/>
    <w:pPr>
      <w:tabs>
        <w:tab w:val="left" w:pos="5310"/>
      </w:tabs>
      <w:spacing w:after="240" w:line="240" w:lineRule="auto"/>
    </w:pPr>
    <w:rPr>
      <w:rFonts w:eastAsia="Times New Roman"/>
    </w:rPr>
  </w:style>
  <w:style w:type="paragraph" w:customStyle="1" w:styleId="nrpsContents">
    <w:name w:val="nrps Contents"/>
    <w:basedOn w:val="nrpsHeading1"/>
    <w:rsid w:val="00957596"/>
    <w:rPr>
      <w:rFonts w:cs="Arial"/>
      <w:szCs w:val="32"/>
    </w:rPr>
  </w:style>
  <w:style w:type="paragraph" w:customStyle="1" w:styleId="nrpsHeading2">
    <w:name w:val="nrps Heading 2"/>
    <w:basedOn w:val="Heading2"/>
    <w:next w:val="nrpsNormal"/>
    <w:qFormat/>
    <w:rsid w:val="00957596"/>
    <w:rPr>
      <w:rFonts w:eastAsia="Times New Roman"/>
    </w:rPr>
  </w:style>
  <w:style w:type="paragraph" w:customStyle="1" w:styleId="nrpsHeading2SOP">
    <w:name w:val="nrps Heading 2 SOP"/>
    <w:basedOn w:val="nrpsHeading2"/>
    <w:next w:val="nrpsNormal"/>
    <w:rsid w:val="00957596"/>
  </w:style>
  <w:style w:type="paragraph" w:customStyle="1" w:styleId="nrpsContentsSOP">
    <w:name w:val="nrps Contents SOP"/>
    <w:basedOn w:val="nrpsHeading2SOP"/>
    <w:rsid w:val="00957596"/>
    <w:pPr>
      <w:spacing w:after="240"/>
    </w:pPr>
  </w:style>
  <w:style w:type="paragraph" w:customStyle="1" w:styleId="nrpsFigurecaption">
    <w:name w:val="nrps Figure caption"/>
    <w:basedOn w:val="Normal"/>
    <w:next w:val="nrpsNormal"/>
    <w:qFormat/>
    <w:rsid w:val="00957596"/>
    <w:pPr>
      <w:spacing w:before="120" w:after="240"/>
    </w:pPr>
    <w:rPr>
      <w:rFonts w:ascii="Arial" w:eastAsia="Times New Roman" w:hAnsi="Arial"/>
      <w:bCs/>
      <w:sz w:val="20"/>
      <w:szCs w:val="20"/>
    </w:rPr>
  </w:style>
  <w:style w:type="paragraph" w:customStyle="1" w:styleId="PageRight">
    <w:name w:val="Page Right"/>
    <w:basedOn w:val="Normal"/>
    <w:next w:val="nrpsNormal"/>
    <w:rsid w:val="00957596"/>
    <w:pPr>
      <w:spacing w:after="240"/>
      <w:jc w:val="right"/>
    </w:pPr>
    <w:rPr>
      <w:rFonts w:eastAsia="Times New Roman"/>
      <w:szCs w:val="20"/>
    </w:rPr>
  </w:style>
  <w:style w:type="paragraph" w:customStyle="1" w:styleId="nrpsFigurecaptionSOP">
    <w:name w:val="nrps Figure caption SOP"/>
    <w:basedOn w:val="PageRight"/>
    <w:rsid w:val="00957596"/>
    <w:pPr>
      <w:spacing w:before="120"/>
      <w:jc w:val="left"/>
    </w:pPr>
    <w:rPr>
      <w:rFonts w:ascii="Arial" w:hAnsi="Arial"/>
      <w:sz w:val="20"/>
    </w:rPr>
  </w:style>
  <w:style w:type="paragraph" w:customStyle="1" w:styleId="nrpsHeading1Appendix">
    <w:name w:val="nrps Heading 1 Appendix"/>
    <w:next w:val="nrpsNormal"/>
    <w:rsid w:val="00957596"/>
    <w:pPr>
      <w:spacing w:after="240"/>
    </w:pPr>
    <w:rPr>
      <w:rFonts w:ascii="Arial" w:eastAsia="Times New Roman" w:hAnsi="Arial"/>
      <w:b/>
      <w:sz w:val="32"/>
      <w:szCs w:val="24"/>
    </w:rPr>
  </w:style>
  <w:style w:type="paragraph" w:customStyle="1" w:styleId="nrpsHeading1SOP">
    <w:name w:val="nrps Heading 1 SOP"/>
    <w:basedOn w:val="nrpsHeading1"/>
    <w:next w:val="nrpsNormal"/>
    <w:rsid w:val="00957596"/>
  </w:style>
  <w:style w:type="paragraph" w:customStyle="1" w:styleId="nrpsHeading2Appendix">
    <w:name w:val="nrps Heading 2 Appendix"/>
    <w:basedOn w:val="nrpsHeading2"/>
    <w:rsid w:val="00957596"/>
    <w:rPr>
      <w:szCs w:val="22"/>
    </w:rPr>
  </w:style>
  <w:style w:type="paragraph" w:customStyle="1" w:styleId="nrpsHeading3">
    <w:name w:val="nrps Heading 3"/>
    <w:basedOn w:val="Heading3"/>
    <w:next w:val="nrpsNormal"/>
    <w:qFormat/>
    <w:rsid w:val="00957596"/>
    <w:pPr>
      <w:autoSpaceDE w:val="0"/>
      <w:autoSpaceDN w:val="0"/>
      <w:adjustRightInd w:val="0"/>
    </w:pPr>
    <w:rPr>
      <w:rFonts w:eastAsia="MS Mincho" w:cs="Times New Roman"/>
      <w:szCs w:val="22"/>
    </w:rPr>
  </w:style>
  <w:style w:type="paragraph" w:customStyle="1" w:styleId="nrpsHeading3Appendix">
    <w:name w:val="nrps Heading 3 Appendix"/>
    <w:basedOn w:val="nrpsHeading3"/>
    <w:rsid w:val="00957596"/>
  </w:style>
  <w:style w:type="paragraph" w:customStyle="1" w:styleId="nrpsHeading3SOP">
    <w:name w:val="nrps Heading 3 SOP"/>
    <w:basedOn w:val="nrpsNormal"/>
    <w:next w:val="nrpsNormal"/>
    <w:rsid w:val="00957596"/>
    <w:pPr>
      <w:spacing w:after="0"/>
    </w:pPr>
    <w:rPr>
      <w:rFonts w:ascii="Arial" w:hAnsi="Arial"/>
      <w:b/>
      <w:i/>
      <w:sz w:val="22"/>
    </w:rPr>
  </w:style>
  <w:style w:type="paragraph" w:customStyle="1" w:styleId="nrpsHeading4">
    <w:name w:val="nrps Heading 4"/>
    <w:basedOn w:val="Heading4"/>
    <w:next w:val="nrpsNormal"/>
    <w:qFormat/>
    <w:rsid w:val="00957596"/>
    <w:rPr>
      <w:rFonts w:eastAsia="Times New Roman"/>
      <w:u w:val="single"/>
    </w:rPr>
  </w:style>
  <w:style w:type="paragraph" w:customStyle="1" w:styleId="nrpsHeading4SOP">
    <w:name w:val="nrps Heading 4 SOP"/>
    <w:basedOn w:val="nrpsHeading4"/>
    <w:next w:val="nrpsNormal"/>
    <w:rsid w:val="00957596"/>
  </w:style>
  <w:style w:type="paragraph" w:customStyle="1" w:styleId="nrpsHeading5">
    <w:name w:val="nrps Heading 5"/>
    <w:basedOn w:val="Heading5"/>
    <w:next w:val="nrpsNormal"/>
    <w:qFormat/>
    <w:rsid w:val="00957596"/>
    <w:pPr>
      <w:ind w:left="0"/>
    </w:pPr>
    <w:rPr>
      <w:rFonts w:eastAsia="Times New Roman"/>
    </w:rPr>
  </w:style>
  <w:style w:type="paragraph" w:customStyle="1" w:styleId="nrpsHyperlink">
    <w:name w:val="nrps Hyperlink"/>
    <w:basedOn w:val="nrpsNormal"/>
    <w:rsid w:val="00957596"/>
  </w:style>
  <w:style w:type="paragraph" w:customStyle="1" w:styleId="nrpsinsidecovers">
    <w:name w:val="nrps inside covers"/>
    <w:basedOn w:val="Normal"/>
    <w:qFormat/>
    <w:rsid w:val="00957596"/>
    <w:rPr>
      <w:rFonts w:eastAsia="Times New Roman"/>
      <w:sz w:val="18"/>
      <w:szCs w:val="24"/>
    </w:rPr>
  </w:style>
  <w:style w:type="paragraph" w:customStyle="1" w:styleId="nrpsLiteratureCited">
    <w:name w:val="nrps Literature Cited"/>
    <w:basedOn w:val="Normal"/>
    <w:qFormat/>
    <w:rsid w:val="00957596"/>
    <w:pPr>
      <w:spacing w:after="240"/>
      <w:ind w:left="360" w:hanging="360"/>
    </w:pPr>
    <w:rPr>
      <w:rFonts w:eastAsia="Times New Roman"/>
      <w:szCs w:val="24"/>
    </w:rPr>
  </w:style>
  <w:style w:type="paragraph" w:customStyle="1" w:styleId="nrpsLiteratureCited0">
    <w:name w:val="nrps LiteratureCited"/>
    <w:basedOn w:val="Normal"/>
    <w:rsid w:val="00957596"/>
    <w:pPr>
      <w:widowControl w:val="0"/>
      <w:spacing w:after="240"/>
      <w:ind w:left="360" w:hanging="360"/>
    </w:pPr>
    <w:rPr>
      <w:rFonts w:eastAsia="Times New Roman"/>
      <w:szCs w:val="24"/>
    </w:rPr>
  </w:style>
  <w:style w:type="paragraph" w:customStyle="1" w:styleId="nrpsNormalSingleLine">
    <w:name w:val="nrps Normal Single Line"/>
    <w:basedOn w:val="nrpsNormal"/>
    <w:rsid w:val="00957596"/>
    <w:pPr>
      <w:spacing w:after="0"/>
    </w:pPr>
  </w:style>
  <w:style w:type="numbering" w:customStyle="1" w:styleId="nrpsNumlist">
    <w:name w:val="nrps Num list"/>
    <w:basedOn w:val="NoList"/>
    <w:rsid w:val="00957596"/>
    <w:pPr>
      <w:numPr>
        <w:numId w:val="113"/>
      </w:numPr>
    </w:pPr>
  </w:style>
  <w:style w:type="paragraph" w:customStyle="1" w:styleId="nrpsseriesnamenumber">
    <w:name w:val="nrps series name/number"/>
    <w:basedOn w:val="nrpsNormal"/>
    <w:rsid w:val="00957596"/>
    <w:pPr>
      <w:spacing w:before="240"/>
    </w:pPr>
  </w:style>
  <w:style w:type="paragraph" w:customStyle="1" w:styleId="nrpsTableheader">
    <w:name w:val="nrps Table header"/>
    <w:basedOn w:val="Normal"/>
    <w:qFormat/>
    <w:rsid w:val="00957596"/>
    <w:pPr>
      <w:spacing w:before="20" w:after="20"/>
    </w:pPr>
    <w:rPr>
      <w:rFonts w:ascii="Arial" w:eastAsia="Times New Roman" w:hAnsi="Arial" w:cs="Arial"/>
      <w:b/>
      <w:sz w:val="18"/>
      <w:szCs w:val="20"/>
    </w:rPr>
  </w:style>
  <w:style w:type="paragraph" w:customStyle="1" w:styleId="nrpsTabletitle">
    <w:name w:val="nrps Table title"/>
    <w:basedOn w:val="Normal"/>
    <w:qFormat/>
    <w:rsid w:val="00957596"/>
    <w:pPr>
      <w:keepNext/>
      <w:spacing w:after="120"/>
    </w:pPr>
    <w:rPr>
      <w:rFonts w:ascii="Arial" w:eastAsia="Times New Roman" w:hAnsi="Arial"/>
      <w:bCs/>
      <w:sz w:val="20"/>
      <w:szCs w:val="20"/>
    </w:rPr>
  </w:style>
  <w:style w:type="paragraph" w:customStyle="1" w:styleId="nrpsTablenote">
    <w:name w:val="nrps Table note"/>
    <w:basedOn w:val="nrpsTabletitle"/>
    <w:rsid w:val="00957596"/>
    <w:pPr>
      <w:spacing w:before="120" w:after="0"/>
    </w:pPr>
  </w:style>
  <w:style w:type="paragraph" w:customStyle="1" w:styleId="nrpsTabletitleSOP">
    <w:name w:val="nrps Table title SOP"/>
    <w:basedOn w:val="nrpsTabletitle"/>
    <w:rsid w:val="00957596"/>
  </w:style>
  <w:style w:type="paragraph" w:customStyle="1" w:styleId="nrpsTabletitlecontinued">
    <w:name w:val="nrps Table title continued"/>
    <w:basedOn w:val="nrpsTabletitleSOP"/>
    <w:rsid w:val="00957596"/>
  </w:style>
  <w:style w:type="paragraph" w:customStyle="1" w:styleId="nrpsTableCell">
    <w:name w:val="nrps TableCell"/>
    <w:basedOn w:val="Normal"/>
    <w:rsid w:val="00957596"/>
    <w:pPr>
      <w:spacing w:before="20" w:after="20"/>
    </w:pPr>
    <w:rPr>
      <w:rFonts w:ascii="Arial" w:eastAsia="Times New Roman" w:hAnsi="Arial"/>
      <w:sz w:val="18"/>
      <w:szCs w:val="20"/>
    </w:rPr>
  </w:style>
  <w:style w:type="paragraph" w:customStyle="1" w:styleId="nrpsTableCell-Indent">
    <w:name w:val="nrps TableCell-Indent"/>
    <w:basedOn w:val="Normal"/>
    <w:autoRedefine/>
    <w:rsid w:val="00957596"/>
    <w:pPr>
      <w:spacing w:before="20" w:after="20"/>
      <w:ind w:left="360"/>
    </w:pPr>
    <w:rPr>
      <w:rFonts w:ascii="Arial" w:eastAsia="Times New Roman" w:hAnsi="Arial"/>
      <w:sz w:val="18"/>
      <w:szCs w:val="20"/>
    </w:rPr>
  </w:style>
  <w:style w:type="paragraph" w:customStyle="1" w:styleId="StyleCaptionText">
    <w:name w:val="Style Caption Text +"/>
    <w:basedOn w:val="CaptionText"/>
    <w:rsid w:val="00A237FB"/>
  </w:style>
  <w:style w:type="paragraph" w:customStyle="1" w:styleId="StyleCaptionText1">
    <w:name w:val="Style Caption Text +1"/>
    <w:basedOn w:val="CaptionText"/>
    <w:rsid w:val="00A237FB"/>
    <w:pPr>
      <w:spacing w:before="120"/>
    </w:pPr>
  </w:style>
  <w:style w:type="paragraph" w:styleId="Bibliography">
    <w:name w:val="Bibliography"/>
    <w:basedOn w:val="Normal"/>
    <w:next w:val="Normal"/>
    <w:uiPriority w:val="37"/>
    <w:semiHidden/>
    <w:unhideWhenUsed/>
    <w:rsid w:val="00C1610B"/>
  </w:style>
  <w:style w:type="paragraph" w:styleId="BodyText2">
    <w:name w:val="Body Text 2"/>
    <w:basedOn w:val="Normal"/>
    <w:link w:val="BodyText2Char"/>
    <w:uiPriority w:val="99"/>
    <w:semiHidden/>
    <w:unhideWhenUsed/>
    <w:rsid w:val="00C1610B"/>
    <w:pPr>
      <w:spacing w:after="120" w:line="480" w:lineRule="auto"/>
    </w:pPr>
  </w:style>
  <w:style w:type="character" w:customStyle="1" w:styleId="BodyText2Char">
    <w:name w:val="Body Text 2 Char"/>
    <w:basedOn w:val="DefaultParagraphFont"/>
    <w:link w:val="BodyText2"/>
    <w:uiPriority w:val="99"/>
    <w:semiHidden/>
    <w:rsid w:val="00C1610B"/>
    <w:rPr>
      <w:rFonts w:ascii="Times New Roman" w:hAnsi="Times New Roman"/>
      <w:sz w:val="24"/>
      <w:szCs w:val="22"/>
    </w:rPr>
  </w:style>
  <w:style w:type="paragraph" w:styleId="BodyText3">
    <w:name w:val="Body Text 3"/>
    <w:basedOn w:val="Normal"/>
    <w:link w:val="BodyText3Char"/>
    <w:uiPriority w:val="99"/>
    <w:semiHidden/>
    <w:unhideWhenUsed/>
    <w:rsid w:val="00C1610B"/>
    <w:pPr>
      <w:spacing w:after="120"/>
    </w:pPr>
    <w:rPr>
      <w:sz w:val="16"/>
      <w:szCs w:val="16"/>
    </w:rPr>
  </w:style>
  <w:style w:type="character" w:customStyle="1" w:styleId="BodyText3Char">
    <w:name w:val="Body Text 3 Char"/>
    <w:basedOn w:val="DefaultParagraphFont"/>
    <w:link w:val="BodyText3"/>
    <w:uiPriority w:val="99"/>
    <w:semiHidden/>
    <w:rsid w:val="00C1610B"/>
    <w:rPr>
      <w:rFonts w:ascii="Times New Roman" w:hAnsi="Times New Roman"/>
      <w:sz w:val="16"/>
      <w:szCs w:val="16"/>
    </w:rPr>
  </w:style>
  <w:style w:type="paragraph" w:styleId="BodyTextFirstIndent">
    <w:name w:val="Body Text First Indent"/>
    <w:basedOn w:val="BodyText"/>
    <w:link w:val="BodyTextFirstIndentChar"/>
    <w:uiPriority w:val="99"/>
    <w:semiHidden/>
    <w:unhideWhenUsed/>
    <w:rsid w:val="00C1610B"/>
    <w:pPr>
      <w:spacing w:after="0"/>
      <w:ind w:firstLine="360"/>
    </w:pPr>
    <w:rPr>
      <w:rFonts w:ascii="Times New Roman" w:hAnsi="Times New Roman" w:cs="Times New Roman"/>
      <w:color w:val="auto"/>
    </w:rPr>
  </w:style>
  <w:style w:type="character" w:customStyle="1" w:styleId="BodyTextFirstIndentChar">
    <w:name w:val="Body Text First Indent Char"/>
    <w:basedOn w:val="BodyTextChar"/>
    <w:link w:val="BodyTextFirstIndent"/>
    <w:uiPriority w:val="99"/>
    <w:semiHidden/>
    <w:rsid w:val="00C1610B"/>
    <w:rPr>
      <w:rFonts w:ascii="Times New Roman" w:hAnsi="Times New Roman" w:cs="Arial"/>
      <w:color w:val="000000"/>
      <w:sz w:val="24"/>
      <w:szCs w:val="22"/>
      <w:lang w:val="en-US" w:eastAsia="en-US" w:bidi="ar-SA"/>
    </w:rPr>
  </w:style>
  <w:style w:type="paragraph" w:styleId="BodyTextFirstIndent2">
    <w:name w:val="Body Text First Indent 2"/>
    <w:basedOn w:val="BodyTextIndent"/>
    <w:link w:val="BodyTextFirstIndent2Char"/>
    <w:uiPriority w:val="99"/>
    <w:semiHidden/>
    <w:unhideWhenUsed/>
    <w:rsid w:val="00C1610B"/>
    <w:pPr>
      <w:autoSpaceDE/>
      <w:autoSpaceDN/>
      <w:adjustRightInd/>
      <w:ind w:left="360" w:firstLine="360"/>
    </w:pPr>
  </w:style>
  <w:style w:type="character" w:customStyle="1" w:styleId="BodyTextFirstIndent2Char">
    <w:name w:val="Body Text First Indent 2 Char"/>
    <w:basedOn w:val="BodyTextIndentChar"/>
    <w:link w:val="BodyTextFirstIndent2"/>
    <w:uiPriority w:val="99"/>
    <w:semiHidden/>
    <w:rsid w:val="00C1610B"/>
    <w:rPr>
      <w:rFonts w:ascii="Times New Roman" w:hAnsi="Times New Roman"/>
      <w:sz w:val="24"/>
      <w:szCs w:val="22"/>
    </w:rPr>
  </w:style>
  <w:style w:type="paragraph" w:styleId="BodyTextIndent2">
    <w:name w:val="Body Text Indent 2"/>
    <w:basedOn w:val="Normal"/>
    <w:link w:val="BodyTextIndent2Char"/>
    <w:uiPriority w:val="99"/>
    <w:semiHidden/>
    <w:unhideWhenUsed/>
    <w:rsid w:val="00C1610B"/>
    <w:pPr>
      <w:spacing w:after="120" w:line="480" w:lineRule="auto"/>
      <w:ind w:left="360"/>
    </w:pPr>
  </w:style>
  <w:style w:type="character" w:customStyle="1" w:styleId="BodyTextIndent2Char">
    <w:name w:val="Body Text Indent 2 Char"/>
    <w:basedOn w:val="DefaultParagraphFont"/>
    <w:link w:val="BodyTextIndent2"/>
    <w:uiPriority w:val="99"/>
    <w:semiHidden/>
    <w:rsid w:val="00C1610B"/>
    <w:rPr>
      <w:rFonts w:ascii="Times New Roman" w:hAnsi="Times New Roman"/>
      <w:sz w:val="24"/>
      <w:szCs w:val="22"/>
    </w:rPr>
  </w:style>
  <w:style w:type="paragraph" w:styleId="BodyTextIndent3">
    <w:name w:val="Body Text Indent 3"/>
    <w:basedOn w:val="Normal"/>
    <w:link w:val="BodyTextIndent3Char"/>
    <w:uiPriority w:val="99"/>
    <w:semiHidden/>
    <w:unhideWhenUsed/>
    <w:rsid w:val="00C1610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1610B"/>
    <w:rPr>
      <w:rFonts w:ascii="Times New Roman" w:hAnsi="Times New Roman"/>
      <w:sz w:val="16"/>
      <w:szCs w:val="16"/>
    </w:rPr>
  </w:style>
  <w:style w:type="paragraph" w:styleId="Closing">
    <w:name w:val="Closing"/>
    <w:basedOn w:val="Normal"/>
    <w:link w:val="ClosingChar"/>
    <w:uiPriority w:val="99"/>
    <w:semiHidden/>
    <w:unhideWhenUsed/>
    <w:rsid w:val="00C1610B"/>
    <w:pPr>
      <w:ind w:left="4320"/>
    </w:pPr>
  </w:style>
  <w:style w:type="character" w:customStyle="1" w:styleId="ClosingChar">
    <w:name w:val="Closing Char"/>
    <w:basedOn w:val="DefaultParagraphFont"/>
    <w:link w:val="Closing"/>
    <w:uiPriority w:val="99"/>
    <w:semiHidden/>
    <w:rsid w:val="00C1610B"/>
    <w:rPr>
      <w:rFonts w:ascii="Times New Roman" w:hAnsi="Times New Roman"/>
      <w:sz w:val="24"/>
      <w:szCs w:val="22"/>
    </w:rPr>
  </w:style>
  <w:style w:type="paragraph" w:styleId="Date">
    <w:name w:val="Date"/>
    <w:basedOn w:val="Normal"/>
    <w:next w:val="Normal"/>
    <w:link w:val="DateChar"/>
    <w:uiPriority w:val="99"/>
    <w:semiHidden/>
    <w:unhideWhenUsed/>
    <w:rsid w:val="00C1610B"/>
  </w:style>
  <w:style w:type="character" w:customStyle="1" w:styleId="DateChar">
    <w:name w:val="Date Char"/>
    <w:basedOn w:val="DefaultParagraphFont"/>
    <w:link w:val="Date"/>
    <w:uiPriority w:val="99"/>
    <w:semiHidden/>
    <w:rsid w:val="00C1610B"/>
    <w:rPr>
      <w:rFonts w:ascii="Times New Roman" w:hAnsi="Times New Roman"/>
      <w:sz w:val="24"/>
      <w:szCs w:val="22"/>
    </w:rPr>
  </w:style>
  <w:style w:type="paragraph" w:styleId="E-mailSignature">
    <w:name w:val="E-mail Signature"/>
    <w:basedOn w:val="Normal"/>
    <w:link w:val="E-mailSignatureChar"/>
    <w:uiPriority w:val="99"/>
    <w:semiHidden/>
    <w:unhideWhenUsed/>
    <w:rsid w:val="00C1610B"/>
  </w:style>
  <w:style w:type="character" w:customStyle="1" w:styleId="E-mailSignatureChar">
    <w:name w:val="E-mail Signature Char"/>
    <w:basedOn w:val="DefaultParagraphFont"/>
    <w:link w:val="E-mailSignature"/>
    <w:uiPriority w:val="99"/>
    <w:semiHidden/>
    <w:rsid w:val="00C1610B"/>
    <w:rPr>
      <w:rFonts w:ascii="Times New Roman" w:hAnsi="Times New Roman"/>
      <w:sz w:val="24"/>
      <w:szCs w:val="22"/>
    </w:rPr>
  </w:style>
  <w:style w:type="paragraph" w:styleId="EnvelopeAddress">
    <w:name w:val="envelope address"/>
    <w:basedOn w:val="Normal"/>
    <w:uiPriority w:val="99"/>
    <w:semiHidden/>
    <w:unhideWhenUsed/>
    <w:rsid w:val="00C1610B"/>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C1610B"/>
    <w:rPr>
      <w:rFonts w:asciiTheme="majorHAnsi" w:eastAsiaTheme="majorEastAsia" w:hAnsiTheme="majorHAnsi" w:cstheme="majorBidi"/>
      <w:sz w:val="20"/>
      <w:szCs w:val="20"/>
    </w:rPr>
  </w:style>
  <w:style w:type="character" w:customStyle="1" w:styleId="Heading6Char">
    <w:name w:val="Heading 6 Char"/>
    <w:basedOn w:val="DefaultParagraphFont"/>
    <w:link w:val="Heading6"/>
    <w:semiHidden/>
    <w:rsid w:val="00C1610B"/>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1610B"/>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1610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1610B"/>
    <w:rPr>
      <w:rFonts w:asciiTheme="majorHAnsi" w:eastAsiaTheme="majorEastAsia" w:hAnsiTheme="majorHAnsi" w:cstheme="majorBidi"/>
      <w:i/>
      <w:iCs/>
      <w:color w:val="404040" w:themeColor="text1" w:themeTint="BF"/>
    </w:rPr>
  </w:style>
  <w:style w:type="paragraph" w:styleId="HTMLAddress">
    <w:name w:val="HTML Address"/>
    <w:basedOn w:val="Normal"/>
    <w:link w:val="HTMLAddressChar"/>
    <w:uiPriority w:val="99"/>
    <w:semiHidden/>
    <w:unhideWhenUsed/>
    <w:rsid w:val="00C1610B"/>
    <w:rPr>
      <w:i/>
      <w:iCs/>
    </w:rPr>
  </w:style>
  <w:style w:type="character" w:customStyle="1" w:styleId="HTMLAddressChar">
    <w:name w:val="HTML Address Char"/>
    <w:basedOn w:val="DefaultParagraphFont"/>
    <w:link w:val="HTMLAddress"/>
    <w:uiPriority w:val="99"/>
    <w:semiHidden/>
    <w:rsid w:val="00C1610B"/>
    <w:rPr>
      <w:rFonts w:ascii="Times New Roman" w:hAnsi="Times New Roman"/>
      <w:i/>
      <w:iCs/>
      <w:sz w:val="24"/>
      <w:szCs w:val="22"/>
    </w:rPr>
  </w:style>
  <w:style w:type="paragraph" w:styleId="HTMLPreformatted">
    <w:name w:val="HTML Preformatted"/>
    <w:basedOn w:val="Normal"/>
    <w:link w:val="HTMLPreformattedChar"/>
    <w:uiPriority w:val="99"/>
    <w:semiHidden/>
    <w:unhideWhenUsed/>
    <w:rsid w:val="00C1610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1610B"/>
    <w:rPr>
      <w:rFonts w:ascii="Consolas" w:hAnsi="Consolas"/>
    </w:rPr>
  </w:style>
  <w:style w:type="paragraph" w:styleId="Index1">
    <w:name w:val="index 1"/>
    <w:basedOn w:val="Normal"/>
    <w:next w:val="Normal"/>
    <w:autoRedefine/>
    <w:uiPriority w:val="99"/>
    <w:semiHidden/>
    <w:unhideWhenUsed/>
    <w:rsid w:val="00C1610B"/>
    <w:pPr>
      <w:ind w:left="240" w:hanging="240"/>
    </w:pPr>
  </w:style>
  <w:style w:type="paragraph" w:styleId="Index2">
    <w:name w:val="index 2"/>
    <w:basedOn w:val="Normal"/>
    <w:next w:val="Normal"/>
    <w:autoRedefine/>
    <w:uiPriority w:val="99"/>
    <w:semiHidden/>
    <w:unhideWhenUsed/>
    <w:rsid w:val="00C1610B"/>
    <w:pPr>
      <w:ind w:left="480" w:hanging="240"/>
    </w:pPr>
  </w:style>
  <w:style w:type="paragraph" w:styleId="Index3">
    <w:name w:val="index 3"/>
    <w:basedOn w:val="Normal"/>
    <w:next w:val="Normal"/>
    <w:autoRedefine/>
    <w:uiPriority w:val="99"/>
    <w:semiHidden/>
    <w:unhideWhenUsed/>
    <w:rsid w:val="00C1610B"/>
    <w:pPr>
      <w:ind w:left="720" w:hanging="240"/>
    </w:pPr>
  </w:style>
  <w:style w:type="paragraph" w:styleId="Index4">
    <w:name w:val="index 4"/>
    <w:basedOn w:val="Normal"/>
    <w:next w:val="Normal"/>
    <w:autoRedefine/>
    <w:uiPriority w:val="99"/>
    <w:semiHidden/>
    <w:unhideWhenUsed/>
    <w:rsid w:val="00C1610B"/>
    <w:pPr>
      <w:ind w:left="960" w:hanging="240"/>
    </w:pPr>
  </w:style>
  <w:style w:type="paragraph" w:styleId="Index5">
    <w:name w:val="index 5"/>
    <w:basedOn w:val="Normal"/>
    <w:next w:val="Normal"/>
    <w:autoRedefine/>
    <w:uiPriority w:val="99"/>
    <w:semiHidden/>
    <w:unhideWhenUsed/>
    <w:rsid w:val="00C1610B"/>
    <w:pPr>
      <w:ind w:left="1200" w:hanging="240"/>
    </w:pPr>
  </w:style>
  <w:style w:type="paragraph" w:styleId="Index6">
    <w:name w:val="index 6"/>
    <w:basedOn w:val="Normal"/>
    <w:next w:val="Normal"/>
    <w:autoRedefine/>
    <w:uiPriority w:val="99"/>
    <w:semiHidden/>
    <w:unhideWhenUsed/>
    <w:rsid w:val="00C1610B"/>
    <w:pPr>
      <w:ind w:left="1440" w:hanging="240"/>
    </w:pPr>
  </w:style>
  <w:style w:type="paragraph" w:styleId="Index7">
    <w:name w:val="index 7"/>
    <w:basedOn w:val="Normal"/>
    <w:next w:val="Normal"/>
    <w:autoRedefine/>
    <w:uiPriority w:val="99"/>
    <w:semiHidden/>
    <w:unhideWhenUsed/>
    <w:rsid w:val="00C1610B"/>
    <w:pPr>
      <w:ind w:left="1680" w:hanging="240"/>
    </w:pPr>
  </w:style>
  <w:style w:type="paragraph" w:styleId="Index8">
    <w:name w:val="index 8"/>
    <w:basedOn w:val="Normal"/>
    <w:next w:val="Normal"/>
    <w:autoRedefine/>
    <w:uiPriority w:val="99"/>
    <w:semiHidden/>
    <w:unhideWhenUsed/>
    <w:rsid w:val="00C1610B"/>
    <w:pPr>
      <w:ind w:left="1920" w:hanging="240"/>
    </w:pPr>
  </w:style>
  <w:style w:type="paragraph" w:styleId="Index9">
    <w:name w:val="index 9"/>
    <w:basedOn w:val="Normal"/>
    <w:next w:val="Normal"/>
    <w:autoRedefine/>
    <w:uiPriority w:val="99"/>
    <w:semiHidden/>
    <w:unhideWhenUsed/>
    <w:rsid w:val="00C1610B"/>
    <w:pPr>
      <w:ind w:left="2160" w:hanging="240"/>
    </w:pPr>
  </w:style>
  <w:style w:type="paragraph" w:styleId="IndexHeading">
    <w:name w:val="index heading"/>
    <w:basedOn w:val="Normal"/>
    <w:next w:val="Index1"/>
    <w:uiPriority w:val="99"/>
    <w:semiHidden/>
    <w:unhideWhenUsed/>
    <w:rsid w:val="00C1610B"/>
    <w:rPr>
      <w:rFonts w:asciiTheme="majorHAnsi" w:eastAsiaTheme="majorEastAsia" w:hAnsiTheme="majorHAnsi" w:cstheme="majorBidi"/>
      <w:b/>
      <w:bCs/>
    </w:rPr>
  </w:style>
  <w:style w:type="paragraph" w:styleId="List">
    <w:name w:val="List"/>
    <w:basedOn w:val="Normal"/>
    <w:uiPriority w:val="99"/>
    <w:semiHidden/>
    <w:unhideWhenUsed/>
    <w:rsid w:val="00C1610B"/>
    <w:pPr>
      <w:ind w:left="360" w:hanging="360"/>
      <w:contextualSpacing/>
    </w:pPr>
  </w:style>
  <w:style w:type="paragraph" w:styleId="List2">
    <w:name w:val="List 2"/>
    <w:basedOn w:val="Normal"/>
    <w:uiPriority w:val="99"/>
    <w:semiHidden/>
    <w:unhideWhenUsed/>
    <w:rsid w:val="00C1610B"/>
    <w:pPr>
      <w:ind w:left="720" w:hanging="360"/>
      <w:contextualSpacing/>
    </w:pPr>
  </w:style>
  <w:style w:type="paragraph" w:styleId="List3">
    <w:name w:val="List 3"/>
    <w:basedOn w:val="Normal"/>
    <w:uiPriority w:val="99"/>
    <w:semiHidden/>
    <w:unhideWhenUsed/>
    <w:rsid w:val="00C1610B"/>
    <w:pPr>
      <w:ind w:left="1080" w:hanging="360"/>
      <w:contextualSpacing/>
    </w:pPr>
  </w:style>
  <w:style w:type="paragraph" w:styleId="List4">
    <w:name w:val="List 4"/>
    <w:basedOn w:val="Normal"/>
    <w:uiPriority w:val="99"/>
    <w:semiHidden/>
    <w:unhideWhenUsed/>
    <w:rsid w:val="00C1610B"/>
    <w:pPr>
      <w:ind w:left="1440" w:hanging="360"/>
      <w:contextualSpacing/>
    </w:pPr>
  </w:style>
  <w:style w:type="paragraph" w:styleId="List5">
    <w:name w:val="List 5"/>
    <w:basedOn w:val="Normal"/>
    <w:uiPriority w:val="99"/>
    <w:semiHidden/>
    <w:unhideWhenUsed/>
    <w:rsid w:val="00C1610B"/>
    <w:pPr>
      <w:ind w:left="1800" w:hanging="360"/>
      <w:contextualSpacing/>
    </w:pPr>
  </w:style>
  <w:style w:type="paragraph" w:styleId="ListBullet3">
    <w:name w:val="List Bullet 3"/>
    <w:basedOn w:val="Normal"/>
    <w:uiPriority w:val="99"/>
    <w:semiHidden/>
    <w:unhideWhenUsed/>
    <w:rsid w:val="00C1610B"/>
    <w:pPr>
      <w:numPr>
        <w:numId w:val="114"/>
      </w:numPr>
      <w:contextualSpacing/>
    </w:pPr>
  </w:style>
  <w:style w:type="paragraph" w:styleId="ListBullet4">
    <w:name w:val="List Bullet 4"/>
    <w:basedOn w:val="Normal"/>
    <w:uiPriority w:val="99"/>
    <w:semiHidden/>
    <w:unhideWhenUsed/>
    <w:rsid w:val="00C1610B"/>
    <w:pPr>
      <w:numPr>
        <w:numId w:val="115"/>
      </w:numPr>
      <w:contextualSpacing/>
    </w:pPr>
  </w:style>
  <w:style w:type="paragraph" w:styleId="ListBullet5">
    <w:name w:val="List Bullet 5"/>
    <w:basedOn w:val="Normal"/>
    <w:uiPriority w:val="99"/>
    <w:semiHidden/>
    <w:unhideWhenUsed/>
    <w:rsid w:val="00C1610B"/>
    <w:pPr>
      <w:numPr>
        <w:numId w:val="116"/>
      </w:numPr>
      <w:contextualSpacing/>
    </w:pPr>
  </w:style>
  <w:style w:type="paragraph" w:styleId="ListContinue">
    <w:name w:val="List Continue"/>
    <w:basedOn w:val="Normal"/>
    <w:uiPriority w:val="99"/>
    <w:semiHidden/>
    <w:unhideWhenUsed/>
    <w:rsid w:val="00C1610B"/>
    <w:pPr>
      <w:spacing w:after="120"/>
      <w:ind w:left="360"/>
      <w:contextualSpacing/>
    </w:pPr>
  </w:style>
  <w:style w:type="paragraph" w:styleId="ListContinue2">
    <w:name w:val="List Continue 2"/>
    <w:basedOn w:val="Normal"/>
    <w:uiPriority w:val="99"/>
    <w:semiHidden/>
    <w:unhideWhenUsed/>
    <w:rsid w:val="00C1610B"/>
    <w:pPr>
      <w:spacing w:after="120"/>
      <w:ind w:left="720"/>
      <w:contextualSpacing/>
    </w:pPr>
  </w:style>
  <w:style w:type="paragraph" w:styleId="ListContinue3">
    <w:name w:val="List Continue 3"/>
    <w:basedOn w:val="Normal"/>
    <w:uiPriority w:val="99"/>
    <w:semiHidden/>
    <w:unhideWhenUsed/>
    <w:rsid w:val="00C1610B"/>
    <w:pPr>
      <w:spacing w:after="120"/>
      <w:ind w:left="1080"/>
      <w:contextualSpacing/>
    </w:pPr>
  </w:style>
  <w:style w:type="paragraph" w:styleId="ListContinue4">
    <w:name w:val="List Continue 4"/>
    <w:basedOn w:val="Normal"/>
    <w:uiPriority w:val="99"/>
    <w:semiHidden/>
    <w:unhideWhenUsed/>
    <w:rsid w:val="00C1610B"/>
    <w:pPr>
      <w:spacing w:after="120"/>
      <w:ind w:left="1440"/>
      <w:contextualSpacing/>
    </w:pPr>
  </w:style>
  <w:style w:type="paragraph" w:styleId="ListContinue5">
    <w:name w:val="List Continue 5"/>
    <w:basedOn w:val="Normal"/>
    <w:uiPriority w:val="99"/>
    <w:semiHidden/>
    <w:unhideWhenUsed/>
    <w:rsid w:val="00C1610B"/>
    <w:pPr>
      <w:spacing w:after="120"/>
      <w:ind w:left="1800"/>
      <w:contextualSpacing/>
    </w:pPr>
  </w:style>
  <w:style w:type="paragraph" w:styleId="ListNumber2">
    <w:name w:val="List Number 2"/>
    <w:basedOn w:val="Normal"/>
    <w:uiPriority w:val="99"/>
    <w:semiHidden/>
    <w:unhideWhenUsed/>
    <w:rsid w:val="00C1610B"/>
    <w:pPr>
      <w:numPr>
        <w:numId w:val="117"/>
      </w:numPr>
      <w:contextualSpacing/>
    </w:pPr>
  </w:style>
  <w:style w:type="paragraph" w:styleId="ListNumber3">
    <w:name w:val="List Number 3"/>
    <w:basedOn w:val="Normal"/>
    <w:uiPriority w:val="99"/>
    <w:semiHidden/>
    <w:unhideWhenUsed/>
    <w:rsid w:val="00C1610B"/>
    <w:pPr>
      <w:numPr>
        <w:numId w:val="118"/>
      </w:numPr>
      <w:contextualSpacing/>
    </w:pPr>
  </w:style>
  <w:style w:type="paragraph" w:styleId="ListNumber4">
    <w:name w:val="List Number 4"/>
    <w:basedOn w:val="Normal"/>
    <w:uiPriority w:val="99"/>
    <w:semiHidden/>
    <w:unhideWhenUsed/>
    <w:rsid w:val="00C1610B"/>
    <w:pPr>
      <w:numPr>
        <w:numId w:val="119"/>
      </w:numPr>
      <w:contextualSpacing/>
    </w:pPr>
  </w:style>
  <w:style w:type="paragraph" w:styleId="ListNumber5">
    <w:name w:val="List Number 5"/>
    <w:basedOn w:val="Normal"/>
    <w:uiPriority w:val="99"/>
    <w:semiHidden/>
    <w:unhideWhenUsed/>
    <w:rsid w:val="00C1610B"/>
    <w:pPr>
      <w:numPr>
        <w:numId w:val="120"/>
      </w:numPr>
      <w:contextualSpacing/>
    </w:pPr>
  </w:style>
  <w:style w:type="paragraph" w:styleId="MacroText">
    <w:name w:val="macro"/>
    <w:link w:val="MacroTextChar"/>
    <w:uiPriority w:val="99"/>
    <w:semiHidden/>
    <w:unhideWhenUsed/>
    <w:rsid w:val="00C1610B"/>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MacroTextChar">
    <w:name w:val="Macro Text Char"/>
    <w:basedOn w:val="DefaultParagraphFont"/>
    <w:link w:val="MacroText"/>
    <w:uiPriority w:val="99"/>
    <w:semiHidden/>
    <w:rsid w:val="00C1610B"/>
    <w:rPr>
      <w:rFonts w:ascii="Consolas" w:hAnsi="Consolas"/>
    </w:rPr>
  </w:style>
  <w:style w:type="paragraph" w:styleId="MessageHeader">
    <w:name w:val="Message Header"/>
    <w:basedOn w:val="Normal"/>
    <w:link w:val="MessageHeaderChar"/>
    <w:uiPriority w:val="99"/>
    <w:semiHidden/>
    <w:unhideWhenUsed/>
    <w:rsid w:val="00C1610B"/>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C1610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C1610B"/>
    <w:pPr>
      <w:ind w:left="720"/>
    </w:pPr>
  </w:style>
  <w:style w:type="paragraph" w:styleId="NoteHeading">
    <w:name w:val="Note Heading"/>
    <w:basedOn w:val="Normal"/>
    <w:next w:val="Normal"/>
    <w:link w:val="NoteHeadingChar"/>
    <w:uiPriority w:val="99"/>
    <w:semiHidden/>
    <w:unhideWhenUsed/>
    <w:rsid w:val="00C1610B"/>
  </w:style>
  <w:style w:type="character" w:customStyle="1" w:styleId="NoteHeadingChar">
    <w:name w:val="Note Heading Char"/>
    <w:basedOn w:val="DefaultParagraphFont"/>
    <w:link w:val="NoteHeading"/>
    <w:uiPriority w:val="99"/>
    <w:semiHidden/>
    <w:rsid w:val="00C1610B"/>
    <w:rPr>
      <w:rFonts w:ascii="Times New Roman" w:hAnsi="Times New Roman"/>
      <w:sz w:val="24"/>
      <w:szCs w:val="22"/>
    </w:rPr>
  </w:style>
  <w:style w:type="paragraph" w:styleId="Salutation">
    <w:name w:val="Salutation"/>
    <w:basedOn w:val="Normal"/>
    <w:next w:val="Normal"/>
    <w:link w:val="SalutationChar"/>
    <w:uiPriority w:val="99"/>
    <w:semiHidden/>
    <w:unhideWhenUsed/>
    <w:rsid w:val="00C1610B"/>
  </w:style>
  <w:style w:type="character" w:customStyle="1" w:styleId="SalutationChar">
    <w:name w:val="Salutation Char"/>
    <w:basedOn w:val="DefaultParagraphFont"/>
    <w:link w:val="Salutation"/>
    <w:uiPriority w:val="99"/>
    <w:semiHidden/>
    <w:rsid w:val="00C1610B"/>
    <w:rPr>
      <w:rFonts w:ascii="Times New Roman" w:hAnsi="Times New Roman"/>
      <w:sz w:val="24"/>
      <w:szCs w:val="22"/>
    </w:rPr>
  </w:style>
  <w:style w:type="paragraph" w:styleId="Signature">
    <w:name w:val="Signature"/>
    <w:basedOn w:val="Normal"/>
    <w:link w:val="SignatureChar"/>
    <w:uiPriority w:val="99"/>
    <w:semiHidden/>
    <w:unhideWhenUsed/>
    <w:rsid w:val="00C1610B"/>
    <w:pPr>
      <w:ind w:left="4320"/>
    </w:pPr>
  </w:style>
  <w:style w:type="character" w:customStyle="1" w:styleId="SignatureChar">
    <w:name w:val="Signature Char"/>
    <w:basedOn w:val="DefaultParagraphFont"/>
    <w:link w:val="Signature"/>
    <w:uiPriority w:val="99"/>
    <w:semiHidden/>
    <w:rsid w:val="00C1610B"/>
    <w:rPr>
      <w:rFonts w:ascii="Times New Roman" w:hAnsi="Times New Roman"/>
      <w:sz w:val="24"/>
      <w:szCs w:val="22"/>
    </w:rPr>
  </w:style>
  <w:style w:type="paragraph" w:styleId="Subtitle">
    <w:name w:val="Subtitle"/>
    <w:basedOn w:val="Normal"/>
    <w:next w:val="Normal"/>
    <w:link w:val="SubtitleChar"/>
    <w:locked/>
    <w:rsid w:val="00C1610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C1610B"/>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C1610B"/>
    <w:pPr>
      <w:ind w:left="240" w:hanging="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semiHidden="0" w:unhideWhenUsed="0" w:qFormat="1"/>
    <w:lsdException w:name="heading 6" w:locked="1" w:uiPriority="0"/>
    <w:lsdException w:name="heading 7" w:uiPriority="9" w:qFormat="1"/>
    <w:lsdException w:name="heading 8" w:uiPriority="9" w:qFormat="1"/>
    <w:lsdException w:name="heading 9"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uiPriority="35" w:qFormat="1"/>
    <w:lsdException w:name="table of figures" w:locked="1" w:semiHidden="0" w:unhideWhenUsed="0"/>
    <w:lsdException w:name="footnote reference" w:uiPriority="0"/>
    <w:lsdException w:name="page number" w:uiPriority="0"/>
    <w:lsdException w:name="Title" w:semiHidden="0" w:uiPriority="10" w:unhideWhenUsed="0"/>
    <w:lsdException w:name="Default Paragraph Font" w:uiPriority="1"/>
    <w:lsdException w:name="Subtitle" w:locked="1" w:semiHidden="0" w:uiPriority="0" w:unhideWhenUsed="0"/>
    <w:lsdException w:name="Hyperlink" w:locked="1" w:semiHidden="0" w:unhideWhenUsed="0"/>
    <w:lsdException w:name="Strong" w:locked="1" w:semiHidden="0" w:unhideWhenUsed="0" w:qFormat="1"/>
    <w:lsdException w:name="Emphasis" w:locked="1" w:semiHidden="0" w:unhideWhenUsed="0" w:qFormat="1"/>
    <w:lsdException w:name="No List" w:locked="1" w:semiHidden="0" w:uiPriority="0" w:unhideWhenUsed="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237FB"/>
    <w:rPr>
      <w:rFonts w:ascii="Times New Roman" w:hAnsi="Times New Roman"/>
      <w:sz w:val="24"/>
      <w:szCs w:val="22"/>
    </w:rPr>
  </w:style>
  <w:style w:type="paragraph" w:styleId="Heading1">
    <w:name w:val="heading 1"/>
    <w:aliases w:val="1 Order Heading,1 Order Header"/>
    <w:basedOn w:val="Normal"/>
    <w:next w:val="Normal"/>
    <w:link w:val="Heading1Char"/>
    <w:uiPriority w:val="99"/>
    <w:qFormat/>
    <w:rsid w:val="00FB5E2A"/>
    <w:pPr>
      <w:keepNext/>
      <w:spacing w:line="480" w:lineRule="auto"/>
      <w:outlineLvl w:val="0"/>
    </w:pPr>
    <w:rPr>
      <w:rFonts w:ascii="Arial" w:hAnsi="Arial"/>
      <w:b/>
      <w:sz w:val="32"/>
      <w:szCs w:val="18"/>
    </w:rPr>
  </w:style>
  <w:style w:type="paragraph" w:styleId="Heading2">
    <w:name w:val="heading 2"/>
    <w:aliases w:val="2 Order Heading"/>
    <w:basedOn w:val="Normal"/>
    <w:next w:val="Normal"/>
    <w:link w:val="Heading2Char"/>
    <w:uiPriority w:val="99"/>
    <w:qFormat/>
    <w:rsid w:val="0040297C"/>
    <w:pPr>
      <w:keepNext/>
      <w:outlineLvl w:val="1"/>
    </w:pPr>
    <w:rPr>
      <w:rFonts w:ascii="Arial" w:hAnsi="Arial" w:cs="Arial"/>
      <w:b/>
      <w:bCs/>
      <w:iCs/>
      <w:szCs w:val="28"/>
    </w:rPr>
  </w:style>
  <w:style w:type="paragraph" w:styleId="Heading3">
    <w:name w:val="heading 3"/>
    <w:aliases w:val="3 Order Heading"/>
    <w:basedOn w:val="Normal"/>
    <w:next w:val="Normal"/>
    <w:link w:val="Heading3Char"/>
    <w:uiPriority w:val="99"/>
    <w:qFormat/>
    <w:rsid w:val="00C94BAB"/>
    <w:pPr>
      <w:keepNext/>
      <w:outlineLvl w:val="2"/>
    </w:pPr>
    <w:rPr>
      <w:rFonts w:ascii="Arial" w:hAnsi="Arial" w:cs="Arial"/>
      <w:b/>
      <w:bCs/>
      <w:i/>
      <w:sz w:val="22"/>
      <w:szCs w:val="26"/>
    </w:rPr>
  </w:style>
  <w:style w:type="paragraph" w:styleId="Heading4">
    <w:name w:val="heading 4"/>
    <w:aliases w:val="4 order heading"/>
    <w:basedOn w:val="Normal"/>
    <w:next w:val="Normal"/>
    <w:link w:val="Heading4Char"/>
    <w:autoRedefine/>
    <w:qFormat/>
    <w:rsid w:val="0091363F"/>
    <w:pPr>
      <w:keepNext/>
      <w:outlineLvl w:val="3"/>
    </w:pPr>
    <w:rPr>
      <w:bCs/>
      <w:szCs w:val="28"/>
    </w:rPr>
  </w:style>
  <w:style w:type="paragraph" w:styleId="Heading5">
    <w:name w:val="heading 5"/>
    <w:aliases w:val="5 Order Heading,3 Order Header"/>
    <w:basedOn w:val="Normal"/>
    <w:next w:val="Normal"/>
    <w:link w:val="Heading5Char"/>
    <w:autoRedefine/>
    <w:uiPriority w:val="99"/>
    <w:qFormat/>
    <w:rsid w:val="002F5330"/>
    <w:pPr>
      <w:ind w:left="180"/>
      <w:outlineLvl w:val="4"/>
    </w:pPr>
    <w:rPr>
      <w:bCs/>
      <w:i/>
      <w:iCs/>
      <w:szCs w:val="26"/>
    </w:rPr>
  </w:style>
  <w:style w:type="paragraph" w:styleId="Heading6">
    <w:name w:val="heading 6"/>
    <w:basedOn w:val="Normal"/>
    <w:next w:val="Normal"/>
    <w:link w:val="Heading6Char"/>
    <w:semiHidden/>
    <w:unhideWhenUsed/>
    <w:locked/>
    <w:rsid w:val="00C1610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1610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1610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1610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Order Heading Char,1 Order Header Char"/>
    <w:basedOn w:val="DefaultParagraphFont"/>
    <w:link w:val="Heading1"/>
    <w:uiPriority w:val="99"/>
    <w:locked/>
    <w:rsid w:val="00FB5E2A"/>
    <w:rPr>
      <w:rFonts w:ascii="Arial" w:hAnsi="Arial" w:cs="Times New Roman"/>
      <w:b/>
      <w:sz w:val="18"/>
      <w:szCs w:val="18"/>
    </w:rPr>
  </w:style>
  <w:style w:type="character" w:customStyle="1" w:styleId="Heading2Char">
    <w:name w:val="Heading 2 Char"/>
    <w:aliases w:val="2 Order Heading Char"/>
    <w:basedOn w:val="DefaultParagraphFont"/>
    <w:link w:val="Heading2"/>
    <w:uiPriority w:val="99"/>
    <w:locked/>
    <w:rsid w:val="0040297C"/>
    <w:rPr>
      <w:rFonts w:ascii="Arial" w:hAnsi="Arial" w:cs="Arial"/>
      <w:b/>
      <w:bCs/>
      <w:iCs/>
      <w:sz w:val="24"/>
      <w:szCs w:val="28"/>
    </w:rPr>
  </w:style>
  <w:style w:type="character" w:customStyle="1" w:styleId="Heading3Char">
    <w:name w:val="Heading 3 Char"/>
    <w:aliases w:val="3 Order Heading Char"/>
    <w:basedOn w:val="DefaultParagraphFont"/>
    <w:link w:val="Heading3"/>
    <w:uiPriority w:val="99"/>
    <w:locked/>
    <w:rsid w:val="00C94BAB"/>
    <w:rPr>
      <w:rFonts w:ascii="Arial" w:hAnsi="Arial" w:cs="Arial"/>
      <w:b/>
      <w:bCs/>
      <w:i/>
      <w:sz w:val="26"/>
      <w:szCs w:val="26"/>
    </w:rPr>
  </w:style>
  <w:style w:type="character" w:customStyle="1" w:styleId="Heading4Char">
    <w:name w:val="Heading 4 Char"/>
    <w:aliases w:val="4 order heading Char"/>
    <w:basedOn w:val="DefaultParagraphFont"/>
    <w:link w:val="Heading4"/>
    <w:uiPriority w:val="99"/>
    <w:rsid w:val="0091363F"/>
    <w:rPr>
      <w:bCs/>
      <w:sz w:val="24"/>
      <w:szCs w:val="28"/>
    </w:rPr>
  </w:style>
  <w:style w:type="character" w:customStyle="1" w:styleId="Heading5Char">
    <w:name w:val="Heading 5 Char"/>
    <w:aliases w:val="5 Order Heading Char,3 Order Header Char"/>
    <w:basedOn w:val="DefaultParagraphFont"/>
    <w:link w:val="Heading5"/>
    <w:uiPriority w:val="99"/>
    <w:rsid w:val="002F5330"/>
    <w:rPr>
      <w:rFonts w:ascii="Times New Roman" w:hAnsi="Times New Roman"/>
      <w:bCs/>
      <w:i/>
      <w:iCs/>
      <w:sz w:val="24"/>
      <w:szCs w:val="26"/>
    </w:rPr>
  </w:style>
  <w:style w:type="paragraph" w:styleId="Header">
    <w:name w:val="header"/>
    <w:basedOn w:val="Normal"/>
    <w:link w:val="HeaderChar"/>
    <w:uiPriority w:val="99"/>
    <w:rsid w:val="00FC21AA"/>
    <w:pPr>
      <w:tabs>
        <w:tab w:val="center" w:pos="4320"/>
        <w:tab w:val="right" w:pos="8640"/>
      </w:tabs>
    </w:pPr>
  </w:style>
  <w:style w:type="character" w:customStyle="1" w:styleId="HeaderChar">
    <w:name w:val="Header Char"/>
    <w:basedOn w:val="DefaultParagraphFont"/>
    <w:link w:val="Header"/>
    <w:uiPriority w:val="99"/>
    <w:rsid w:val="00AC672A"/>
    <w:rPr>
      <w:sz w:val="24"/>
      <w:szCs w:val="24"/>
    </w:rPr>
  </w:style>
  <w:style w:type="paragraph" w:styleId="Footer">
    <w:name w:val="footer"/>
    <w:basedOn w:val="Normal"/>
    <w:link w:val="FooterChar"/>
    <w:uiPriority w:val="99"/>
    <w:rsid w:val="00FC21AA"/>
    <w:pPr>
      <w:tabs>
        <w:tab w:val="center" w:pos="4320"/>
        <w:tab w:val="right" w:pos="8640"/>
      </w:tabs>
    </w:pPr>
  </w:style>
  <w:style w:type="character" w:customStyle="1" w:styleId="FooterChar">
    <w:name w:val="Footer Char"/>
    <w:basedOn w:val="DefaultParagraphFont"/>
    <w:link w:val="Footer"/>
    <w:uiPriority w:val="99"/>
    <w:rsid w:val="00AC672A"/>
    <w:rPr>
      <w:sz w:val="24"/>
      <w:szCs w:val="24"/>
    </w:rPr>
  </w:style>
  <w:style w:type="character" w:styleId="CommentReference">
    <w:name w:val="annotation reference"/>
    <w:basedOn w:val="DefaultParagraphFont"/>
    <w:uiPriority w:val="99"/>
    <w:semiHidden/>
    <w:rsid w:val="00FC21AA"/>
    <w:rPr>
      <w:rFonts w:cs="Times New Roman"/>
      <w:sz w:val="16"/>
      <w:szCs w:val="16"/>
    </w:rPr>
  </w:style>
  <w:style w:type="paragraph" w:styleId="CommentText">
    <w:name w:val="annotation text"/>
    <w:basedOn w:val="Normal"/>
    <w:link w:val="CommentTextChar"/>
    <w:uiPriority w:val="99"/>
    <w:semiHidden/>
    <w:rsid w:val="00FC21AA"/>
    <w:rPr>
      <w:sz w:val="20"/>
      <w:szCs w:val="20"/>
    </w:rPr>
  </w:style>
  <w:style w:type="character" w:customStyle="1" w:styleId="CommentTextChar">
    <w:name w:val="Comment Text Char"/>
    <w:basedOn w:val="DefaultParagraphFont"/>
    <w:link w:val="CommentText"/>
    <w:uiPriority w:val="99"/>
    <w:semiHidden/>
    <w:locked/>
    <w:rsid w:val="00077509"/>
    <w:rPr>
      <w:rFonts w:cs="Times New Roman"/>
    </w:rPr>
  </w:style>
  <w:style w:type="paragraph" w:styleId="BalloonText">
    <w:name w:val="Balloon Text"/>
    <w:basedOn w:val="Normal"/>
    <w:link w:val="BalloonTextChar"/>
    <w:rsid w:val="00FC21AA"/>
    <w:rPr>
      <w:rFonts w:ascii="Tahoma" w:hAnsi="Tahoma" w:cs="Tahoma"/>
      <w:sz w:val="16"/>
      <w:szCs w:val="16"/>
    </w:rPr>
  </w:style>
  <w:style w:type="character" w:customStyle="1" w:styleId="BalloonTextChar">
    <w:name w:val="Balloon Text Char"/>
    <w:basedOn w:val="DefaultParagraphFont"/>
    <w:link w:val="BalloonText"/>
    <w:rsid w:val="00AC672A"/>
    <w:rPr>
      <w:sz w:val="0"/>
      <w:szCs w:val="0"/>
    </w:rPr>
  </w:style>
  <w:style w:type="paragraph" w:customStyle="1" w:styleId="PACNReportHeader2">
    <w:name w:val="PACN Report Header2"/>
    <w:basedOn w:val="Heading3"/>
    <w:link w:val="PACNReportHeader2Char"/>
    <w:uiPriority w:val="99"/>
    <w:rsid w:val="00FC604E"/>
    <w:pPr>
      <w:spacing w:before="360"/>
    </w:pPr>
    <w:rPr>
      <w:rFonts w:cs="Times New Roman"/>
      <w:sz w:val="28"/>
      <w:szCs w:val="20"/>
    </w:rPr>
  </w:style>
  <w:style w:type="paragraph" w:styleId="CommentSubject">
    <w:name w:val="annotation subject"/>
    <w:basedOn w:val="CommentText"/>
    <w:next w:val="CommentText"/>
    <w:link w:val="CommentSubjectChar"/>
    <w:uiPriority w:val="99"/>
    <w:semiHidden/>
    <w:rsid w:val="00916310"/>
    <w:rPr>
      <w:b/>
      <w:bCs/>
    </w:rPr>
  </w:style>
  <w:style w:type="character" w:customStyle="1" w:styleId="CommentSubjectChar">
    <w:name w:val="Comment Subject Char"/>
    <w:basedOn w:val="CommentTextChar"/>
    <w:link w:val="CommentSubject"/>
    <w:uiPriority w:val="99"/>
    <w:semiHidden/>
    <w:rsid w:val="00AC672A"/>
    <w:rPr>
      <w:rFonts w:cs="Times New Roman"/>
      <w:b/>
      <w:bCs/>
      <w:sz w:val="20"/>
      <w:szCs w:val="20"/>
    </w:rPr>
  </w:style>
  <w:style w:type="paragraph" w:styleId="Caption">
    <w:name w:val="caption"/>
    <w:basedOn w:val="Normal"/>
    <w:next w:val="Normal"/>
    <w:link w:val="CaptionChar"/>
    <w:uiPriority w:val="35"/>
    <w:unhideWhenUsed/>
    <w:qFormat/>
    <w:rsid w:val="00613995"/>
    <w:rPr>
      <w:rFonts w:ascii="Arial" w:hAnsi="Arial"/>
      <w:bCs/>
      <w:sz w:val="20"/>
      <w:szCs w:val="18"/>
    </w:rPr>
  </w:style>
  <w:style w:type="paragraph" w:customStyle="1" w:styleId="TableCaption">
    <w:name w:val="Table Caption"/>
    <w:basedOn w:val="Normal"/>
    <w:link w:val="TableCaptionChar"/>
    <w:uiPriority w:val="99"/>
    <w:rsid w:val="00A237FB"/>
    <w:pPr>
      <w:spacing w:after="120"/>
    </w:pPr>
    <w:rPr>
      <w:szCs w:val="20"/>
    </w:rPr>
  </w:style>
  <w:style w:type="paragraph" w:styleId="TOC2">
    <w:name w:val="toc 2"/>
    <w:basedOn w:val="TOC1"/>
    <w:next w:val="nrpsNormal"/>
    <w:uiPriority w:val="39"/>
    <w:qFormat/>
    <w:rsid w:val="00957596"/>
    <w:pPr>
      <w:tabs>
        <w:tab w:val="right" w:leader="dot" w:pos="9350"/>
      </w:tabs>
      <w:ind w:left="432"/>
    </w:pPr>
  </w:style>
  <w:style w:type="table" w:styleId="TableGrid">
    <w:name w:val="Table Grid"/>
    <w:basedOn w:val="TableNormal"/>
    <w:uiPriority w:val="59"/>
    <w:rsid w:val="00AF7E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48121E"/>
    <w:rPr>
      <w:rFonts w:ascii="Courier New" w:hAnsi="Courier New" w:cs="Courier New"/>
      <w:sz w:val="20"/>
      <w:szCs w:val="20"/>
    </w:rPr>
  </w:style>
  <w:style w:type="character" w:customStyle="1" w:styleId="PlainTextChar">
    <w:name w:val="Plain Text Char"/>
    <w:basedOn w:val="DefaultParagraphFont"/>
    <w:link w:val="PlainText"/>
    <w:uiPriority w:val="99"/>
    <w:rsid w:val="00AC672A"/>
    <w:rPr>
      <w:rFonts w:ascii="Courier New" w:hAnsi="Courier New" w:cs="Courier New"/>
      <w:sz w:val="20"/>
      <w:szCs w:val="20"/>
    </w:rPr>
  </w:style>
  <w:style w:type="character" w:styleId="PageNumber">
    <w:name w:val="page number"/>
    <w:basedOn w:val="DefaultParagraphFont"/>
    <w:rsid w:val="005B3AC5"/>
    <w:rPr>
      <w:rFonts w:cs="Times New Roman"/>
    </w:rPr>
  </w:style>
  <w:style w:type="paragraph" w:customStyle="1" w:styleId="PACNReportHeader1">
    <w:name w:val="PACN Report Header1"/>
    <w:basedOn w:val="Heading3"/>
    <w:uiPriority w:val="99"/>
    <w:rsid w:val="00E81077"/>
    <w:pPr>
      <w:spacing w:before="360" w:after="120"/>
    </w:pPr>
    <w:rPr>
      <w:bCs w:val="0"/>
      <w:caps/>
      <w:color w:val="000000"/>
      <w:sz w:val="28"/>
      <w:szCs w:val="24"/>
    </w:rPr>
  </w:style>
  <w:style w:type="character" w:customStyle="1" w:styleId="PACNReportHeader2Char">
    <w:name w:val="PACN Report Header2 Char"/>
    <w:basedOn w:val="DefaultParagraphFont"/>
    <w:link w:val="PACNReportHeader2"/>
    <w:uiPriority w:val="99"/>
    <w:locked/>
    <w:rsid w:val="00E81077"/>
    <w:rPr>
      <w:rFonts w:ascii="Arial" w:hAnsi="Arial" w:cs="Times New Roman"/>
      <w:b/>
      <w:bCs/>
      <w:sz w:val="28"/>
      <w:lang w:val="en-US" w:eastAsia="en-US" w:bidi="ar-SA"/>
    </w:rPr>
  </w:style>
  <w:style w:type="character" w:customStyle="1" w:styleId="PACNReportNormalTextChar">
    <w:name w:val="PACN Report NormalText Char"/>
    <w:basedOn w:val="DefaultParagraphFont"/>
    <w:link w:val="PACNReportNormalText"/>
    <w:uiPriority w:val="99"/>
    <w:locked/>
    <w:rsid w:val="00E81077"/>
    <w:rPr>
      <w:rFonts w:ascii="Arial" w:hAnsi="Arial" w:cs="Arial"/>
      <w:color w:val="000000"/>
      <w:sz w:val="24"/>
      <w:szCs w:val="24"/>
      <w:lang w:val="en-US" w:eastAsia="en-US" w:bidi="ar-SA"/>
    </w:rPr>
  </w:style>
  <w:style w:type="paragraph" w:customStyle="1" w:styleId="PACNReportNormalText">
    <w:name w:val="PACN Report NormalText"/>
    <w:basedOn w:val="Normal"/>
    <w:link w:val="PACNReportNormalTextChar"/>
    <w:uiPriority w:val="99"/>
    <w:rsid w:val="00E81077"/>
    <w:rPr>
      <w:rFonts w:ascii="Arial" w:hAnsi="Arial" w:cs="Arial"/>
      <w:color w:val="000000"/>
    </w:rPr>
  </w:style>
  <w:style w:type="character" w:styleId="Hyperlink">
    <w:name w:val="Hyperlink"/>
    <w:basedOn w:val="DefaultParagraphFont"/>
    <w:uiPriority w:val="99"/>
    <w:rsid w:val="0073010A"/>
    <w:rPr>
      <w:rFonts w:ascii="Times New Roman" w:hAnsi="Times New Roman" w:cs="Times New Roman"/>
      <w:color w:val="auto"/>
      <w:sz w:val="20"/>
      <w:szCs w:val="20"/>
      <w:u w:val="single"/>
    </w:rPr>
  </w:style>
  <w:style w:type="paragraph" w:styleId="ListBullet">
    <w:name w:val="List Bullet"/>
    <w:basedOn w:val="Normal"/>
    <w:uiPriority w:val="99"/>
    <w:rsid w:val="0073010A"/>
    <w:pPr>
      <w:numPr>
        <w:numId w:val="3"/>
      </w:numPr>
    </w:pPr>
  </w:style>
  <w:style w:type="character" w:styleId="FollowedHyperlink">
    <w:name w:val="FollowedHyperlink"/>
    <w:basedOn w:val="DefaultParagraphFont"/>
    <w:uiPriority w:val="99"/>
    <w:rsid w:val="00EE5D99"/>
    <w:rPr>
      <w:rFonts w:cs="Times New Roman"/>
      <w:color w:val="800080"/>
      <w:u w:val="single"/>
    </w:rPr>
  </w:style>
  <w:style w:type="paragraph" w:styleId="TOAHeading">
    <w:name w:val="toa heading"/>
    <w:basedOn w:val="Normal"/>
    <w:next w:val="Normal"/>
    <w:uiPriority w:val="99"/>
    <w:semiHidden/>
    <w:rsid w:val="004114CC"/>
    <w:pPr>
      <w:spacing w:before="120"/>
    </w:pPr>
    <w:rPr>
      <w:rFonts w:ascii="Arial" w:hAnsi="Arial" w:cs="Arial"/>
      <w:b/>
      <w:color w:val="000000"/>
    </w:rPr>
  </w:style>
  <w:style w:type="paragraph" w:styleId="BodyText">
    <w:name w:val="Body Text"/>
    <w:basedOn w:val="Normal"/>
    <w:link w:val="BodyTextChar"/>
    <w:uiPriority w:val="99"/>
    <w:rsid w:val="004114CC"/>
    <w:pPr>
      <w:spacing w:after="120"/>
    </w:pPr>
    <w:rPr>
      <w:rFonts w:ascii="Arial" w:hAnsi="Arial" w:cs="Arial"/>
      <w:color w:val="000000"/>
    </w:rPr>
  </w:style>
  <w:style w:type="character" w:customStyle="1" w:styleId="BodyTextChar">
    <w:name w:val="Body Text Char"/>
    <w:basedOn w:val="DefaultParagraphFont"/>
    <w:link w:val="BodyText"/>
    <w:uiPriority w:val="99"/>
    <w:locked/>
    <w:rsid w:val="004D788D"/>
    <w:rPr>
      <w:rFonts w:ascii="Arial" w:hAnsi="Arial" w:cs="Arial"/>
      <w:color w:val="000000"/>
      <w:sz w:val="24"/>
      <w:szCs w:val="24"/>
      <w:lang w:val="en-US" w:eastAsia="en-US" w:bidi="ar-SA"/>
    </w:rPr>
  </w:style>
  <w:style w:type="paragraph" w:styleId="BodyTextIndent">
    <w:name w:val="Body Text Indent"/>
    <w:basedOn w:val="Normal"/>
    <w:next w:val="Normal"/>
    <w:link w:val="BodyTextIndentChar"/>
    <w:uiPriority w:val="99"/>
    <w:rsid w:val="004114CC"/>
    <w:pPr>
      <w:autoSpaceDE w:val="0"/>
      <w:autoSpaceDN w:val="0"/>
      <w:adjustRightInd w:val="0"/>
    </w:pPr>
  </w:style>
  <w:style w:type="character" w:customStyle="1" w:styleId="BodyTextIndentChar">
    <w:name w:val="Body Text Indent Char"/>
    <w:basedOn w:val="DefaultParagraphFont"/>
    <w:link w:val="BodyTextIndent"/>
    <w:uiPriority w:val="99"/>
    <w:rsid w:val="00AC672A"/>
    <w:rPr>
      <w:sz w:val="24"/>
      <w:szCs w:val="24"/>
    </w:rPr>
  </w:style>
  <w:style w:type="paragraph" w:customStyle="1" w:styleId="PACNReportTitle">
    <w:name w:val="PACN Report Title"/>
    <w:basedOn w:val="Title"/>
    <w:uiPriority w:val="99"/>
    <w:rsid w:val="004114CC"/>
    <w:pPr>
      <w:spacing w:before="40" w:after="40"/>
    </w:pPr>
    <w:rPr>
      <w:caps/>
      <w:color w:val="000000"/>
      <w:sz w:val="28"/>
      <w:szCs w:val="28"/>
    </w:rPr>
  </w:style>
  <w:style w:type="character" w:customStyle="1" w:styleId="PACNReportCoverSmallTextChar">
    <w:name w:val="PACN Report Cover Small Text Char"/>
    <w:basedOn w:val="DefaultParagraphFont"/>
    <w:link w:val="PACNReportCoverSmallText"/>
    <w:uiPriority w:val="99"/>
    <w:locked/>
    <w:rsid w:val="004114CC"/>
    <w:rPr>
      <w:rFonts w:ascii="Arial" w:hAnsi="Arial" w:cs="Arial"/>
      <w:color w:val="000000"/>
      <w:sz w:val="24"/>
      <w:szCs w:val="24"/>
      <w:lang w:val="en-US" w:eastAsia="en-US" w:bidi="ar-SA"/>
    </w:rPr>
  </w:style>
  <w:style w:type="paragraph" w:customStyle="1" w:styleId="PACNReportCoverSmallText">
    <w:name w:val="PACN Report Cover Small Text"/>
    <w:basedOn w:val="Heading1"/>
    <w:link w:val="PACNReportCoverSmallTextChar"/>
    <w:uiPriority w:val="99"/>
    <w:rsid w:val="004114CC"/>
    <w:pPr>
      <w:jc w:val="center"/>
    </w:pPr>
    <w:rPr>
      <w:rFonts w:cs="Arial"/>
      <w:b w:val="0"/>
      <w:color w:val="000000"/>
      <w:sz w:val="24"/>
      <w:szCs w:val="24"/>
    </w:rPr>
  </w:style>
  <w:style w:type="character" w:customStyle="1" w:styleId="PACNReportNormalTextChar3">
    <w:name w:val="PACN Report Normal Text Char3"/>
    <w:basedOn w:val="DefaultParagraphFont"/>
    <w:link w:val="PACNReportNormalText0"/>
    <w:uiPriority w:val="99"/>
    <w:locked/>
    <w:rsid w:val="004114CC"/>
    <w:rPr>
      <w:rFonts w:ascii="Arial" w:hAnsi="Arial" w:cs="Arial"/>
      <w:color w:val="000000"/>
      <w:sz w:val="24"/>
      <w:szCs w:val="24"/>
      <w:lang w:val="en-US" w:eastAsia="en-US" w:bidi="ar-SA"/>
    </w:rPr>
  </w:style>
  <w:style w:type="paragraph" w:customStyle="1" w:styleId="PACNReportNormalText0">
    <w:name w:val="PACN Report Normal Text"/>
    <w:basedOn w:val="Normal"/>
    <w:link w:val="PACNReportNormalTextChar3"/>
    <w:uiPriority w:val="99"/>
    <w:rsid w:val="004114CC"/>
    <w:rPr>
      <w:rFonts w:ascii="Arial" w:hAnsi="Arial" w:cs="Arial"/>
      <w:color w:val="000000"/>
    </w:rPr>
  </w:style>
  <w:style w:type="paragraph" w:customStyle="1" w:styleId="PACNReportCoverPagetitles">
    <w:name w:val="PACN Report Cover Page titles"/>
    <w:basedOn w:val="Normal"/>
    <w:next w:val="TOAHeading"/>
    <w:uiPriority w:val="99"/>
    <w:rsid w:val="004114CC"/>
    <w:pPr>
      <w:spacing w:before="240" w:after="60"/>
    </w:pPr>
    <w:rPr>
      <w:rFonts w:ascii="Arial" w:hAnsi="Arial"/>
      <w:b/>
      <w:szCs w:val="20"/>
    </w:rPr>
  </w:style>
  <w:style w:type="paragraph" w:customStyle="1" w:styleId="PACNReportTableBodyText">
    <w:name w:val="PACN Report Table Body Text"/>
    <w:basedOn w:val="Normal"/>
    <w:uiPriority w:val="99"/>
    <w:rsid w:val="004114CC"/>
    <w:pPr>
      <w:spacing w:after="60"/>
    </w:pPr>
    <w:rPr>
      <w:rFonts w:ascii="Arial" w:hAnsi="Arial"/>
      <w:sz w:val="20"/>
      <w:szCs w:val="20"/>
    </w:rPr>
  </w:style>
  <w:style w:type="paragraph" w:styleId="Title">
    <w:name w:val="Title"/>
    <w:basedOn w:val="Normal"/>
    <w:link w:val="TitleChar"/>
    <w:uiPriority w:val="10"/>
    <w:rsid w:val="004114C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C672A"/>
    <w:rPr>
      <w:rFonts w:asciiTheme="majorHAnsi" w:eastAsiaTheme="majorEastAsia" w:hAnsiTheme="majorHAnsi" w:cstheme="majorBidi"/>
      <w:color w:val="17365D" w:themeColor="text2" w:themeShade="BF"/>
      <w:spacing w:val="5"/>
      <w:kern w:val="28"/>
      <w:sz w:val="52"/>
      <w:szCs w:val="52"/>
    </w:rPr>
  </w:style>
  <w:style w:type="paragraph" w:styleId="TOC1">
    <w:name w:val="toc 1"/>
    <w:next w:val="nrpsNormal"/>
    <w:uiPriority w:val="39"/>
    <w:qFormat/>
    <w:rsid w:val="00957596"/>
    <w:pPr>
      <w:spacing w:after="240"/>
      <w:ind w:right="1080"/>
    </w:pPr>
    <w:rPr>
      <w:rFonts w:ascii="Times New Roman" w:eastAsia="Times New Roman" w:hAnsi="Times New Roman"/>
      <w:noProof/>
      <w:sz w:val="24"/>
      <w:szCs w:val="24"/>
    </w:rPr>
  </w:style>
  <w:style w:type="paragraph" w:styleId="TOC3">
    <w:name w:val="toc 3"/>
    <w:basedOn w:val="TOC2"/>
    <w:next w:val="nrpsNormal"/>
    <w:uiPriority w:val="39"/>
    <w:qFormat/>
    <w:rsid w:val="00957596"/>
    <w:pPr>
      <w:ind w:left="720"/>
    </w:pPr>
  </w:style>
  <w:style w:type="paragraph" w:customStyle="1" w:styleId="StyleCovertext9pt12ptleadArial8ptBoldBefore6pt">
    <w:name w:val="Style Cover text 9 pt12 pt lead + Arial 8 pt Bold Before:  6 pt"/>
    <w:basedOn w:val="Normal"/>
    <w:next w:val="Normal"/>
    <w:autoRedefine/>
    <w:uiPriority w:val="99"/>
    <w:rsid w:val="00352157"/>
    <w:pPr>
      <w:spacing w:before="120"/>
    </w:pPr>
    <w:rPr>
      <w:rFonts w:ascii="Arial" w:hAnsi="Arial"/>
      <w:b/>
      <w:bCs/>
      <w:sz w:val="16"/>
      <w:szCs w:val="20"/>
    </w:rPr>
  </w:style>
  <w:style w:type="paragraph" w:styleId="TOC9">
    <w:name w:val="toc 9"/>
    <w:basedOn w:val="Normal"/>
    <w:next w:val="Normal"/>
    <w:autoRedefine/>
    <w:uiPriority w:val="39"/>
    <w:rsid w:val="001A4373"/>
    <w:pPr>
      <w:ind w:left="1920"/>
    </w:pPr>
  </w:style>
  <w:style w:type="paragraph" w:styleId="TableofFigures">
    <w:name w:val="table of figures"/>
    <w:basedOn w:val="Normal"/>
    <w:next w:val="Normal"/>
    <w:uiPriority w:val="99"/>
    <w:rsid w:val="00A237FB"/>
    <w:pPr>
      <w:spacing w:after="240"/>
      <w:ind w:right="864"/>
    </w:pPr>
    <w:rPr>
      <w:rFonts w:eastAsia="Times New Roman"/>
      <w:szCs w:val="24"/>
    </w:rPr>
  </w:style>
  <w:style w:type="paragraph" w:styleId="EndnoteText">
    <w:name w:val="endnote text"/>
    <w:basedOn w:val="Normal"/>
    <w:link w:val="EndnoteTextChar"/>
    <w:uiPriority w:val="99"/>
    <w:semiHidden/>
    <w:rsid w:val="00352157"/>
    <w:pPr>
      <w:widowControl w:val="0"/>
    </w:pPr>
    <w:rPr>
      <w:rFonts w:ascii="Press Rmn 12pt" w:hAnsi="Press Rmn 12pt"/>
      <w:szCs w:val="20"/>
    </w:rPr>
  </w:style>
  <w:style w:type="character" w:customStyle="1" w:styleId="EndnoteTextChar">
    <w:name w:val="Endnote Text Char"/>
    <w:basedOn w:val="DefaultParagraphFont"/>
    <w:link w:val="EndnoteText"/>
    <w:uiPriority w:val="99"/>
    <w:semiHidden/>
    <w:rsid w:val="00AC672A"/>
    <w:rPr>
      <w:sz w:val="20"/>
      <w:szCs w:val="20"/>
    </w:rPr>
  </w:style>
  <w:style w:type="paragraph" w:customStyle="1" w:styleId="StyleCovertext9ptnoleadArial8ptBold">
    <w:name w:val="Style Cover text 9ptno lead + Arial 8 pt Bold"/>
    <w:basedOn w:val="Normal"/>
    <w:next w:val="Normal"/>
    <w:autoRedefine/>
    <w:uiPriority w:val="99"/>
    <w:rsid w:val="00352157"/>
    <w:rPr>
      <w:rFonts w:ascii="Arial" w:hAnsi="Arial"/>
      <w:b/>
      <w:bCs/>
      <w:sz w:val="16"/>
    </w:rPr>
  </w:style>
  <w:style w:type="paragraph" w:customStyle="1" w:styleId="StyleCovertext9pt12ptleadArial8ptBoldBefore0pt">
    <w:name w:val="Style Cover text 9 pt12 pt lead + Arial 8 pt Bold Before:  0 pt"/>
    <w:basedOn w:val="Normal"/>
    <w:autoRedefine/>
    <w:uiPriority w:val="99"/>
    <w:rsid w:val="00352157"/>
    <w:rPr>
      <w:rFonts w:ascii="Arial" w:hAnsi="Arial"/>
      <w:b/>
      <w:bCs/>
      <w:sz w:val="16"/>
      <w:szCs w:val="20"/>
    </w:rPr>
  </w:style>
  <w:style w:type="paragraph" w:styleId="BlockText">
    <w:name w:val="Block Text"/>
    <w:basedOn w:val="Normal"/>
    <w:uiPriority w:val="99"/>
    <w:rsid w:val="00352157"/>
    <w:pPr>
      <w:tabs>
        <w:tab w:val="left" w:pos="446"/>
        <w:tab w:val="right" w:pos="8460"/>
      </w:tabs>
      <w:ind w:left="446" w:right="2160" w:hanging="446"/>
    </w:pPr>
  </w:style>
  <w:style w:type="paragraph" w:customStyle="1" w:styleId="Covertext9pt">
    <w:name w:val="Cover text 9 pt"/>
    <w:aliases w:val="12 pt lead"/>
    <w:basedOn w:val="Normal"/>
    <w:uiPriority w:val="99"/>
    <w:rsid w:val="00352157"/>
    <w:pPr>
      <w:spacing w:before="240"/>
    </w:pPr>
    <w:rPr>
      <w:sz w:val="18"/>
    </w:rPr>
  </w:style>
  <w:style w:type="paragraph" w:customStyle="1" w:styleId="Covertext9pt0">
    <w:name w:val="Cover text 9pt"/>
    <w:aliases w:val="no lead"/>
    <w:basedOn w:val="Covertext9pt"/>
    <w:uiPriority w:val="99"/>
    <w:rsid w:val="00352157"/>
    <w:pPr>
      <w:spacing w:before="0"/>
    </w:pPr>
  </w:style>
  <w:style w:type="paragraph" w:customStyle="1" w:styleId="CoverTitle">
    <w:name w:val="Cover Title"/>
    <w:basedOn w:val="Normal"/>
    <w:link w:val="CoverTitleChar"/>
    <w:uiPriority w:val="99"/>
    <w:rsid w:val="00352157"/>
    <w:pPr>
      <w:spacing w:before="360"/>
      <w:ind w:right="1440"/>
    </w:pPr>
    <w:rPr>
      <w:b/>
      <w:bCs/>
      <w:sz w:val="28"/>
      <w:szCs w:val="20"/>
    </w:rPr>
  </w:style>
  <w:style w:type="paragraph" w:customStyle="1" w:styleId="ReportNumber">
    <w:name w:val="Report Number"/>
    <w:basedOn w:val="Normal"/>
    <w:uiPriority w:val="99"/>
    <w:rsid w:val="00352157"/>
    <w:pPr>
      <w:spacing w:before="240"/>
    </w:pPr>
    <w:rPr>
      <w:szCs w:val="20"/>
    </w:rPr>
  </w:style>
  <w:style w:type="paragraph" w:customStyle="1" w:styleId="AuthorByline">
    <w:name w:val="Author Byline"/>
    <w:basedOn w:val="Normal"/>
    <w:rsid w:val="00352157"/>
    <w:pPr>
      <w:autoSpaceDE w:val="0"/>
      <w:autoSpaceDN w:val="0"/>
      <w:adjustRightInd w:val="0"/>
    </w:pPr>
    <w:rPr>
      <w:bCs/>
    </w:rPr>
  </w:style>
  <w:style w:type="paragraph" w:customStyle="1" w:styleId="StyleCovertext9pt12ptleadArial8ptBold">
    <w:name w:val="Style Cover text 9 pt12 pt lead + Arial 8 pt Bold"/>
    <w:basedOn w:val="Normal"/>
    <w:next w:val="Normal"/>
    <w:autoRedefine/>
    <w:uiPriority w:val="99"/>
    <w:rsid w:val="00352157"/>
    <w:rPr>
      <w:rFonts w:ascii="Arial" w:hAnsi="Arial"/>
      <w:b/>
      <w:bCs/>
      <w:sz w:val="16"/>
    </w:rPr>
  </w:style>
  <w:style w:type="paragraph" w:customStyle="1" w:styleId="StyleCovertext9ptnoleadArial8ptBold1">
    <w:name w:val="Style Cover text 9ptno lead + Arial 8 pt Bold1"/>
    <w:basedOn w:val="Normal"/>
    <w:next w:val="Normal"/>
    <w:autoRedefine/>
    <w:uiPriority w:val="99"/>
    <w:rsid w:val="00352157"/>
    <w:rPr>
      <w:rFonts w:ascii="Arial" w:hAnsi="Arial"/>
      <w:b/>
      <w:bCs/>
      <w:sz w:val="16"/>
    </w:rPr>
  </w:style>
  <w:style w:type="paragraph" w:customStyle="1" w:styleId="StyleCovertext9pt12ptleadArial8ptBoldBefore6pt1">
    <w:name w:val="Style Cover text 9 pt12 pt lead + Arial 8 pt Bold Before:  6 pt1"/>
    <w:basedOn w:val="Normal"/>
    <w:next w:val="Normal"/>
    <w:autoRedefine/>
    <w:uiPriority w:val="99"/>
    <w:rsid w:val="00352157"/>
    <w:pPr>
      <w:spacing w:before="120"/>
    </w:pPr>
    <w:rPr>
      <w:rFonts w:ascii="Arial" w:hAnsi="Arial"/>
      <w:b/>
      <w:bCs/>
      <w:sz w:val="16"/>
      <w:szCs w:val="20"/>
    </w:rPr>
  </w:style>
  <w:style w:type="paragraph" w:customStyle="1" w:styleId="StyleCovertext9pt12ptleadArial8ptBoldBefore0pt1">
    <w:name w:val="Style Cover text 9 pt12 pt lead + Arial 8 pt Bold Before:  0 pt1"/>
    <w:basedOn w:val="Normal"/>
    <w:next w:val="Normal"/>
    <w:autoRedefine/>
    <w:uiPriority w:val="99"/>
    <w:rsid w:val="00352157"/>
    <w:rPr>
      <w:rFonts w:ascii="Arial" w:hAnsi="Arial"/>
      <w:b/>
      <w:bCs/>
      <w:sz w:val="16"/>
      <w:szCs w:val="20"/>
    </w:rPr>
  </w:style>
  <w:style w:type="paragraph" w:customStyle="1" w:styleId="StyleCovertext9pt12ptleadArial8ptBoldBefore6pt2">
    <w:name w:val="Style Cover text 9 pt12 pt lead + Arial 8 pt Bold Before:  6 pt2"/>
    <w:basedOn w:val="Normal"/>
    <w:next w:val="Normal"/>
    <w:autoRedefine/>
    <w:uiPriority w:val="99"/>
    <w:rsid w:val="00352157"/>
    <w:pPr>
      <w:spacing w:before="120"/>
    </w:pPr>
    <w:rPr>
      <w:rFonts w:ascii="Arial" w:hAnsi="Arial"/>
      <w:b/>
      <w:bCs/>
      <w:sz w:val="16"/>
      <w:szCs w:val="20"/>
    </w:rPr>
  </w:style>
  <w:style w:type="paragraph" w:customStyle="1" w:styleId="TableHeader">
    <w:name w:val="Table Header"/>
    <w:basedOn w:val="Normal"/>
    <w:uiPriority w:val="99"/>
    <w:rsid w:val="00352157"/>
    <w:pPr>
      <w:jc w:val="center"/>
    </w:pPr>
    <w:rPr>
      <w:sz w:val="22"/>
      <w:szCs w:val="20"/>
    </w:rPr>
  </w:style>
  <w:style w:type="paragraph" w:customStyle="1" w:styleId="TableCell-Left">
    <w:name w:val="TableCell-Left"/>
    <w:basedOn w:val="Normal"/>
    <w:uiPriority w:val="99"/>
    <w:rsid w:val="00352157"/>
    <w:rPr>
      <w:sz w:val="22"/>
      <w:szCs w:val="20"/>
    </w:rPr>
  </w:style>
  <w:style w:type="paragraph" w:customStyle="1" w:styleId="TableCell-Indent">
    <w:name w:val="TableCell-Indent"/>
    <w:basedOn w:val="Normal"/>
    <w:autoRedefine/>
    <w:uiPriority w:val="99"/>
    <w:rsid w:val="00352157"/>
    <w:pPr>
      <w:ind w:left="360"/>
    </w:pPr>
    <w:rPr>
      <w:sz w:val="20"/>
      <w:szCs w:val="20"/>
    </w:rPr>
  </w:style>
  <w:style w:type="paragraph" w:customStyle="1" w:styleId="TableCell-Centered">
    <w:name w:val="TableCell-Centered"/>
    <w:basedOn w:val="Normal"/>
    <w:uiPriority w:val="99"/>
    <w:rsid w:val="00352157"/>
    <w:pPr>
      <w:jc w:val="center"/>
    </w:pPr>
    <w:rPr>
      <w:sz w:val="22"/>
      <w:szCs w:val="20"/>
    </w:rPr>
  </w:style>
  <w:style w:type="paragraph" w:customStyle="1" w:styleId="StyleCovertext9ptnoleadArial8ptBold2">
    <w:name w:val="Style Cover text 9ptno lead + Arial 8 pt Bold2"/>
    <w:basedOn w:val="Normal"/>
    <w:next w:val="Normal"/>
    <w:autoRedefine/>
    <w:uiPriority w:val="99"/>
    <w:rsid w:val="00352157"/>
    <w:rPr>
      <w:rFonts w:ascii="Arial" w:hAnsi="Arial"/>
      <w:b/>
      <w:bCs/>
      <w:sz w:val="16"/>
    </w:rPr>
  </w:style>
  <w:style w:type="paragraph" w:customStyle="1" w:styleId="StyleCovertext9pt12ptleadArial8ptBoldBefore0pt2">
    <w:name w:val="Style Cover text 9 pt12 pt lead + Arial 8 pt Bold Before:  0 pt2"/>
    <w:basedOn w:val="Normal"/>
    <w:next w:val="Normal"/>
    <w:autoRedefine/>
    <w:uiPriority w:val="99"/>
    <w:rsid w:val="00352157"/>
    <w:rPr>
      <w:rFonts w:ascii="Arial" w:hAnsi="Arial"/>
      <w:b/>
      <w:bCs/>
      <w:sz w:val="16"/>
      <w:szCs w:val="20"/>
    </w:rPr>
  </w:style>
  <w:style w:type="paragraph" w:customStyle="1" w:styleId="StyleCoverTitle20ptNotBoldItalic">
    <w:name w:val="Style Cover Title + 20 pt Not Bold Italic"/>
    <w:basedOn w:val="CoverTitle"/>
    <w:link w:val="StyleCoverTitle20ptNotBoldItalicChar"/>
    <w:autoRedefine/>
    <w:uiPriority w:val="99"/>
    <w:rsid w:val="00352157"/>
    <w:rPr>
      <w:b w:val="0"/>
      <w:bCs w:val="0"/>
      <w:i/>
      <w:iCs/>
      <w:sz w:val="36"/>
    </w:rPr>
  </w:style>
  <w:style w:type="character" w:customStyle="1" w:styleId="CoverTitleChar">
    <w:name w:val="Cover Title Char"/>
    <w:basedOn w:val="DefaultParagraphFont"/>
    <w:link w:val="CoverTitle"/>
    <w:uiPriority w:val="99"/>
    <w:locked/>
    <w:rsid w:val="00352157"/>
    <w:rPr>
      <w:rFonts w:cs="Times New Roman"/>
      <w:b/>
      <w:bCs/>
      <w:sz w:val="28"/>
      <w:lang w:val="en-US" w:eastAsia="en-US" w:bidi="ar-SA"/>
    </w:rPr>
  </w:style>
  <w:style w:type="character" w:customStyle="1" w:styleId="StyleCoverTitle20ptNotBoldItalicChar">
    <w:name w:val="Style Cover Title + 20 pt Not Bold Italic Char"/>
    <w:basedOn w:val="CoverTitleChar"/>
    <w:link w:val="StyleCoverTitle20ptNotBoldItalic"/>
    <w:uiPriority w:val="99"/>
    <w:locked/>
    <w:rsid w:val="00352157"/>
    <w:rPr>
      <w:rFonts w:cs="Times New Roman"/>
      <w:b/>
      <w:bCs/>
      <w:i/>
      <w:iCs/>
      <w:sz w:val="36"/>
      <w:lang w:val="en-US" w:eastAsia="en-US" w:bidi="ar-SA"/>
    </w:rPr>
  </w:style>
  <w:style w:type="paragraph" w:customStyle="1" w:styleId="StyleCoverTitle20pt">
    <w:name w:val="Style Cover Title + 20 pt"/>
    <w:basedOn w:val="CoverTitle"/>
    <w:link w:val="StyleCoverTitle20ptChar"/>
    <w:autoRedefine/>
    <w:uiPriority w:val="99"/>
    <w:rsid w:val="00352157"/>
    <w:rPr>
      <w:sz w:val="36"/>
    </w:rPr>
  </w:style>
  <w:style w:type="character" w:customStyle="1" w:styleId="StyleCoverTitle20ptChar">
    <w:name w:val="Style Cover Title + 20 pt Char"/>
    <w:basedOn w:val="CoverTitleChar"/>
    <w:link w:val="StyleCoverTitle20pt"/>
    <w:uiPriority w:val="99"/>
    <w:locked/>
    <w:rsid w:val="00352157"/>
    <w:rPr>
      <w:rFonts w:cs="Times New Roman"/>
      <w:b/>
      <w:bCs/>
      <w:sz w:val="36"/>
      <w:lang w:val="en-US" w:eastAsia="en-US" w:bidi="ar-SA"/>
    </w:rPr>
  </w:style>
  <w:style w:type="character" w:customStyle="1" w:styleId="BasicText">
    <w:name w:val="Basic Text"/>
    <w:basedOn w:val="DefaultParagraphFont"/>
    <w:rsid w:val="00352157"/>
    <w:rPr>
      <w:rFonts w:ascii="Times New Roman" w:hAnsi="Times New Roman" w:cs="Times New Roman"/>
      <w:sz w:val="24"/>
    </w:rPr>
  </w:style>
  <w:style w:type="paragraph" w:customStyle="1" w:styleId="BasicParagraph">
    <w:name w:val="Basic Paragraph"/>
    <w:basedOn w:val="Normal"/>
    <w:link w:val="BasicParagraphChar"/>
    <w:uiPriority w:val="99"/>
    <w:rsid w:val="00352157"/>
    <w:pPr>
      <w:widowControl w:val="0"/>
    </w:pPr>
  </w:style>
  <w:style w:type="character" w:customStyle="1" w:styleId="BasicParagraphChar">
    <w:name w:val="Basic Paragraph Char"/>
    <w:basedOn w:val="DefaultParagraphFont"/>
    <w:link w:val="BasicParagraph"/>
    <w:uiPriority w:val="99"/>
    <w:locked/>
    <w:rsid w:val="00352157"/>
    <w:rPr>
      <w:rFonts w:cs="Times New Roman"/>
      <w:sz w:val="24"/>
      <w:szCs w:val="24"/>
      <w:lang w:val="en-US" w:eastAsia="en-US" w:bidi="ar-SA"/>
    </w:rPr>
  </w:style>
  <w:style w:type="paragraph" w:customStyle="1" w:styleId="PACNReportTableCaption">
    <w:name w:val="PACN Report Table Caption"/>
    <w:basedOn w:val="Normal"/>
    <w:uiPriority w:val="99"/>
    <w:rsid w:val="00352157"/>
    <w:pPr>
      <w:spacing w:before="240" w:after="120"/>
      <w:ind w:left="720" w:right="-72" w:hanging="720"/>
    </w:pPr>
    <w:rPr>
      <w:i/>
      <w:sz w:val="20"/>
    </w:rPr>
  </w:style>
  <w:style w:type="paragraph" w:customStyle="1" w:styleId="FigureCaption">
    <w:name w:val="Figure Caption"/>
    <w:basedOn w:val="Caption"/>
    <w:next w:val="Normal"/>
    <w:link w:val="FigureCaptionCharChar"/>
    <w:uiPriority w:val="99"/>
    <w:rsid w:val="00352157"/>
    <w:pPr>
      <w:spacing w:before="120" w:after="360"/>
    </w:pPr>
    <w:rPr>
      <w:bCs w:val="0"/>
      <w:szCs w:val="21"/>
    </w:rPr>
  </w:style>
  <w:style w:type="character" w:customStyle="1" w:styleId="FigureCaptionCharChar">
    <w:name w:val="Figure Caption Char Char"/>
    <w:basedOn w:val="Heading2Char"/>
    <w:link w:val="FigureCaption"/>
    <w:uiPriority w:val="99"/>
    <w:locked/>
    <w:rsid w:val="00352157"/>
    <w:rPr>
      <w:rFonts w:ascii="Arial" w:hAnsi="Arial" w:cs="Arial"/>
      <w:b/>
      <w:bCs/>
      <w:iCs/>
      <w:sz w:val="21"/>
      <w:szCs w:val="21"/>
    </w:rPr>
  </w:style>
  <w:style w:type="character" w:customStyle="1" w:styleId="CharChar2">
    <w:name w:val="Char Char2"/>
    <w:basedOn w:val="DefaultParagraphFont"/>
    <w:uiPriority w:val="99"/>
    <w:rsid w:val="00352157"/>
    <w:rPr>
      <w:rFonts w:ascii="Arial" w:hAnsi="Arial" w:cs="Times New Roman"/>
      <w:b/>
      <w:sz w:val="18"/>
      <w:szCs w:val="18"/>
      <w:lang w:val="en-US" w:eastAsia="en-US" w:bidi="ar-SA"/>
    </w:rPr>
  </w:style>
  <w:style w:type="character" w:customStyle="1" w:styleId="PACNTableTitleChar">
    <w:name w:val="PACN Table Title Char"/>
    <w:basedOn w:val="DefaultParagraphFont"/>
    <w:uiPriority w:val="99"/>
    <w:rsid w:val="00352157"/>
    <w:rPr>
      <w:rFonts w:cs="Times New Roman"/>
      <w:i/>
      <w:sz w:val="24"/>
      <w:lang w:val="en-US" w:eastAsia="en-US" w:bidi="ar-SA"/>
    </w:rPr>
  </w:style>
  <w:style w:type="paragraph" w:customStyle="1" w:styleId="FigureCaptionBold">
    <w:name w:val="Figure Caption Bold"/>
    <w:basedOn w:val="Normal"/>
    <w:link w:val="FigureCaptionBoldChar"/>
    <w:uiPriority w:val="99"/>
    <w:rsid w:val="00A237FB"/>
    <w:pPr>
      <w:spacing w:before="120"/>
    </w:pPr>
    <w:rPr>
      <w:b/>
    </w:rPr>
  </w:style>
  <w:style w:type="paragraph" w:customStyle="1" w:styleId="StyleTableCaptionBold">
    <w:name w:val="Style Table Caption + Bold"/>
    <w:basedOn w:val="TableCaption"/>
    <w:uiPriority w:val="99"/>
    <w:rsid w:val="008E68D6"/>
    <w:rPr>
      <w:b/>
      <w:bCs/>
    </w:rPr>
  </w:style>
  <w:style w:type="paragraph" w:customStyle="1" w:styleId="TableCaptionBold">
    <w:name w:val="Table Caption Bold"/>
    <w:basedOn w:val="Normal"/>
    <w:link w:val="TableCaptionBoldChar"/>
    <w:uiPriority w:val="99"/>
    <w:rsid w:val="00A237FB"/>
    <w:pPr>
      <w:spacing w:after="120"/>
    </w:pPr>
    <w:rPr>
      <w:b/>
    </w:rPr>
  </w:style>
  <w:style w:type="character" w:customStyle="1" w:styleId="FigureCaptionBoldChar">
    <w:name w:val="Figure Caption Bold Char"/>
    <w:basedOn w:val="DefaultParagraphFont"/>
    <w:link w:val="FigureCaptionBold"/>
    <w:uiPriority w:val="99"/>
    <w:locked/>
    <w:rsid w:val="00A237FB"/>
    <w:rPr>
      <w:rFonts w:ascii="Times New Roman" w:hAnsi="Times New Roman"/>
      <w:b/>
      <w:sz w:val="24"/>
      <w:szCs w:val="22"/>
    </w:rPr>
  </w:style>
  <w:style w:type="paragraph" w:customStyle="1" w:styleId="NCCNCitations">
    <w:name w:val="NCCN Citations"/>
    <w:basedOn w:val="Normal"/>
    <w:rsid w:val="007D016C"/>
    <w:pPr>
      <w:ind w:left="720" w:hanging="720"/>
    </w:pPr>
    <w:rPr>
      <w:bCs/>
      <w:sz w:val="22"/>
    </w:rPr>
  </w:style>
  <w:style w:type="paragraph" w:customStyle="1" w:styleId="Title1">
    <w:name w:val="Title 1"/>
    <w:basedOn w:val="Heading4"/>
    <w:next w:val="Normal"/>
    <w:rsid w:val="007D016C"/>
    <w:pPr>
      <w:jc w:val="center"/>
    </w:pPr>
    <w:rPr>
      <w:rFonts w:cs="Tahoma"/>
      <w:b/>
      <w:bCs w:val="0"/>
      <w:sz w:val="28"/>
      <w:szCs w:val="24"/>
    </w:rPr>
  </w:style>
  <w:style w:type="paragraph" w:customStyle="1" w:styleId="PACNReportHeader3">
    <w:name w:val="PACN Report Header3"/>
    <w:basedOn w:val="PACNReportHeader2"/>
    <w:uiPriority w:val="99"/>
    <w:rsid w:val="00D97F2A"/>
    <w:rPr>
      <w:bCs w:val="0"/>
      <w:i w:val="0"/>
      <w:sz w:val="24"/>
      <w:u w:val="single"/>
    </w:rPr>
  </w:style>
  <w:style w:type="paragraph" w:customStyle="1" w:styleId="PACNReportHeader20">
    <w:name w:val="PACN Report Header 2"/>
    <w:basedOn w:val="BodyText"/>
    <w:link w:val="PACNReportHeader2Char0"/>
    <w:uiPriority w:val="99"/>
    <w:rsid w:val="00D97F2A"/>
    <w:pPr>
      <w:spacing w:after="0"/>
    </w:pPr>
    <w:rPr>
      <w:b/>
      <w:color w:val="auto"/>
      <w:szCs w:val="20"/>
    </w:rPr>
  </w:style>
  <w:style w:type="character" w:customStyle="1" w:styleId="PACNReportNormalTextChar1">
    <w:name w:val="PACN Report Normal Text Char1"/>
    <w:basedOn w:val="DefaultParagraphFont"/>
    <w:uiPriority w:val="99"/>
    <w:rsid w:val="00AC37D6"/>
    <w:rPr>
      <w:rFonts w:cs="Times New Roman"/>
      <w:sz w:val="24"/>
      <w:lang w:val="en-US" w:eastAsia="en-US" w:bidi="ar-SA"/>
    </w:rPr>
  </w:style>
  <w:style w:type="paragraph" w:customStyle="1" w:styleId="BatHeader2">
    <w:name w:val="Bat Header 2"/>
    <w:basedOn w:val="Normal"/>
    <w:uiPriority w:val="99"/>
    <w:rsid w:val="00AC37D6"/>
    <w:rPr>
      <w:rFonts w:ascii="Arial" w:hAnsi="Arial"/>
      <w:b/>
    </w:rPr>
  </w:style>
  <w:style w:type="paragraph" w:styleId="NormalWeb">
    <w:name w:val="Normal (Web)"/>
    <w:basedOn w:val="Normal"/>
    <w:link w:val="NormalWebChar"/>
    <w:uiPriority w:val="99"/>
    <w:rsid w:val="00AC37D6"/>
    <w:pPr>
      <w:spacing w:before="100" w:beforeAutospacing="1" w:after="100" w:afterAutospacing="1"/>
    </w:pPr>
  </w:style>
  <w:style w:type="character" w:customStyle="1" w:styleId="NormalWebChar">
    <w:name w:val="Normal (Web) Char"/>
    <w:basedOn w:val="DefaultParagraphFont"/>
    <w:link w:val="NormalWeb"/>
    <w:uiPriority w:val="99"/>
    <w:locked/>
    <w:rsid w:val="00AC37D6"/>
    <w:rPr>
      <w:rFonts w:cs="Times New Roman"/>
      <w:sz w:val="24"/>
      <w:szCs w:val="24"/>
      <w:lang w:val="en-US" w:eastAsia="en-US" w:bidi="ar-SA"/>
    </w:rPr>
  </w:style>
  <w:style w:type="paragraph" w:customStyle="1" w:styleId="PACNReportHeader4">
    <w:name w:val="PACN Report Header4"/>
    <w:basedOn w:val="PACNReportHeader3"/>
    <w:uiPriority w:val="99"/>
    <w:rsid w:val="00AC37D6"/>
    <w:rPr>
      <w:b w:val="0"/>
    </w:rPr>
  </w:style>
  <w:style w:type="character" w:styleId="Emphasis">
    <w:name w:val="Emphasis"/>
    <w:basedOn w:val="DefaultParagraphFont"/>
    <w:uiPriority w:val="99"/>
    <w:qFormat/>
    <w:rsid w:val="00613995"/>
    <w:rPr>
      <w:i/>
      <w:iCs w:val="0"/>
    </w:rPr>
  </w:style>
  <w:style w:type="paragraph" w:styleId="ListNumber">
    <w:name w:val="List Number"/>
    <w:basedOn w:val="Normal"/>
    <w:uiPriority w:val="99"/>
    <w:rsid w:val="00AC37D6"/>
    <w:pPr>
      <w:tabs>
        <w:tab w:val="num" w:pos="360"/>
      </w:tabs>
      <w:spacing w:after="60"/>
      <w:ind w:left="360" w:hanging="360"/>
    </w:pPr>
  </w:style>
  <w:style w:type="paragraph" w:styleId="ListBullet2">
    <w:name w:val="List Bullet 2"/>
    <w:basedOn w:val="Normal"/>
    <w:autoRedefine/>
    <w:uiPriority w:val="99"/>
    <w:rsid w:val="00AC37D6"/>
    <w:pPr>
      <w:numPr>
        <w:numId w:val="17"/>
      </w:numPr>
      <w:tabs>
        <w:tab w:val="clear" w:pos="720"/>
        <w:tab w:val="num" w:pos="900"/>
      </w:tabs>
      <w:spacing w:after="60"/>
      <w:ind w:left="900" w:hanging="540"/>
    </w:pPr>
  </w:style>
  <w:style w:type="character" w:customStyle="1" w:styleId="PACNReportNormalTextChar0">
    <w:name w:val="PACN Report Normal Text Char"/>
    <w:basedOn w:val="DefaultParagraphFont"/>
    <w:uiPriority w:val="99"/>
    <w:locked/>
    <w:rsid w:val="00AC37D6"/>
    <w:rPr>
      <w:rFonts w:ascii="Arial" w:hAnsi="Arial" w:cs="Arial"/>
      <w:color w:val="000000"/>
      <w:sz w:val="24"/>
      <w:szCs w:val="24"/>
      <w:lang w:val="en-US" w:eastAsia="en-US" w:bidi="ar-SA"/>
    </w:rPr>
  </w:style>
  <w:style w:type="paragraph" w:customStyle="1" w:styleId="PACNReportFigureCaption">
    <w:name w:val="PACN Report Figure Caption"/>
    <w:basedOn w:val="Caption"/>
    <w:link w:val="PACNReportFigureCaptionChar"/>
    <w:uiPriority w:val="99"/>
    <w:rsid w:val="004D788D"/>
    <w:pPr>
      <w:spacing w:before="120" w:after="120"/>
    </w:pPr>
    <w:rPr>
      <w:bCs w:val="0"/>
      <w:szCs w:val="20"/>
    </w:rPr>
  </w:style>
  <w:style w:type="character" w:customStyle="1" w:styleId="PACNReportFigureCaptionChar">
    <w:name w:val="PACN Report Figure Caption Char"/>
    <w:basedOn w:val="DefaultParagraphFont"/>
    <w:link w:val="PACNReportFigureCaption"/>
    <w:uiPriority w:val="99"/>
    <w:locked/>
    <w:rsid w:val="004D788D"/>
    <w:rPr>
      <w:rFonts w:cs="Times New Roman"/>
      <w:b/>
      <w:sz w:val="24"/>
      <w:lang w:val="en-US" w:eastAsia="en-US" w:bidi="ar-SA"/>
    </w:rPr>
  </w:style>
  <w:style w:type="paragraph" w:styleId="FootnoteText">
    <w:name w:val="footnote text"/>
    <w:basedOn w:val="Normal"/>
    <w:link w:val="FootnoteTextChar"/>
    <w:uiPriority w:val="99"/>
    <w:semiHidden/>
    <w:rsid w:val="004D788D"/>
    <w:rPr>
      <w:sz w:val="20"/>
      <w:szCs w:val="20"/>
    </w:rPr>
  </w:style>
  <w:style w:type="character" w:customStyle="1" w:styleId="FootnoteTextChar">
    <w:name w:val="Footnote Text Char"/>
    <w:basedOn w:val="DefaultParagraphFont"/>
    <w:link w:val="FootnoteText"/>
    <w:uiPriority w:val="99"/>
    <w:semiHidden/>
    <w:rsid w:val="00AC672A"/>
    <w:rPr>
      <w:sz w:val="20"/>
      <w:szCs w:val="20"/>
    </w:rPr>
  </w:style>
  <w:style w:type="character" w:styleId="FootnoteReference">
    <w:name w:val="footnote reference"/>
    <w:basedOn w:val="DefaultParagraphFont"/>
    <w:semiHidden/>
    <w:rsid w:val="004D788D"/>
    <w:rPr>
      <w:rFonts w:cs="Times New Roman"/>
      <w:vertAlign w:val="superscript"/>
    </w:rPr>
  </w:style>
  <w:style w:type="paragraph" w:customStyle="1" w:styleId="Default">
    <w:name w:val="Default"/>
    <w:uiPriority w:val="99"/>
    <w:rsid w:val="004D788D"/>
    <w:pPr>
      <w:autoSpaceDE w:val="0"/>
      <w:autoSpaceDN w:val="0"/>
      <w:adjustRightInd w:val="0"/>
    </w:pPr>
    <w:rPr>
      <w:color w:val="000000"/>
      <w:sz w:val="24"/>
      <w:szCs w:val="24"/>
    </w:rPr>
  </w:style>
  <w:style w:type="paragraph" w:customStyle="1" w:styleId="BodyTextIndent5">
    <w:name w:val="Body Text Indent+5"/>
    <w:basedOn w:val="Default"/>
    <w:next w:val="Default"/>
    <w:uiPriority w:val="99"/>
    <w:rsid w:val="004D788D"/>
    <w:pPr>
      <w:spacing w:after="120"/>
    </w:pPr>
    <w:rPr>
      <w:color w:val="auto"/>
    </w:rPr>
  </w:style>
  <w:style w:type="character" w:customStyle="1" w:styleId="PACNReportHeader2Char0">
    <w:name w:val="PACN Report Header 2 Char"/>
    <w:basedOn w:val="BodyTextChar"/>
    <w:link w:val="PACNReportHeader20"/>
    <w:uiPriority w:val="99"/>
    <w:locked/>
    <w:rsid w:val="004D788D"/>
    <w:rPr>
      <w:rFonts w:ascii="Arial" w:hAnsi="Arial" w:cs="Arial"/>
      <w:b/>
      <w:color w:val="000000"/>
      <w:sz w:val="24"/>
      <w:szCs w:val="24"/>
      <w:lang w:val="en-US" w:eastAsia="en-US" w:bidi="ar-SA"/>
    </w:rPr>
  </w:style>
  <w:style w:type="paragraph" w:styleId="TOC4">
    <w:name w:val="toc 4"/>
    <w:aliases w:val="TOC 4-SOP"/>
    <w:basedOn w:val="Normal"/>
    <w:next w:val="Normal"/>
    <w:autoRedefine/>
    <w:uiPriority w:val="39"/>
    <w:rsid w:val="00370491"/>
    <w:pPr>
      <w:numPr>
        <w:numId w:val="104"/>
      </w:numPr>
      <w:tabs>
        <w:tab w:val="left" w:pos="1440"/>
      </w:tabs>
      <w:spacing w:after="240"/>
      <w:ind w:left="360"/>
    </w:pPr>
  </w:style>
  <w:style w:type="paragraph" w:styleId="TOC5">
    <w:name w:val="toc 5"/>
    <w:basedOn w:val="Normal"/>
    <w:next w:val="Normal"/>
    <w:autoRedefine/>
    <w:uiPriority w:val="39"/>
    <w:rsid w:val="00807860"/>
    <w:pPr>
      <w:ind w:left="960"/>
    </w:pPr>
  </w:style>
  <w:style w:type="paragraph" w:styleId="TOC6">
    <w:name w:val="toc 6"/>
    <w:basedOn w:val="Normal"/>
    <w:next w:val="Normal"/>
    <w:autoRedefine/>
    <w:uiPriority w:val="39"/>
    <w:rsid w:val="00807860"/>
    <w:pPr>
      <w:ind w:left="1200"/>
    </w:pPr>
  </w:style>
  <w:style w:type="paragraph" w:styleId="TOC7">
    <w:name w:val="toc 7"/>
    <w:basedOn w:val="Normal"/>
    <w:next w:val="Normal"/>
    <w:autoRedefine/>
    <w:uiPriority w:val="39"/>
    <w:rsid w:val="00807860"/>
    <w:pPr>
      <w:ind w:left="1440"/>
    </w:pPr>
  </w:style>
  <w:style w:type="paragraph" w:styleId="TOC8">
    <w:name w:val="toc 8"/>
    <w:basedOn w:val="Normal"/>
    <w:next w:val="Normal"/>
    <w:autoRedefine/>
    <w:uiPriority w:val="39"/>
    <w:rsid w:val="00807860"/>
    <w:pPr>
      <w:ind w:left="1680"/>
    </w:pPr>
  </w:style>
  <w:style w:type="paragraph" w:styleId="DocumentMap">
    <w:name w:val="Document Map"/>
    <w:basedOn w:val="Normal"/>
    <w:link w:val="DocumentMapChar"/>
    <w:uiPriority w:val="99"/>
    <w:rsid w:val="00BC0962"/>
    <w:rPr>
      <w:rFonts w:ascii="Tahoma" w:hAnsi="Tahoma" w:cs="Tahoma"/>
      <w:sz w:val="16"/>
      <w:szCs w:val="16"/>
    </w:rPr>
  </w:style>
  <w:style w:type="character" w:customStyle="1" w:styleId="DocumentMapChar">
    <w:name w:val="Document Map Char"/>
    <w:basedOn w:val="DefaultParagraphFont"/>
    <w:link w:val="DocumentMap"/>
    <w:uiPriority w:val="99"/>
    <w:locked/>
    <w:rsid w:val="00BC0962"/>
    <w:rPr>
      <w:rFonts w:ascii="Tahoma" w:hAnsi="Tahoma" w:cs="Tahoma"/>
      <w:sz w:val="16"/>
      <w:szCs w:val="16"/>
    </w:rPr>
  </w:style>
  <w:style w:type="paragraph" w:styleId="Revision">
    <w:name w:val="Revision"/>
    <w:hidden/>
    <w:uiPriority w:val="99"/>
    <w:semiHidden/>
    <w:rsid w:val="00235063"/>
    <w:rPr>
      <w:sz w:val="24"/>
      <w:szCs w:val="24"/>
    </w:rPr>
  </w:style>
  <w:style w:type="numbering" w:customStyle="1" w:styleId="Bulleted">
    <w:name w:val="Bulleted"/>
    <w:rsid w:val="00AC672A"/>
    <w:pPr>
      <w:numPr>
        <w:numId w:val="8"/>
      </w:numPr>
    </w:pPr>
  </w:style>
  <w:style w:type="character" w:styleId="EndnoteReference">
    <w:name w:val="endnote reference"/>
    <w:basedOn w:val="DefaultParagraphFont"/>
    <w:uiPriority w:val="99"/>
    <w:semiHidden/>
    <w:unhideWhenUsed/>
    <w:rsid w:val="0062358C"/>
    <w:rPr>
      <w:vertAlign w:val="superscript"/>
    </w:rPr>
  </w:style>
  <w:style w:type="character" w:customStyle="1" w:styleId="CharChar20">
    <w:name w:val="Char Char2"/>
    <w:basedOn w:val="DefaultParagraphFont"/>
    <w:rsid w:val="0040297C"/>
    <w:rPr>
      <w:rFonts w:ascii="Arial" w:hAnsi="Arial"/>
      <w:b/>
      <w:sz w:val="32"/>
      <w:szCs w:val="18"/>
      <w:lang w:val="en-US" w:eastAsia="en-US" w:bidi="ar-SA"/>
    </w:rPr>
  </w:style>
  <w:style w:type="paragraph" w:customStyle="1" w:styleId="FigureCaptionPACN">
    <w:name w:val="Figure Caption PACN"/>
    <w:basedOn w:val="Normal"/>
    <w:link w:val="FigureCaptionPACNCharChar"/>
    <w:rsid w:val="0040297C"/>
    <w:rPr>
      <w:rFonts w:ascii="Arial" w:hAnsi="Arial"/>
      <w:sz w:val="20"/>
    </w:rPr>
  </w:style>
  <w:style w:type="character" w:customStyle="1" w:styleId="FigureCaptionPACNCharChar">
    <w:name w:val="Figure Caption PACN Char Char"/>
    <w:basedOn w:val="DefaultParagraphFont"/>
    <w:link w:val="FigureCaptionPACN"/>
    <w:rsid w:val="0040297C"/>
    <w:rPr>
      <w:rFonts w:ascii="Arial" w:hAnsi="Arial"/>
      <w:szCs w:val="24"/>
    </w:rPr>
  </w:style>
  <w:style w:type="paragraph" w:customStyle="1" w:styleId="TableFooter">
    <w:name w:val="Table Footer"/>
    <w:basedOn w:val="TableCaptionBold"/>
    <w:link w:val="TableFooterChar"/>
    <w:rsid w:val="0040297C"/>
  </w:style>
  <w:style w:type="character" w:customStyle="1" w:styleId="TableCaptionBoldChar">
    <w:name w:val="Table Caption Bold Char"/>
    <w:basedOn w:val="DefaultParagraphFont"/>
    <w:link w:val="TableCaptionBold"/>
    <w:uiPriority w:val="99"/>
    <w:rsid w:val="00A237FB"/>
    <w:rPr>
      <w:rFonts w:ascii="Times New Roman" w:hAnsi="Times New Roman"/>
      <w:b/>
      <w:sz w:val="24"/>
      <w:szCs w:val="22"/>
    </w:rPr>
  </w:style>
  <w:style w:type="character" w:customStyle="1" w:styleId="TableFooterChar">
    <w:name w:val="Table Footer Char"/>
    <w:basedOn w:val="TableCaptionBoldChar"/>
    <w:link w:val="TableFooter"/>
    <w:rsid w:val="0040297C"/>
    <w:rPr>
      <w:rFonts w:ascii="Times New Roman" w:hAnsi="Times New Roman"/>
      <w:b/>
      <w:sz w:val="24"/>
      <w:szCs w:val="22"/>
    </w:rPr>
  </w:style>
  <w:style w:type="paragraph" w:customStyle="1" w:styleId="StyleTableFooter">
    <w:name w:val="Style Table Footer +"/>
    <w:basedOn w:val="TableFooter"/>
    <w:rsid w:val="0040297C"/>
  </w:style>
  <w:style w:type="character" w:customStyle="1" w:styleId="TableCaptionChar">
    <w:name w:val="Table Caption Char"/>
    <w:basedOn w:val="DefaultParagraphFont"/>
    <w:link w:val="TableCaption"/>
    <w:uiPriority w:val="99"/>
    <w:rsid w:val="00A237FB"/>
    <w:rPr>
      <w:rFonts w:ascii="Times New Roman" w:hAnsi="Times New Roman"/>
      <w:sz w:val="24"/>
    </w:rPr>
  </w:style>
  <w:style w:type="paragraph" w:customStyle="1" w:styleId="CaptionText">
    <w:name w:val="Caption Text"/>
    <w:basedOn w:val="TableCaption"/>
    <w:link w:val="CaptionTextCharChar"/>
    <w:rsid w:val="0040297C"/>
    <w:rPr>
      <w:rFonts w:ascii="Arial" w:hAnsi="Arial"/>
      <w:sz w:val="20"/>
    </w:rPr>
  </w:style>
  <w:style w:type="character" w:customStyle="1" w:styleId="CaptionTextCharChar">
    <w:name w:val="Caption Text Char Char"/>
    <w:basedOn w:val="TableCaptionChar"/>
    <w:link w:val="CaptionText"/>
    <w:rsid w:val="0040297C"/>
    <w:rPr>
      <w:rFonts w:ascii="Arial" w:hAnsi="Arial"/>
      <w:sz w:val="24"/>
    </w:rPr>
  </w:style>
  <w:style w:type="paragraph" w:customStyle="1" w:styleId="2OrderHeader">
    <w:name w:val="2 Order Header"/>
    <w:basedOn w:val="Normal"/>
    <w:link w:val="2OrderHeaderChar"/>
    <w:uiPriority w:val="99"/>
    <w:rsid w:val="00390B7F"/>
    <w:rPr>
      <w:rFonts w:ascii="Arial" w:hAnsi="Arial" w:cs="Arial"/>
      <w:b/>
    </w:rPr>
  </w:style>
  <w:style w:type="character" w:customStyle="1" w:styleId="2OrderHeaderChar">
    <w:name w:val="2 Order Header Char"/>
    <w:basedOn w:val="DefaultParagraphFont"/>
    <w:link w:val="2OrderHeader"/>
    <w:uiPriority w:val="99"/>
    <w:locked/>
    <w:rsid w:val="00390B7F"/>
    <w:rPr>
      <w:rFonts w:ascii="Arial" w:hAnsi="Arial" w:cs="Arial"/>
      <w:b/>
      <w:sz w:val="24"/>
      <w:szCs w:val="24"/>
    </w:rPr>
  </w:style>
  <w:style w:type="paragraph" w:customStyle="1" w:styleId="Figure">
    <w:name w:val="Figure"/>
    <w:basedOn w:val="Normal"/>
    <w:link w:val="FigureChar"/>
    <w:uiPriority w:val="99"/>
    <w:qFormat/>
    <w:rsid w:val="00390B7F"/>
    <w:pPr>
      <w:ind w:left="720" w:firstLine="720"/>
    </w:pPr>
    <w:rPr>
      <w:rFonts w:ascii="Arial" w:hAnsi="Arial"/>
      <w:sz w:val="20"/>
    </w:rPr>
  </w:style>
  <w:style w:type="paragraph" w:customStyle="1" w:styleId="ThirdOrderHeading">
    <w:name w:val="Third Order Heading"/>
    <w:basedOn w:val="Normal"/>
    <w:link w:val="ThirdOrderHeadingChar"/>
    <w:uiPriority w:val="99"/>
    <w:rsid w:val="00390B7F"/>
    <w:rPr>
      <w:rFonts w:ascii="Arial" w:hAnsi="Arial" w:cs="Arial"/>
      <w:b/>
      <w:i/>
      <w:sz w:val="22"/>
    </w:rPr>
  </w:style>
  <w:style w:type="character" w:customStyle="1" w:styleId="FigureChar">
    <w:name w:val="Figure Char"/>
    <w:basedOn w:val="DefaultParagraphFont"/>
    <w:link w:val="Figure"/>
    <w:uiPriority w:val="99"/>
    <w:locked/>
    <w:rsid w:val="00390B7F"/>
    <w:rPr>
      <w:rFonts w:ascii="Arial" w:hAnsi="Arial"/>
      <w:szCs w:val="24"/>
    </w:rPr>
  </w:style>
  <w:style w:type="character" w:customStyle="1" w:styleId="ThirdOrderHeadingChar">
    <w:name w:val="Third Order Heading Char"/>
    <w:basedOn w:val="DefaultParagraphFont"/>
    <w:link w:val="ThirdOrderHeading"/>
    <w:uiPriority w:val="99"/>
    <w:locked/>
    <w:rsid w:val="00390B7F"/>
    <w:rPr>
      <w:rFonts w:ascii="Arial" w:hAnsi="Arial" w:cs="Arial"/>
      <w:b/>
      <w:i/>
      <w:sz w:val="22"/>
      <w:szCs w:val="24"/>
    </w:rPr>
  </w:style>
  <w:style w:type="character" w:customStyle="1" w:styleId="FirstOrderHeaderChar">
    <w:name w:val="First Order Header Char"/>
    <w:basedOn w:val="DefaultParagraphFont"/>
    <w:link w:val="FirstOrderHeader"/>
    <w:rsid w:val="00390B7F"/>
    <w:rPr>
      <w:rFonts w:ascii="Arial" w:hAnsi="Arial" w:cs="Arial"/>
      <w:b/>
      <w:sz w:val="24"/>
      <w:szCs w:val="24"/>
    </w:rPr>
  </w:style>
  <w:style w:type="character" w:styleId="Strong">
    <w:name w:val="Strong"/>
    <w:basedOn w:val="DefaultParagraphFont"/>
    <w:uiPriority w:val="99"/>
    <w:qFormat/>
    <w:locked/>
    <w:rsid w:val="00390B7F"/>
    <w:rPr>
      <w:rFonts w:cs="Times New Roman"/>
      <w:b/>
      <w:bCs/>
    </w:rPr>
  </w:style>
  <w:style w:type="paragraph" w:styleId="NoSpacing">
    <w:name w:val="No Spacing"/>
    <w:link w:val="NoSpacingChar"/>
    <w:uiPriority w:val="1"/>
    <w:qFormat/>
    <w:rsid w:val="00613995"/>
    <w:rPr>
      <w:sz w:val="22"/>
      <w:szCs w:val="22"/>
      <w:lang w:bidi="en-US"/>
    </w:rPr>
  </w:style>
  <w:style w:type="paragraph" w:customStyle="1" w:styleId="nrpsBannerline1">
    <w:name w:val="nrps Banner line 1"/>
    <w:basedOn w:val="Normal"/>
    <w:link w:val="nrpsBannerline1Char"/>
    <w:semiHidden/>
    <w:qFormat/>
    <w:locked/>
    <w:rsid w:val="00957596"/>
    <w:pPr>
      <w:spacing w:before="120"/>
    </w:pPr>
    <w:rPr>
      <w:rFonts w:ascii="Arial" w:eastAsia="Times New Roman" w:hAnsi="Arial"/>
      <w:b/>
      <w:bCs/>
      <w:sz w:val="16"/>
      <w:szCs w:val="20"/>
    </w:rPr>
  </w:style>
  <w:style w:type="paragraph" w:customStyle="1" w:styleId="nrpsLogo">
    <w:name w:val="nrps Logo"/>
    <w:basedOn w:val="Normal"/>
    <w:rsid w:val="00957596"/>
    <w:pPr>
      <w:spacing w:before="80" w:after="80"/>
      <w:jc w:val="right"/>
    </w:pPr>
    <w:rPr>
      <w:rFonts w:eastAsia="Times New Roman"/>
      <w:szCs w:val="20"/>
    </w:rPr>
  </w:style>
  <w:style w:type="paragraph" w:customStyle="1" w:styleId="nrpsBannerline2">
    <w:name w:val="nrps Banner line 2"/>
    <w:basedOn w:val="Normal"/>
    <w:link w:val="nrpsBannerline2Char"/>
    <w:semiHidden/>
    <w:qFormat/>
    <w:locked/>
    <w:rsid w:val="00957596"/>
    <w:rPr>
      <w:rFonts w:ascii="Arial" w:eastAsia="Times New Roman" w:hAnsi="Arial"/>
      <w:b/>
      <w:bCs/>
      <w:sz w:val="16"/>
      <w:szCs w:val="24"/>
    </w:rPr>
  </w:style>
  <w:style w:type="character" w:customStyle="1" w:styleId="nrpsBannerline1Char">
    <w:name w:val="nrps Banner line 1 Char"/>
    <w:basedOn w:val="DefaultParagraphFont"/>
    <w:link w:val="nrpsBannerline1"/>
    <w:semiHidden/>
    <w:rsid w:val="00613995"/>
    <w:rPr>
      <w:rFonts w:ascii="Arial" w:eastAsia="Times New Roman" w:hAnsi="Arial"/>
      <w:b/>
      <w:bCs/>
      <w:sz w:val="16"/>
    </w:rPr>
  </w:style>
  <w:style w:type="paragraph" w:customStyle="1" w:styleId="nrpsBannerline3">
    <w:name w:val="nrps Banner line 3"/>
    <w:basedOn w:val="Normal"/>
    <w:link w:val="nrpsBannerline3Char"/>
    <w:semiHidden/>
    <w:qFormat/>
    <w:locked/>
    <w:rsid w:val="00957596"/>
    <w:rPr>
      <w:rFonts w:ascii="Arial" w:eastAsia="Times New Roman" w:hAnsi="Arial"/>
      <w:b/>
      <w:bCs/>
      <w:sz w:val="16"/>
      <w:szCs w:val="20"/>
    </w:rPr>
  </w:style>
  <w:style w:type="character" w:customStyle="1" w:styleId="nrpsBannerline2Char">
    <w:name w:val="nrps Banner line 2 Char"/>
    <w:basedOn w:val="DefaultParagraphFont"/>
    <w:link w:val="nrpsBannerline2"/>
    <w:semiHidden/>
    <w:rsid w:val="00613995"/>
    <w:rPr>
      <w:rFonts w:ascii="Arial" w:eastAsia="Times New Roman" w:hAnsi="Arial"/>
      <w:b/>
      <w:bCs/>
      <w:sz w:val="16"/>
      <w:szCs w:val="24"/>
    </w:rPr>
  </w:style>
  <w:style w:type="character" w:customStyle="1" w:styleId="nrpsBannerline3Char">
    <w:name w:val="nrps Banner line 3 Char"/>
    <w:basedOn w:val="DefaultParagraphFont"/>
    <w:link w:val="nrpsBannerline3"/>
    <w:semiHidden/>
    <w:rsid w:val="00613995"/>
    <w:rPr>
      <w:rFonts w:ascii="Arial" w:eastAsia="Times New Roman" w:hAnsi="Arial"/>
      <w:b/>
      <w:bCs/>
      <w:sz w:val="16"/>
    </w:rPr>
  </w:style>
  <w:style w:type="character" w:customStyle="1" w:styleId="bodytext1">
    <w:name w:val="bodytext1"/>
    <w:basedOn w:val="DefaultParagraphFont"/>
    <w:rsid w:val="00B11804"/>
    <w:rPr>
      <w:rFonts w:ascii="Verdana" w:hAnsi="Verdana" w:hint="default"/>
      <w:color w:val="000000"/>
      <w:sz w:val="18"/>
      <w:szCs w:val="18"/>
    </w:rPr>
  </w:style>
  <w:style w:type="paragraph" w:customStyle="1" w:styleId="nrpsTitle">
    <w:name w:val="nrps Title"/>
    <w:basedOn w:val="Normal"/>
    <w:next w:val="nrpsNormal"/>
    <w:link w:val="nrpsTitleChar"/>
    <w:qFormat/>
    <w:rsid w:val="00957596"/>
    <w:pPr>
      <w:tabs>
        <w:tab w:val="left" w:pos="9360"/>
      </w:tabs>
      <w:spacing w:before="240"/>
    </w:pPr>
    <w:rPr>
      <w:rFonts w:eastAsia="Times New Roman"/>
      <w:b/>
      <w:bCs/>
      <w:sz w:val="40"/>
      <w:szCs w:val="40"/>
    </w:rPr>
  </w:style>
  <w:style w:type="paragraph" w:customStyle="1" w:styleId="nrpsSubtitle">
    <w:name w:val="nrps Subtitle"/>
    <w:basedOn w:val="Normal"/>
    <w:next w:val="nrpsNormal"/>
    <w:link w:val="nrpsSubtitleChar"/>
    <w:qFormat/>
    <w:rsid w:val="00957596"/>
    <w:pPr>
      <w:tabs>
        <w:tab w:val="left" w:pos="9360"/>
      </w:tabs>
      <w:spacing w:before="120"/>
      <w:ind w:right="720"/>
    </w:pPr>
    <w:rPr>
      <w:rFonts w:eastAsia="Times New Roman"/>
      <w:bCs/>
      <w:i/>
      <w:sz w:val="36"/>
      <w:szCs w:val="36"/>
    </w:rPr>
  </w:style>
  <w:style w:type="character" w:customStyle="1" w:styleId="nrpsTitleChar">
    <w:name w:val="nrps Title Char"/>
    <w:basedOn w:val="DefaultParagraphFont"/>
    <w:link w:val="nrpsTitle"/>
    <w:rsid w:val="00F67ADE"/>
    <w:rPr>
      <w:rFonts w:ascii="Times New Roman" w:eastAsia="Times New Roman" w:hAnsi="Times New Roman"/>
      <w:b/>
      <w:bCs/>
      <w:sz w:val="40"/>
      <w:szCs w:val="40"/>
    </w:rPr>
  </w:style>
  <w:style w:type="paragraph" w:customStyle="1" w:styleId="nrpsNormal">
    <w:name w:val="nrps Normal"/>
    <w:basedOn w:val="Normal"/>
    <w:link w:val="nrpsNormalChar"/>
    <w:qFormat/>
    <w:rsid w:val="00957596"/>
    <w:pPr>
      <w:spacing w:after="240"/>
    </w:pPr>
    <w:rPr>
      <w:rFonts w:eastAsia="Times New Roman"/>
      <w:szCs w:val="20"/>
    </w:rPr>
  </w:style>
  <w:style w:type="character" w:customStyle="1" w:styleId="nrpsSubtitleChar">
    <w:name w:val="nrps Subtitle Char"/>
    <w:basedOn w:val="DefaultParagraphFont"/>
    <w:link w:val="nrpsSubtitle"/>
    <w:rsid w:val="00F67ADE"/>
    <w:rPr>
      <w:rFonts w:ascii="Times New Roman" w:eastAsia="Times New Roman" w:hAnsi="Times New Roman"/>
      <w:bCs/>
      <w:i/>
      <w:sz w:val="36"/>
      <w:szCs w:val="36"/>
    </w:rPr>
  </w:style>
  <w:style w:type="character" w:customStyle="1" w:styleId="nrpsNormalChar">
    <w:name w:val="nrps Normal Char"/>
    <w:basedOn w:val="DefaultParagraphFont"/>
    <w:link w:val="nrpsNormal"/>
    <w:rsid w:val="00613995"/>
    <w:rPr>
      <w:rFonts w:ascii="Times New Roman" w:eastAsia="Times New Roman" w:hAnsi="Times New Roman"/>
      <w:sz w:val="24"/>
    </w:rPr>
  </w:style>
  <w:style w:type="paragraph" w:customStyle="1" w:styleId="nrpsHorizontalrule">
    <w:name w:val="nrps Horizontal rule"/>
    <w:basedOn w:val="Normal"/>
    <w:semiHidden/>
    <w:locked/>
    <w:rsid w:val="00957596"/>
    <w:pPr>
      <w:pBdr>
        <w:bottom w:val="single" w:sz="4" w:space="0" w:color="auto"/>
      </w:pBdr>
    </w:pPr>
    <w:rPr>
      <w:rFonts w:eastAsia="Times New Roman"/>
      <w:szCs w:val="20"/>
    </w:rPr>
  </w:style>
  <w:style w:type="paragraph" w:customStyle="1" w:styleId="FirstOrderHeader">
    <w:name w:val="First Order Header"/>
    <w:basedOn w:val="Heading1"/>
    <w:link w:val="FirstOrderHeaderChar"/>
    <w:rsid w:val="0043555C"/>
    <w:pPr>
      <w:spacing w:after="360" w:line="240" w:lineRule="auto"/>
    </w:pPr>
    <w:rPr>
      <w:rFonts w:cs="Arial"/>
      <w:sz w:val="24"/>
      <w:szCs w:val="24"/>
    </w:rPr>
  </w:style>
  <w:style w:type="paragraph" w:customStyle="1" w:styleId="ProtocolText">
    <w:name w:val="Protocol Text"/>
    <w:basedOn w:val="Normal"/>
    <w:link w:val="ProtocolTextChar"/>
    <w:rsid w:val="0043555C"/>
  </w:style>
  <w:style w:type="character" w:customStyle="1" w:styleId="ProtocolTextChar">
    <w:name w:val="Protocol Text Char"/>
    <w:basedOn w:val="DefaultParagraphFont"/>
    <w:link w:val="ProtocolText"/>
    <w:rsid w:val="0043555C"/>
    <w:rPr>
      <w:sz w:val="24"/>
      <w:szCs w:val="24"/>
    </w:rPr>
  </w:style>
  <w:style w:type="paragraph" w:customStyle="1" w:styleId="NRRHeading1Appendix">
    <w:name w:val="NRR Heading 1 Appendix"/>
    <w:basedOn w:val="Heading1"/>
    <w:link w:val="NRRHeading1AppendixChar"/>
    <w:qFormat/>
    <w:rsid w:val="00613995"/>
  </w:style>
  <w:style w:type="paragraph" w:styleId="TOCHeading">
    <w:name w:val="TOC Heading"/>
    <w:basedOn w:val="Heading1"/>
    <w:next w:val="Normal"/>
    <w:uiPriority w:val="39"/>
    <w:semiHidden/>
    <w:unhideWhenUsed/>
    <w:qFormat/>
    <w:rsid w:val="00613995"/>
    <w:pPr>
      <w:keepLines/>
      <w:spacing w:before="480" w:line="276" w:lineRule="auto"/>
      <w:outlineLvl w:val="9"/>
    </w:pPr>
    <w:rPr>
      <w:rFonts w:asciiTheme="majorHAnsi" w:eastAsiaTheme="majorEastAsia" w:hAnsiTheme="majorHAnsi" w:cstheme="majorBidi"/>
      <w:bCs/>
      <w:color w:val="365F91" w:themeColor="accent1" w:themeShade="BF"/>
      <w:sz w:val="28"/>
      <w:szCs w:val="28"/>
    </w:rPr>
  </w:style>
  <w:style w:type="character" w:customStyle="1" w:styleId="NRRHeading1AppendixChar">
    <w:name w:val="NRR Heading 1 Appendix Char"/>
    <w:basedOn w:val="DefaultParagraphFont"/>
    <w:link w:val="NRRHeading1Appendix"/>
    <w:rsid w:val="00613995"/>
    <w:rPr>
      <w:rFonts w:ascii="Arial" w:hAnsi="Arial"/>
      <w:b/>
      <w:sz w:val="32"/>
      <w:szCs w:val="18"/>
    </w:rPr>
  </w:style>
  <w:style w:type="paragraph" w:customStyle="1" w:styleId="NRRSOPHeading1">
    <w:name w:val="NRR SOP Heading 1"/>
    <w:basedOn w:val="Normal"/>
    <w:link w:val="NRRSOPHeading1Char"/>
    <w:qFormat/>
    <w:rsid w:val="0044007D"/>
    <w:pPr>
      <w:spacing w:line="480" w:lineRule="auto"/>
    </w:pPr>
    <w:rPr>
      <w:rFonts w:ascii="Arial" w:hAnsi="Arial" w:cs="Arial"/>
      <w:b/>
      <w:sz w:val="32"/>
      <w:szCs w:val="32"/>
    </w:rPr>
  </w:style>
  <w:style w:type="paragraph" w:customStyle="1" w:styleId="NRRSOP2ndarial12">
    <w:name w:val="NRR SOP 2nd arial 12"/>
    <w:basedOn w:val="Normal"/>
    <w:link w:val="NRRSOP2ndarial12Char"/>
    <w:qFormat/>
    <w:rsid w:val="00613995"/>
    <w:rPr>
      <w:rFonts w:ascii="Arial" w:hAnsi="Arial" w:cs="Arial"/>
      <w:b/>
    </w:rPr>
  </w:style>
  <w:style w:type="character" w:customStyle="1" w:styleId="NRRSOPHeading1Char">
    <w:name w:val="NRR SOP Heading 1 Char"/>
    <w:basedOn w:val="DefaultParagraphFont"/>
    <w:link w:val="NRRSOPHeading1"/>
    <w:rsid w:val="0044007D"/>
    <w:rPr>
      <w:rFonts w:ascii="Arial" w:hAnsi="Arial" w:cs="Arial"/>
      <w:b/>
      <w:sz w:val="32"/>
      <w:szCs w:val="32"/>
    </w:rPr>
  </w:style>
  <w:style w:type="paragraph" w:customStyle="1" w:styleId="NRRSOP3rdarial11italic">
    <w:name w:val="NRR SOP 3rd arial 11 italic"/>
    <w:basedOn w:val="Normal"/>
    <w:link w:val="NRRSOP3rdarial11italicChar"/>
    <w:qFormat/>
    <w:rsid w:val="00613995"/>
    <w:rPr>
      <w:rFonts w:ascii="Arial" w:hAnsi="Arial" w:cs="Arial"/>
      <w:b/>
      <w:i/>
      <w:sz w:val="22"/>
    </w:rPr>
  </w:style>
  <w:style w:type="character" w:customStyle="1" w:styleId="NRRSOP2ndarial12Char">
    <w:name w:val="NRR SOP 2nd arial 12 Char"/>
    <w:basedOn w:val="DefaultParagraphFont"/>
    <w:link w:val="NRRSOP2ndarial12"/>
    <w:rsid w:val="00613995"/>
    <w:rPr>
      <w:rFonts w:ascii="Arial" w:hAnsi="Arial" w:cs="Arial"/>
      <w:b/>
      <w:sz w:val="24"/>
      <w:szCs w:val="22"/>
    </w:rPr>
  </w:style>
  <w:style w:type="paragraph" w:styleId="Quote">
    <w:name w:val="Quote"/>
    <w:basedOn w:val="Normal"/>
    <w:next w:val="Normal"/>
    <w:link w:val="QuoteChar"/>
    <w:uiPriority w:val="29"/>
    <w:rsid w:val="00DC7E4C"/>
    <w:rPr>
      <w:i/>
      <w:iCs/>
      <w:color w:val="000000"/>
    </w:rPr>
  </w:style>
  <w:style w:type="character" w:customStyle="1" w:styleId="NRRSOP3rdarial11italicChar">
    <w:name w:val="NRR SOP 3rd arial 11 italic Char"/>
    <w:basedOn w:val="DefaultParagraphFont"/>
    <w:link w:val="NRRSOP3rdarial11italic"/>
    <w:rsid w:val="00613995"/>
    <w:rPr>
      <w:rFonts w:ascii="Arial" w:hAnsi="Arial" w:cs="Arial"/>
      <w:b/>
      <w:i/>
      <w:sz w:val="22"/>
      <w:szCs w:val="22"/>
    </w:rPr>
  </w:style>
  <w:style w:type="character" w:customStyle="1" w:styleId="QuoteChar">
    <w:name w:val="Quote Char"/>
    <w:basedOn w:val="DefaultParagraphFont"/>
    <w:link w:val="Quote"/>
    <w:uiPriority w:val="29"/>
    <w:rsid w:val="00DC7E4C"/>
    <w:rPr>
      <w:i/>
      <w:iCs/>
      <w:color w:val="000000"/>
      <w:sz w:val="24"/>
      <w:szCs w:val="24"/>
    </w:rPr>
  </w:style>
  <w:style w:type="paragraph" w:styleId="IntenseQuote">
    <w:name w:val="Intense Quote"/>
    <w:basedOn w:val="Normal"/>
    <w:next w:val="Normal"/>
    <w:link w:val="IntenseQuoteChar"/>
    <w:uiPriority w:val="30"/>
    <w:rsid w:val="00DC7E4C"/>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rsid w:val="00DC7E4C"/>
    <w:rPr>
      <w:b/>
      <w:bCs/>
      <w:i/>
      <w:iCs/>
      <w:color w:val="4F81BD"/>
      <w:sz w:val="24"/>
      <w:szCs w:val="24"/>
    </w:rPr>
  </w:style>
  <w:style w:type="character" w:styleId="IntenseReference">
    <w:name w:val="Intense Reference"/>
    <w:basedOn w:val="DefaultParagraphFont"/>
    <w:uiPriority w:val="32"/>
    <w:rsid w:val="00DC7E4C"/>
    <w:rPr>
      <w:b/>
      <w:bCs/>
      <w:smallCaps/>
      <w:color w:val="C0504D"/>
      <w:spacing w:val="5"/>
      <w:u w:val="single"/>
    </w:rPr>
  </w:style>
  <w:style w:type="character" w:styleId="BookTitle">
    <w:name w:val="Book Title"/>
    <w:basedOn w:val="DefaultParagraphFont"/>
    <w:uiPriority w:val="33"/>
    <w:rsid w:val="00DC7E4C"/>
    <w:rPr>
      <w:b/>
      <w:bCs/>
      <w:smallCaps/>
      <w:spacing w:val="5"/>
    </w:rPr>
  </w:style>
  <w:style w:type="paragraph" w:customStyle="1" w:styleId="NRRTable">
    <w:name w:val="NRR Table"/>
    <w:basedOn w:val="Normal"/>
    <w:link w:val="NRRTableChar"/>
    <w:qFormat/>
    <w:rsid w:val="00613995"/>
    <w:rPr>
      <w:rFonts w:ascii="Arial" w:hAnsi="Arial" w:cs="Arial"/>
      <w:b/>
      <w:sz w:val="20"/>
      <w:szCs w:val="20"/>
    </w:rPr>
  </w:style>
  <w:style w:type="paragraph" w:customStyle="1" w:styleId="Arialbold10">
    <w:name w:val="Arial bold 10"/>
    <w:basedOn w:val="TableCaption"/>
    <w:link w:val="Arialbold10Char"/>
    <w:rsid w:val="0004220E"/>
    <w:rPr>
      <w:sz w:val="20"/>
    </w:rPr>
  </w:style>
  <w:style w:type="character" w:customStyle="1" w:styleId="NRRTableChar">
    <w:name w:val="NRR Table Char"/>
    <w:basedOn w:val="DefaultParagraphFont"/>
    <w:link w:val="NRRTable"/>
    <w:rsid w:val="00613995"/>
    <w:rPr>
      <w:rFonts w:ascii="Arial" w:hAnsi="Arial" w:cs="Arial"/>
      <w:b/>
    </w:rPr>
  </w:style>
  <w:style w:type="paragraph" w:customStyle="1" w:styleId="Appendixsecond">
    <w:name w:val="Appendix_second"/>
    <w:basedOn w:val="Normal"/>
    <w:rsid w:val="0052313C"/>
    <w:pPr>
      <w:keepNext/>
      <w:outlineLvl w:val="1"/>
    </w:pPr>
    <w:rPr>
      <w:rFonts w:ascii="Arial" w:hAnsi="Arial" w:cs="Arial"/>
      <w:b/>
      <w:bCs/>
      <w:iCs/>
      <w:szCs w:val="28"/>
    </w:rPr>
  </w:style>
  <w:style w:type="character" w:customStyle="1" w:styleId="Arialbold10Char">
    <w:name w:val="Arial bold 10 Char"/>
    <w:basedOn w:val="TableCaptionChar"/>
    <w:link w:val="Arialbold10"/>
    <w:rsid w:val="0004220E"/>
    <w:rPr>
      <w:rFonts w:ascii="Times New Roman" w:hAnsi="Times New Roman"/>
      <w:sz w:val="24"/>
    </w:rPr>
  </w:style>
  <w:style w:type="paragraph" w:customStyle="1" w:styleId="NTR-1stOrder">
    <w:name w:val="NTR-1st Order"/>
    <w:basedOn w:val="Heading1"/>
    <w:link w:val="NTR-1stOrderChar"/>
    <w:qFormat/>
    <w:rsid w:val="00A237FB"/>
    <w:pPr>
      <w:keepLines/>
      <w:spacing w:after="240" w:line="240" w:lineRule="auto"/>
      <w:ind w:right="864"/>
    </w:pPr>
    <w:rPr>
      <w:rFonts w:eastAsia="Times New Roman"/>
      <w:bCs/>
      <w:szCs w:val="28"/>
    </w:rPr>
  </w:style>
  <w:style w:type="character" w:customStyle="1" w:styleId="NTR-1stOrderChar">
    <w:name w:val="NTR-1st Order Char"/>
    <w:basedOn w:val="DefaultParagraphFont"/>
    <w:link w:val="NTR-1stOrder"/>
    <w:rsid w:val="00A237FB"/>
    <w:rPr>
      <w:rFonts w:ascii="Arial" w:eastAsia="Times New Roman" w:hAnsi="Arial"/>
      <w:b/>
      <w:bCs/>
      <w:sz w:val="32"/>
      <w:szCs w:val="28"/>
    </w:rPr>
  </w:style>
  <w:style w:type="paragraph" w:customStyle="1" w:styleId="NTR-2ndOrder">
    <w:name w:val="NTR-2nd Order"/>
    <w:basedOn w:val="Heading2"/>
    <w:link w:val="NTR-2ndOrderChar"/>
    <w:qFormat/>
    <w:rsid w:val="00613995"/>
    <w:pPr>
      <w:keepLines/>
    </w:pPr>
    <w:rPr>
      <w:rFonts w:eastAsiaTheme="majorEastAsia" w:cstheme="majorBidi"/>
      <w:iCs w:val="0"/>
      <w:szCs w:val="26"/>
    </w:rPr>
  </w:style>
  <w:style w:type="character" w:customStyle="1" w:styleId="NTR-2ndOrderChar">
    <w:name w:val="NTR-2nd Order Char"/>
    <w:basedOn w:val="DefaultParagraphFont"/>
    <w:link w:val="NTR-2ndOrder"/>
    <w:rsid w:val="00613995"/>
    <w:rPr>
      <w:rFonts w:ascii="Arial" w:eastAsiaTheme="majorEastAsia" w:hAnsi="Arial" w:cstheme="majorBidi"/>
      <w:b/>
      <w:bCs/>
      <w:sz w:val="24"/>
      <w:szCs w:val="26"/>
    </w:rPr>
  </w:style>
  <w:style w:type="paragraph" w:customStyle="1" w:styleId="NTR-3rdOrder">
    <w:name w:val="NTR-3rd Order"/>
    <w:basedOn w:val="NTR-2ndOrder"/>
    <w:next w:val="Normal"/>
    <w:link w:val="NTR-3rdOrderChar"/>
    <w:qFormat/>
    <w:rsid w:val="00613995"/>
    <w:rPr>
      <w:i/>
      <w:sz w:val="22"/>
    </w:rPr>
  </w:style>
  <w:style w:type="character" w:customStyle="1" w:styleId="NTR-3rdOrderChar">
    <w:name w:val="NTR-3rd Order Char"/>
    <w:basedOn w:val="NTR-2ndOrderChar"/>
    <w:link w:val="NTR-3rdOrder"/>
    <w:rsid w:val="00613995"/>
    <w:rPr>
      <w:rFonts w:ascii="Arial" w:eastAsiaTheme="majorEastAsia" w:hAnsi="Arial" w:cstheme="majorBidi"/>
      <w:b/>
      <w:bCs/>
      <w:i/>
      <w:sz w:val="22"/>
      <w:szCs w:val="26"/>
    </w:rPr>
  </w:style>
  <w:style w:type="paragraph" w:customStyle="1" w:styleId="NTR-4thOrder">
    <w:name w:val="NTR-4th Order"/>
    <w:basedOn w:val="Heading4"/>
    <w:link w:val="NTR-4thOrderChar"/>
    <w:qFormat/>
    <w:rsid w:val="00613995"/>
    <w:pPr>
      <w:keepLines/>
    </w:pPr>
    <w:rPr>
      <w:rFonts w:eastAsiaTheme="majorEastAsia" w:cstheme="majorBidi"/>
      <w:iCs/>
      <w:szCs w:val="22"/>
    </w:rPr>
  </w:style>
  <w:style w:type="character" w:customStyle="1" w:styleId="NTR-4thOrderChar">
    <w:name w:val="NTR-4th Order Char"/>
    <w:basedOn w:val="DefaultParagraphFont"/>
    <w:link w:val="NTR-4thOrder"/>
    <w:rsid w:val="00613995"/>
    <w:rPr>
      <w:rFonts w:ascii="Times New Roman" w:eastAsiaTheme="majorEastAsia" w:hAnsi="Times New Roman" w:cstheme="majorBidi"/>
      <w:bCs/>
      <w:iCs/>
      <w:sz w:val="24"/>
      <w:szCs w:val="22"/>
    </w:rPr>
  </w:style>
  <w:style w:type="paragraph" w:customStyle="1" w:styleId="NTR-5thOrder">
    <w:name w:val="NTR-5th Order"/>
    <w:basedOn w:val="Heading5"/>
    <w:link w:val="NTR-5thOrderChar"/>
    <w:qFormat/>
    <w:rsid w:val="00613995"/>
    <w:pPr>
      <w:keepNext/>
      <w:keepLines/>
    </w:pPr>
    <w:rPr>
      <w:rFonts w:eastAsiaTheme="majorEastAsia" w:cstheme="majorBidi"/>
      <w:color w:val="243F60"/>
      <w:szCs w:val="22"/>
    </w:rPr>
  </w:style>
  <w:style w:type="character" w:customStyle="1" w:styleId="NTR-5thOrderChar">
    <w:name w:val="NTR-5th Order Char"/>
    <w:basedOn w:val="Heading5Char"/>
    <w:link w:val="NTR-5thOrder"/>
    <w:rsid w:val="00613995"/>
    <w:rPr>
      <w:rFonts w:ascii="Times New Roman" w:eastAsiaTheme="majorEastAsia" w:hAnsi="Times New Roman" w:cstheme="majorBidi"/>
      <w:bCs/>
      <w:i/>
      <w:iCs/>
      <w:color w:val="243F60"/>
      <w:sz w:val="24"/>
      <w:szCs w:val="22"/>
    </w:rPr>
  </w:style>
  <w:style w:type="character" w:customStyle="1" w:styleId="CaptionChar">
    <w:name w:val="Caption Char"/>
    <w:basedOn w:val="DefaultParagraphFont"/>
    <w:link w:val="Caption"/>
    <w:uiPriority w:val="35"/>
    <w:rsid w:val="00613995"/>
    <w:rPr>
      <w:rFonts w:ascii="Arial" w:hAnsi="Arial"/>
      <w:bCs/>
      <w:szCs w:val="18"/>
    </w:rPr>
  </w:style>
  <w:style w:type="character" w:customStyle="1" w:styleId="NoSpacingChar">
    <w:name w:val="No Spacing Char"/>
    <w:basedOn w:val="DefaultParagraphFont"/>
    <w:link w:val="NoSpacing"/>
    <w:uiPriority w:val="1"/>
    <w:rsid w:val="00613995"/>
    <w:rPr>
      <w:sz w:val="22"/>
      <w:szCs w:val="22"/>
      <w:lang w:bidi="en-US"/>
    </w:rPr>
  </w:style>
  <w:style w:type="paragraph" w:customStyle="1" w:styleId="SOP2nd">
    <w:name w:val="SOP 2nd"/>
    <w:basedOn w:val="Normal"/>
    <w:link w:val="SOP2ndChar"/>
    <w:qFormat/>
    <w:rsid w:val="00613995"/>
    <w:pPr>
      <w:keepNext/>
    </w:pPr>
    <w:rPr>
      <w:rFonts w:ascii="Arial" w:hAnsi="Arial" w:cs="Arial"/>
      <w:b/>
      <w:szCs w:val="24"/>
    </w:rPr>
  </w:style>
  <w:style w:type="character" w:customStyle="1" w:styleId="SOP2ndChar">
    <w:name w:val="SOP 2nd Char"/>
    <w:basedOn w:val="DefaultParagraphFont"/>
    <w:link w:val="SOP2nd"/>
    <w:rsid w:val="00613995"/>
    <w:rPr>
      <w:rFonts w:ascii="Arial" w:hAnsi="Arial" w:cs="Arial"/>
      <w:b/>
      <w:sz w:val="24"/>
      <w:szCs w:val="24"/>
    </w:rPr>
  </w:style>
  <w:style w:type="paragraph" w:customStyle="1" w:styleId="SOP3rd">
    <w:name w:val="SOP 3rd"/>
    <w:basedOn w:val="Normal"/>
    <w:link w:val="SOP3rdChar"/>
    <w:qFormat/>
    <w:rsid w:val="00613995"/>
    <w:pPr>
      <w:keepNext/>
    </w:pPr>
    <w:rPr>
      <w:rFonts w:ascii="Arial" w:hAnsi="Arial" w:cs="Arial"/>
      <w:b/>
      <w:i/>
      <w:sz w:val="22"/>
    </w:rPr>
  </w:style>
  <w:style w:type="character" w:customStyle="1" w:styleId="SOP3rdChar">
    <w:name w:val="SOP 3rd Char"/>
    <w:basedOn w:val="DefaultParagraphFont"/>
    <w:link w:val="SOP3rd"/>
    <w:rsid w:val="00613995"/>
    <w:rPr>
      <w:rFonts w:ascii="Arial" w:hAnsi="Arial" w:cs="Arial"/>
      <w:b/>
      <w:i/>
      <w:sz w:val="22"/>
      <w:szCs w:val="22"/>
    </w:rPr>
  </w:style>
  <w:style w:type="paragraph" w:customStyle="1" w:styleId="SOPTitle">
    <w:name w:val="SOP Title"/>
    <w:basedOn w:val="NTR-1stOrder"/>
    <w:link w:val="SOPTitleChar"/>
    <w:qFormat/>
    <w:rsid w:val="00613995"/>
  </w:style>
  <w:style w:type="character" w:customStyle="1" w:styleId="SOPTitleChar">
    <w:name w:val="SOP Title Char"/>
    <w:basedOn w:val="NTR-1stOrderChar"/>
    <w:link w:val="SOPTitle"/>
    <w:rsid w:val="00613995"/>
    <w:rPr>
      <w:rFonts w:ascii="Arial" w:eastAsia="Times New Roman" w:hAnsi="Arial"/>
      <w:b/>
      <w:bCs/>
      <w:sz w:val="32"/>
      <w:szCs w:val="28"/>
    </w:rPr>
  </w:style>
  <w:style w:type="paragraph" w:customStyle="1" w:styleId="SOPSubtitle">
    <w:name w:val="SOP Subtitle"/>
    <w:basedOn w:val="NTR-1stOrder"/>
    <w:link w:val="SOPSubtitleChar"/>
    <w:qFormat/>
    <w:rsid w:val="001F42C3"/>
    <w:rPr>
      <w:b w:val="0"/>
      <w:i/>
    </w:rPr>
  </w:style>
  <w:style w:type="character" w:customStyle="1" w:styleId="SOPSubtitleChar">
    <w:name w:val="SOP Subtitle Char"/>
    <w:basedOn w:val="NTR-1stOrderChar"/>
    <w:link w:val="SOPSubtitle"/>
    <w:rsid w:val="001F42C3"/>
    <w:rPr>
      <w:rFonts w:ascii="Arial" w:eastAsia="Times New Roman" w:hAnsi="Arial"/>
      <w:b/>
      <w:bCs/>
      <w:i/>
      <w:sz w:val="32"/>
      <w:szCs w:val="28"/>
    </w:rPr>
  </w:style>
  <w:style w:type="paragraph" w:customStyle="1" w:styleId="APPTitle">
    <w:name w:val="APP Title"/>
    <w:basedOn w:val="NTR-1stOrder"/>
    <w:link w:val="APPTitleChar"/>
    <w:qFormat/>
    <w:rsid w:val="00613995"/>
  </w:style>
  <w:style w:type="character" w:customStyle="1" w:styleId="APPTitleChar">
    <w:name w:val="APP Title Char"/>
    <w:basedOn w:val="NTR-1stOrderChar"/>
    <w:link w:val="APPTitle"/>
    <w:rsid w:val="00613995"/>
    <w:rPr>
      <w:rFonts w:ascii="Arial" w:eastAsia="Times New Roman" w:hAnsi="Arial"/>
      <w:b/>
      <w:bCs/>
      <w:sz w:val="32"/>
      <w:szCs w:val="28"/>
    </w:rPr>
  </w:style>
  <w:style w:type="paragraph" w:customStyle="1" w:styleId="APP2nd">
    <w:name w:val="APP 2nd"/>
    <w:basedOn w:val="SOP2nd"/>
    <w:link w:val="APP2ndChar"/>
    <w:qFormat/>
    <w:rsid w:val="00613995"/>
  </w:style>
  <w:style w:type="character" w:customStyle="1" w:styleId="APP2ndChar">
    <w:name w:val="APP 2nd Char"/>
    <w:basedOn w:val="SOP2ndChar"/>
    <w:link w:val="APP2nd"/>
    <w:rsid w:val="00613995"/>
    <w:rPr>
      <w:rFonts w:ascii="Arial" w:hAnsi="Arial" w:cs="Arial"/>
      <w:b/>
      <w:sz w:val="24"/>
      <w:szCs w:val="24"/>
    </w:rPr>
  </w:style>
  <w:style w:type="paragraph" w:customStyle="1" w:styleId="NTR-Figure">
    <w:name w:val="NTR-Figure"/>
    <w:basedOn w:val="NTR-1stOrder"/>
    <w:link w:val="NTR-FigureChar"/>
    <w:qFormat/>
    <w:rsid w:val="00794A40"/>
    <w:rPr>
      <w:b w:val="0"/>
      <w:sz w:val="20"/>
    </w:rPr>
  </w:style>
  <w:style w:type="character" w:customStyle="1" w:styleId="NTR-FigureChar">
    <w:name w:val="NTR-Figure Char"/>
    <w:basedOn w:val="NTR-1stOrderChar"/>
    <w:link w:val="NTR-Figure"/>
    <w:rsid w:val="00794A40"/>
    <w:rPr>
      <w:rFonts w:ascii="Arial" w:eastAsia="Times New Roman" w:hAnsi="Arial"/>
      <w:b/>
      <w:bCs/>
      <w:sz w:val="32"/>
      <w:szCs w:val="28"/>
    </w:rPr>
  </w:style>
  <w:style w:type="paragraph" w:customStyle="1" w:styleId="SOPFigure">
    <w:name w:val="SOP Figure"/>
    <w:basedOn w:val="NTR-Figure"/>
    <w:link w:val="SOPFigureChar"/>
    <w:qFormat/>
    <w:rsid w:val="00A237FB"/>
    <w:pPr>
      <w:spacing w:before="120"/>
    </w:pPr>
  </w:style>
  <w:style w:type="character" w:customStyle="1" w:styleId="SOPFigureChar">
    <w:name w:val="SOP Figure Char"/>
    <w:basedOn w:val="NTR-FigureChar"/>
    <w:link w:val="SOPFigure"/>
    <w:rsid w:val="00A237FB"/>
    <w:rPr>
      <w:rFonts w:ascii="Arial" w:eastAsia="Times New Roman" w:hAnsi="Arial"/>
      <w:b/>
      <w:bCs/>
      <w:sz w:val="32"/>
      <w:szCs w:val="28"/>
    </w:rPr>
  </w:style>
  <w:style w:type="paragraph" w:customStyle="1" w:styleId="APPFigure">
    <w:name w:val="APP Figure"/>
    <w:basedOn w:val="SOPFigure"/>
    <w:link w:val="APPFigureChar"/>
    <w:qFormat/>
    <w:rsid w:val="00A237FB"/>
    <w:pPr>
      <w:spacing w:before="240" w:after="0"/>
    </w:pPr>
  </w:style>
  <w:style w:type="character" w:customStyle="1" w:styleId="APPFigureChar">
    <w:name w:val="APP Figure Char"/>
    <w:basedOn w:val="SOPFigureChar"/>
    <w:link w:val="APPFigure"/>
    <w:rsid w:val="00A237FB"/>
    <w:rPr>
      <w:rFonts w:ascii="Arial" w:eastAsia="Times New Roman" w:hAnsi="Arial"/>
      <w:b/>
      <w:bCs/>
      <w:sz w:val="32"/>
      <w:szCs w:val="28"/>
    </w:rPr>
  </w:style>
  <w:style w:type="paragraph" w:customStyle="1" w:styleId="NTR-Table">
    <w:name w:val="NTR-Table"/>
    <w:basedOn w:val="Caption"/>
    <w:link w:val="NTR-TableChar"/>
    <w:qFormat/>
    <w:rsid w:val="00A237FB"/>
    <w:pPr>
      <w:spacing w:after="120"/>
    </w:pPr>
    <w:rPr>
      <w:rFonts w:cs="Arial"/>
    </w:rPr>
  </w:style>
  <w:style w:type="character" w:customStyle="1" w:styleId="NTR-TableChar">
    <w:name w:val="NTR-Table Char"/>
    <w:basedOn w:val="CaptionChar"/>
    <w:link w:val="NTR-Table"/>
    <w:rsid w:val="00A237FB"/>
    <w:rPr>
      <w:rFonts w:ascii="Arial" w:hAnsi="Arial" w:cs="Arial"/>
      <w:bCs/>
      <w:szCs w:val="18"/>
    </w:rPr>
  </w:style>
  <w:style w:type="paragraph" w:customStyle="1" w:styleId="NTR-Caption">
    <w:name w:val="NTR-Caption"/>
    <w:basedOn w:val="Normal"/>
    <w:link w:val="NTR-CaptionChar"/>
    <w:qFormat/>
    <w:rsid w:val="00A237FB"/>
    <w:pPr>
      <w:spacing w:after="120"/>
    </w:pPr>
    <w:rPr>
      <w:rFonts w:ascii="Arial" w:hAnsi="Arial" w:cs="Arial"/>
      <w:sz w:val="20"/>
      <w:szCs w:val="20"/>
    </w:rPr>
  </w:style>
  <w:style w:type="character" w:customStyle="1" w:styleId="NTR-CaptionChar">
    <w:name w:val="NTR-Caption Char"/>
    <w:basedOn w:val="DefaultParagraphFont"/>
    <w:link w:val="NTR-Caption"/>
    <w:rsid w:val="00A237FB"/>
    <w:rPr>
      <w:rFonts w:ascii="Arial" w:hAnsi="Arial" w:cs="Arial"/>
    </w:rPr>
  </w:style>
  <w:style w:type="paragraph" w:customStyle="1" w:styleId="SOPTable">
    <w:name w:val="SOP Table"/>
    <w:basedOn w:val="SOPFigure"/>
    <w:link w:val="SOPTableChar"/>
    <w:qFormat/>
    <w:rsid w:val="006B21B6"/>
    <w:pPr>
      <w:spacing w:after="120"/>
    </w:pPr>
  </w:style>
  <w:style w:type="character" w:customStyle="1" w:styleId="SOPTableChar">
    <w:name w:val="SOP Table Char"/>
    <w:basedOn w:val="SOPFigureChar"/>
    <w:link w:val="SOPTable"/>
    <w:rsid w:val="006B21B6"/>
    <w:rPr>
      <w:rFonts w:ascii="Arial" w:eastAsia="Times New Roman" w:hAnsi="Arial"/>
      <w:b/>
      <w:bCs/>
      <w:sz w:val="32"/>
      <w:szCs w:val="28"/>
    </w:rPr>
  </w:style>
  <w:style w:type="paragraph" w:customStyle="1" w:styleId="APPTable">
    <w:name w:val="APP Table"/>
    <w:basedOn w:val="APPFigure"/>
    <w:link w:val="APPTableChar"/>
    <w:qFormat/>
    <w:rsid w:val="00A237FB"/>
    <w:pPr>
      <w:spacing w:after="120"/>
    </w:pPr>
  </w:style>
  <w:style w:type="character" w:customStyle="1" w:styleId="APPTableChar">
    <w:name w:val="APP Table Char"/>
    <w:basedOn w:val="APPFigureChar"/>
    <w:link w:val="APPTable"/>
    <w:rsid w:val="00A237FB"/>
    <w:rPr>
      <w:rFonts w:ascii="Arial" w:eastAsia="Times New Roman" w:hAnsi="Arial"/>
      <w:b/>
      <w:bCs/>
      <w:sz w:val="32"/>
      <w:szCs w:val="28"/>
    </w:rPr>
  </w:style>
  <w:style w:type="paragraph" w:customStyle="1" w:styleId="APP3rd">
    <w:name w:val="APP 3rd"/>
    <w:basedOn w:val="NTR-3rdOrder"/>
    <w:link w:val="APP3rdChar"/>
    <w:qFormat/>
    <w:rsid w:val="00613995"/>
    <w:rPr>
      <w:rFonts w:eastAsia="Times New Roman" w:cs="Times New Roman"/>
    </w:rPr>
  </w:style>
  <w:style w:type="character" w:customStyle="1" w:styleId="APP3rdChar">
    <w:name w:val="APP 3rd Char"/>
    <w:basedOn w:val="NTR-3rdOrderChar"/>
    <w:link w:val="APP3rd"/>
    <w:rsid w:val="00613995"/>
    <w:rPr>
      <w:rFonts w:ascii="Arial" w:eastAsia="Times New Roman" w:hAnsi="Arial" w:cstheme="majorBidi"/>
      <w:b/>
      <w:bCs/>
      <w:i/>
      <w:sz w:val="22"/>
      <w:szCs w:val="26"/>
    </w:rPr>
  </w:style>
  <w:style w:type="paragraph" w:customStyle="1" w:styleId="nrpsInstructions">
    <w:name w:val="nrps Instructions"/>
    <w:basedOn w:val="nrpsNormal"/>
    <w:link w:val="nrpsInstructionsChar"/>
    <w:qFormat/>
    <w:locked/>
    <w:rsid w:val="00957596"/>
    <w:rPr>
      <w:i/>
      <w:color w:val="0000FF"/>
    </w:rPr>
  </w:style>
  <w:style w:type="character" w:customStyle="1" w:styleId="nrpsInstructionsChar">
    <w:name w:val="nrps Instructions Char"/>
    <w:basedOn w:val="nrpsNormalChar"/>
    <w:link w:val="nrpsInstructions"/>
    <w:rsid w:val="00613995"/>
    <w:rPr>
      <w:rFonts w:ascii="Times New Roman" w:eastAsia="Times New Roman" w:hAnsi="Times New Roman"/>
      <w:i/>
      <w:color w:val="0000FF"/>
      <w:sz w:val="24"/>
    </w:rPr>
  </w:style>
  <w:style w:type="paragraph" w:customStyle="1" w:styleId="NTRList">
    <w:name w:val="NTR List"/>
    <w:basedOn w:val="Normal"/>
    <w:link w:val="NTRListChar"/>
    <w:qFormat/>
    <w:rsid w:val="00613995"/>
    <w:pPr>
      <w:numPr>
        <w:numId w:val="100"/>
      </w:numPr>
      <w:spacing w:after="60"/>
    </w:pPr>
  </w:style>
  <w:style w:type="character" w:customStyle="1" w:styleId="NTRListChar">
    <w:name w:val="NTR List Char"/>
    <w:basedOn w:val="DefaultParagraphFont"/>
    <w:link w:val="NTRList"/>
    <w:rsid w:val="00613995"/>
    <w:rPr>
      <w:rFonts w:ascii="Times New Roman" w:hAnsi="Times New Roman"/>
      <w:sz w:val="24"/>
      <w:szCs w:val="22"/>
    </w:rPr>
  </w:style>
  <w:style w:type="paragraph" w:customStyle="1" w:styleId="NTRList0">
    <w:name w:val="NTR#List"/>
    <w:basedOn w:val="Normal"/>
    <w:link w:val="NTRListChar0"/>
    <w:qFormat/>
    <w:rsid w:val="00613995"/>
    <w:pPr>
      <w:numPr>
        <w:numId w:val="101"/>
      </w:numPr>
      <w:autoSpaceDE w:val="0"/>
      <w:autoSpaceDN w:val="0"/>
      <w:adjustRightInd w:val="0"/>
      <w:spacing w:after="60" w:line="240" w:lineRule="atLeast"/>
    </w:pPr>
  </w:style>
  <w:style w:type="character" w:customStyle="1" w:styleId="NTRListChar0">
    <w:name w:val="NTR#List Char"/>
    <w:basedOn w:val="DefaultParagraphFont"/>
    <w:link w:val="NTRList0"/>
    <w:rsid w:val="00613995"/>
    <w:rPr>
      <w:rFonts w:ascii="Times New Roman" w:hAnsi="Times New Roman"/>
      <w:sz w:val="24"/>
      <w:szCs w:val="22"/>
    </w:rPr>
  </w:style>
  <w:style w:type="paragraph" w:customStyle="1" w:styleId="APP1st">
    <w:name w:val="APP 1st"/>
    <w:basedOn w:val="NTR-1stOrder"/>
    <w:link w:val="APP1stChar"/>
    <w:qFormat/>
    <w:rsid w:val="00613995"/>
  </w:style>
  <w:style w:type="character" w:customStyle="1" w:styleId="APP1stChar">
    <w:name w:val="APP 1st Char"/>
    <w:basedOn w:val="NTR-1stOrderChar"/>
    <w:link w:val="APP1st"/>
    <w:rsid w:val="00613995"/>
    <w:rPr>
      <w:rFonts w:ascii="Arial" w:eastAsia="Times New Roman" w:hAnsi="Arial"/>
      <w:b/>
      <w:bCs/>
      <w:sz w:val="32"/>
      <w:szCs w:val="28"/>
    </w:rPr>
  </w:style>
  <w:style w:type="paragraph" w:customStyle="1" w:styleId="Equation">
    <w:name w:val="Equation"/>
    <w:basedOn w:val="Normal"/>
    <w:link w:val="EquationChar"/>
    <w:qFormat/>
    <w:rsid w:val="00613995"/>
    <w:pPr>
      <w:tabs>
        <w:tab w:val="center" w:pos="4320"/>
      </w:tabs>
      <w:autoSpaceDE w:val="0"/>
      <w:autoSpaceDN w:val="0"/>
      <w:adjustRightInd w:val="0"/>
    </w:pPr>
    <w:rPr>
      <w:rFonts w:ascii="Arial" w:hAnsi="Arial" w:cs="Arial"/>
      <w:b/>
      <w:sz w:val="20"/>
      <w:szCs w:val="24"/>
    </w:rPr>
  </w:style>
  <w:style w:type="character" w:customStyle="1" w:styleId="EquationChar">
    <w:name w:val="Equation Char"/>
    <w:basedOn w:val="DefaultParagraphFont"/>
    <w:link w:val="Equation"/>
    <w:rsid w:val="00613995"/>
    <w:rPr>
      <w:rFonts w:ascii="Arial" w:hAnsi="Arial" w:cs="Arial"/>
      <w:b/>
      <w:szCs w:val="24"/>
    </w:rPr>
  </w:style>
  <w:style w:type="paragraph" w:customStyle="1" w:styleId="TOC-Double">
    <w:name w:val="TOC-Double"/>
    <w:basedOn w:val="Normal"/>
    <w:link w:val="TOC-DoubleChar"/>
    <w:qFormat/>
    <w:rsid w:val="00613995"/>
    <w:pPr>
      <w:spacing w:after="240"/>
    </w:pPr>
  </w:style>
  <w:style w:type="character" w:customStyle="1" w:styleId="TOC-DoubleChar">
    <w:name w:val="TOC-Double Char"/>
    <w:basedOn w:val="DefaultParagraphFont"/>
    <w:link w:val="TOC-Double"/>
    <w:rsid w:val="00613995"/>
    <w:rPr>
      <w:rFonts w:ascii="Times New Roman" w:hAnsi="Times New Roman"/>
      <w:sz w:val="24"/>
      <w:szCs w:val="22"/>
    </w:rPr>
  </w:style>
  <w:style w:type="paragraph" w:styleId="ListParagraph">
    <w:name w:val="List Paragraph"/>
    <w:basedOn w:val="Normal"/>
    <w:uiPriority w:val="34"/>
    <w:qFormat/>
    <w:rsid w:val="002E4FDF"/>
    <w:pPr>
      <w:ind w:left="720"/>
      <w:contextualSpacing/>
    </w:pPr>
  </w:style>
  <w:style w:type="character" w:styleId="PlaceholderText">
    <w:name w:val="Placeholder Text"/>
    <w:basedOn w:val="DefaultParagraphFont"/>
    <w:uiPriority w:val="99"/>
    <w:semiHidden/>
    <w:rsid w:val="00082B30"/>
    <w:rPr>
      <w:color w:val="808080"/>
    </w:rPr>
  </w:style>
  <w:style w:type="character" w:styleId="LineNumber">
    <w:name w:val="line number"/>
    <w:basedOn w:val="DefaultParagraphFont"/>
    <w:uiPriority w:val="99"/>
    <w:semiHidden/>
    <w:unhideWhenUsed/>
    <w:rsid w:val="007C6BE4"/>
  </w:style>
  <w:style w:type="character" w:customStyle="1" w:styleId="nrpsBackcoveraddress">
    <w:name w:val="nrps Backcover address"/>
    <w:basedOn w:val="DefaultParagraphFont"/>
    <w:semiHidden/>
    <w:locked/>
    <w:rsid w:val="00957596"/>
    <w:rPr>
      <w:rFonts w:ascii="Arial" w:hAnsi="Arial"/>
      <w:sz w:val="18"/>
    </w:rPr>
  </w:style>
  <w:style w:type="paragraph" w:customStyle="1" w:styleId="nrpsBulletlist">
    <w:name w:val="nrps Bullet list"/>
    <w:basedOn w:val="nrpsNormal"/>
    <w:rsid w:val="00957596"/>
    <w:pPr>
      <w:numPr>
        <w:numId w:val="112"/>
      </w:numPr>
    </w:pPr>
  </w:style>
  <w:style w:type="paragraph" w:customStyle="1" w:styleId="nrpsHeading1">
    <w:name w:val="nrps Heading 1"/>
    <w:basedOn w:val="Heading1"/>
    <w:next w:val="nrpsNormal"/>
    <w:qFormat/>
    <w:rsid w:val="00957596"/>
    <w:pPr>
      <w:tabs>
        <w:tab w:val="left" w:pos="5310"/>
      </w:tabs>
      <w:spacing w:after="240" w:line="240" w:lineRule="auto"/>
    </w:pPr>
    <w:rPr>
      <w:rFonts w:eastAsia="Times New Roman"/>
    </w:rPr>
  </w:style>
  <w:style w:type="paragraph" w:customStyle="1" w:styleId="nrpsContents">
    <w:name w:val="nrps Contents"/>
    <w:basedOn w:val="nrpsHeading1"/>
    <w:rsid w:val="00957596"/>
    <w:rPr>
      <w:rFonts w:cs="Arial"/>
      <w:szCs w:val="32"/>
    </w:rPr>
  </w:style>
  <w:style w:type="paragraph" w:customStyle="1" w:styleId="nrpsHeading2">
    <w:name w:val="nrps Heading 2"/>
    <w:basedOn w:val="Heading2"/>
    <w:next w:val="nrpsNormal"/>
    <w:qFormat/>
    <w:rsid w:val="00957596"/>
    <w:rPr>
      <w:rFonts w:eastAsia="Times New Roman"/>
    </w:rPr>
  </w:style>
  <w:style w:type="paragraph" w:customStyle="1" w:styleId="nrpsHeading2SOP">
    <w:name w:val="nrps Heading 2 SOP"/>
    <w:basedOn w:val="nrpsHeading2"/>
    <w:next w:val="nrpsNormal"/>
    <w:rsid w:val="00957596"/>
  </w:style>
  <w:style w:type="paragraph" w:customStyle="1" w:styleId="nrpsContentsSOP">
    <w:name w:val="nrps Contents SOP"/>
    <w:basedOn w:val="nrpsHeading2SOP"/>
    <w:rsid w:val="00957596"/>
    <w:pPr>
      <w:spacing w:after="240"/>
    </w:pPr>
  </w:style>
  <w:style w:type="paragraph" w:customStyle="1" w:styleId="nrpsFigurecaption">
    <w:name w:val="nrps Figure caption"/>
    <w:basedOn w:val="Normal"/>
    <w:next w:val="nrpsNormal"/>
    <w:qFormat/>
    <w:rsid w:val="00957596"/>
    <w:pPr>
      <w:spacing w:before="120" w:after="240"/>
    </w:pPr>
    <w:rPr>
      <w:rFonts w:ascii="Arial" w:eastAsia="Times New Roman" w:hAnsi="Arial"/>
      <w:bCs/>
      <w:sz w:val="20"/>
      <w:szCs w:val="20"/>
    </w:rPr>
  </w:style>
  <w:style w:type="paragraph" w:customStyle="1" w:styleId="PageRight">
    <w:name w:val="Page Right"/>
    <w:basedOn w:val="Normal"/>
    <w:next w:val="nrpsNormal"/>
    <w:rsid w:val="00957596"/>
    <w:pPr>
      <w:spacing w:after="240"/>
      <w:jc w:val="right"/>
    </w:pPr>
    <w:rPr>
      <w:rFonts w:eastAsia="Times New Roman"/>
      <w:szCs w:val="20"/>
    </w:rPr>
  </w:style>
  <w:style w:type="paragraph" w:customStyle="1" w:styleId="nrpsFigurecaptionSOP">
    <w:name w:val="nrps Figure caption SOP"/>
    <w:basedOn w:val="PageRight"/>
    <w:rsid w:val="00957596"/>
    <w:pPr>
      <w:spacing w:before="120"/>
      <w:jc w:val="left"/>
    </w:pPr>
    <w:rPr>
      <w:rFonts w:ascii="Arial" w:hAnsi="Arial"/>
      <w:sz w:val="20"/>
    </w:rPr>
  </w:style>
  <w:style w:type="paragraph" w:customStyle="1" w:styleId="nrpsHeading1Appendix">
    <w:name w:val="nrps Heading 1 Appendix"/>
    <w:next w:val="nrpsNormal"/>
    <w:rsid w:val="00957596"/>
    <w:pPr>
      <w:spacing w:after="240"/>
    </w:pPr>
    <w:rPr>
      <w:rFonts w:ascii="Arial" w:eastAsia="Times New Roman" w:hAnsi="Arial"/>
      <w:b/>
      <w:sz w:val="32"/>
      <w:szCs w:val="24"/>
    </w:rPr>
  </w:style>
  <w:style w:type="paragraph" w:customStyle="1" w:styleId="nrpsHeading1SOP">
    <w:name w:val="nrps Heading 1 SOP"/>
    <w:basedOn w:val="nrpsHeading1"/>
    <w:next w:val="nrpsNormal"/>
    <w:rsid w:val="00957596"/>
  </w:style>
  <w:style w:type="paragraph" w:customStyle="1" w:styleId="nrpsHeading2Appendix">
    <w:name w:val="nrps Heading 2 Appendix"/>
    <w:basedOn w:val="nrpsHeading2"/>
    <w:rsid w:val="00957596"/>
    <w:rPr>
      <w:szCs w:val="22"/>
    </w:rPr>
  </w:style>
  <w:style w:type="paragraph" w:customStyle="1" w:styleId="nrpsHeading3">
    <w:name w:val="nrps Heading 3"/>
    <w:basedOn w:val="Heading3"/>
    <w:next w:val="nrpsNormal"/>
    <w:qFormat/>
    <w:rsid w:val="00957596"/>
    <w:pPr>
      <w:autoSpaceDE w:val="0"/>
      <w:autoSpaceDN w:val="0"/>
      <w:adjustRightInd w:val="0"/>
    </w:pPr>
    <w:rPr>
      <w:rFonts w:eastAsia="MS Mincho" w:cs="Times New Roman"/>
      <w:szCs w:val="22"/>
    </w:rPr>
  </w:style>
  <w:style w:type="paragraph" w:customStyle="1" w:styleId="nrpsHeading3Appendix">
    <w:name w:val="nrps Heading 3 Appendix"/>
    <w:basedOn w:val="nrpsHeading3"/>
    <w:rsid w:val="00957596"/>
  </w:style>
  <w:style w:type="paragraph" w:customStyle="1" w:styleId="nrpsHeading3SOP">
    <w:name w:val="nrps Heading 3 SOP"/>
    <w:basedOn w:val="nrpsNormal"/>
    <w:next w:val="nrpsNormal"/>
    <w:rsid w:val="00957596"/>
    <w:pPr>
      <w:spacing w:after="0"/>
    </w:pPr>
    <w:rPr>
      <w:rFonts w:ascii="Arial" w:hAnsi="Arial"/>
      <w:b/>
      <w:i/>
      <w:sz w:val="22"/>
    </w:rPr>
  </w:style>
  <w:style w:type="paragraph" w:customStyle="1" w:styleId="nrpsHeading4">
    <w:name w:val="nrps Heading 4"/>
    <w:basedOn w:val="Heading4"/>
    <w:next w:val="nrpsNormal"/>
    <w:qFormat/>
    <w:rsid w:val="00957596"/>
    <w:rPr>
      <w:rFonts w:eastAsia="Times New Roman"/>
      <w:u w:val="single"/>
    </w:rPr>
  </w:style>
  <w:style w:type="paragraph" w:customStyle="1" w:styleId="nrpsHeading4SOP">
    <w:name w:val="nrps Heading 4 SOP"/>
    <w:basedOn w:val="nrpsHeading4"/>
    <w:next w:val="nrpsNormal"/>
    <w:rsid w:val="00957596"/>
  </w:style>
  <w:style w:type="paragraph" w:customStyle="1" w:styleId="nrpsHeading5">
    <w:name w:val="nrps Heading 5"/>
    <w:basedOn w:val="Heading5"/>
    <w:next w:val="nrpsNormal"/>
    <w:qFormat/>
    <w:rsid w:val="00957596"/>
    <w:pPr>
      <w:ind w:left="0"/>
    </w:pPr>
    <w:rPr>
      <w:rFonts w:eastAsia="Times New Roman"/>
    </w:rPr>
  </w:style>
  <w:style w:type="paragraph" w:customStyle="1" w:styleId="nrpsHyperlink">
    <w:name w:val="nrps Hyperlink"/>
    <w:basedOn w:val="nrpsNormal"/>
    <w:rsid w:val="00957596"/>
  </w:style>
  <w:style w:type="paragraph" w:customStyle="1" w:styleId="nrpsinsidecovers">
    <w:name w:val="nrps inside covers"/>
    <w:basedOn w:val="Normal"/>
    <w:qFormat/>
    <w:rsid w:val="00957596"/>
    <w:rPr>
      <w:rFonts w:eastAsia="Times New Roman"/>
      <w:sz w:val="18"/>
      <w:szCs w:val="24"/>
    </w:rPr>
  </w:style>
  <w:style w:type="paragraph" w:customStyle="1" w:styleId="nrpsLiteratureCited">
    <w:name w:val="nrps Literature Cited"/>
    <w:basedOn w:val="Normal"/>
    <w:qFormat/>
    <w:rsid w:val="00957596"/>
    <w:pPr>
      <w:spacing w:after="240"/>
      <w:ind w:left="360" w:hanging="360"/>
    </w:pPr>
    <w:rPr>
      <w:rFonts w:eastAsia="Times New Roman"/>
      <w:szCs w:val="24"/>
    </w:rPr>
  </w:style>
  <w:style w:type="paragraph" w:customStyle="1" w:styleId="nrpsLiteratureCited0">
    <w:name w:val="nrps LiteratureCited"/>
    <w:basedOn w:val="Normal"/>
    <w:rsid w:val="00957596"/>
    <w:pPr>
      <w:widowControl w:val="0"/>
      <w:spacing w:after="240"/>
      <w:ind w:left="360" w:hanging="360"/>
    </w:pPr>
    <w:rPr>
      <w:rFonts w:eastAsia="Times New Roman"/>
      <w:szCs w:val="24"/>
    </w:rPr>
  </w:style>
  <w:style w:type="paragraph" w:customStyle="1" w:styleId="nrpsNormalSingleLine">
    <w:name w:val="nrps Normal Single Line"/>
    <w:basedOn w:val="nrpsNormal"/>
    <w:rsid w:val="00957596"/>
    <w:pPr>
      <w:spacing w:after="0"/>
    </w:pPr>
  </w:style>
  <w:style w:type="numbering" w:customStyle="1" w:styleId="nrpsNumlist">
    <w:name w:val="nrps Num list"/>
    <w:basedOn w:val="NoList"/>
    <w:rsid w:val="00957596"/>
    <w:pPr>
      <w:numPr>
        <w:numId w:val="113"/>
      </w:numPr>
    </w:pPr>
  </w:style>
  <w:style w:type="paragraph" w:customStyle="1" w:styleId="nrpsseriesnamenumber">
    <w:name w:val="nrps series name/number"/>
    <w:basedOn w:val="nrpsNormal"/>
    <w:rsid w:val="00957596"/>
    <w:pPr>
      <w:spacing w:before="240"/>
    </w:pPr>
  </w:style>
  <w:style w:type="paragraph" w:customStyle="1" w:styleId="nrpsTableheader">
    <w:name w:val="nrps Table header"/>
    <w:basedOn w:val="Normal"/>
    <w:qFormat/>
    <w:rsid w:val="00957596"/>
    <w:pPr>
      <w:spacing w:before="20" w:after="20"/>
    </w:pPr>
    <w:rPr>
      <w:rFonts w:ascii="Arial" w:eastAsia="Times New Roman" w:hAnsi="Arial" w:cs="Arial"/>
      <w:b/>
      <w:sz w:val="18"/>
      <w:szCs w:val="20"/>
    </w:rPr>
  </w:style>
  <w:style w:type="paragraph" w:customStyle="1" w:styleId="nrpsTabletitle">
    <w:name w:val="nrps Table title"/>
    <w:basedOn w:val="Normal"/>
    <w:qFormat/>
    <w:rsid w:val="00957596"/>
    <w:pPr>
      <w:keepNext/>
      <w:spacing w:after="120"/>
    </w:pPr>
    <w:rPr>
      <w:rFonts w:ascii="Arial" w:eastAsia="Times New Roman" w:hAnsi="Arial"/>
      <w:bCs/>
      <w:sz w:val="20"/>
      <w:szCs w:val="20"/>
    </w:rPr>
  </w:style>
  <w:style w:type="paragraph" w:customStyle="1" w:styleId="nrpsTablenote">
    <w:name w:val="nrps Table note"/>
    <w:basedOn w:val="nrpsTabletitle"/>
    <w:rsid w:val="00957596"/>
    <w:pPr>
      <w:spacing w:before="120" w:after="0"/>
    </w:pPr>
  </w:style>
  <w:style w:type="paragraph" w:customStyle="1" w:styleId="nrpsTabletitleSOP">
    <w:name w:val="nrps Table title SOP"/>
    <w:basedOn w:val="nrpsTabletitle"/>
    <w:rsid w:val="00957596"/>
  </w:style>
  <w:style w:type="paragraph" w:customStyle="1" w:styleId="nrpsTabletitlecontinued">
    <w:name w:val="nrps Table title continued"/>
    <w:basedOn w:val="nrpsTabletitleSOP"/>
    <w:rsid w:val="00957596"/>
  </w:style>
  <w:style w:type="paragraph" w:customStyle="1" w:styleId="nrpsTableCell">
    <w:name w:val="nrps TableCell"/>
    <w:basedOn w:val="Normal"/>
    <w:rsid w:val="00957596"/>
    <w:pPr>
      <w:spacing w:before="20" w:after="20"/>
    </w:pPr>
    <w:rPr>
      <w:rFonts w:ascii="Arial" w:eastAsia="Times New Roman" w:hAnsi="Arial"/>
      <w:sz w:val="18"/>
      <w:szCs w:val="20"/>
    </w:rPr>
  </w:style>
  <w:style w:type="paragraph" w:customStyle="1" w:styleId="nrpsTableCell-Indent">
    <w:name w:val="nrps TableCell-Indent"/>
    <w:basedOn w:val="Normal"/>
    <w:autoRedefine/>
    <w:rsid w:val="00957596"/>
    <w:pPr>
      <w:spacing w:before="20" w:after="20"/>
      <w:ind w:left="360"/>
    </w:pPr>
    <w:rPr>
      <w:rFonts w:ascii="Arial" w:eastAsia="Times New Roman" w:hAnsi="Arial"/>
      <w:sz w:val="18"/>
      <w:szCs w:val="20"/>
    </w:rPr>
  </w:style>
  <w:style w:type="paragraph" w:customStyle="1" w:styleId="StyleCaptionText">
    <w:name w:val="Style Caption Text +"/>
    <w:basedOn w:val="CaptionText"/>
    <w:rsid w:val="00A237FB"/>
  </w:style>
  <w:style w:type="paragraph" w:customStyle="1" w:styleId="StyleCaptionText1">
    <w:name w:val="Style Caption Text +1"/>
    <w:basedOn w:val="CaptionText"/>
    <w:rsid w:val="00A237FB"/>
    <w:pPr>
      <w:spacing w:before="120"/>
    </w:pPr>
  </w:style>
  <w:style w:type="paragraph" w:styleId="Bibliography">
    <w:name w:val="Bibliography"/>
    <w:basedOn w:val="Normal"/>
    <w:next w:val="Normal"/>
    <w:uiPriority w:val="37"/>
    <w:semiHidden/>
    <w:unhideWhenUsed/>
    <w:rsid w:val="00C1610B"/>
  </w:style>
  <w:style w:type="paragraph" w:styleId="BodyText2">
    <w:name w:val="Body Text 2"/>
    <w:basedOn w:val="Normal"/>
    <w:link w:val="BodyText2Char"/>
    <w:uiPriority w:val="99"/>
    <w:semiHidden/>
    <w:unhideWhenUsed/>
    <w:rsid w:val="00C1610B"/>
    <w:pPr>
      <w:spacing w:after="120" w:line="480" w:lineRule="auto"/>
    </w:pPr>
  </w:style>
  <w:style w:type="character" w:customStyle="1" w:styleId="BodyText2Char">
    <w:name w:val="Body Text 2 Char"/>
    <w:basedOn w:val="DefaultParagraphFont"/>
    <w:link w:val="BodyText2"/>
    <w:uiPriority w:val="99"/>
    <w:semiHidden/>
    <w:rsid w:val="00C1610B"/>
    <w:rPr>
      <w:rFonts w:ascii="Times New Roman" w:hAnsi="Times New Roman"/>
      <w:sz w:val="24"/>
      <w:szCs w:val="22"/>
    </w:rPr>
  </w:style>
  <w:style w:type="paragraph" w:styleId="BodyText3">
    <w:name w:val="Body Text 3"/>
    <w:basedOn w:val="Normal"/>
    <w:link w:val="BodyText3Char"/>
    <w:uiPriority w:val="99"/>
    <w:semiHidden/>
    <w:unhideWhenUsed/>
    <w:rsid w:val="00C1610B"/>
    <w:pPr>
      <w:spacing w:after="120"/>
    </w:pPr>
    <w:rPr>
      <w:sz w:val="16"/>
      <w:szCs w:val="16"/>
    </w:rPr>
  </w:style>
  <w:style w:type="character" w:customStyle="1" w:styleId="BodyText3Char">
    <w:name w:val="Body Text 3 Char"/>
    <w:basedOn w:val="DefaultParagraphFont"/>
    <w:link w:val="BodyText3"/>
    <w:uiPriority w:val="99"/>
    <w:semiHidden/>
    <w:rsid w:val="00C1610B"/>
    <w:rPr>
      <w:rFonts w:ascii="Times New Roman" w:hAnsi="Times New Roman"/>
      <w:sz w:val="16"/>
      <w:szCs w:val="16"/>
    </w:rPr>
  </w:style>
  <w:style w:type="paragraph" w:styleId="BodyTextFirstIndent">
    <w:name w:val="Body Text First Indent"/>
    <w:basedOn w:val="BodyText"/>
    <w:link w:val="BodyTextFirstIndentChar"/>
    <w:uiPriority w:val="99"/>
    <w:semiHidden/>
    <w:unhideWhenUsed/>
    <w:rsid w:val="00C1610B"/>
    <w:pPr>
      <w:spacing w:after="0"/>
      <w:ind w:firstLine="360"/>
    </w:pPr>
    <w:rPr>
      <w:rFonts w:ascii="Times New Roman" w:hAnsi="Times New Roman" w:cs="Times New Roman"/>
      <w:color w:val="auto"/>
    </w:rPr>
  </w:style>
  <w:style w:type="character" w:customStyle="1" w:styleId="BodyTextFirstIndentChar">
    <w:name w:val="Body Text First Indent Char"/>
    <w:basedOn w:val="BodyTextChar"/>
    <w:link w:val="BodyTextFirstIndent"/>
    <w:uiPriority w:val="99"/>
    <w:semiHidden/>
    <w:rsid w:val="00C1610B"/>
    <w:rPr>
      <w:rFonts w:ascii="Times New Roman" w:hAnsi="Times New Roman" w:cs="Arial"/>
      <w:color w:val="000000"/>
      <w:sz w:val="24"/>
      <w:szCs w:val="22"/>
      <w:lang w:val="en-US" w:eastAsia="en-US" w:bidi="ar-SA"/>
    </w:rPr>
  </w:style>
  <w:style w:type="paragraph" w:styleId="BodyTextFirstIndent2">
    <w:name w:val="Body Text First Indent 2"/>
    <w:basedOn w:val="BodyTextIndent"/>
    <w:link w:val="BodyTextFirstIndent2Char"/>
    <w:uiPriority w:val="99"/>
    <w:semiHidden/>
    <w:unhideWhenUsed/>
    <w:rsid w:val="00C1610B"/>
    <w:pPr>
      <w:autoSpaceDE/>
      <w:autoSpaceDN/>
      <w:adjustRightInd/>
      <w:ind w:left="360" w:firstLine="360"/>
    </w:pPr>
  </w:style>
  <w:style w:type="character" w:customStyle="1" w:styleId="BodyTextFirstIndent2Char">
    <w:name w:val="Body Text First Indent 2 Char"/>
    <w:basedOn w:val="BodyTextIndentChar"/>
    <w:link w:val="BodyTextFirstIndent2"/>
    <w:uiPriority w:val="99"/>
    <w:semiHidden/>
    <w:rsid w:val="00C1610B"/>
    <w:rPr>
      <w:rFonts w:ascii="Times New Roman" w:hAnsi="Times New Roman"/>
      <w:sz w:val="24"/>
      <w:szCs w:val="22"/>
    </w:rPr>
  </w:style>
  <w:style w:type="paragraph" w:styleId="BodyTextIndent2">
    <w:name w:val="Body Text Indent 2"/>
    <w:basedOn w:val="Normal"/>
    <w:link w:val="BodyTextIndent2Char"/>
    <w:uiPriority w:val="99"/>
    <w:semiHidden/>
    <w:unhideWhenUsed/>
    <w:rsid w:val="00C1610B"/>
    <w:pPr>
      <w:spacing w:after="120" w:line="480" w:lineRule="auto"/>
      <w:ind w:left="360"/>
    </w:pPr>
  </w:style>
  <w:style w:type="character" w:customStyle="1" w:styleId="BodyTextIndent2Char">
    <w:name w:val="Body Text Indent 2 Char"/>
    <w:basedOn w:val="DefaultParagraphFont"/>
    <w:link w:val="BodyTextIndent2"/>
    <w:uiPriority w:val="99"/>
    <w:semiHidden/>
    <w:rsid w:val="00C1610B"/>
    <w:rPr>
      <w:rFonts w:ascii="Times New Roman" w:hAnsi="Times New Roman"/>
      <w:sz w:val="24"/>
      <w:szCs w:val="22"/>
    </w:rPr>
  </w:style>
  <w:style w:type="paragraph" w:styleId="BodyTextIndent3">
    <w:name w:val="Body Text Indent 3"/>
    <w:basedOn w:val="Normal"/>
    <w:link w:val="BodyTextIndent3Char"/>
    <w:uiPriority w:val="99"/>
    <w:semiHidden/>
    <w:unhideWhenUsed/>
    <w:rsid w:val="00C1610B"/>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1610B"/>
    <w:rPr>
      <w:rFonts w:ascii="Times New Roman" w:hAnsi="Times New Roman"/>
      <w:sz w:val="16"/>
      <w:szCs w:val="16"/>
    </w:rPr>
  </w:style>
  <w:style w:type="paragraph" w:styleId="Closing">
    <w:name w:val="Closing"/>
    <w:basedOn w:val="Normal"/>
    <w:link w:val="ClosingChar"/>
    <w:uiPriority w:val="99"/>
    <w:semiHidden/>
    <w:unhideWhenUsed/>
    <w:rsid w:val="00C1610B"/>
    <w:pPr>
      <w:ind w:left="4320"/>
    </w:pPr>
  </w:style>
  <w:style w:type="character" w:customStyle="1" w:styleId="ClosingChar">
    <w:name w:val="Closing Char"/>
    <w:basedOn w:val="DefaultParagraphFont"/>
    <w:link w:val="Closing"/>
    <w:uiPriority w:val="99"/>
    <w:semiHidden/>
    <w:rsid w:val="00C1610B"/>
    <w:rPr>
      <w:rFonts w:ascii="Times New Roman" w:hAnsi="Times New Roman"/>
      <w:sz w:val="24"/>
      <w:szCs w:val="22"/>
    </w:rPr>
  </w:style>
  <w:style w:type="paragraph" w:styleId="Date">
    <w:name w:val="Date"/>
    <w:basedOn w:val="Normal"/>
    <w:next w:val="Normal"/>
    <w:link w:val="DateChar"/>
    <w:uiPriority w:val="99"/>
    <w:semiHidden/>
    <w:unhideWhenUsed/>
    <w:rsid w:val="00C1610B"/>
  </w:style>
  <w:style w:type="character" w:customStyle="1" w:styleId="DateChar">
    <w:name w:val="Date Char"/>
    <w:basedOn w:val="DefaultParagraphFont"/>
    <w:link w:val="Date"/>
    <w:uiPriority w:val="99"/>
    <w:semiHidden/>
    <w:rsid w:val="00C1610B"/>
    <w:rPr>
      <w:rFonts w:ascii="Times New Roman" w:hAnsi="Times New Roman"/>
      <w:sz w:val="24"/>
      <w:szCs w:val="22"/>
    </w:rPr>
  </w:style>
  <w:style w:type="paragraph" w:styleId="E-mailSignature">
    <w:name w:val="E-mail Signature"/>
    <w:basedOn w:val="Normal"/>
    <w:link w:val="E-mailSignatureChar"/>
    <w:uiPriority w:val="99"/>
    <w:semiHidden/>
    <w:unhideWhenUsed/>
    <w:rsid w:val="00C1610B"/>
  </w:style>
  <w:style w:type="character" w:customStyle="1" w:styleId="E-mailSignatureChar">
    <w:name w:val="E-mail Signature Char"/>
    <w:basedOn w:val="DefaultParagraphFont"/>
    <w:link w:val="E-mailSignature"/>
    <w:uiPriority w:val="99"/>
    <w:semiHidden/>
    <w:rsid w:val="00C1610B"/>
    <w:rPr>
      <w:rFonts w:ascii="Times New Roman" w:hAnsi="Times New Roman"/>
      <w:sz w:val="24"/>
      <w:szCs w:val="22"/>
    </w:rPr>
  </w:style>
  <w:style w:type="paragraph" w:styleId="EnvelopeAddress">
    <w:name w:val="envelope address"/>
    <w:basedOn w:val="Normal"/>
    <w:uiPriority w:val="99"/>
    <w:semiHidden/>
    <w:unhideWhenUsed/>
    <w:rsid w:val="00C1610B"/>
    <w:pPr>
      <w:framePr w:w="7920" w:h="1980" w:hRule="exact" w:hSpace="180" w:wrap="auto" w:hAnchor="page" w:xAlign="center" w:yAlign="bottom"/>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C1610B"/>
    <w:rPr>
      <w:rFonts w:asciiTheme="majorHAnsi" w:eastAsiaTheme="majorEastAsia" w:hAnsiTheme="majorHAnsi" w:cstheme="majorBidi"/>
      <w:sz w:val="20"/>
      <w:szCs w:val="20"/>
    </w:rPr>
  </w:style>
  <w:style w:type="character" w:customStyle="1" w:styleId="Heading6Char">
    <w:name w:val="Heading 6 Char"/>
    <w:basedOn w:val="DefaultParagraphFont"/>
    <w:link w:val="Heading6"/>
    <w:semiHidden/>
    <w:rsid w:val="00C1610B"/>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C1610B"/>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C1610B"/>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1610B"/>
    <w:rPr>
      <w:rFonts w:asciiTheme="majorHAnsi" w:eastAsiaTheme="majorEastAsia" w:hAnsiTheme="majorHAnsi" w:cstheme="majorBidi"/>
      <w:i/>
      <w:iCs/>
      <w:color w:val="404040" w:themeColor="text1" w:themeTint="BF"/>
    </w:rPr>
  </w:style>
  <w:style w:type="paragraph" w:styleId="HTMLAddress">
    <w:name w:val="HTML Address"/>
    <w:basedOn w:val="Normal"/>
    <w:link w:val="HTMLAddressChar"/>
    <w:uiPriority w:val="99"/>
    <w:semiHidden/>
    <w:unhideWhenUsed/>
    <w:rsid w:val="00C1610B"/>
    <w:rPr>
      <w:i/>
      <w:iCs/>
    </w:rPr>
  </w:style>
  <w:style w:type="character" w:customStyle="1" w:styleId="HTMLAddressChar">
    <w:name w:val="HTML Address Char"/>
    <w:basedOn w:val="DefaultParagraphFont"/>
    <w:link w:val="HTMLAddress"/>
    <w:uiPriority w:val="99"/>
    <w:semiHidden/>
    <w:rsid w:val="00C1610B"/>
    <w:rPr>
      <w:rFonts w:ascii="Times New Roman" w:hAnsi="Times New Roman"/>
      <w:i/>
      <w:iCs/>
      <w:sz w:val="24"/>
      <w:szCs w:val="22"/>
    </w:rPr>
  </w:style>
  <w:style w:type="paragraph" w:styleId="HTMLPreformatted">
    <w:name w:val="HTML Preformatted"/>
    <w:basedOn w:val="Normal"/>
    <w:link w:val="HTMLPreformattedChar"/>
    <w:uiPriority w:val="99"/>
    <w:semiHidden/>
    <w:unhideWhenUsed/>
    <w:rsid w:val="00C1610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1610B"/>
    <w:rPr>
      <w:rFonts w:ascii="Consolas" w:hAnsi="Consolas"/>
    </w:rPr>
  </w:style>
  <w:style w:type="paragraph" w:styleId="Index1">
    <w:name w:val="index 1"/>
    <w:basedOn w:val="Normal"/>
    <w:next w:val="Normal"/>
    <w:autoRedefine/>
    <w:uiPriority w:val="99"/>
    <w:semiHidden/>
    <w:unhideWhenUsed/>
    <w:rsid w:val="00C1610B"/>
    <w:pPr>
      <w:ind w:left="240" w:hanging="240"/>
    </w:pPr>
  </w:style>
  <w:style w:type="paragraph" w:styleId="Index2">
    <w:name w:val="index 2"/>
    <w:basedOn w:val="Normal"/>
    <w:next w:val="Normal"/>
    <w:autoRedefine/>
    <w:uiPriority w:val="99"/>
    <w:semiHidden/>
    <w:unhideWhenUsed/>
    <w:rsid w:val="00C1610B"/>
    <w:pPr>
      <w:ind w:left="480" w:hanging="240"/>
    </w:pPr>
  </w:style>
  <w:style w:type="paragraph" w:styleId="Index3">
    <w:name w:val="index 3"/>
    <w:basedOn w:val="Normal"/>
    <w:next w:val="Normal"/>
    <w:autoRedefine/>
    <w:uiPriority w:val="99"/>
    <w:semiHidden/>
    <w:unhideWhenUsed/>
    <w:rsid w:val="00C1610B"/>
    <w:pPr>
      <w:ind w:left="720" w:hanging="240"/>
    </w:pPr>
  </w:style>
  <w:style w:type="paragraph" w:styleId="Index4">
    <w:name w:val="index 4"/>
    <w:basedOn w:val="Normal"/>
    <w:next w:val="Normal"/>
    <w:autoRedefine/>
    <w:uiPriority w:val="99"/>
    <w:semiHidden/>
    <w:unhideWhenUsed/>
    <w:rsid w:val="00C1610B"/>
    <w:pPr>
      <w:ind w:left="960" w:hanging="240"/>
    </w:pPr>
  </w:style>
  <w:style w:type="paragraph" w:styleId="Index5">
    <w:name w:val="index 5"/>
    <w:basedOn w:val="Normal"/>
    <w:next w:val="Normal"/>
    <w:autoRedefine/>
    <w:uiPriority w:val="99"/>
    <w:semiHidden/>
    <w:unhideWhenUsed/>
    <w:rsid w:val="00C1610B"/>
    <w:pPr>
      <w:ind w:left="1200" w:hanging="240"/>
    </w:pPr>
  </w:style>
  <w:style w:type="paragraph" w:styleId="Index6">
    <w:name w:val="index 6"/>
    <w:basedOn w:val="Normal"/>
    <w:next w:val="Normal"/>
    <w:autoRedefine/>
    <w:uiPriority w:val="99"/>
    <w:semiHidden/>
    <w:unhideWhenUsed/>
    <w:rsid w:val="00C1610B"/>
    <w:pPr>
      <w:ind w:left="1440" w:hanging="240"/>
    </w:pPr>
  </w:style>
  <w:style w:type="paragraph" w:styleId="Index7">
    <w:name w:val="index 7"/>
    <w:basedOn w:val="Normal"/>
    <w:next w:val="Normal"/>
    <w:autoRedefine/>
    <w:uiPriority w:val="99"/>
    <w:semiHidden/>
    <w:unhideWhenUsed/>
    <w:rsid w:val="00C1610B"/>
    <w:pPr>
      <w:ind w:left="1680" w:hanging="240"/>
    </w:pPr>
  </w:style>
  <w:style w:type="paragraph" w:styleId="Index8">
    <w:name w:val="index 8"/>
    <w:basedOn w:val="Normal"/>
    <w:next w:val="Normal"/>
    <w:autoRedefine/>
    <w:uiPriority w:val="99"/>
    <w:semiHidden/>
    <w:unhideWhenUsed/>
    <w:rsid w:val="00C1610B"/>
    <w:pPr>
      <w:ind w:left="1920" w:hanging="240"/>
    </w:pPr>
  </w:style>
  <w:style w:type="paragraph" w:styleId="Index9">
    <w:name w:val="index 9"/>
    <w:basedOn w:val="Normal"/>
    <w:next w:val="Normal"/>
    <w:autoRedefine/>
    <w:uiPriority w:val="99"/>
    <w:semiHidden/>
    <w:unhideWhenUsed/>
    <w:rsid w:val="00C1610B"/>
    <w:pPr>
      <w:ind w:left="2160" w:hanging="240"/>
    </w:pPr>
  </w:style>
  <w:style w:type="paragraph" w:styleId="IndexHeading">
    <w:name w:val="index heading"/>
    <w:basedOn w:val="Normal"/>
    <w:next w:val="Index1"/>
    <w:uiPriority w:val="99"/>
    <w:semiHidden/>
    <w:unhideWhenUsed/>
    <w:rsid w:val="00C1610B"/>
    <w:rPr>
      <w:rFonts w:asciiTheme="majorHAnsi" w:eastAsiaTheme="majorEastAsia" w:hAnsiTheme="majorHAnsi" w:cstheme="majorBidi"/>
      <w:b/>
      <w:bCs/>
    </w:rPr>
  </w:style>
  <w:style w:type="paragraph" w:styleId="List">
    <w:name w:val="List"/>
    <w:basedOn w:val="Normal"/>
    <w:uiPriority w:val="99"/>
    <w:semiHidden/>
    <w:unhideWhenUsed/>
    <w:rsid w:val="00C1610B"/>
    <w:pPr>
      <w:ind w:left="360" w:hanging="360"/>
      <w:contextualSpacing/>
    </w:pPr>
  </w:style>
  <w:style w:type="paragraph" w:styleId="List2">
    <w:name w:val="List 2"/>
    <w:basedOn w:val="Normal"/>
    <w:uiPriority w:val="99"/>
    <w:semiHidden/>
    <w:unhideWhenUsed/>
    <w:rsid w:val="00C1610B"/>
    <w:pPr>
      <w:ind w:left="720" w:hanging="360"/>
      <w:contextualSpacing/>
    </w:pPr>
  </w:style>
  <w:style w:type="paragraph" w:styleId="List3">
    <w:name w:val="List 3"/>
    <w:basedOn w:val="Normal"/>
    <w:uiPriority w:val="99"/>
    <w:semiHidden/>
    <w:unhideWhenUsed/>
    <w:rsid w:val="00C1610B"/>
    <w:pPr>
      <w:ind w:left="1080" w:hanging="360"/>
      <w:contextualSpacing/>
    </w:pPr>
  </w:style>
  <w:style w:type="paragraph" w:styleId="List4">
    <w:name w:val="List 4"/>
    <w:basedOn w:val="Normal"/>
    <w:uiPriority w:val="99"/>
    <w:semiHidden/>
    <w:unhideWhenUsed/>
    <w:rsid w:val="00C1610B"/>
    <w:pPr>
      <w:ind w:left="1440" w:hanging="360"/>
      <w:contextualSpacing/>
    </w:pPr>
  </w:style>
  <w:style w:type="paragraph" w:styleId="List5">
    <w:name w:val="List 5"/>
    <w:basedOn w:val="Normal"/>
    <w:uiPriority w:val="99"/>
    <w:semiHidden/>
    <w:unhideWhenUsed/>
    <w:rsid w:val="00C1610B"/>
    <w:pPr>
      <w:ind w:left="1800" w:hanging="360"/>
      <w:contextualSpacing/>
    </w:pPr>
  </w:style>
  <w:style w:type="paragraph" w:styleId="ListBullet3">
    <w:name w:val="List Bullet 3"/>
    <w:basedOn w:val="Normal"/>
    <w:uiPriority w:val="99"/>
    <w:semiHidden/>
    <w:unhideWhenUsed/>
    <w:rsid w:val="00C1610B"/>
    <w:pPr>
      <w:numPr>
        <w:numId w:val="114"/>
      </w:numPr>
      <w:contextualSpacing/>
    </w:pPr>
  </w:style>
  <w:style w:type="paragraph" w:styleId="ListBullet4">
    <w:name w:val="List Bullet 4"/>
    <w:basedOn w:val="Normal"/>
    <w:uiPriority w:val="99"/>
    <w:semiHidden/>
    <w:unhideWhenUsed/>
    <w:rsid w:val="00C1610B"/>
    <w:pPr>
      <w:numPr>
        <w:numId w:val="115"/>
      </w:numPr>
      <w:contextualSpacing/>
    </w:pPr>
  </w:style>
  <w:style w:type="paragraph" w:styleId="ListBullet5">
    <w:name w:val="List Bullet 5"/>
    <w:basedOn w:val="Normal"/>
    <w:uiPriority w:val="99"/>
    <w:semiHidden/>
    <w:unhideWhenUsed/>
    <w:rsid w:val="00C1610B"/>
    <w:pPr>
      <w:numPr>
        <w:numId w:val="116"/>
      </w:numPr>
      <w:contextualSpacing/>
    </w:pPr>
  </w:style>
  <w:style w:type="paragraph" w:styleId="ListContinue">
    <w:name w:val="List Continue"/>
    <w:basedOn w:val="Normal"/>
    <w:uiPriority w:val="99"/>
    <w:semiHidden/>
    <w:unhideWhenUsed/>
    <w:rsid w:val="00C1610B"/>
    <w:pPr>
      <w:spacing w:after="120"/>
      <w:ind w:left="360"/>
      <w:contextualSpacing/>
    </w:pPr>
  </w:style>
  <w:style w:type="paragraph" w:styleId="ListContinue2">
    <w:name w:val="List Continue 2"/>
    <w:basedOn w:val="Normal"/>
    <w:uiPriority w:val="99"/>
    <w:semiHidden/>
    <w:unhideWhenUsed/>
    <w:rsid w:val="00C1610B"/>
    <w:pPr>
      <w:spacing w:after="120"/>
      <w:ind w:left="720"/>
      <w:contextualSpacing/>
    </w:pPr>
  </w:style>
  <w:style w:type="paragraph" w:styleId="ListContinue3">
    <w:name w:val="List Continue 3"/>
    <w:basedOn w:val="Normal"/>
    <w:uiPriority w:val="99"/>
    <w:semiHidden/>
    <w:unhideWhenUsed/>
    <w:rsid w:val="00C1610B"/>
    <w:pPr>
      <w:spacing w:after="120"/>
      <w:ind w:left="1080"/>
      <w:contextualSpacing/>
    </w:pPr>
  </w:style>
  <w:style w:type="paragraph" w:styleId="ListContinue4">
    <w:name w:val="List Continue 4"/>
    <w:basedOn w:val="Normal"/>
    <w:uiPriority w:val="99"/>
    <w:semiHidden/>
    <w:unhideWhenUsed/>
    <w:rsid w:val="00C1610B"/>
    <w:pPr>
      <w:spacing w:after="120"/>
      <w:ind w:left="1440"/>
      <w:contextualSpacing/>
    </w:pPr>
  </w:style>
  <w:style w:type="paragraph" w:styleId="ListContinue5">
    <w:name w:val="List Continue 5"/>
    <w:basedOn w:val="Normal"/>
    <w:uiPriority w:val="99"/>
    <w:semiHidden/>
    <w:unhideWhenUsed/>
    <w:rsid w:val="00C1610B"/>
    <w:pPr>
      <w:spacing w:after="120"/>
      <w:ind w:left="1800"/>
      <w:contextualSpacing/>
    </w:pPr>
  </w:style>
  <w:style w:type="paragraph" w:styleId="ListNumber2">
    <w:name w:val="List Number 2"/>
    <w:basedOn w:val="Normal"/>
    <w:uiPriority w:val="99"/>
    <w:semiHidden/>
    <w:unhideWhenUsed/>
    <w:rsid w:val="00C1610B"/>
    <w:pPr>
      <w:numPr>
        <w:numId w:val="117"/>
      </w:numPr>
      <w:contextualSpacing/>
    </w:pPr>
  </w:style>
  <w:style w:type="paragraph" w:styleId="ListNumber3">
    <w:name w:val="List Number 3"/>
    <w:basedOn w:val="Normal"/>
    <w:uiPriority w:val="99"/>
    <w:semiHidden/>
    <w:unhideWhenUsed/>
    <w:rsid w:val="00C1610B"/>
    <w:pPr>
      <w:numPr>
        <w:numId w:val="118"/>
      </w:numPr>
      <w:contextualSpacing/>
    </w:pPr>
  </w:style>
  <w:style w:type="paragraph" w:styleId="ListNumber4">
    <w:name w:val="List Number 4"/>
    <w:basedOn w:val="Normal"/>
    <w:uiPriority w:val="99"/>
    <w:semiHidden/>
    <w:unhideWhenUsed/>
    <w:rsid w:val="00C1610B"/>
    <w:pPr>
      <w:numPr>
        <w:numId w:val="119"/>
      </w:numPr>
      <w:contextualSpacing/>
    </w:pPr>
  </w:style>
  <w:style w:type="paragraph" w:styleId="ListNumber5">
    <w:name w:val="List Number 5"/>
    <w:basedOn w:val="Normal"/>
    <w:uiPriority w:val="99"/>
    <w:semiHidden/>
    <w:unhideWhenUsed/>
    <w:rsid w:val="00C1610B"/>
    <w:pPr>
      <w:numPr>
        <w:numId w:val="120"/>
      </w:numPr>
      <w:contextualSpacing/>
    </w:pPr>
  </w:style>
  <w:style w:type="paragraph" w:styleId="MacroText">
    <w:name w:val="macro"/>
    <w:link w:val="MacroTextChar"/>
    <w:uiPriority w:val="99"/>
    <w:semiHidden/>
    <w:unhideWhenUsed/>
    <w:rsid w:val="00C1610B"/>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MacroTextChar">
    <w:name w:val="Macro Text Char"/>
    <w:basedOn w:val="DefaultParagraphFont"/>
    <w:link w:val="MacroText"/>
    <w:uiPriority w:val="99"/>
    <w:semiHidden/>
    <w:rsid w:val="00C1610B"/>
    <w:rPr>
      <w:rFonts w:ascii="Consolas" w:hAnsi="Consolas"/>
    </w:rPr>
  </w:style>
  <w:style w:type="paragraph" w:styleId="MessageHeader">
    <w:name w:val="Message Header"/>
    <w:basedOn w:val="Normal"/>
    <w:link w:val="MessageHeaderChar"/>
    <w:uiPriority w:val="99"/>
    <w:semiHidden/>
    <w:unhideWhenUsed/>
    <w:rsid w:val="00C1610B"/>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C1610B"/>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C1610B"/>
    <w:pPr>
      <w:ind w:left="720"/>
    </w:pPr>
  </w:style>
  <w:style w:type="paragraph" w:styleId="NoteHeading">
    <w:name w:val="Note Heading"/>
    <w:basedOn w:val="Normal"/>
    <w:next w:val="Normal"/>
    <w:link w:val="NoteHeadingChar"/>
    <w:uiPriority w:val="99"/>
    <w:semiHidden/>
    <w:unhideWhenUsed/>
    <w:rsid w:val="00C1610B"/>
  </w:style>
  <w:style w:type="character" w:customStyle="1" w:styleId="NoteHeadingChar">
    <w:name w:val="Note Heading Char"/>
    <w:basedOn w:val="DefaultParagraphFont"/>
    <w:link w:val="NoteHeading"/>
    <w:uiPriority w:val="99"/>
    <w:semiHidden/>
    <w:rsid w:val="00C1610B"/>
    <w:rPr>
      <w:rFonts w:ascii="Times New Roman" w:hAnsi="Times New Roman"/>
      <w:sz w:val="24"/>
      <w:szCs w:val="22"/>
    </w:rPr>
  </w:style>
  <w:style w:type="paragraph" w:styleId="Salutation">
    <w:name w:val="Salutation"/>
    <w:basedOn w:val="Normal"/>
    <w:next w:val="Normal"/>
    <w:link w:val="SalutationChar"/>
    <w:uiPriority w:val="99"/>
    <w:semiHidden/>
    <w:unhideWhenUsed/>
    <w:rsid w:val="00C1610B"/>
  </w:style>
  <w:style w:type="character" w:customStyle="1" w:styleId="SalutationChar">
    <w:name w:val="Salutation Char"/>
    <w:basedOn w:val="DefaultParagraphFont"/>
    <w:link w:val="Salutation"/>
    <w:uiPriority w:val="99"/>
    <w:semiHidden/>
    <w:rsid w:val="00C1610B"/>
    <w:rPr>
      <w:rFonts w:ascii="Times New Roman" w:hAnsi="Times New Roman"/>
      <w:sz w:val="24"/>
      <w:szCs w:val="22"/>
    </w:rPr>
  </w:style>
  <w:style w:type="paragraph" w:styleId="Signature">
    <w:name w:val="Signature"/>
    <w:basedOn w:val="Normal"/>
    <w:link w:val="SignatureChar"/>
    <w:uiPriority w:val="99"/>
    <w:semiHidden/>
    <w:unhideWhenUsed/>
    <w:rsid w:val="00C1610B"/>
    <w:pPr>
      <w:ind w:left="4320"/>
    </w:pPr>
  </w:style>
  <w:style w:type="character" w:customStyle="1" w:styleId="SignatureChar">
    <w:name w:val="Signature Char"/>
    <w:basedOn w:val="DefaultParagraphFont"/>
    <w:link w:val="Signature"/>
    <w:uiPriority w:val="99"/>
    <w:semiHidden/>
    <w:rsid w:val="00C1610B"/>
    <w:rPr>
      <w:rFonts w:ascii="Times New Roman" w:hAnsi="Times New Roman"/>
      <w:sz w:val="24"/>
      <w:szCs w:val="22"/>
    </w:rPr>
  </w:style>
  <w:style w:type="paragraph" w:styleId="Subtitle">
    <w:name w:val="Subtitle"/>
    <w:basedOn w:val="Normal"/>
    <w:next w:val="Normal"/>
    <w:link w:val="SubtitleChar"/>
    <w:locked/>
    <w:rsid w:val="00C1610B"/>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C1610B"/>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C1610B"/>
    <w:pPr>
      <w:ind w:left="24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10985">
      <w:bodyDiv w:val="1"/>
      <w:marLeft w:val="0"/>
      <w:marRight w:val="0"/>
      <w:marTop w:val="0"/>
      <w:marBottom w:val="0"/>
      <w:divBdr>
        <w:top w:val="none" w:sz="0" w:space="0" w:color="auto"/>
        <w:left w:val="none" w:sz="0" w:space="0" w:color="auto"/>
        <w:bottom w:val="none" w:sz="0" w:space="0" w:color="auto"/>
        <w:right w:val="none" w:sz="0" w:space="0" w:color="auto"/>
      </w:divBdr>
    </w:div>
    <w:div w:id="168108106">
      <w:bodyDiv w:val="1"/>
      <w:marLeft w:val="0"/>
      <w:marRight w:val="0"/>
      <w:marTop w:val="0"/>
      <w:marBottom w:val="0"/>
      <w:divBdr>
        <w:top w:val="none" w:sz="0" w:space="0" w:color="auto"/>
        <w:left w:val="none" w:sz="0" w:space="0" w:color="auto"/>
        <w:bottom w:val="none" w:sz="0" w:space="0" w:color="auto"/>
        <w:right w:val="none" w:sz="0" w:space="0" w:color="auto"/>
      </w:divBdr>
    </w:div>
    <w:div w:id="170029025">
      <w:bodyDiv w:val="1"/>
      <w:marLeft w:val="0"/>
      <w:marRight w:val="0"/>
      <w:marTop w:val="0"/>
      <w:marBottom w:val="0"/>
      <w:divBdr>
        <w:top w:val="none" w:sz="0" w:space="0" w:color="auto"/>
        <w:left w:val="none" w:sz="0" w:space="0" w:color="auto"/>
        <w:bottom w:val="none" w:sz="0" w:space="0" w:color="auto"/>
        <w:right w:val="none" w:sz="0" w:space="0" w:color="auto"/>
      </w:divBdr>
    </w:div>
    <w:div w:id="192769345">
      <w:bodyDiv w:val="1"/>
      <w:marLeft w:val="0"/>
      <w:marRight w:val="0"/>
      <w:marTop w:val="0"/>
      <w:marBottom w:val="0"/>
      <w:divBdr>
        <w:top w:val="none" w:sz="0" w:space="0" w:color="auto"/>
        <w:left w:val="none" w:sz="0" w:space="0" w:color="auto"/>
        <w:bottom w:val="none" w:sz="0" w:space="0" w:color="auto"/>
        <w:right w:val="none" w:sz="0" w:space="0" w:color="auto"/>
      </w:divBdr>
    </w:div>
    <w:div w:id="269944673">
      <w:bodyDiv w:val="1"/>
      <w:marLeft w:val="0"/>
      <w:marRight w:val="0"/>
      <w:marTop w:val="0"/>
      <w:marBottom w:val="0"/>
      <w:divBdr>
        <w:top w:val="none" w:sz="0" w:space="0" w:color="auto"/>
        <w:left w:val="none" w:sz="0" w:space="0" w:color="auto"/>
        <w:bottom w:val="none" w:sz="0" w:space="0" w:color="auto"/>
        <w:right w:val="none" w:sz="0" w:space="0" w:color="auto"/>
      </w:divBdr>
    </w:div>
    <w:div w:id="273371715">
      <w:bodyDiv w:val="1"/>
      <w:marLeft w:val="0"/>
      <w:marRight w:val="0"/>
      <w:marTop w:val="0"/>
      <w:marBottom w:val="0"/>
      <w:divBdr>
        <w:top w:val="none" w:sz="0" w:space="0" w:color="auto"/>
        <w:left w:val="none" w:sz="0" w:space="0" w:color="auto"/>
        <w:bottom w:val="none" w:sz="0" w:space="0" w:color="auto"/>
        <w:right w:val="none" w:sz="0" w:space="0" w:color="auto"/>
      </w:divBdr>
    </w:div>
    <w:div w:id="285234497">
      <w:bodyDiv w:val="1"/>
      <w:marLeft w:val="0"/>
      <w:marRight w:val="0"/>
      <w:marTop w:val="0"/>
      <w:marBottom w:val="0"/>
      <w:divBdr>
        <w:top w:val="none" w:sz="0" w:space="0" w:color="auto"/>
        <w:left w:val="none" w:sz="0" w:space="0" w:color="auto"/>
        <w:bottom w:val="none" w:sz="0" w:space="0" w:color="auto"/>
        <w:right w:val="none" w:sz="0" w:space="0" w:color="auto"/>
      </w:divBdr>
    </w:div>
    <w:div w:id="337317516">
      <w:bodyDiv w:val="1"/>
      <w:marLeft w:val="0"/>
      <w:marRight w:val="0"/>
      <w:marTop w:val="0"/>
      <w:marBottom w:val="0"/>
      <w:divBdr>
        <w:top w:val="none" w:sz="0" w:space="0" w:color="auto"/>
        <w:left w:val="none" w:sz="0" w:space="0" w:color="auto"/>
        <w:bottom w:val="none" w:sz="0" w:space="0" w:color="auto"/>
        <w:right w:val="none" w:sz="0" w:space="0" w:color="auto"/>
      </w:divBdr>
    </w:div>
    <w:div w:id="340008335">
      <w:bodyDiv w:val="1"/>
      <w:marLeft w:val="0"/>
      <w:marRight w:val="0"/>
      <w:marTop w:val="0"/>
      <w:marBottom w:val="0"/>
      <w:divBdr>
        <w:top w:val="none" w:sz="0" w:space="0" w:color="auto"/>
        <w:left w:val="none" w:sz="0" w:space="0" w:color="auto"/>
        <w:bottom w:val="none" w:sz="0" w:space="0" w:color="auto"/>
        <w:right w:val="none" w:sz="0" w:space="0" w:color="auto"/>
      </w:divBdr>
    </w:div>
    <w:div w:id="384529791">
      <w:bodyDiv w:val="1"/>
      <w:marLeft w:val="0"/>
      <w:marRight w:val="0"/>
      <w:marTop w:val="0"/>
      <w:marBottom w:val="0"/>
      <w:divBdr>
        <w:top w:val="none" w:sz="0" w:space="0" w:color="auto"/>
        <w:left w:val="none" w:sz="0" w:space="0" w:color="auto"/>
        <w:bottom w:val="none" w:sz="0" w:space="0" w:color="auto"/>
        <w:right w:val="none" w:sz="0" w:space="0" w:color="auto"/>
      </w:divBdr>
    </w:div>
    <w:div w:id="398410344">
      <w:bodyDiv w:val="1"/>
      <w:marLeft w:val="0"/>
      <w:marRight w:val="0"/>
      <w:marTop w:val="0"/>
      <w:marBottom w:val="0"/>
      <w:divBdr>
        <w:top w:val="none" w:sz="0" w:space="0" w:color="auto"/>
        <w:left w:val="none" w:sz="0" w:space="0" w:color="auto"/>
        <w:bottom w:val="none" w:sz="0" w:space="0" w:color="auto"/>
        <w:right w:val="none" w:sz="0" w:space="0" w:color="auto"/>
      </w:divBdr>
    </w:div>
    <w:div w:id="465591157">
      <w:bodyDiv w:val="1"/>
      <w:marLeft w:val="0"/>
      <w:marRight w:val="0"/>
      <w:marTop w:val="0"/>
      <w:marBottom w:val="0"/>
      <w:divBdr>
        <w:top w:val="none" w:sz="0" w:space="0" w:color="auto"/>
        <w:left w:val="none" w:sz="0" w:space="0" w:color="auto"/>
        <w:bottom w:val="none" w:sz="0" w:space="0" w:color="auto"/>
        <w:right w:val="none" w:sz="0" w:space="0" w:color="auto"/>
      </w:divBdr>
    </w:div>
    <w:div w:id="477037311">
      <w:bodyDiv w:val="1"/>
      <w:marLeft w:val="0"/>
      <w:marRight w:val="0"/>
      <w:marTop w:val="0"/>
      <w:marBottom w:val="0"/>
      <w:divBdr>
        <w:top w:val="none" w:sz="0" w:space="0" w:color="auto"/>
        <w:left w:val="none" w:sz="0" w:space="0" w:color="auto"/>
        <w:bottom w:val="none" w:sz="0" w:space="0" w:color="auto"/>
        <w:right w:val="none" w:sz="0" w:space="0" w:color="auto"/>
      </w:divBdr>
    </w:div>
    <w:div w:id="559367251">
      <w:bodyDiv w:val="1"/>
      <w:marLeft w:val="0"/>
      <w:marRight w:val="0"/>
      <w:marTop w:val="0"/>
      <w:marBottom w:val="0"/>
      <w:divBdr>
        <w:top w:val="none" w:sz="0" w:space="0" w:color="auto"/>
        <w:left w:val="none" w:sz="0" w:space="0" w:color="auto"/>
        <w:bottom w:val="none" w:sz="0" w:space="0" w:color="auto"/>
        <w:right w:val="none" w:sz="0" w:space="0" w:color="auto"/>
      </w:divBdr>
    </w:div>
    <w:div w:id="562790042">
      <w:bodyDiv w:val="1"/>
      <w:marLeft w:val="0"/>
      <w:marRight w:val="0"/>
      <w:marTop w:val="0"/>
      <w:marBottom w:val="0"/>
      <w:divBdr>
        <w:top w:val="none" w:sz="0" w:space="0" w:color="auto"/>
        <w:left w:val="none" w:sz="0" w:space="0" w:color="auto"/>
        <w:bottom w:val="none" w:sz="0" w:space="0" w:color="auto"/>
        <w:right w:val="none" w:sz="0" w:space="0" w:color="auto"/>
      </w:divBdr>
    </w:div>
    <w:div w:id="650718640">
      <w:bodyDiv w:val="1"/>
      <w:marLeft w:val="0"/>
      <w:marRight w:val="0"/>
      <w:marTop w:val="0"/>
      <w:marBottom w:val="0"/>
      <w:divBdr>
        <w:top w:val="none" w:sz="0" w:space="0" w:color="auto"/>
        <w:left w:val="none" w:sz="0" w:space="0" w:color="auto"/>
        <w:bottom w:val="none" w:sz="0" w:space="0" w:color="auto"/>
        <w:right w:val="none" w:sz="0" w:space="0" w:color="auto"/>
      </w:divBdr>
    </w:div>
    <w:div w:id="689339648">
      <w:bodyDiv w:val="1"/>
      <w:marLeft w:val="0"/>
      <w:marRight w:val="0"/>
      <w:marTop w:val="0"/>
      <w:marBottom w:val="0"/>
      <w:divBdr>
        <w:top w:val="none" w:sz="0" w:space="0" w:color="auto"/>
        <w:left w:val="none" w:sz="0" w:space="0" w:color="auto"/>
        <w:bottom w:val="none" w:sz="0" w:space="0" w:color="auto"/>
        <w:right w:val="none" w:sz="0" w:space="0" w:color="auto"/>
      </w:divBdr>
    </w:div>
    <w:div w:id="714230994">
      <w:bodyDiv w:val="1"/>
      <w:marLeft w:val="0"/>
      <w:marRight w:val="0"/>
      <w:marTop w:val="0"/>
      <w:marBottom w:val="0"/>
      <w:divBdr>
        <w:top w:val="none" w:sz="0" w:space="0" w:color="auto"/>
        <w:left w:val="none" w:sz="0" w:space="0" w:color="auto"/>
        <w:bottom w:val="none" w:sz="0" w:space="0" w:color="auto"/>
        <w:right w:val="none" w:sz="0" w:space="0" w:color="auto"/>
      </w:divBdr>
    </w:div>
    <w:div w:id="733241709">
      <w:bodyDiv w:val="1"/>
      <w:marLeft w:val="0"/>
      <w:marRight w:val="0"/>
      <w:marTop w:val="0"/>
      <w:marBottom w:val="0"/>
      <w:divBdr>
        <w:top w:val="none" w:sz="0" w:space="0" w:color="auto"/>
        <w:left w:val="none" w:sz="0" w:space="0" w:color="auto"/>
        <w:bottom w:val="none" w:sz="0" w:space="0" w:color="auto"/>
        <w:right w:val="none" w:sz="0" w:space="0" w:color="auto"/>
      </w:divBdr>
    </w:div>
    <w:div w:id="756679518">
      <w:bodyDiv w:val="1"/>
      <w:marLeft w:val="0"/>
      <w:marRight w:val="0"/>
      <w:marTop w:val="0"/>
      <w:marBottom w:val="0"/>
      <w:divBdr>
        <w:top w:val="none" w:sz="0" w:space="0" w:color="auto"/>
        <w:left w:val="none" w:sz="0" w:space="0" w:color="auto"/>
        <w:bottom w:val="none" w:sz="0" w:space="0" w:color="auto"/>
        <w:right w:val="none" w:sz="0" w:space="0" w:color="auto"/>
      </w:divBdr>
    </w:div>
    <w:div w:id="776340043">
      <w:bodyDiv w:val="1"/>
      <w:marLeft w:val="0"/>
      <w:marRight w:val="0"/>
      <w:marTop w:val="0"/>
      <w:marBottom w:val="0"/>
      <w:divBdr>
        <w:top w:val="none" w:sz="0" w:space="0" w:color="auto"/>
        <w:left w:val="none" w:sz="0" w:space="0" w:color="auto"/>
        <w:bottom w:val="none" w:sz="0" w:space="0" w:color="auto"/>
        <w:right w:val="none" w:sz="0" w:space="0" w:color="auto"/>
      </w:divBdr>
    </w:div>
    <w:div w:id="876085418">
      <w:bodyDiv w:val="1"/>
      <w:marLeft w:val="0"/>
      <w:marRight w:val="0"/>
      <w:marTop w:val="0"/>
      <w:marBottom w:val="0"/>
      <w:divBdr>
        <w:top w:val="none" w:sz="0" w:space="0" w:color="auto"/>
        <w:left w:val="none" w:sz="0" w:space="0" w:color="auto"/>
        <w:bottom w:val="none" w:sz="0" w:space="0" w:color="auto"/>
        <w:right w:val="none" w:sz="0" w:space="0" w:color="auto"/>
      </w:divBdr>
    </w:div>
    <w:div w:id="968165968">
      <w:bodyDiv w:val="1"/>
      <w:marLeft w:val="0"/>
      <w:marRight w:val="0"/>
      <w:marTop w:val="0"/>
      <w:marBottom w:val="0"/>
      <w:divBdr>
        <w:top w:val="none" w:sz="0" w:space="0" w:color="auto"/>
        <w:left w:val="none" w:sz="0" w:space="0" w:color="auto"/>
        <w:bottom w:val="none" w:sz="0" w:space="0" w:color="auto"/>
        <w:right w:val="none" w:sz="0" w:space="0" w:color="auto"/>
      </w:divBdr>
    </w:div>
    <w:div w:id="984773846">
      <w:bodyDiv w:val="1"/>
      <w:marLeft w:val="0"/>
      <w:marRight w:val="0"/>
      <w:marTop w:val="0"/>
      <w:marBottom w:val="0"/>
      <w:divBdr>
        <w:top w:val="none" w:sz="0" w:space="0" w:color="auto"/>
        <w:left w:val="none" w:sz="0" w:space="0" w:color="auto"/>
        <w:bottom w:val="none" w:sz="0" w:space="0" w:color="auto"/>
        <w:right w:val="none" w:sz="0" w:space="0" w:color="auto"/>
      </w:divBdr>
    </w:div>
    <w:div w:id="990141028">
      <w:bodyDiv w:val="1"/>
      <w:marLeft w:val="0"/>
      <w:marRight w:val="0"/>
      <w:marTop w:val="0"/>
      <w:marBottom w:val="0"/>
      <w:divBdr>
        <w:top w:val="none" w:sz="0" w:space="0" w:color="auto"/>
        <w:left w:val="none" w:sz="0" w:space="0" w:color="auto"/>
        <w:bottom w:val="none" w:sz="0" w:space="0" w:color="auto"/>
        <w:right w:val="none" w:sz="0" w:space="0" w:color="auto"/>
      </w:divBdr>
    </w:div>
    <w:div w:id="998075344">
      <w:bodyDiv w:val="1"/>
      <w:marLeft w:val="0"/>
      <w:marRight w:val="0"/>
      <w:marTop w:val="0"/>
      <w:marBottom w:val="0"/>
      <w:divBdr>
        <w:top w:val="none" w:sz="0" w:space="0" w:color="auto"/>
        <w:left w:val="none" w:sz="0" w:space="0" w:color="auto"/>
        <w:bottom w:val="none" w:sz="0" w:space="0" w:color="auto"/>
        <w:right w:val="none" w:sz="0" w:space="0" w:color="auto"/>
      </w:divBdr>
    </w:div>
    <w:div w:id="1010639588">
      <w:bodyDiv w:val="1"/>
      <w:marLeft w:val="0"/>
      <w:marRight w:val="0"/>
      <w:marTop w:val="0"/>
      <w:marBottom w:val="0"/>
      <w:divBdr>
        <w:top w:val="none" w:sz="0" w:space="0" w:color="auto"/>
        <w:left w:val="none" w:sz="0" w:space="0" w:color="auto"/>
        <w:bottom w:val="none" w:sz="0" w:space="0" w:color="auto"/>
        <w:right w:val="none" w:sz="0" w:space="0" w:color="auto"/>
      </w:divBdr>
    </w:div>
    <w:div w:id="1073235500">
      <w:bodyDiv w:val="1"/>
      <w:marLeft w:val="0"/>
      <w:marRight w:val="0"/>
      <w:marTop w:val="0"/>
      <w:marBottom w:val="0"/>
      <w:divBdr>
        <w:top w:val="none" w:sz="0" w:space="0" w:color="auto"/>
        <w:left w:val="none" w:sz="0" w:space="0" w:color="auto"/>
        <w:bottom w:val="none" w:sz="0" w:space="0" w:color="auto"/>
        <w:right w:val="none" w:sz="0" w:space="0" w:color="auto"/>
      </w:divBdr>
    </w:div>
    <w:div w:id="1079861625">
      <w:bodyDiv w:val="1"/>
      <w:marLeft w:val="0"/>
      <w:marRight w:val="0"/>
      <w:marTop w:val="0"/>
      <w:marBottom w:val="0"/>
      <w:divBdr>
        <w:top w:val="none" w:sz="0" w:space="0" w:color="auto"/>
        <w:left w:val="none" w:sz="0" w:space="0" w:color="auto"/>
        <w:bottom w:val="none" w:sz="0" w:space="0" w:color="auto"/>
        <w:right w:val="none" w:sz="0" w:space="0" w:color="auto"/>
      </w:divBdr>
    </w:div>
    <w:div w:id="1102535136">
      <w:bodyDiv w:val="1"/>
      <w:marLeft w:val="0"/>
      <w:marRight w:val="0"/>
      <w:marTop w:val="0"/>
      <w:marBottom w:val="0"/>
      <w:divBdr>
        <w:top w:val="none" w:sz="0" w:space="0" w:color="auto"/>
        <w:left w:val="none" w:sz="0" w:space="0" w:color="auto"/>
        <w:bottom w:val="none" w:sz="0" w:space="0" w:color="auto"/>
        <w:right w:val="none" w:sz="0" w:space="0" w:color="auto"/>
      </w:divBdr>
    </w:div>
    <w:div w:id="1126774427">
      <w:marLeft w:val="0"/>
      <w:marRight w:val="0"/>
      <w:marTop w:val="0"/>
      <w:marBottom w:val="0"/>
      <w:divBdr>
        <w:top w:val="none" w:sz="0" w:space="0" w:color="auto"/>
        <w:left w:val="none" w:sz="0" w:space="0" w:color="auto"/>
        <w:bottom w:val="none" w:sz="0" w:space="0" w:color="auto"/>
        <w:right w:val="none" w:sz="0" w:space="0" w:color="auto"/>
      </w:divBdr>
    </w:div>
    <w:div w:id="1126774428">
      <w:marLeft w:val="0"/>
      <w:marRight w:val="0"/>
      <w:marTop w:val="0"/>
      <w:marBottom w:val="0"/>
      <w:divBdr>
        <w:top w:val="none" w:sz="0" w:space="0" w:color="auto"/>
        <w:left w:val="none" w:sz="0" w:space="0" w:color="auto"/>
        <w:bottom w:val="none" w:sz="0" w:space="0" w:color="auto"/>
        <w:right w:val="none" w:sz="0" w:space="0" w:color="auto"/>
      </w:divBdr>
    </w:div>
    <w:div w:id="1126774429">
      <w:marLeft w:val="0"/>
      <w:marRight w:val="0"/>
      <w:marTop w:val="0"/>
      <w:marBottom w:val="0"/>
      <w:divBdr>
        <w:top w:val="none" w:sz="0" w:space="0" w:color="auto"/>
        <w:left w:val="none" w:sz="0" w:space="0" w:color="auto"/>
        <w:bottom w:val="none" w:sz="0" w:space="0" w:color="auto"/>
        <w:right w:val="none" w:sz="0" w:space="0" w:color="auto"/>
      </w:divBdr>
    </w:div>
    <w:div w:id="1126774430">
      <w:marLeft w:val="0"/>
      <w:marRight w:val="0"/>
      <w:marTop w:val="0"/>
      <w:marBottom w:val="0"/>
      <w:divBdr>
        <w:top w:val="none" w:sz="0" w:space="0" w:color="auto"/>
        <w:left w:val="none" w:sz="0" w:space="0" w:color="auto"/>
        <w:bottom w:val="none" w:sz="0" w:space="0" w:color="auto"/>
        <w:right w:val="none" w:sz="0" w:space="0" w:color="auto"/>
      </w:divBdr>
    </w:div>
    <w:div w:id="1126774431">
      <w:marLeft w:val="0"/>
      <w:marRight w:val="0"/>
      <w:marTop w:val="0"/>
      <w:marBottom w:val="0"/>
      <w:divBdr>
        <w:top w:val="none" w:sz="0" w:space="0" w:color="auto"/>
        <w:left w:val="none" w:sz="0" w:space="0" w:color="auto"/>
        <w:bottom w:val="none" w:sz="0" w:space="0" w:color="auto"/>
        <w:right w:val="none" w:sz="0" w:space="0" w:color="auto"/>
      </w:divBdr>
    </w:div>
    <w:div w:id="1126774432">
      <w:marLeft w:val="0"/>
      <w:marRight w:val="0"/>
      <w:marTop w:val="0"/>
      <w:marBottom w:val="0"/>
      <w:divBdr>
        <w:top w:val="none" w:sz="0" w:space="0" w:color="auto"/>
        <w:left w:val="none" w:sz="0" w:space="0" w:color="auto"/>
        <w:bottom w:val="none" w:sz="0" w:space="0" w:color="auto"/>
        <w:right w:val="none" w:sz="0" w:space="0" w:color="auto"/>
      </w:divBdr>
    </w:div>
    <w:div w:id="1126774433">
      <w:marLeft w:val="0"/>
      <w:marRight w:val="0"/>
      <w:marTop w:val="0"/>
      <w:marBottom w:val="0"/>
      <w:divBdr>
        <w:top w:val="none" w:sz="0" w:space="0" w:color="auto"/>
        <w:left w:val="none" w:sz="0" w:space="0" w:color="auto"/>
        <w:bottom w:val="none" w:sz="0" w:space="0" w:color="auto"/>
        <w:right w:val="none" w:sz="0" w:space="0" w:color="auto"/>
      </w:divBdr>
    </w:div>
    <w:div w:id="1126774434">
      <w:marLeft w:val="0"/>
      <w:marRight w:val="0"/>
      <w:marTop w:val="0"/>
      <w:marBottom w:val="0"/>
      <w:divBdr>
        <w:top w:val="none" w:sz="0" w:space="0" w:color="auto"/>
        <w:left w:val="none" w:sz="0" w:space="0" w:color="auto"/>
        <w:bottom w:val="none" w:sz="0" w:space="0" w:color="auto"/>
        <w:right w:val="none" w:sz="0" w:space="0" w:color="auto"/>
      </w:divBdr>
    </w:div>
    <w:div w:id="1126774435">
      <w:marLeft w:val="0"/>
      <w:marRight w:val="0"/>
      <w:marTop w:val="0"/>
      <w:marBottom w:val="0"/>
      <w:divBdr>
        <w:top w:val="none" w:sz="0" w:space="0" w:color="auto"/>
        <w:left w:val="none" w:sz="0" w:space="0" w:color="auto"/>
        <w:bottom w:val="none" w:sz="0" w:space="0" w:color="auto"/>
        <w:right w:val="none" w:sz="0" w:space="0" w:color="auto"/>
      </w:divBdr>
    </w:div>
    <w:div w:id="1126774436">
      <w:marLeft w:val="0"/>
      <w:marRight w:val="0"/>
      <w:marTop w:val="0"/>
      <w:marBottom w:val="0"/>
      <w:divBdr>
        <w:top w:val="none" w:sz="0" w:space="0" w:color="auto"/>
        <w:left w:val="none" w:sz="0" w:space="0" w:color="auto"/>
        <w:bottom w:val="none" w:sz="0" w:space="0" w:color="auto"/>
        <w:right w:val="none" w:sz="0" w:space="0" w:color="auto"/>
      </w:divBdr>
    </w:div>
    <w:div w:id="1126774437">
      <w:marLeft w:val="0"/>
      <w:marRight w:val="0"/>
      <w:marTop w:val="0"/>
      <w:marBottom w:val="0"/>
      <w:divBdr>
        <w:top w:val="none" w:sz="0" w:space="0" w:color="auto"/>
        <w:left w:val="none" w:sz="0" w:space="0" w:color="auto"/>
        <w:bottom w:val="none" w:sz="0" w:space="0" w:color="auto"/>
        <w:right w:val="none" w:sz="0" w:space="0" w:color="auto"/>
      </w:divBdr>
    </w:div>
    <w:div w:id="1126774438">
      <w:marLeft w:val="0"/>
      <w:marRight w:val="0"/>
      <w:marTop w:val="0"/>
      <w:marBottom w:val="0"/>
      <w:divBdr>
        <w:top w:val="none" w:sz="0" w:space="0" w:color="auto"/>
        <w:left w:val="none" w:sz="0" w:space="0" w:color="auto"/>
        <w:bottom w:val="none" w:sz="0" w:space="0" w:color="auto"/>
        <w:right w:val="none" w:sz="0" w:space="0" w:color="auto"/>
      </w:divBdr>
    </w:div>
    <w:div w:id="1126774439">
      <w:marLeft w:val="0"/>
      <w:marRight w:val="0"/>
      <w:marTop w:val="0"/>
      <w:marBottom w:val="0"/>
      <w:divBdr>
        <w:top w:val="none" w:sz="0" w:space="0" w:color="auto"/>
        <w:left w:val="none" w:sz="0" w:space="0" w:color="auto"/>
        <w:bottom w:val="none" w:sz="0" w:space="0" w:color="auto"/>
        <w:right w:val="none" w:sz="0" w:space="0" w:color="auto"/>
      </w:divBdr>
    </w:div>
    <w:div w:id="1126774440">
      <w:marLeft w:val="0"/>
      <w:marRight w:val="0"/>
      <w:marTop w:val="0"/>
      <w:marBottom w:val="0"/>
      <w:divBdr>
        <w:top w:val="none" w:sz="0" w:space="0" w:color="auto"/>
        <w:left w:val="none" w:sz="0" w:space="0" w:color="auto"/>
        <w:bottom w:val="none" w:sz="0" w:space="0" w:color="auto"/>
        <w:right w:val="none" w:sz="0" w:space="0" w:color="auto"/>
      </w:divBdr>
    </w:div>
    <w:div w:id="1126774441">
      <w:marLeft w:val="0"/>
      <w:marRight w:val="0"/>
      <w:marTop w:val="0"/>
      <w:marBottom w:val="0"/>
      <w:divBdr>
        <w:top w:val="none" w:sz="0" w:space="0" w:color="auto"/>
        <w:left w:val="none" w:sz="0" w:space="0" w:color="auto"/>
        <w:bottom w:val="none" w:sz="0" w:space="0" w:color="auto"/>
        <w:right w:val="none" w:sz="0" w:space="0" w:color="auto"/>
      </w:divBdr>
    </w:div>
    <w:div w:id="1126774442">
      <w:marLeft w:val="0"/>
      <w:marRight w:val="0"/>
      <w:marTop w:val="0"/>
      <w:marBottom w:val="0"/>
      <w:divBdr>
        <w:top w:val="none" w:sz="0" w:space="0" w:color="auto"/>
        <w:left w:val="none" w:sz="0" w:space="0" w:color="auto"/>
        <w:bottom w:val="none" w:sz="0" w:space="0" w:color="auto"/>
        <w:right w:val="none" w:sz="0" w:space="0" w:color="auto"/>
      </w:divBdr>
    </w:div>
    <w:div w:id="1126774443">
      <w:marLeft w:val="0"/>
      <w:marRight w:val="0"/>
      <w:marTop w:val="0"/>
      <w:marBottom w:val="0"/>
      <w:divBdr>
        <w:top w:val="none" w:sz="0" w:space="0" w:color="auto"/>
        <w:left w:val="none" w:sz="0" w:space="0" w:color="auto"/>
        <w:bottom w:val="none" w:sz="0" w:space="0" w:color="auto"/>
        <w:right w:val="none" w:sz="0" w:space="0" w:color="auto"/>
      </w:divBdr>
    </w:div>
    <w:div w:id="1126774444">
      <w:marLeft w:val="0"/>
      <w:marRight w:val="0"/>
      <w:marTop w:val="0"/>
      <w:marBottom w:val="0"/>
      <w:divBdr>
        <w:top w:val="none" w:sz="0" w:space="0" w:color="auto"/>
        <w:left w:val="none" w:sz="0" w:space="0" w:color="auto"/>
        <w:bottom w:val="none" w:sz="0" w:space="0" w:color="auto"/>
        <w:right w:val="none" w:sz="0" w:space="0" w:color="auto"/>
      </w:divBdr>
    </w:div>
    <w:div w:id="1126774445">
      <w:marLeft w:val="0"/>
      <w:marRight w:val="0"/>
      <w:marTop w:val="0"/>
      <w:marBottom w:val="0"/>
      <w:divBdr>
        <w:top w:val="none" w:sz="0" w:space="0" w:color="auto"/>
        <w:left w:val="none" w:sz="0" w:space="0" w:color="auto"/>
        <w:bottom w:val="none" w:sz="0" w:space="0" w:color="auto"/>
        <w:right w:val="none" w:sz="0" w:space="0" w:color="auto"/>
      </w:divBdr>
    </w:div>
    <w:div w:id="1126774446">
      <w:marLeft w:val="0"/>
      <w:marRight w:val="0"/>
      <w:marTop w:val="0"/>
      <w:marBottom w:val="0"/>
      <w:divBdr>
        <w:top w:val="none" w:sz="0" w:space="0" w:color="auto"/>
        <w:left w:val="none" w:sz="0" w:space="0" w:color="auto"/>
        <w:bottom w:val="none" w:sz="0" w:space="0" w:color="auto"/>
        <w:right w:val="none" w:sz="0" w:space="0" w:color="auto"/>
      </w:divBdr>
    </w:div>
    <w:div w:id="1126774447">
      <w:marLeft w:val="0"/>
      <w:marRight w:val="0"/>
      <w:marTop w:val="0"/>
      <w:marBottom w:val="0"/>
      <w:divBdr>
        <w:top w:val="none" w:sz="0" w:space="0" w:color="auto"/>
        <w:left w:val="none" w:sz="0" w:space="0" w:color="auto"/>
        <w:bottom w:val="none" w:sz="0" w:space="0" w:color="auto"/>
        <w:right w:val="none" w:sz="0" w:space="0" w:color="auto"/>
      </w:divBdr>
    </w:div>
    <w:div w:id="1126774448">
      <w:marLeft w:val="0"/>
      <w:marRight w:val="0"/>
      <w:marTop w:val="0"/>
      <w:marBottom w:val="0"/>
      <w:divBdr>
        <w:top w:val="none" w:sz="0" w:space="0" w:color="auto"/>
        <w:left w:val="none" w:sz="0" w:space="0" w:color="auto"/>
        <w:bottom w:val="none" w:sz="0" w:space="0" w:color="auto"/>
        <w:right w:val="none" w:sz="0" w:space="0" w:color="auto"/>
      </w:divBdr>
    </w:div>
    <w:div w:id="1126774449">
      <w:marLeft w:val="0"/>
      <w:marRight w:val="0"/>
      <w:marTop w:val="0"/>
      <w:marBottom w:val="0"/>
      <w:divBdr>
        <w:top w:val="none" w:sz="0" w:space="0" w:color="auto"/>
        <w:left w:val="none" w:sz="0" w:space="0" w:color="auto"/>
        <w:bottom w:val="none" w:sz="0" w:space="0" w:color="auto"/>
        <w:right w:val="none" w:sz="0" w:space="0" w:color="auto"/>
      </w:divBdr>
    </w:div>
    <w:div w:id="1126774450">
      <w:marLeft w:val="0"/>
      <w:marRight w:val="0"/>
      <w:marTop w:val="0"/>
      <w:marBottom w:val="0"/>
      <w:divBdr>
        <w:top w:val="none" w:sz="0" w:space="0" w:color="auto"/>
        <w:left w:val="none" w:sz="0" w:space="0" w:color="auto"/>
        <w:bottom w:val="none" w:sz="0" w:space="0" w:color="auto"/>
        <w:right w:val="none" w:sz="0" w:space="0" w:color="auto"/>
      </w:divBdr>
    </w:div>
    <w:div w:id="1126774451">
      <w:marLeft w:val="0"/>
      <w:marRight w:val="0"/>
      <w:marTop w:val="0"/>
      <w:marBottom w:val="0"/>
      <w:divBdr>
        <w:top w:val="none" w:sz="0" w:space="0" w:color="auto"/>
        <w:left w:val="none" w:sz="0" w:space="0" w:color="auto"/>
        <w:bottom w:val="none" w:sz="0" w:space="0" w:color="auto"/>
        <w:right w:val="none" w:sz="0" w:space="0" w:color="auto"/>
      </w:divBdr>
    </w:div>
    <w:div w:id="1126774452">
      <w:marLeft w:val="0"/>
      <w:marRight w:val="0"/>
      <w:marTop w:val="0"/>
      <w:marBottom w:val="0"/>
      <w:divBdr>
        <w:top w:val="none" w:sz="0" w:space="0" w:color="auto"/>
        <w:left w:val="none" w:sz="0" w:space="0" w:color="auto"/>
        <w:bottom w:val="none" w:sz="0" w:space="0" w:color="auto"/>
        <w:right w:val="none" w:sz="0" w:space="0" w:color="auto"/>
      </w:divBdr>
    </w:div>
    <w:div w:id="1126774453">
      <w:marLeft w:val="0"/>
      <w:marRight w:val="0"/>
      <w:marTop w:val="0"/>
      <w:marBottom w:val="0"/>
      <w:divBdr>
        <w:top w:val="none" w:sz="0" w:space="0" w:color="auto"/>
        <w:left w:val="none" w:sz="0" w:space="0" w:color="auto"/>
        <w:bottom w:val="none" w:sz="0" w:space="0" w:color="auto"/>
        <w:right w:val="none" w:sz="0" w:space="0" w:color="auto"/>
      </w:divBdr>
    </w:div>
    <w:div w:id="1126774454">
      <w:marLeft w:val="0"/>
      <w:marRight w:val="0"/>
      <w:marTop w:val="0"/>
      <w:marBottom w:val="0"/>
      <w:divBdr>
        <w:top w:val="none" w:sz="0" w:space="0" w:color="auto"/>
        <w:left w:val="none" w:sz="0" w:space="0" w:color="auto"/>
        <w:bottom w:val="none" w:sz="0" w:space="0" w:color="auto"/>
        <w:right w:val="none" w:sz="0" w:space="0" w:color="auto"/>
      </w:divBdr>
    </w:div>
    <w:div w:id="1126774455">
      <w:marLeft w:val="0"/>
      <w:marRight w:val="0"/>
      <w:marTop w:val="0"/>
      <w:marBottom w:val="0"/>
      <w:divBdr>
        <w:top w:val="none" w:sz="0" w:space="0" w:color="auto"/>
        <w:left w:val="none" w:sz="0" w:space="0" w:color="auto"/>
        <w:bottom w:val="none" w:sz="0" w:space="0" w:color="auto"/>
        <w:right w:val="none" w:sz="0" w:space="0" w:color="auto"/>
      </w:divBdr>
    </w:div>
    <w:div w:id="1126774456">
      <w:marLeft w:val="0"/>
      <w:marRight w:val="0"/>
      <w:marTop w:val="0"/>
      <w:marBottom w:val="0"/>
      <w:divBdr>
        <w:top w:val="none" w:sz="0" w:space="0" w:color="auto"/>
        <w:left w:val="none" w:sz="0" w:space="0" w:color="auto"/>
        <w:bottom w:val="none" w:sz="0" w:space="0" w:color="auto"/>
        <w:right w:val="none" w:sz="0" w:space="0" w:color="auto"/>
      </w:divBdr>
    </w:div>
    <w:div w:id="1126774457">
      <w:marLeft w:val="0"/>
      <w:marRight w:val="0"/>
      <w:marTop w:val="0"/>
      <w:marBottom w:val="0"/>
      <w:divBdr>
        <w:top w:val="none" w:sz="0" w:space="0" w:color="auto"/>
        <w:left w:val="none" w:sz="0" w:space="0" w:color="auto"/>
        <w:bottom w:val="none" w:sz="0" w:space="0" w:color="auto"/>
        <w:right w:val="none" w:sz="0" w:space="0" w:color="auto"/>
      </w:divBdr>
    </w:div>
    <w:div w:id="1126774458">
      <w:marLeft w:val="0"/>
      <w:marRight w:val="0"/>
      <w:marTop w:val="0"/>
      <w:marBottom w:val="0"/>
      <w:divBdr>
        <w:top w:val="none" w:sz="0" w:space="0" w:color="auto"/>
        <w:left w:val="none" w:sz="0" w:space="0" w:color="auto"/>
        <w:bottom w:val="none" w:sz="0" w:space="0" w:color="auto"/>
        <w:right w:val="none" w:sz="0" w:space="0" w:color="auto"/>
      </w:divBdr>
    </w:div>
    <w:div w:id="1126774459">
      <w:marLeft w:val="0"/>
      <w:marRight w:val="0"/>
      <w:marTop w:val="0"/>
      <w:marBottom w:val="0"/>
      <w:divBdr>
        <w:top w:val="none" w:sz="0" w:space="0" w:color="auto"/>
        <w:left w:val="none" w:sz="0" w:space="0" w:color="auto"/>
        <w:bottom w:val="none" w:sz="0" w:space="0" w:color="auto"/>
        <w:right w:val="none" w:sz="0" w:space="0" w:color="auto"/>
      </w:divBdr>
    </w:div>
    <w:div w:id="1126774460">
      <w:marLeft w:val="0"/>
      <w:marRight w:val="0"/>
      <w:marTop w:val="0"/>
      <w:marBottom w:val="0"/>
      <w:divBdr>
        <w:top w:val="none" w:sz="0" w:space="0" w:color="auto"/>
        <w:left w:val="none" w:sz="0" w:space="0" w:color="auto"/>
        <w:bottom w:val="none" w:sz="0" w:space="0" w:color="auto"/>
        <w:right w:val="none" w:sz="0" w:space="0" w:color="auto"/>
      </w:divBdr>
    </w:div>
    <w:div w:id="1126774461">
      <w:marLeft w:val="0"/>
      <w:marRight w:val="0"/>
      <w:marTop w:val="0"/>
      <w:marBottom w:val="0"/>
      <w:divBdr>
        <w:top w:val="none" w:sz="0" w:space="0" w:color="auto"/>
        <w:left w:val="none" w:sz="0" w:space="0" w:color="auto"/>
        <w:bottom w:val="none" w:sz="0" w:space="0" w:color="auto"/>
        <w:right w:val="none" w:sz="0" w:space="0" w:color="auto"/>
      </w:divBdr>
    </w:div>
    <w:div w:id="1126774462">
      <w:marLeft w:val="0"/>
      <w:marRight w:val="0"/>
      <w:marTop w:val="0"/>
      <w:marBottom w:val="0"/>
      <w:divBdr>
        <w:top w:val="none" w:sz="0" w:space="0" w:color="auto"/>
        <w:left w:val="none" w:sz="0" w:space="0" w:color="auto"/>
        <w:bottom w:val="none" w:sz="0" w:space="0" w:color="auto"/>
        <w:right w:val="none" w:sz="0" w:space="0" w:color="auto"/>
      </w:divBdr>
    </w:div>
    <w:div w:id="1126774463">
      <w:marLeft w:val="0"/>
      <w:marRight w:val="0"/>
      <w:marTop w:val="0"/>
      <w:marBottom w:val="0"/>
      <w:divBdr>
        <w:top w:val="none" w:sz="0" w:space="0" w:color="auto"/>
        <w:left w:val="none" w:sz="0" w:space="0" w:color="auto"/>
        <w:bottom w:val="none" w:sz="0" w:space="0" w:color="auto"/>
        <w:right w:val="none" w:sz="0" w:space="0" w:color="auto"/>
      </w:divBdr>
    </w:div>
    <w:div w:id="1126774464">
      <w:marLeft w:val="0"/>
      <w:marRight w:val="0"/>
      <w:marTop w:val="0"/>
      <w:marBottom w:val="0"/>
      <w:divBdr>
        <w:top w:val="none" w:sz="0" w:space="0" w:color="auto"/>
        <w:left w:val="none" w:sz="0" w:space="0" w:color="auto"/>
        <w:bottom w:val="none" w:sz="0" w:space="0" w:color="auto"/>
        <w:right w:val="none" w:sz="0" w:space="0" w:color="auto"/>
      </w:divBdr>
    </w:div>
    <w:div w:id="1126774465">
      <w:marLeft w:val="0"/>
      <w:marRight w:val="0"/>
      <w:marTop w:val="0"/>
      <w:marBottom w:val="0"/>
      <w:divBdr>
        <w:top w:val="none" w:sz="0" w:space="0" w:color="auto"/>
        <w:left w:val="none" w:sz="0" w:space="0" w:color="auto"/>
        <w:bottom w:val="none" w:sz="0" w:space="0" w:color="auto"/>
        <w:right w:val="none" w:sz="0" w:space="0" w:color="auto"/>
      </w:divBdr>
    </w:div>
    <w:div w:id="1126774466">
      <w:marLeft w:val="0"/>
      <w:marRight w:val="0"/>
      <w:marTop w:val="0"/>
      <w:marBottom w:val="0"/>
      <w:divBdr>
        <w:top w:val="none" w:sz="0" w:space="0" w:color="auto"/>
        <w:left w:val="none" w:sz="0" w:space="0" w:color="auto"/>
        <w:bottom w:val="none" w:sz="0" w:space="0" w:color="auto"/>
        <w:right w:val="none" w:sz="0" w:space="0" w:color="auto"/>
      </w:divBdr>
    </w:div>
    <w:div w:id="1126774467">
      <w:marLeft w:val="0"/>
      <w:marRight w:val="0"/>
      <w:marTop w:val="0"/>
      <w:marBottom w:val="0"/>
      <w:divBdr>
        <w:top w:val="none" w:sz="0" w:space="0" w:color="auto"/>
        <w:left w:val="none" w:sz="0" w:space="0" w:color="auto"/>
        <w:bottom w:val="none" w:sz="0" w:space="0" w:color="auto"/>
        <w:right w:val="none" w:sz="0" w:space="0" w:color="auto"/>
      </w:divBdr>
    </w:div>
    <w:div w:id="1220938866">
      <w:bodyDiv w:val="1"/>
      <w:marLeft w:val="0"/>
      <w:marRight w:val="0"/>
      <w:marTop w:val="0"/>
      <w:marBottom w:val="0"/>
      <w:divBdr>
        <w:top w:val="none" w:sz="0" w:space="0" w:color="auto"/>
        <w:left w:val="none" w:sz="0" w:space="0" w:color="auto"/>
        <w:bottom w:val="none" w:sz="0" w:space="0" w:color="auto"/>
        <w:right w:val="none" w:sz="0" w:space="0" w:color="auto"/>
      </w:divBdr>
    </w:div>
    <w:div w:id="1312977688">
      <w:bodyDiv w:val="1"/>
      <w:marLeft w:val="0"/>
      <w:marRight w:val="0"/>
      <w:marTop w:val="0"/>
      <w:marBottom w:val="0"/>
      <w:divBdr>
        <w:top w:val="none" w:sz="0" w:space="0" w:color="auto"/>
        <w:left w:val="none" w:sz="0" w:space="0" w:color="auto"/>
        <w:bottom w:val="none" w:sz="0" w:space="0" w:color="auto"/>
        <w:right w:val="none" w:sz="0" w:space="0" w:color="auto"/>
      </w:divBdr>
    </w:div>
    <w:div w:id="1313801179">
      <w:bodyDiv w:val="1"/>
      <w:marLeft w:val="0"/>
      <w:marRight w:val="0"/>
      <w:marTop w:val="0"/>
      <w:marBottom w:val="0"/>
      <w:divBdr>
        <w:top w:val="none" w:sz="0" w:space="0" w:color="auto"/>
        <w:left w:val="none" w:sz="0" w:space="0" w:color="auto"/>
        <w:bottom w:val="none" w:sz="0" w:space="0" w:color="auto"/>
        <w:right w:val="none" w:sz="0" w:space="0" w:color="auto"/>
      </w:divBdr>
    </w:div>
    <w:div w:id="1323504838">
      <w:bodyDiv w:val="1"/>
      <w:marLeft w:val="0"/>
      <w:marRight w:val="0"/>
      <w:marTop w:val="0"/>
      <w:marBottom w:val="0"/>
      <w:divBdr>
        <w:top w:val="none" w:sz="0" w:space="0" w:color="auto"/>
        <w:left w:val="none" w:sz="0" w:space="0" w:color="auto"/>
        <w:bottom w:val="none" w:sz="0" w:space="0" w:color="auto"/>
        <w:right w:val="none" w:sz="0" w:space="0" w:color="auto"/>
      </w:divBdr>
    </w:div>
    <w:div w:id="1377581469">
      <w:bodyDiv w:val="1"/>
      <w:marLeft w:val="0"/>
      <w:marRight w:val="0"/>
      <w:marTop w:val="0"/>
      <w:marBottom w:val="0"/>
      <w:divBdr>
        <w:top w:val="none" w:sz="0" w:space="0" w:color="auto"/>
        <w:left w:val="none" w:sz="0" w:space="0" w:color="auto"/>
        <w:bottom w:val="none" w:sz="0" w:space="0" w:color="auto"/>
        <w:right w:val="none" w:sz="0" w:space="0" w:color="auto"/>
      </w:divBdr>
    </w:div>
    <w:div w:id="1476488408">
      <w:bodyDiv w:val="1"/>
      <w:marLeft w:val="0"/>
      <w:marRight w:val="0"/>
      <w:marTop w:val="0"/>
      <w:marBottom w:val="0"/>
      <w:divBdr>
        <w:top w:val="none" w:sz="0" w:space="0" w:color="auto"/>
        <w:left w:val="none" w:sz="0" w:space="0" w:color="auto"/>
        <w:bottom w:val="none" w:sz="0" w:space="0" w:color="auto"/>
        <w:right w:val="none" w:sz="0" w:space="0" w:color="auto"/>
      </w:divBdr>
    </w:div>
    <w:div w:id="1505362997">
      <w:bodyDiv w:val="1"/>
      <w:marLeft w:val="0"/>
      <w:marRight w:val="0"/>
      <w:marTop w:val="0"/>
      <w:marBottom w:val="0"/>
      <w:divBdr>
        <w:top w:val="none" w:sz="0" w:space="0" w:color="auto"/>
        <w:left w:val="none" w:sz="0" w:space="0" w:color="auto"/>
        <w:bottom w:val="none" w:sz="0" w:space="0" w:color="auto"/>
        <w:right w:val="none" w:sz="0" w:space="0" w:color="auto"/>
      </w:divBdr>
    </w:div>
    <w:div w:id="1522164971">
      <w:bodyDiv w:val="1"/>
      <w:marLeft w:val="0"/>
      <w:marRight w:val="0"/>
      <w:marTop w:val="0"/>
      <w:marBottom w:val="0"/>
      <w:divBdr>
        <w:top w:val="none" w:sz="0" w:space="0" w:color="auto"/>
        <w:left w:val="none" w:sz="0" w:space="0" w:color="auto"/>
        <w:bottom w:val="none" w:sz="0" w:space="0" w:color="auto"/>
        <w:right w:val="none" w:sz="0" w:space="0" w:color="auto"/>
      </w:divBdr>
    </w:div>
    <w:div w:id="1592078474">
      <w:bodyDiv w:val="1"/>
      <w:marLeft w:val="0"/>
      <w:marRight w:val="0"/>
      <w:marTop w:val="0"/>
      <w:marBottom w:val="0"/>
      <w:divBdr>
        <w:top w:val="none" w:sz="0" w:space="0" w:color="auto"/>
        <w:left w:val="none" w:sz="0" w:space="0" w:color="auto"/>
        <w:bottom w:val="none" w:sz="0" w:space="0" w:color="auto"/>
        <w:right w:val="none" w:sz="0" w:space="0" w:color="auto"/>
      </w:divBdr>
    </w:div>
    <w:div w:id="1735202765">
      <w:bodyDiv w:val="1"/>
      <w:marLeft w:val="0"/>
      <w:marRight w:val="0"/>
      <w:marTop w:val="0"/>
      <w:marBottom w:val="0"/>
      <w:divBdr>
        <w:top w:val="none" w:sz="0" w:space="0" w:color="auto"/>
        <w:left w:val="none" w:sz="0" w:space="0" w:color="auto"/>
        <w:bottom w:val="none" w:sz="0" w:space="0" w:color="auto"/>
        <w:right w:val="none" w:sz="0" w:space="0" w:color="auto"/>
      </w:divBdr>
    </w:div>
    <w:div w:id="1930382167">
      <w:bodyDiv w:val="1"/>
      <w:marLeft w:val="0"/>
      <w:marRight w:val="0"/>
      <w:marTop w:val="0"/>
      <w:marBottom w:val="0"/>
      <w:divBdr>
        <w:top w:val="none" w:sz="0" w:space="0" w:color="auto"/>
        <w:left w:val="none" w:sz="0" w:space="0" w:color="auto"/>
        <w:bottom w:val="none" w:sz="0" w:space="0" w:color="auto"/>
        <w:right w:val="none" w:sz="0" w:space="0" w:color="auto"/>
      </w:divBdr>
    </w:div>
    <w:div w:id="1982035511">
      <w:bodyDiv w:val="1"/>
      <w:marLeft w:val="0"/>
      <w:marRight w:val="0"/>
      <w:marTop w:val="0"/>
      <w:marBottom w:val="0"/>
      <w:divBdr>
        <w:top w:val="none" w:sz="0" w:space="0" w:color="auto"/>
        <w:left w:val="none" w:sz="0" w:space="0" w:color="auto"/>
        <w:bottom w:val="none" w:sz="0" w:space="0" w:color="auto"/>
        <w:right w:val="none" w:sz="0" w:space="0" w:color="auto"/>
      </w:divBdr>
    </w:div>
    <w:div w:id="2015761869">
      <w:bodyDiv w:val="1"/>
      <w:marLeft w:val="0"/>
      <w:marRight w:val="0"/>
      <w:marTop w:val="0"/>
      <w:marBottom w:val="0"/>
      <w:divBdr>
        <w:top w:val="none" w:sz="0" w:space="0" w:color="auto"/>
        <w:left w:val="none" w:sz="0" w:space="0" w:color="auto"/>
        <w:bottom w:val="none" w:sz="0" w:space="0" w:color="auto"/>
        <w:right w:val="none" w:sz="0" w:space="0" w:color="auto"/>
      </w:divBdr>
    </w:div>
    <w:div w:id="2116829748">
      <w:bodyDiv w:val="1"/>
      <w:marLeft w:val="0"/>
      <w:marRight w:val="0"/>
      <w:marTop w:val="0"/>
      <w:marBottom w:val="0"/>
      <w:divBdr>
        <w:top w:val="none" w:sz="0" w:space="0" w:color="auto"/>
        <w:left w:val="none" w:sz="0" w:space="0" w:color="auto"/>
        <w:bottom w:val="none" w:sz="0" w:space="0" w:color="auto"/>
        <w:right w:val="none" w:sz="0" w:space="0" w:color="auto"/>
      </w:divBdr>
    </w:div>
    <w:div w:id="2116948189">
      <w:bodyDiv w:val="1"/>
      <w:marLeft w:val="0"/>
      <w:marRight w:val="0"/>
      <w:marTop w:val="0"/>
      <w:marBottom w:val="0"/>
      <w:divBdr>
        <w:top w:val="none" w:sz="0" w:space="0" w:color="auto"/>
        <w:left w:val="none" w:sz="0" w:space="0" w:color="auto"/>
        <w:bottom w:val="none" w:sz="0" w:space="0" w:color="auto"/>
        <w:right w:val="none" w:sz="0" w:space="0" w:color="auto"/>
      </w:divBdr>
    </w:div>
    <w:div w:id="2119786569">
      <w:bodyDiv w:val="1"/>
      <w:marLeft w:val="0"/>
      <w:marRight w:val="0"/>
      <w:marTop w:val="0"/>
      <w:marBottom w:val="0"/>
      <w:divBdr>
        <w:top w:val="none" w:sz="0" w:space="0" w:color="auto"/>
        <w:left w:val="none" w:sz="0" w:space="0" w:color="auto"/>
        <w:bottom w:val="none" w:sz="0" w:space="0" w:color="auto"/>
        <w:right w:val="none" w:sz="0" w:space="0" w:color="auto"/>
      </w:divBdr>
    </w:div>
    <w:div w:id="213517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99" Type="http://schemas.openxmlformats.org/officeDocument/2006/relationships/hyperlink" Target="https://nrinfo.nps.gov/Home.mvc/showWelcomePage" TargetMode="External"/><Relationship Id="rId21" Type="http://schemas.openxmlformats.org/officeDocument/2006/relationships/header" Target="header3.xml"/><Relationship Id="rId63" Type="http://schemas.openxmlformats.org/officeDocument/2006/relationships/footer" Target="footer24.xml"/><Relationship Id="rId159" Type="http://schemas.openxmlformats.org/officeDocument/2006/relationships/oleObject" Target="embeddings/Microsoft_Excel_97-2003_Worksheet3.xls"/><Relationship Id="rId324" Type="http://schemas.openxmlformats.org/officeDocument/2006/relationships/image" Target="media/image90.wmf"/><Relationship Id="rId366" Type="http://schemas.openxmlformats.org/officeDocument/2006/relationships/oleObject" Target="embeddings/oleObject44.bin"/><Relationship Id="rId170" Type="http://schemas.openxmlformats.org/officeDocument/2006/relationships/image" Target="media/image46.emf"/><Relationship Id="rId226" Type="http://schemas.openxmlformats.org/officeDocument/2006/relationships/footer" Target="footer56.xml"/><Relationship Id="rId268" Type="http://schemas.openxmlformats.org/officeDocument/2006/relationships/image" Target="media/image77.wmf"/><Relationship Id="rId32" Type="http://schemas.openxmlformats.org/officeDocument/2006/relationships/image" Target="media/image3.wmf"/><Relationship Id="rId74" Type="http://schemas.openxmlformats.org/officeDocument/2006/relationships/footer" Target="footer28.xml"/><Relationship Id="rId128" Type="http://schemas.openxmlformats.org/officeDocument/2006/relationships/oleObject" Target="embeddings/oleObject8.bin"/><Relationship Id="rId335" Type="http://schemas.openxmlformats.org/officeDocument/2006/relationships/image" Target="media/image96.wmf"/><Relationship Id="rId377" Type="http://schemas.openxmlformats.org/officeDocument/2006/relationships/image" Target="media/image117.wmf"/><Relationship Id="rId5" Type="http://schemas.openxmlformats.org/officeDocument/2006/relationships/settings" Target="settings.xml"/><Relationship Id="rId181" Type="http://schemas.openxmlformats.org/officeDocument/2006/relationships/oleObject" Target="embeddings/Microsoft_Excel_97-2003_Worksheet14.xls"/><Relationship Id="rId237" Type="http://schemas.openxmlformats.org/officeDocument/2006/relationships/header" Target="header41.xml"/><Relationship Id="rId402" Type="http://schemas.openxmlformats.org/officeDocument/2006/relationships/image" Target="media/image130.png"/><Relationship Id="rId279" Type="http://schemas.openxmlformats.org/officeDocument/2006/relationships/hyperlink" Target="http://www.nps.gov/history/museum/publications/Museum%20Handbook%20with%20Quick%20Reference.pdf" TargetMode="External"/><Relationship Id="rId43" Type="http://schemas.openxmlformats.org/officeDocument/2006/relationships/footer" Target="footer16.xml"/><Relationship Id="rId139" Type="http://schemas.openxmlformats.org/officeDocument/2006/relationships/image" Target="media/image33.wmf"/><Relationship Id="rId290" Type="http://schemas.openxmlformats.org/officeDocument/2006/relationships/footer" Target="footer77.xml"/><Relationship Id="rId304" Type="http://schemas.openxmlformats.org/officeDocument/2006/relationships/hyperlink" Target="https://nrinfo.nps.gov/Home.mvc/showWelcomePage" TargetMode="External"/><Relationship Id="rId346" Type="http://schemas.openxmlformats.org/officeDocument/2006/relationships/oleObject" Target="embeddings/oleObject34.bin"/><Relationship Id="rId388" Type="http://schemas.openxmlformats.org/officeDocument/2006/relationships/oleObject" Target="embeddings/oleObject55.bin"/><Relationship Id="rId85" Type="http://schemas.openxmlformats.org/officeDocument/2006/relationships/image" Target="media/image16.jpeg"/><Relationship Id="rId150" Type="http://schemas.openxmlformats.org/officeDocument/2006/relationships/header" Target="header31.xml"/><Relationship Id="rId192" Type="http://schemas.openxmlformats.org/officeDocument/2006/relationships/image" Target="media/image57.emf"/><Relationship Id="rId206" Type="http://schemas.openxmlformats.org/officeDocument/2006/relationships/image" Target="media/image64.emf"/><Relationship Id="rId413" Type="http://schemas.openxmlformats.org/officeDocument/2006/relationships/header" Target="header62.xml"/><Relationship Id="rId248" Type="http://schemas.openxmlformats.org/officeDocument/2006/relationships/header" Target="header45.xml"/><Relationship Id="rId12" Type="http://schemas.openxmlformats.org/officeDocument/2006/relationships/comments" Target="comments.xml"/><Relationship Id="rId108" Type="http://schemas.openxmlformats.org/officeDocument/2006/relationships/header" Target="header29.xml"/><Relationship Id="rId315" Type="http://schemas.openxmlformats.org/officeDocument/2006/relationships/footer" Target="footer86.xml"/><Relationship Id="rId357" Type="http://schemas.openxmlformats.org/officeDocument/2006/relationships/image" Target="media/image107.wmf"/><Relationship Id="rId54" Type="http://schemas.openxmlformats.org/officeDocument/2006/relationships/header" Target="header8.xml"/><Relationship Id="rId96" Type="http://schemas.openxmlformats.org/officeDocument/2006/relationships/header" Target="header24.xml"/><Relationship Id="rId161" Type="http://schemas.openxmlformats.org/officeDocument/2006/relationships/oleObject" Target="embeddings/Microsoft_Excel_97-2003_Worksheet4.xls"/><Relationship Id="rId217" Type="http://schemas.openxmlformats.org/officeDocument/2006/relationships/footer" Target="footer51.xml"/><Relationship Id="rId399" Type="http://schemas.openxmlformats.org/officeDocument/2006/relationships/image" Target="media/image128.wmf"/><Relationship Id="rId259" Type="http://schemas.openxmlformats.org/officeDocument/2006/relationships/image" Target="media/image73.png"/><Relationship Id="rId424" Type="http://schemas.openxmlformats.org/officeDocument/2006/relationships/customXml" Target="../customXml/item2.xml"/><Relationship Id="rId23" Type="http://schemas.openxmlformats.org/officeDocument/2006/relationships/footer" Target="footer8.xml"/><Relationship Id="rId119" Type="http://schemas.openxmlformats.org/officeDocument/2006/relationships/oleObject" Target="embeddings/oleObject3.bin"/><Relationship Id="rId270" Type="http://schemas.openxmlformats.org/officeDocument/2006/relationships/image" Target="media/image79.emf"/><Relationship Id="rId326" Type="http://schemas.openxmlformats.org/officeDocument/2006/relationships/image" Target="media/image91.wmf"/><Relationship Id="rId65" Type="http://schemas.openxmlformats.org/officeDocument/2006/relationships/footer" Target="footer25.xml"/><Relationship Id="rId130" Type="http://schemas.openxmlformats.org/officeDocument/2006/relationships/oleObject" Target="embeddings/oleObject9.bin"/><Relationship Id="rId368" Type="http://schemas.openxmlformats.org/officeDocument/2006/relationships/oleObject" Target="embeddings/oleObject45.bin"/><Relationship Id="rId172" Type="http://schemas.openxmlformats.org/officeDocument/2006/relationships/image" Target="media/image47.emf"/><Relationship Id="rId228" Type="http://schemas.openxmlformats.org/officeDocument/2006/relationships/hyperlink" Target="http://nrinfo/Home.mvc/showWelcomePage" TargetMode="External"/><Relationship Id="rId281" Type="http://schemas.openxmlformats.org/officeDocument/2006/relationships/footer" Target="footer73.xml"/><Relationship Id="rId337" Type="http://schemas.openxmlformats.org/officeDocument/2006/relationships/image" Target="media/image97.wmf"/><Relationship Id="rId34" Type="http://schemas.openxmlformats.org/officeDocument/2006/relationships/oleObject" Target="embeddings/Microsoft_Excel_97-2003_Worksheet1.xls"/><Relationship Id="rId76" Type="http://schemas.openxmlformats.org/officeDocument/2006/relationships/footer" Target="footer29.xml"/><Relationship Id="rId141" Type="http://schemas.openxmlformats.org/officeDocument/2006/relationships/image" Target="media/image34.wmf"/><Relationship Id="rId379" Type="http://schemas.openxmlformats.org/officeDocument/2006/relationships/image" Target="media/image118.wmf"/><Relationship Id="rId7" Type="http://schemas.openxmlformats.org/officeDocument/2006/relationships/footnotes" Target="footnotes.xml"/><Relationship Id="rId183" Type="http://schemas.openxmlformats.org/officeDocument/2006/relationships/oleObject" Target="embeddings/Microsoft_Excel_97-2003_Worksheet15.xls"/><Relationship Id="rId239" Type="http://schemas.openxmlformats.org/officeDocument/2006/relationships/footer" Target="footer60.xml"/><Relationship Id="rId390" Type="http://schemas.openxmlformats.org/officeDocument/2006/relationships/oleObject" Target="embeddings/oleObject56.bin"/><Relationship Id="rId404" Type="http://schemas.openxmlformats.org/officeDocument/2006/relationships/header" Target="header58.xml"/><Relationship Id="rId250" Type="http://schemas.openxmlformats.org/officeDocument/2006/relationships/image" Target="media/image70.png"/><Relationship Id="rId292" Type="http://schemas.openxmlformats.org/officeDocument/2006/relationships/footer" Target="footer78.xml"/><Relationship Id="rId306" Type="http://schemas.openxmlformats.org/officeDocument/2006/relationships/hyperlink" Target="http://science.nature.nps.gov/im/units/pacn/data/data_sop/PACN_Product_Submissions_Form.doc" TargetMode="External"/><Relationship Id="rId45" Type="http://schemas.openxmlformats.org/officeDocument/2006/relationships/image" Target="media/image6.jpeg"/><Relationship Id="rId87" Type="http://schemas.openxmlformats.org/officeDocument/2006/relationships/footer" Target="footer33.xml"/><Relationship Id="rId110" Type="http://schemas.openxmlformats.org/officeDocument/2006/relationships/footer" Target="footer43.xml"/><Relationship Id="rId348" Type="http://schemas.openxmlformats.org/officeDocument/2006/relationships/oleObject" Target="embeddings/oleObject35.bin"/><Relationship Id="rId152" Type="http://schemas.openxmlformats.org/officeDocument/2006/relationships/image" Target="media/image38.wmf"/><Relationship Id="rId194" Type="http://schemas.openxmlformats.org/officeDocument/2006/relationships/image" Target="media/image58.emf"/><Relationship Id="rId208" Type="http://schemas.openxmlformats.org/officeDocument/2006/relationships/header" Target="header33.xml"/><Relationship Id="rId415" Type="http://schemas.openxmlformats.org/officeDocument/2006/relationships/footer" Target="footer93.xml"/><Relationship Id="rId261" Type="http://schemas.openxmlformats.org/officeDocument/2006/relationships/oleObject" Target="embeddings/Microsoft_Excel_97-2003_Worksheet29.xls"/><Relationship Id="rId14" Type="http://schemas.openxmlformats.org/officeDocument/2006/relationships/footer" Target="footer2.xml"/><Relationship Id="rId56" Type="http://schemas.openxmlformats.org/officeDocument/2006/relationships/image" Target="media/image9.jpeg"/><Relationship Id="rId317" Type="http://schemas.openxmlformats.org/officeDocument/2006/relationships/oleObject" Target="embeddings/oleObject20.bin"/><Relationship Id="rId359" Type="http://schemas.openxmlformats.org/officeDocument/2006/relationships/image" Target="media/image108.wmf"/><Relationship Id="rId98" Type="http://schemas.openxmlformats.org/officeDocument/2006/relationships/header" Target="header25.xml"/><Relationship Id="rId121" Type="http://schemas.openxmlformats.org/officeDocument/2006/relationships/oleObject" Target="embeddings/oleObject4.bin"/><Relationship Id="rId163" Type="http://schemas.openxmlformats.org/officeDocument/2006/relationships/oleObject" Target="embeddings/Microsoft_Excel_97-2003_Worksheet5.xls"/><Relationship Id="rId219" Type="http://schemas.openxmlformats.org/officeDocument/2006/relationships/footer" Target="footer53.xml"/><Relationship Id="rId370" Type="http://schemas.openxmlformats.org/officeDocument/2006/relationships/oleObject" Target="embeddings/oleObject46.bin"/><Relationship Id="rId426" Type="http://schemas.openxmlformats.org/officeDocument/2006/relationships/customXml" Target="../customXml/item4.xml"/><Relationship Id="rId230" Type="http://schemas.openxmlformats.org/officeDocument/2006/relationships/hyperlink" Target="http://home.nps.gov/applications/npspolicy/DOrders.cfm" TargetMode="External"/><Relationship Id="rId25" Type="http://schemas.openxmlformats.org/officeDocument/2006/relationships/footer" Target="footer10.xml"/><Relationship Id="rId67" Type="http://schemas.openxmlformats.org/officeDocument/2006/relationships/header" Target="header13.xml"/><Relationship Id="rId272" Type="http://schemas.openxmlformats.org/officeDocument/2006/relationships/footer" Target="footer69.xml"/><Relationship Id="rId328" Type="http://schemas.openxmlformats.org/officeDocument/2006/relationships/image" Target="media/image92.wmf"/><Relationship Id="rId132" Type="http://schemas.openxmlformats.org/officeDocument/2006/relationships/oleObject" Target="embeddings/oleObject10.bin"/><Relationship Id="rId174" Type="http://schemas.openxmlformats.org/officeDocument/2006/relationships/image" Target="media/image48.emf"/><Relationship Id="rId381" Type="http://schemas.openxmlformats.org/officeDocument/2006/relationships/image" Target="media/image119.wmf"/><Relationship Id="rId241" Type="http://schemas.openxmlformats.org/officeDocument/2006/relationships/footer" Target="footer61.xml"/><Relationship Id="rId36" Type="http://schemas.openxmlformats.org/officeDocument/2006/relationships/hyperlink" Target="http://science.nature.nps.gov/im/units/pacn/data/PACN_data-mgmt-plan.pdf" TargetMode="External"/><Relationship Id="rId283" Type="http://schemas.openxmlformats.org/officeDocument/2006/relationships/image" Target="media/image84.png"/><Relationship Id="rId339" Type="http://schemas.openxmlformats.org/officeDocument/2006/relationships/image" Target="media/image98.wmf"/><Relationship Id="rId78" Type="http://schemas.openxmlformats.org/officeDocument/2006/relationships/header" Target="header17.xml"/><Relationship Id="rId101" Type="http://schemas.openxmlformats.org/officeDocument/2006/relationships/header" Target="header26.xml"/><Relationship Id="rId143" Type="http://schemas.openxmlformats.org/officeDocument/2006/relationships/image" Target="media/image35.wmf"/><Relationship Id="rId185" Type="http://schemas.openxmlformats.org/officeDocument/2006/relationships/oleObject" Target="embeddings/Microsoft_Excel_97-2003_Worksheet16.xls"/><Relationship Id="rId350" Type="http://schemas.openxmlformats.org/officeDocument/2006/relationships/oleObject" Target="embeddings/oleObject36.bin"/><Relationship Id="rId406" Type="http://schemas.openxmlformats.org/officeDocument/2006/relationships/header" Target="header59.xml"/><Relationship Id="rId9" Type="http://schemas.openxmlformats.org/officeDocument/2006/relationships/image" Target="media/image1.emf"/><Relationship Id="rId210" Type="http://schemas.openxmlformats.org/officeDocument/2006/relationships/footer" Target="footer49.xml"/><Relationship Id="rId392" Type="http://schemas.openxmlformats.org/officeDocument/2006/relationships/oleObject" Target="embeddings/oleObject57.bin"/><Relationship Id="rId252" Type="http://schemas.openxmlformats.org/officeDocument/2006/relationships/image" Target="media/image72.png"/><Relationship Id="rId294" Type="http://schemas.openxmlformats.org/officeDocument/2006/relationships/footer" Target="footer79.xml"/><Relationship Id="rId308" Type="http://schemas.openxmlformats.org/officeDocument/2006/relationships/hyperlink" Target="http://science.nature.nps.gov/im/units/pacn/data/data_sop.cfm" TargetMode="External"/><Relationship Id="rId47" Type="http://schemas.openxmlformats.org/officeDocument/2006/relationships/header" Target="header5.xml"/><Relationship Id="rId89" Type="http://schemas.openxmlformats.org/officeDocument/2006/relationships/footer" Target="footer34.xml"/><Relationship Id="rId112" Type="http://schemas.openxmlformats.org/officeDocument/2006/relationships/header" Target="header30.xml"/><Relationship Id="rId154" Type="http://schemas.openxmlformats.org/officeDocument/2006/relationships/header" Target="header32.xml"/><Relationship Id="rId361" Type="http://schemas.openxmlformats.org/officeDocument/2006/relationships/image" Target="media/image109.wmf"/><Relationship Id="rId196" Type="http://schemas.openxmlformats.org/officeDocument/2006/relationships/image" Target="media/image59.emf"/><Relationship Id="rId417" Type="http://schemas.openxmlformats.org/officeDocument/2006/relationships/image" Target="media/image132.emf"/><Relationship Id="rId16" Type="http://schemas.openxmlformats.org/officeDocument/2006/relationships/footer" Target="footer4.xml"/><Relationship Id="rId221" Type="http://schemas.openxmlformats.org/officeDocument/2006/relationships/header" Target="header37.xml"/><Relationship Id="rId263" Type="http://schemas.openxmlformats.org/officeDocument/2006/relationships/hyperlink" Target="http://www.nps.gov/fire/download/fir_eco_FEMHandbook2003.pdf" TargetMode="External"/><Relationship Id="rId319" Type="http://schemas.openxmlformats.org/officeDocument/2006/relationships/oleObject" Target="embeddings/oleObject21.bin"/><Relationship Id="rId58" Type="http://schemas.openxmlformats.org/officeDocument/2006/relationships/footer" Target="footer22.xml"/><Relationship Id="rId123" Type="http://schemas.openxmlformats.org/officeDocument/2006/relationships/oleObject" Target="embeddings/oleObject5.bin"/><Relationship Id="rId330" Type="http://schemas.openxmlformats.org/officeDocument/2006/relationships/image" Target="media/image93.png"/><Relationship Id="rId165" Type="http://schemas.openxmlformats.org/officeDocument/2006/relationships/oleObject" Target="embeddings/Microsoft_Excel_97-2003_Worksheet6.xls"/><Relationship Id="rId372" Type="http://schemas.openxmlformats.org/officeDocument/2006/relationships/oleObject" Target="embeddings/oleObject47.bin"/><Relationship Id="rId232" Type="http://schemas.openxmlformats.org/officeDocument/2006/relationships/header" Target="header40.xml"/><Relationship Id="rId274" Type="http://schemas.openxmlformats.org/officeDocument/2006/relationships/image" Target="media/image81.png"/><Relationship Id="rId27" Type="http://schemas.openxmlformats.org/officeDocument/2006/relationships/footer" Target="footer12.xml"/><Relationship Id="rId69" Type="http://schemas.openxmlformats.org/officeDocument/2006/relationships/header" Target="header14.xml"/><Relationship Id="rId134" Type="http://schemas.openxmlformats.org/officeDocument/2006/relationships/oleObject" Target="embeddings/oleObject11.bin"/><Relationship Id="rId80" Type="http://schemas.openxmlformats.org/officeDocument/2006/relationships/header" Target="header18.xml"/><Relationship Id="rId176" Type="http://schemas.openxmlformats.org/officeDocument/2006/relationships/image" Target="media/image49.emf"/><Relationship Id="rId341" Type="http://schemas.openxmlformats.org/officeDocument/2006/relationships/image" Target="media/image99.wmf"/><Relationship Id="rId383" Type="http://schemas.openxmlformats.org/officeDocument/2006/relationships/image" Target="media/image120.wmf"/><Relationship Id="rId201" Type="http://schemas.openxmlformats.org/officeDocument/2006/relationships/oleObject" Target="embeddings/Microsoft_Excel_97-2003_Worksheet24.xls"/><Relationship Id="rId243" Type="http://schemas.openxmlformats.org/officeDocument/2006/relationships/footer" Target="footer62.xml"/><Relationship Id="rId285" Type="http://schemas.openxmlformats.org/officeDocument/2006/relationships/hyperlink" Target="http://home.nps.gov/applications/npspolicy/DOrders.cfm" TargetMode="External"/><Relationship Id="rId38" Type="http://schemas.openxmlformats.org/officeDocument/2006/relationships/hyperlink" Target="http://www.nps.gov/fire/download/fir_eco_FEMHandbook2003.pdf" TargetMode="External"/><Relationship Id="rId103" Type="http://schemas.openxmlformats.org/officeDocument/2006/relationships/header" Target="header27.xml"/><Relationship Id="rId310" Type="http://schemas.openxmlformats.org/officeDocument/2006/relationships/hyperlink" Target="http://www.nature.nps.gov/publications/NRPM/" TargetMode="External"/><Relationship Id="rId70" Type="http://schemas.openxmlformats.org/officeDocument/2006/relationships/footer" Target="footer27.xml"/><Relationship Id="rId91" Type="http://schemas.openxmlformats.org/officeDocument/2006/relationships/header" Target="header22.xml"/><Relationship Id="rId145" Type="http://schemas.openxmlformats.org/officeDocument/2006/relationships/image" Target="media/image36.wmf"/><Relationship Id="rId166" Type="http://schemas.openxmlformats.org/officeDocument/2006/relationships/image" Target="media/image44.emf"/><Relationship Id="rId187" Type="http://schemas.openxmlformats.org/officeDocument/2006/relationships/oleObject" Target="embeddings/Microsoft_Excel_97-2003_Worksheet17.xls"/><Relationship Id="rId331" Type="http://schemas.openxmlformats.org/officeDocument/2006/relationships/image" Target="media/image94.wmf"/><Relationship Id="rId352" Type="http://schemas.openxmlformats.org/officeDocument/2006/relationships/oleObject" Target="embeddings/oleObject37.bin"/><Relationship Id="rId373" Type="http://schemas.openxmlformats.org/officeDocument/2006/relationships/image" Target="media/image115.wmf"/><Relationship Id="rId394" Type="http://schemas.openxmlformats.org/officeDocument/2006/relationships/oleObject" Target="embeddings/oleObject58.bin"/><Relationship Id="rId408" Type="http://schemas.openxmlformats.org/officeDocument/2006/relationships/header" Target="header60.xml"/><Relationship Id="rId1" Type="http://schemas.openxmlformats.org/officeDocument/2006/relationships/customXml" Target="../customXml/item1.xml"/><Relationship Id="rId212" Type="http://schemas.openxmlformats.org/officeDocument/2006/relationships/footer" Target="footer50.xml"/><Relationship Id="rId233" Type="http://schemas.openxmlformats.org/officeDocument/2006/relationships/footer" Target="footer57.xml"/><Relationship Id="rId254" Type="http://schemas.openxmlformats.org/officeDocument/2006/relationships/footer" Target="footer65.xml"/><Relationship Id="rId28" Type="http://schemas.openxmlformats.org/officeDocument/2006/relationships/footer" Target="footer13.xml"/><Relationship Id="rId49" Type="http://schemas.openxmlformats.org/officeDocument/2006/relationships/header" Target="header6.xml"/><Relationship Id="rId114" Type="http://schemas.openxmlformats.org/officeDocument/2006/relationships/image" Target="media/image21.wmf"/><Relationship Id="rId275" Type="http://schemas.openxmlformats.org/officeDocument/2006/relationships/image" Target="media/image82.png"/><Relationship Id="rId296" Type="http://schemas.openxmlformats.org/officeDocument/2006/relationships/footer" Target="footer80.xml"/><Relationship Id="rId300" Type="http://schemas.openxmlformats.org/officeDocument/2006/relationships/header" Target="header55.xml"/><Relationship Id="rId60" Type="http://schemas.openxmlformats.org/officeDocument/2006/relationships/footer" Target="footer23.xml"/><Relationship Id="rId81" Type="http://schemas.openxmlformats.org/officeDocument/2006/relationships/footer" Target="footer31.xml"/><Relationship Id="rId135" Type="http://schemas.openxmlformats.org/officeDocument/2006/relationships/image" Target="media/image31.wmf"/><Relationship Id="rId156" Type="http://schemas.openxmlformats.org/officeDocument/2006/relationships/image" Target="media/image39.emf"/><Relationship Id="rId177" Type="http://schemas.openxmlformats.org/officeDocument/2006/relationships/oleObject" Target="embeddings/Microsoft_Excel_97-2003_Worksheet12.xls"/><Relationship Id="rId198" Type="http://schemas.openxmlformats.org/officeDocument/2006/relationships/image" Target="media/image60.emf"/><Relationship Id="rId321" Type="http://schemas.openxmlformats.org/officeDocument/2006/relationships/oleObject" Target="embeddings/oleObject22.bin"/><Relationship Id="rId342" Type="http://schemas.openxmlformats.org/officeDocument/2006/relationships/oleObject" Target="embeddings/oleObject32.bin"/><Relationship Id="rId363" Type="http://schemas.openxmlformats.org/officeDocument/2006/relationships/image" Target="media/image110.wmf"/><Relationship Id="rId384" Type="http://schemas.openxmlformats.org/officeDocument/2006/relationships/oleObject" Target="embeddings/oleObject53.bin"/><Relationship Id="rId419" Type="http://schemas.openxmlformats.org/officeDocument/2006/relationships/header" Target="header64.xml"/><Relationship Id="rId202" Type="http://schemas.openxmlformats.org/officeDocument/2006/relationships/image" Target="media/image62.emf"/><Relationship Id="rId223" Type="http://schemas.openxmlformats.org/officeDocument/2006/relationships/header" Target="header38.xml"/><Relationship Id="rId244" Type="http://schemas.openxmlformats.org/officeDocument/2006/relationships/header" Target="header44.xml"/><Relationship Id="rId18" Type="http://schemas.openxmlformats.org/officeDocument/2006/relationships/footer" Target="footer5.xml"/><Relationship Id="rId39" Type="http://schemas.openxmlformats.org/officeDocument/2006/relationships/hyperlink" Target="http://science.nature.nps.gov/im/apps/template/index.cfm" TargetMode="External"/><Relationship Id="rId265" Type="http://schemas.openxmlformats.org/officeDocument/2006/relationships/footer" Target="footer67.xml"/><Relationship Id="rId286" Type="http://schemas.openxmlformats.org/officeDocument/2006/relationships/footer" Target="footer74.xml"/><Relationship Id="rId50" Type="http://schemas.openxmlformats.org/officeDocument/2006/relationships/footer" Target="footer19.xml"/><Relationship Id="rId104" Type="http://schemas.openxmlformats.org/officeDocument/2006/relationships/footer" Target="footer40.xml"/><Relationship Id="rId125" Type="http://schemas.openxmlformats.org/officeDocument/2006/relationships/oleObject" Target="embeddings/oleObject6.bin"/><Relationship Id="rId146" Type="http://schemas.openxmlformats.org/officeDocument/2006/relationships/oleObject" Target="embeddings/oleObject17.bin"/><Relationship Id="rId167" Type="http://schemas.openxmlformats.org/officeDocument/2006/relationships/oleObject" Target="embeddings/Microsoft_Excel_97-2003_Worksheet7.xls"/><Relationship Id="rId188" Type="http://schemas.openxmlformats.org/officeDocument/2006/relationships/image" Target="media/image55.emf"/><Relationship Id="rId311" Type="http://schemas.openxmlformats.org/officeDocument/2006/relationships/footer" Target="footer84.xml"/><Relationship Id="rId332" Type="http://schemas.openxmlformats.org/officeDocument/2006/relationships/oleObject" Target="embeddings/oleObject27.bin"/><Relationship Id="rId353" Type="http://schemas.openxmlformats.org/officeDocument/2006/relationships/image" Target="media/image105.wmf"/><Relationship Id="rId374" Type="http://schemas.openxmlformats.org/officeDocument/2006/relationships/oleObject" Target="embeddings/oleObject48.bin"/><Relationship Id="rId395" Type="http://schemas.openxmlformats.org/officeDocument/2006/relationships/image" Target="media/image126.wmf"/><Relationship Id="rId409" Type="http://schemas.openxmlformats.org/officeDocument/2006/relationships/footer" Target="footer89.xml"/><Relationship Id="rId71" Type="http://schemas.openxmlformats.org/officeDocument/2006/relationships/image" Target="media/image12.jpeg"/><Relationship Id="rId92" Type="http://schemas.openxmlformats.org/officeDocument/2006/relationships/footer" Target="footer35.xml"/><Relationship Id="rId213" Type="http://schemas.openxmlformats.org/officeDocument/2006/relationships/image" Target="media/image65.emf"/><Relationship Id="rId234" Type="http://schemas.openxmlformats.org/officeDocument/2006/relationships/footer" Target="footer58.xml"/><Relationship Id="rId420" Type="http://schemas.openxmlformats.org/officeDocument/2006/relationships/footer" Target="footer95.xml"/><Relationship Id="rId2" Type="http://schemas.openxmlformats.org/officeDocument/2006/relationships/numbering" Target="numbering.xml"/><Relationship Id="rId29" Type="http://schemas.openxmlformats.org/officeDocument/2006/relationships/footer" Target="footer14.xml"/><Relationship Id="rId255" Type="http://schemas.openxmlformats.org/officeDocument/2006/relationships/hyperlink" Target="http://www.dnr.state.mn.us/mis/gis/tools/arcview/extensions/DNRGarmin/DNR" TargetMode="External"/><Relationship Id="rId276" Type="http://schemas.openxmlformats.org/officeDocument/2006/relationships/header" Target="header50.xml"/><Relationship Id="rId297" Type="http://schemas.openxmlformats.org/officeDocument/2006/relationships/hyperlink" Target="http://science.nature.nps.gov/im/units/pacn/data/data_sop/PACN_Metadata_Guidelines.pdf" TargetMode="External"/><Relationship Id="rId40" Type="http://schemas.openxmlformats.org/officeDocument/2006/relationships/hyperlink" Target="http://science.nature.nps.gov/im/units/pacn/data.cfm" TargetMode="External"/><Relationship Id="rId115" Type="http://schemas.openxmlformats.org/officeDocument/2006/relationships/oleObject" Target="embeddings/oleObject1.bin"/><Relationship Id="rId136" Type="http://schemas.openxmlformats.org/officeDocument/2006/relationships/oleObject" Target="embeddings/oleObject12.bin"/><Relationship Id="rId157" Type="http://schemas.openxmlformats.org/officeDocument/2006/relationships/oleObject" Target="embeddings/Microsoft_Excel_97-2003_Worksheet2.xls"/><Relationship Id="rId178" Type="http://schemas.openxmlformats.org/officeDocument/2006/relationships/image" Target="media/image50.emf"/><Relationship Id="rId301" Type="http://schemas.openxmlformats.org/officeDocument/2006/relationships/footer" Target="footer81.xml"/><Relationship Id="rId322" Type="http://schemas.openxmlformats.org/officeDocument/2006/relationships/image" Target="media/image89.wmf"/><Relationship Id="rId343" Type="http://schemas.openxmlformats.org/officeDocument/2006/relationships/image" Target="media/image100.wmf"/><Relationship Id="rId364" Type="http://schemas.openxmlformats.org/officeDocument/2006/relationships/oleObject" Target="embeddings/oleObject43.bin"/><Relationship Id="rId61" Type="http://schemas.openxmlformats.org/officeDocument/2006/relationships/image" Target="media/image10.jpeg"/><Relationship Id="rId82" Type="http://schemas.openxmlformats.org/officeDocument/2006/relationships/image" Target="media/image15.jpeg"/><Relationship Id="rId199" Type="http://schemas.openxmlformats.org/officeDocument/2006/relationships/oleObject" Target="embeddings/Microsoft_Excel_97-2003_Worksheet23.xls"/><Relationship Id="rId203" Type="http://schemas.openxmlformats.org/officeDocument/2006/relationships/oleObject" Target="embeddings/Microsoft_Excel_97-2003_Worksheet25.xls"/><Relationship Id="rId385" Type="http://schemas.openxmlformats.org/officeDocument/2006/relationships/image" Target="media/image121.wmf"/><Relationship Id="rId19" Type="http://schemas.openxmlformats.org/officeDocument/2006/relationships/header" Target="header2.xml"/><Relationship Id="rId224" Type="http://schemas.openxmlformats.org/officeDocument/2006/relationships/footer" Target="footer55.xml"/><Relationship Id="rId245" Type="http://schemas.openxmlformats.org/officeDocument/2006/relationships/footer" Target="footer63.xml"/><Relationship Id="rId266" Type="http://schemas.openxmlformats.org/officeDocument/2006/relationships/footer" Target="footer68.xml"/><Relationship Id="rId287" Type="http://schemas.openxmlformats.org/officeDocument/2006/relationships/footer" Target="footer75.xml"/><Relationship Id="rId410" Type="http://schemas.openxmlformats.org/officeDocument/2006/relationships/header" Target="header61.xml"/><Relationship Id="rId30" Type="http://schemas.openxmlformats.org/officeDocument/2006/relationships/header" Target="header4.xml"/><Relationship Id="rId105" Type="http://schemas.openxmlformats.org/officeDocument/2006/relationships/image" Target="media/image20.jpeg"/><Relationship Id="rId126" Type="http://schemas.openxmlformats.org/officeDocument/2006/relationships/oleObject" Target="embeddings/oleObject7.bin"/><Relationship Id="rId147" Type="http://schemas.openxmlformats.org/officeDocument/2006/relationships/image" Target="media/image37.wmf"/><Relationship Id="rId168" Type="http://schemas.openxmlformats.org/officeDocument/2006/relationships/image" Target="media/image45.emf"/><Relationship Id="rId312" Type="http://schemas.openxmlformats.org/officeDocument/2006/relationships/hyperlink" Target="https://nrinfo.nps.gov/Home.mvc/showWelcomePage" TargetMode="External"/><Relationship Id="rId333" Type="http://schemas.openxmlformats.org/officeDocument/2006/relationships/image" Target="media/image95.wmf"/><Relationship Id="rId354" Type="http://schemas.openxmlformats.org/officeDocument/2006/relationships/oleObject" Target="embeddings/oleObject38.bin"/><Relationship Id="rId51" Type="http://schemas.openxmlformats.org/officeDocument/2006/relationships/image" Target="media/image8.jpeg"/><Relationship Id="rId72" Type="http://schemas.openxmlformats.org/officeDocument/2006/relationships/image" Target="media/image13.jpeg"/><Relationship Id="rId93" Type="http://schemas.openxmlformats.org/officeDocument/2006/relationships/header" Target="header23.xml"/><Relationship Id="rId189" Type="http://schemas.openxmlformats.org/officeDocument/2006/relationships/oleObject" Target="embeddings/Microsoft_Excel_97-2003_Worksheet18.xls"/><Relationship Id="rId375" Type="http://schemas.openxmlformats.org/officeDocument/2006/relationships/image" Target="media/image116.wmf"/><Relationship Id="rId396" Type="http://schemas.openxmlformats.org/officeDocument/2006/relationships/oleObject" Target="embeddings/oleObject59.bin"/><Relationship Id="rId3" Type="http://schemas.openxmlformats.org/officeDocument/2006/relationships/styles" Target="styles.xml"/><Relationship Id="rId214" Type="http://schemas.openxmlformats.org/officeDocument/2006/relationships/oleObject" Target="embeddings/Microsoft_Excel_97-2003_Worksheet28.xls"/><Relationship Id="rId235" Type="http://schemas.openxmlformats.org/officeDocument/2006/relationships/hyperlink" Target="http://botany.si.edu/pacificislandbiodiversity/hawaiianflora/index.htm" TargetMode="External"/><Relationship Id="rId256" Type="http://schemas.openxmlformats.org/officeDocument/2006/relationships/hyperlink" Target="http://www.trimble.com/planningsoftware_ts.asp?Nav=Collection-8425" TargetMode="External"/><Relationship Id="rId277" Type="http://schemas.openxmlformats.org/officeDocument/2006/relationships/footer" Target="footer70.xml"/><Relationship Id="rId298" Type="http://schemas.openxmlformats.org/officeDocument/2006/relationships/hyperlink" Target="http://science.nature.nps.gov/im/units/pacn/data/data_sop.cfm" TargetMode="External"/><Relationship Id="rId400" Type="http://schemas.openxmlformats.org/officeDocument/2006/relationships/oleObject" Target="embeddings/oleObject61.bin"/><Relationship Id="rId421" Type="http://schemas.openxmlformats.org/officeDocument/2006/relationships/header" Target="header65.xml"/><Relationship Id="rId116" Type="http://schemas.openxmlformats.org/officeDocument/2006/relationships/image" Target="media/image22.wmf"/><Relationship Id="rId137" Type="http://schemas.openxmlformats.org/officeDocument/2006/relationships/image" Target="media/image32.wmf"/><Relationship Id="rId158" Type="http://schemas.openxmlformats.org/officeDocument/2006/relationships/image" Target="media/image40.emf"/><Relationship Id="rId302" Type="http://schemas.openxmlformats.org/officeDocument/2006/relationships/header" Target="header56.xml"/><Relationship Id="rId323" Type="http://schemas.openxmlformats.org/officeDocument/2006/relationships/oleObject" Target="embeddings/oleObject23.bin"/><Relationship Id="rId344" Type="http://schemas.openxmlformats.org/officeDocument/2006/relationships/oleObject" Target="embeddings/oleObject33.bin"/><Relationship Id="rId20" Type="http://schemas.openxmlformats.org/officeDocument/2006/relationships/footer" Target="footer6.xml"/><Relationship Id="rId41" Type="http://schemas.openxmlformats.org/officeDocument/2006/relationships/hyperlink" Target="http://science.nature.nps.gov/im/units/pacn/gis/SOP.cfm" TargetMode="External"/><Relationship Id="rId62" Type="http://schemas.openxmlformats.org/officeDocument/2006/relationships/header" Target="header11.xml"/><Relationship Id="rId83" Type="http://schemas.openxmlformats.org/officeDocument/2006/relationships/header" Target="header19.xml"/><Relationship Id="rId179" Type="http://schemas.openxmlformats.org/officeDocument/2006/relationships/oleObject" Target="embeddings/Microsoft_Excel_97-2003_Worksheet13.xls"/><Relationship Id="rId365" Type="http://schemas.openxmlformats.org/officeDocument/2006/relationships/image" Target="media/image111.wmf"/><Relationship Id="rId386" Type="http://schemas.openxmlformats.org/officeDocument/2006/relationships/oleObject" Target="embeddings/oleObject54.bin"/><Relationship Id="rId190" Type="http://schemas.openxmlformats.org/officeDocument/2006/relationships/image" Target="media/image56.emf"/><Relationship Id="rId204" Type="http://schemas.openxmlformats.org/officeDocument/2006/relationships/image" Target="media/image63.emf"/><Relationship Id="rId225" Type="http://schemas.openxmlformats.org/officeDocument/2006/relationships/header" Target="header39.xml"/><Relationship Id="rId246" Type="http://schemas.openxmlformats.org/officeDocument/2006/relationships/image" Target="media/image68.jpeg"/><Relationship Id="rId267" Type="http://schemas.openxmlformats.org/officeDocument/2006/relationships/image" Target="media/image76.wmf"/><Relationship Id="rId288" Type="http://schemas.openxmlformats.org/officeDocument/2006/relationships/header" Target="header51.xml"/><Relationship Id="rId411" Type="http://schemas.openxmlformats.org/officeDocument/2006/relationships/footer" Target="footer90.xml"/><Relationship Id="rId106" Type="http://schemas.openxmlformats.org/officeDocument/2006/relationships/header" Target="header28.xml"/><Relationship Id="rId127" Type="http://schemas.openxmlformats.org/officeDocument/2006/relationships/image" Target="media/image27.wmf"/><Relationship Id="rId313" Type="http://schemas.openxmlformats.org/officeDocument/2006/relationships/footer" Target="footer85.xml"/><Relationship Id="rId10" Type="http://schemas.openxmlformats.org/officeDocument/2006/relationships/image" Target="media/image2.jpeg"/><Relationship Id="rId31" Type="http://schemas.openxmlformats.org/officeDocument/2006/relationships/footer" Target="footer15.xml"/><Relationship Id="rId52" Type="http://schemas.openxmlformats.org/officeDocument/2006/relationships/header" Target="header7.xml"/><Relationship Id="rId73" Type="http://schemas.openxmlformats.org/officeDocument/2006/relationships/header" Target="header15.xml"/><Relationship Id="rId94" Type="http://schemas.openxmlformats.org/officeDocument/2006/relationships/footer" Target="footer36.xml"/><Relationship Id="rId148" Type="http://schemas.openxmlformats.org/officeDocument/2006/relationships/oleObject" Target="embeddings/oleObject18.bin"/><Relationship Id="rId169" Type="http://schemas.openxmlformats.org/officeDocument/2006/relationships/oleObject" Target="embeddings/Microsoft_Excel_97-2003_Worksheet8.xls"/><Relationship Id="rId334" Type="http://schemas.openxmlformats.org/officeDocument/2006/relationships/oleObject" Target="embeddings/oleObject28.bin"/><Relationship Id="rId355" Type="http://schemas.openxmlformats.org/officeDocument/2006/relationships/image" Target="media/image106.wmf"/><Relationship Id="rId376" Type="http://schemas.openxmlformats.org/officeDocument/2006/relationships/oleObject" Target="embeddings/oleObject49.bin"/><Relationship Id="rId397" Type="http://schemas.openxmlformats.org/officeDocument/2006/relationships/image" Target="media/image127.wmf"/><Relationship Id="rId4" Type="http://schemas.microsoft.com/office/2007/relationships/stylesWithEffects" Target="stylesWithEffects.xml"/><Relationship Id="rId180" Type="http://schemas.openxmlformats.org/officeDocument/2006/relationships/image" Target="media/image51.emf"/><Relationship Id="rId215" Type="http://schemas.openxmlformats.org/officeDocument/2006/relationships/image" Target="media/image66.emf"/><Relationship Id="rId236" Type="http://schemas.openxmlformats.org/officeDocument/2006/relationships/hyperlink" Target="http://www.hear.org/pier/reports.htm" TargetMode="External"/><Relationship Id="rId257" Type="http://schemas.openxmlformats.org/officeDocument/2006/relationships/header" Target="header47.xml"/><Relationship Id="rId278" Type="http://schemas.openxmlformats.org/officeDocument/2006/relationships/footer" Target="footer71.xml"/><Relationship Id="rId401" Type="http://schemas.openxmlformats.org/officeDocument/2006/relationships/image" Target="media/image129.png"/><Relationship Id="rId422" Type="http://schemas.openxmlformats.org/officeDocument/2006/relationships/fontTable" Target="fontTable.xml"/><Relationship Id="rId303" Type="http://schemas.openxmlformats.org/officeDocument/2006/relationships/footer" Target="footer82.xml"/><Relationship Id="rId42" Type="http://schemas.openxmlformats.org/officeDocument/2006/relationships/hyperlink" Target="https://nrinfo.nps.gov/Home.mvc/showWelcomePage" TargetMode="External"/><Relationship Id="rId84" Type="http://schemas.openxmlformats.org/officeDocument/2006/relationships/footer" Target="footer32.xml"/><Relationship Id="rId138" Type="http://schemas.openxmlformats.org/officeDocument/2006/relationships/oleObject" Target="embeddings/oleObject13.bin"/><Relationship Id="rId345" Type="http://schemas.openxmlformats.org/officeDocument/2006/relationships/image" Target="media/image101.wmf"/><Relationship Id="rId387" Type="http://schemas.openxmlformats.org/officeDocument/2006/relationships/image" Target="media/image122.wmf"/><Relationship Id="rId191" Type="http://schemas.openxmlformats.org/officeDocument/2006/relationships/oleObject" Target="embeddings/Microsoft_Excel_97-2003_Worksheet19.xls"/><Relationship Id="rId205" Type="http://schemas.openxmlformats.org/officeDocument/2006/relationships/oleObject" Target="embeddings/Microsoft_Excel_97-2003_Worksheet26.xls"/><Relationship Id="rId247" Type="http://schemas.openxmlformats.org/officeDocument/2006/relationships/image" Target="media/image69.png"/><Relationship Id="rId412" Type="http://schemas.openxmlformats.org/officeDocument/2006/relationships/footer" Target="footer91.xml"/><Relationship Id="rId107" Type="http://schemas.openxmlformats.org/officeDocument/2006/relationships/footer" Target="footer41.xml"/><Relationship Id="rId289" Type="http://schemas.openxmlformats.org/officeDocument/2006/relationships/footer" Target="footer76.xml"/><Relationship Id="rId11" Type="http://schemas.openxmlformats.org/officeDocument/2006/relationships/hyperlink" Target="http://www.nature.nps.gov/publications/NRPM" TargetMode="External"/><Relationship Id="rId53" Type="http://schemas.openxmlformats.org/officeDocument/2006/relationships/footer" Target="footer20.xml"/><Relationship Id="rId149" Type="http://schemas.openxmlformats.org/officeDocument/2006/relationships/footer" Target="footer46.xml"/><Relationship Id="rId314" Type="http://schemas.openxmlformats.org/officeDocument/2006/relationships/header" Target="header57.xml"/><Relationship Id="rId356" Type="http://schemas.openxmlformats.org/officeDocument/2006/relationships/oleObject" Target="embeddings/oleObject39.bin"/><Relationship Id="rId398" Type="http://schemas.openxmlformats.org/officeDocument/2006/relationships/oleObject" Target="embeddings/oleObject60.bin"/><Relationship Id="rId95" Type="http://schemas.openxmlformats.org/officeDocument/2006/relationships/image" Target="media/image18.jpeg"/><Relationship Id="rId160" Type="http://schemas.openxmlformats.org/officeDocument/2006/relationships/image" Target="media/image41.emf"/><Relationship Id="rId216" Type="http://schemas.openxmlformats.org/officeDocument/2006/relationships/header" Target="header36.xml"/><Relationship Id="rId423" Type="http://schemas.openxmlformats.org/officeDocument/2006/relationships/theme" Target="theme/theme1.xml"/><Relationship Id="rId258" Type="http://schemas.openxmlformats.org/officeDocument/2006/relationships/footer" Target="footer66.xml"/><Relationship Id="rId22" Type="http://schemas.openxmlformats.org/officeDocument/2006/relationships/footer" Target="footer7.xml"/><Relationship Id="rId64" Type="http://schemas.openxmlformats.org/officeDocument/2006/relationships/header" Target="header12.xml"/><Relationship Id="rId118" Type="http://schemas.openxmlformats.org/officeDocument/2006/relationships/image" Target="media/image23.wmf"/><Relationship Id="rId325" Type="http://schemas.openxmlformats.org/officeDocument/2006/relationships/oleObject" Target="embeddings/oleObject24.bin"/><Relationship Id="rId367" Type="http://schemas.openxmlformats.org/officeDocument/2006/relationships/image" Target="media/image112.wmf"/><Relationship Id="rId171" Type="http://schemas.openxmlformats.org/officeDocument/2006/relationships/oleObject" Target="embeddings/Microsoft_Excel_97-2003_Worksheet9.xls"/><Relationship Id="rId227" Type="http://schemas.openxmlformats.org/officeDocument/2006/relationships/hyperlink" Target="http://www.nature.nps.gov/publications/NRPM/index.cfm" TargetMode="External"/><Relationship Id="rId269" Type="http://schemas.openxmlformats.org/officeDocument/2006/relationships/image" Target="media/image78.wmf"/><Relationship Id="rId33" Type="http://schemas.openxmlformats.org/officeDocument/2006/relationships/image" Target="media/image4.emf"/><Relationship Id="rId129" Type="http://schemas.openxmlformats.org/officeDocument/2006/relationships/image" Target="media/image28.wmf"/><Relationship Id="rId280" Type="http://schemas.openxmlformats.org/officeDocument/2006/relationships/footer" Target="footer72.xml"/><Relationship Id="rId336" Type="http://schemas.openxmlformats.org/officeDocument/2006/relationships/oleObject" Target="embeddings/oleObject29.bin"/><Relationship Id="rId75" Type="http://schemas.openxmlformats.org/officeDocument/2006/relationships/header" Target="header16.xml"/><Relationship Id="rId140" Type="http://schemas.openxmlformats.org/officeDocument/2006/relationships/oleObject" Target="embeddings/oleObject14.bin"/><Relationship Id="rId182" Type="http://schemas.openxmlformats.org/officeDocument/2006/relationships/image" Target="media/image52.emf"/><Relationship Id="rId378" Type="http://schemas.openxmlformats.org/officeDocument/2006/relationships/oleObject" Target="embeddings/oleObject50.bin"/><Relationship Id="rId403" Type="http://schemas.openxmlformats.org/officeDocument/2006/relationships/image" Target="media/image131.png"/><Relationship Id="rId6" Type="http://schemas.openxmlformats.org/officeDocument/2006/relationships/webSettings" Target="webSettings.xml"/><Relationship Id="rId238" Type="http://schemas.openxmlformats.org/officeDocument/2006/relationships/footer" Target="footer59.xml"/><Relationship Id="rId291" Type="http://schemas.openxmlformats.org/officeDocument/2006/relationships/header" Target="header52.xml"/><Relationship Id="rId305" Type="http://schemas.openxmlformats.org/officeDocument/2006/relationships/footer" Target="footer83.xml"/><Relationship Id="rId347" Type="http://schemas.openxmlformats.org/officeDocument/2006/relationships/image" Target="media/image102.wmf"/><Relationship Id="rId44" Type="http://schemas.openxmlformats.org/officeDocument/2006/relationships/footer" Target="footer17.xml"/><Relationship Id="rId86" Type="http://schemas.openxmlformats.org/officeDocument/2006/relationships/header" Target="header20.xml"/><Relationship Id="rId151" Type="http://schemas.openxmlformats.org/officeDocument/2006/relationships/footer" Target="footer47.xml"/><Relationship Id="rId389" Type="http://schemas.openxmlformats.org/officeDocument/2006/relationships/image" Target="media/image123.wmf"/><Relationship Id="rId193" Type="http://schemas.openxmlformats.org/officeDocument/2006/relationships/oleObject" Target="embeddings/Microsoft_Excel_97-2003_Worksheet20.xls"/><Relationship Id="rId207" Type="http://schemas.openxmlformats.org/officeDocument/2006/relationships/oleObject" Target="embeddings/Microsoft_Excel_97-2003_Worksheet27.xls"/><Relationship Id="rId249" Type="http://schemas.openxmlformats.org/officeDocument/2006/relationships/footer" Target="footer64.xml"/><Relationship Id="rId414" Type="http://schemas.openxmlformats.org/officeDocument/2006/relationships/footer" Target="footer92.xml"/><Relationship Id="rId13" Type="http://schemas.openxmlformats.org/officeDocument/2006/relationships/footer" Target="footer1.xml"/><Relationship Id="rId109" Type="http://schemas.openxmlformats.org/officeDocument/2006/relationships/footer" Target="footer42.xml"/><Relationship Id="rId260" Type="http://schemas.openxmlformats.org/officeDocument/2006/relationships/image" Target="media/image74.emf"/><Relationship Id="rId316" Type="http://schemas.openxmlformats.org/officeDocument/2006/relationships/image" Target="media/image86.wmf"/><Relationship Id="rId55" Type="http://schemas.openxmlformats.org/officeDocument/2006/relationships/footer" Target="footer21.xml"/><Relationship Id="rId97" Type="http://schemas.openxmlformats.org/officeDocument/2006/relationships/footer" Target="footer37.xml"/><Relationship Id="rId120" Type="http://schemas.openxmlformats.org/officeDocument/2006/relationships/image" Target="media/image24.wmf"/><Relationship Id="rId358" Type="http://schemas.openxmlformats.org/officeDocument/2006/relationships/oleObject" Target="embeddings/oleObject40.bin"/><Relationship Id="rId162" Type="http://schemas.openxmlformats.org/officeDocument/2006/relationships/image" Target="media/image42.emf"/><Relationship Id="rId218" Type="http://schemas.openxmlformats.org/officeDocument/2006/relationships/footer" Target="footer52.xml"/><Relationship Id="rId425" Type="http://schemas.openxmlformats.org/officeDocument/2006/relationships/customXml" Target="../customXml/item3.xml"/><Relationship Id="rId271" Type="http://schemas.openxmlformats.org/officeDocument/2006/relationships/header" Target="header49.xml"/><Relationship Id="rId24" Type="http://schemas.openxmlformats.org/officeDocument/2006/relationships/footer" Target="footer9.xml"/><Relationship Id="rId66" Type="http://schemas.openxmlformats.org/officeDocument/2006/relationships/image" Target="media/image11.jpeg"/><Relationship Id="rId131" Type="http://schemas.openxmlformats.org/officeDocument/2006/relationships/image" Target="media/image29.wmf"/><Relationship Id="rId327" Type="http://schemas.openxmlformats.org/officeDocument/2006/relationships/oleObject" Target="embeddings/oleObject25.bin"/><Relationship Id="rId369" Type="http://schemas.openxmlformats.org/officeDocument/2006/relationships/image" Target="media/image113.wmf"/><Relationship Id="rId173" Type="http://schemas.openxmlformats.org/officeDocument/2006/relationships/oleObject" Target="embeddings/Microsoft_Excel_97-2003_Worksheet10.xls"/><Relationship Id="rId229" Type="http://schemas.openxmlformats.org/officeDocument/2006/relationships/hyperlink" Target="http://data2.itc.nps.gov/npspolicy/DOrders.cfm" TargetMode="External"/><Relationship Id="rId380" Type="http://schemas.openxmlformats.org/officeDocument/2006/relationships/oleObject" Target="embeddings/oleObject51.bin"/><Relationship Id="rId240" Type="http://schemas.openxmlformats.org/officeDocument/2006/relationships/header" Target="header42.xml"/><Relationship Id="rId35" Type="http://schemas.openxmlformats.org/officeDocument/2006/relationships/image" Target="media/image5.jpeg"/><Relationship Id="rId77" Type="http://schemas.openxmlformats.org/officeDocument/2006/relationships/image" Target="media/image14.jpeg"/><Relationship Id="rId100" Type="http://schemas.openxmlformats.org/officeDocument/2006/relationships/image" Target="media/image19.jpeg"/><Relationship Id="rId282" Type="http://schemas.openxmlformats.org/officeDocument/2006/relationships/image" Target="media/image83.png"/><Relationship Id="rId338" Type="http://schemas.openxmlformats.org/officeDocument/2006/relationships/oleObject" Target="embeddings/oleObject30.bin"/><Relationship Id="rId8" Type="http://schemas.openxmlformats.org/officeDocument/2006/relationships/endnotes" Target="endnotes.xml"/><Relationship Id="rId142" Type="http://schemas.openxmlformats.org/officeDocument/2006/relationships/oleObject" Target="embeddings/oleObject15.bin"/><Relationship Id="rId184" Type="http://schemas.openxmlformats.org/officeDocument/2006/relationships/image" Target="media/image53.emf"/><Relationship Id="rId391" Type="http://schemas.openxmlformats.org/officeDocument/2006/relationships/image" Target="media/image124.wmf"/><Relationship Id="rId405" Type="http://schemas.openxmlformats.org/officeDocument/2006/relationships/footer" Target="footer87.xml"/><Relationship Id="rId251" Type="http://schemas.openxmlformats.org/officeDocument/2006/relationships/image" Target="media/image71.png"/><Relationship Id="rId46" Type="http://schemas.openxmlformats.org/officeDocument/2006/relationships/image" Target="media/image7.jpeg"/><Relationship Id="rId293" Type="http://schemas.openxmlformats.org/officeDocument/2006/relationships/header" Target="header53.xml"/><Relationship Id="rId307" Type="http://schemas.openxmlformats.org/officeDocument/2006/relationships/hyperlink" Target="http://data2.itc.nps.gov/npspolicy/DOrders.cfm" TargetMode="External"/><Relationship Id="rId349" Type="http://schemas.openxmlformats.org/officeDocument/2006/relationships/image" Target="media/image103.wmf"/><Relationship Id="rId88" Type="http://schemas.openxmlformats.org/officeDocument/2006/relationships/header" Target="header21.xml"/><Relationship Id="rId111" Type="http://schemas.openxmlformats.org/officeDocument/2006/relationships/footer" Target="footer44.xml"/><Relationship Id="rId153" Type="http://schemas.openxmlformats.org/officeDocument/2006/relationships/oleObject" Target="embeddings/oleObject19.bin"/><Relationship Id="rId195" Type="http://schemas.openxmlformats.org/officeDocument/2006/relationships/oleObject" Target="embeddings/Microsoft_Excel_97-2003_Worksheet21.xls"/><Relationship Id="rId209" Type="http://schemas.openxmlformats.org/officeDocument/2006/relationships/header" Target="header34.xml"/><Relationship Id="rId360" Type="http://schemas.openxmlformats.org/officeDocument/2006/relationships/oleObject" Target="embeddings/oleObject41.bin"/><Relationship Id="rId416" Type="http://schemas.openxmlformats.org/officeDocument/2006/relationships/footer" Target="footer94.xml"/><Relationship Id="rId220" Type="http://schemas.openxmlformats.org/officeDocument/2006/relationships/image" Target="media/image67.png"/><Relationship Id="rId15" Type="http://schemas.openxmlformats.org/officeDocument/2006/relationships/footer" Target="footer3.xml"/><Relationship Id="rId57" Type="http://schemas.openxmlformats.org/officeDocument/2006/relationships/header" Target="header9.xml"/><Relationship Id="rId262" Type="http://schemas.openxmlformats.org/officeDocument/2006/relationships/image" Target="media/image75.png"/><Relationship Id="rId318" Type="http://schemas.openxmlformats.org/officeDocument/2006/relationships/image" Target="media/image87.wmf"/><Relationship Id="rId99" Type="http://schemas.openxmlformats.org/officeDocument/2006/relationships/footer" Target="footer38.xml"/><Relationship Id="rId122" Type="http://schemas.openxmlformats.org/officeDocument/2006/relationships/image" Target="media/image25.wmf"/><Relationship Id="rId164" Type="http://schemas.openxmlformats.org/officeDocument/2006/relationships/image" Target="media/image43.emf"/><Relationship Id="rId371" Type="http://schemas.openxmlformats.org/officeDocument/2006/relationships/image" Target="media/image114.wmf"/><Relationship Id="rId26" Type="http://schemas.openxmlformats.org/officeDocument/2006/relationships/footer" Target="footer11.xml"/><Relationship Id="rId231" Type="http://schemas.openxmlformats.org/officeDocument/2006/relationships/hyperlink" Target="https://nrinfo.nps.gov/Home.mvc/showWelcomePage" TargetMode="External"/><Relationship Id="rId273" Type="http://schemas.openxmlformats.org/officeDocument/2006/relationships/image" Target="media/image80.png"/><Relationship Id="rId329" Type="http://schemas.openxmlformats.org/officeDocument/2006/relationships/oleObject" Target="embeddings/oleObject26.bin"/><Relationship Id="rId68" Type="http://schemas.openxmlformats.org/officeDocument/2006/relationships/footer" Target="footer26.xml"/><Relationship Id="rId133" Type="http://schemas.openxmlformats.org/officeDocument/2006/relationships/image" Target="media/image30.wmf"/><Relationship Id="rId175" Type="http://schemas.openxmlformats.org/officeDocument/2006/relationships/oleObject" Target="embeddings/Microsoft_Excel_97-2003_Worksheet11.xls"/><Relationship Id="rId340" Type="http://schemas.openxmlformats.org/officeDocument/2006/relationships/oleObject" Target="embeddings/oleObject31.bin"/><Relationship Id="rId200" Type="http://schemas.openxmlformats.org/officeDocument/2006/relationships/image" Target="media/image61.emf"/><Relationship Id="rId382" Type="http://schemas.openxmlformats.org/officeDocument/2006/relationships/oleObject" Target="embeddings/oleObject52.bin"/><Relationship Id="rId242" Type="http://schemas.openxmlformats.org/officeDocument/2006/relationships/header" Target="header43.xml"/><Relationship Id="rId284" Type="http://schemas.openxmlformats.org/officeDocument/2006/relationships/image" Target="media/image85.png"/><Relationship Id="rId37" Type="http://schemas.openxmlformats.org/officeDocument/2006/relationships/hyperlink" Target="http://home.nps.gov/applications/npspolicy/DOrders.cfm" TargetMode="External"/><Relationship Id="rId79" Type="http://schemas.openxmlformats.org/officeDocument/2006/relationships/footer" Target="footer30.xml"/><Relationship Id="rId102" Type="http://schemas.openxmlformats.org/officeDocument/2006/relationships/footer" Target="footer39.xml"/><Relationship Id="rId144" Type="http://schemas.openxmlformats.org/officeDocument/2006/relationships/oleObject" Target="embeddings/oleObject16.bin"/><Relationship Id="rId90" Type="http://schemas.openxmlformats.org/officeDocument/2006/relationships/image" Target="media/image17.jpeg"/><Relationship Id="rId186" Type="http://schemas.openxmlformats.org/officeDocument/2006/relationships/image" Target="media/image54.emf"/><Relationship Id="rId351" Type="http://schemas.openxmlformats.org/officeDocument/2006/relationships/image" Target="media/image104.wmf"/><Relationship Id="rId393" Type="http://schemas.openxmlformats.org/officeDocument/2006/relationships/image" Target="media/image125.wmf"/><Relationship Id="rId407" Type="http://schemas.openxmlformats.org/officeDocument/2006/relationships/footer" Target="footer88.xml"/><Relationship Id="rId211" Type="http://schemas.openxmlformats.org/officeDocument/2006/relationships/header" Target="header35.xml"/><Relationship Id="rId253" Type="http://schemas.openxmlformats.org/officeDocument/2006/relationships/header" Target="header46.xml"/><Relationship Id="rId295" Type="http://schemas.openxmlformats.org/officeDocument/2006/relationships/header" Target="header54.xml"/><Relationship Id="rId309" Type="http://schemas.openxmlformats.org/officeDocument/2006/relationships/hyperlink" Target="https://nrinfo.nps.gov/Home.mvc/showWelcomePage" TargetMode="External"/><Relationship Id="rId48" Type="http://schemas.openxmlformats.org/officeDocument/2006/relationships/footer" Target="footer18.xml"/><Relationship Id="rId113" Type="http://schemas.openxmlformats.org/officeDocument/2006/relationships/footer" Target="footer45.xml"/><Relationship Id="rId320" Type="http://schemas.openxmlformats.org/officeDocument/2006/relationships/image" Target="media/image88.wmf"/><Relationship Id="rId155" Type="http://schemas.openxmlformats.org/officeDocument/2006/relationships/footer" Target="footer48.xml"/><Relationship Id="rId197" Type="http://schemas.openxmlformats.org/officeDocument/2006/relationships/oleObject" Target="embeddings/Microsoft_Excel_97-2003_Worksheet22.xls"/><Relationship Id="rId362" Type="http://schemas.openxmlformats.org/officeDocument/2006/relationships/oleObject" Target="embeddings/oleObject42.bin"/><Relationship Id="rId418" Type="http://schemas.openxmlformats.org/officeDocument/2006/relationships/header" Target="header63.xml"/><Relationship Id="rId222" Type="http://schemas.openxmlformats.org/officeDocument/2006/relationships/footer" Target="footer54.xml"/><Relationship Id="rId264" Type="http://schemas.openxmlformats.org/officeDocument/2006/relationships/header" Target="header48.xml"/><Relationship Id="rId17" Type="http://schemas.openxmlformats.org/officeDocument/2006/relationships/header" Target="header1.xml"/><Relationship Id="rId59" Type="http://schemas.openxmlformats.org/officeDocument/2006/relationships/header" Target="header10.xml"/><Relationship Id="rId124" Type="http://schemas.openxmlformats.org/officeDocument/2006/relationships/image" Target="media/image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4526A4EA4B14794BAD108A091E789C73" ma:contentTypeVersion="17" ma:contentTypeDescription="Create a new document." ma:contentTypeScope="" ma:versionID="68a6e3935f1a8374582f86f480dfe1ba">
  <xsd:schema xmlns:xsd="http://www.w3.org/2001/XMLSchema" xmlns:xs="http://www.w3.org/2001/XMLSchema" xmlns:p="http://schemas.microsoft.com/office/2006/metadata/properties" xmlns:ns2="267a8617-ced2-4286-afa5-0d33fbd81d3d" xmlns:ns3="http://schemas.microsoft.com/sharepoint/v3/fields" xmlns:ns4="35966911-6934-4421-b0b7-2f59be571e1a" xmlns:ns5="31062a0d-ede8-4112-b4bb-00a9c1bc8e16" targetNamespace="http://schemas.microsoft.com/office/2006/metadata/properties" ma:root="true" ma:fieldsID="50fa753746ff31c2a2f679eaba57906e" ns2:_="" ns3:_="" ns4:_="" ns5:_="">
    <xsd:import namespace="267a8617-ced2-4286-afa5-0d33fbd81d3d"/>
    <xsd:import namespace="http://schemas.microsoft.com/sharepoint/v3/fields"/>
    <xsd:import namespace="35966911-6934-4421-b0b7-2f59be571e1a"/>
    <xsd:import namespace="31062a0d-ede8-4112-b4bb-00a9c1bc8e1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LengthInSeconds" minOccurs="0"/>
                <xsd:element ref="ns2:MediaServiceOCR" minOccurs="0"/>
                <xsd:element ref="ns2:MediaServiceLocation" minOccurs="0"/>
                <xsd:element ref="ns3:_Format" minOccurs="0"/>
                <xsd:element ref="ns4:SharedWithUsers" minOccurs="0"/>
                <xsd:element ref="ns4:SharedWithDetails" minOccurs="0"/>
                <xsd:element ref="ns4:Home_x0020_Page" minOccurs="0"/>
                <xsd:element ref="ns2:lcf76f155ced4ddcb4097134ff3c332f" minOccurs="0"/>
                <xsd:element ref="ns5: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7a8617-ced2-4286-afa5-0d33fbd81d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Format" ma:index="17" nillable="true" ma:displayName="Format" ma:description="Media-type, file format or dimensions" ma:internalName="_Forma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5966911-6934-4421-b0b7-2f59be571e1a"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Home_x0020_Page" ma:index="20" nillable="true" ma:displayName="Home Page" ma:default="0" ma:description="Should this document be posted on SPO Home Page Documents." ma:internalName="Home_x0020_Pag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6cf65ccb-a7e6-49d1-9b12-9efd9b5a5bfb}" ma:internalName="TaxCatchAll" ma:showField="CatchAllData" ma:web="35966911-6934-4421-b0b7-2f59be571e1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Format xmlns="http://schemas.microsoft.com/sharepoint/v3/fields" xsi:nil="true"/>
    <Home_x0020_Page xmlns="35966911-6934-4421-b0b7-2f59be571e1a">false</Home_x0020_Page>
    <lcf76f155ced4ddcb4097134ff3c332f xmlns="267a8617-ced2-4286-afa5-0d33fbd81d3d">
      <Terms xmlns="http://schemas.microsoft.com/office/infopath/2007/PartnerControls"/>
    </lcf76f155ced4ddcb4097134ff3c332f>
    <TaxCatchAll xmlns="31062a0d-ede8-4112-b4bb-00a9c1bc8e16" xsi:nil="true"/>
  </documentManagement>
</p:properties>
</file>

<file path=customXml/itemProps1.xml><?xml version="1.0" encoding="utf-8"?>
<ds:datastoreItem xmlns:ds="http://schemas.openxmlformats.org/officeDocument/2006/customXml" ds:itemID="{CE23592D-90D3-466E-BC4F-4C3241C15244}">
  <ds:schemaRefs>
    <ds:schemaRef ds:uri="http://schemas.openxmlformats.org/officeDocument/2006/bibliography"/>
  </ds:schemaRefs>
</ds:datastoreItem>
</file>

<file path=customXml/itemProps2.xml><?xml version="1.0" encoding="utf-8"?>
<ds:datastoreItem xmlns:ds="http://schemas.openxmlformats.org/officeDocument/2006/customXml" ds:itemID="{6B64553F-3152-4B84-A5F3-ADBBF4030740}"/>
</file>

<file path=customXml/itemProps3.xml><?xml version="1.0" encoding="utf-8"?>
<ds:datastoreItem xmlns:ds="http://schemas.openxmlformats.org/officeDocument/2006/customXml" ds:itemID="{89AD8D48-E2AB-4350-8B15-B127B07A9FF7}"/>
</file>

<file path=customXml/itemProps4.xml><?xml version="1.0" encoding="utf-8"?>
<ds:datastoreItem xmlns:ds="http://schemas.openxmlformats.org/officeDocument/2006/customXml" ds:itemID="{8C6671BF-00C6-4FFB-8520-95E3E8913561}"/>
</file>

<file path=docProps/app.xml><?xml version="1.0" encoding="utf-8"?>
<Properties xmlns="http://schemas.openxmlformats.org/officeDocument/2006/extended-properties" xmlns:vt="http://schemas.openxmlformats.org/officeDocument/2006/docPropsVTypes">
  <Template>Normal.dotm</Template>
  <TotalTime>0</TotalTime>
  <Pages>318</Pages>
  <Words>83968</Words>
  <Characters>657571</Characters>
  <Application>Microsoft Office Word</Application>
  <DocSecurity>0</DocSecurity>
  <Lines>5479</Lines>
  <Paragraphs>1480</Paragraphs>
  <ScaleCrop>false</ScaleCrop>
  <HeadingPairs>
    <vt:vector size="2" baseType="variant">
      <vt:variant>
        <vt:lpstr>Title</vt:lpstr>
      </vt:variant>
      <vt:variant>
        <vt:i4>1</vt:i4>
      </vt:variant>
    </vt:vector>
  </HeadingPairs>
  <TitlesOfParts>
    <vt:vector size="1" baseType="lpstr">
      <vt:lpstr>Chapter 1: Background</vt:lpstr>
    </vt:vector>
  </TitlesOfParts>
  <Company>Oregon State University</Company>
  <LinksUpToDate>false</LinksUpToDate>
  <CharactersWithSpaces>740059</CharactersWithSpaces>
  <SharedDoc>false</SharedDoc>
  <HLinks>
    <vt:vector size="1026" baseType="variant">
      <vt:variant>
        <vt:i4>262165</vt:i4>
      </vt:variant>
      <vt:variant>
        <vt:i4>1436</vt:i4>
      </vt:variant>
      <vt:variant>
        <vt:i4>0</vt:i4>
      </vt:variant>
      <vt:variant>
        <vt:i4>5</vt:i4>
      </vt:variant>
      <vt:variant>
        <vt:lpwstr>mailto:jason_bennett@nps.gov</vt:lpwstr>
      </vt:variant>
      <vt:variant>
        <vt:lpwstr/>
      </vt:variant>
      <vt:variant>
        <vt:i4>1245206</vt:i4>
      </vt:variant>
      <vt:variant>
        <vt:i4>1433</vt:i4>
      </vt:variant>
      <vt:variant>
        <vt:i4>0</vt:i4>
      </vt:variant>
      <vt:variant>
        <vt:i4>5</vt:i4>
      </vt:variant>
      <vt:variant>
        <vt:lpwstr>http://www.nature.nps.gov/publications/NRPM/index.cfm</vt:lpwstr>
      </vt:variant>
      <vt:variant>
        <vt:lpwstr/>
      </vt:variant>
      <vt:variant>
        <vt:i4>6488178</vt:i4>
      </vt:variant>
      <vt:variant>
        <vt:i4>1430</vt:i4>
      </vt:variant>
      <vt:variant>
        <vt:i4>0</vt:i4>
      </vt:variant>
      <vt:variant>
        <vt:i4>5</vt:i4>
      </vt:variant>
      <vt:variant>
        <vt:lpwstr>http://data2.itc.nps.gov/npspolicy/DOrders.cfm</vt:lpwstr>
      </vt:variant>
      <vt:variant>
        <vt:lpwstr/>
      </vt:variant>
      <vt:variant>
        <vt:i4>1441886</vt:i4>
      </vt:variant>
      <vt:variant>
        <vt:i4>1427</vt:i4>
      </vt:variant>
      <vt:variant>
        <vt:i4>0</vt:i4>
      </vt:variant>
      <vt:variant>
        <vt:i4>5</vt:i4>
      </vt:variant>
      <vt:variant>
        <vt:lpwstr>http://www.nature.nps.gov/nrbib/index.htm</vt:lpwstr>
      </vt:variant>
      <vt:variant>
        <vt:lpwstr/>
      </vt:variant>
      <vt:variant>
        <vt:i4>1048641</vt:i4>
      </vt:variant>
      <vt:variant>
        <vt:i4>1424</vt:i4>
      </vt:variant>
      <vt:variant>
        <vt:i4>0</vt:i4>
      </vt:variant>
      <vt:variant>
        <vt:i4>5</vt:i4>
      </vt:variant>
      <vt:variant>
        <vt:lpwstr>http://science.nature.nps.gov/nrdata</vt:lpwstr>
      </vt:variant>
      <vt:variant>
        <vt:lpwstr/>
      </vt:variant>
      <vt:variant>
        <vt:i4>6488178</vt:i4>
      </vt:variant>
      <vt:variant>
        <vt:i4>1421</vt:i4>
      </vt:variant>
      <vt:variant>
        <vt:i4>0</vt:i4>
      </vt:variant>
      <vt:variant>
        <vt:i4>5</vt:i4>
      </vt:variant>
      <vt:variant>
        <vt:lpwstr>http://data2.itc.nps.gov/npspolicy/DOrders.cfm</vt:lpwstr>
      </vt:variant>
      <vt:variant>
        <vt:lpwstr/>
      </vt:variant>
      <vt:variant>
        <vt:i4>76</vt:i4>
      </vt:variant>
      <vt:variant>
        <vt:i4>1418</vt:i4>
      </vt:variant>
      <vt:variant>
        <vt:i4>0</vt:i4>
      </vt:variant>
      <vt:variant>
        <vt:i4>5</vt:i4>
      </vt:variant>
      <vt:variant>
        <vt:lpwstr>http://science.nature.nps.gov/im/units/pacn/data/data_sop/PACN_Product_Submissions_Form.doc</vt:lpwstr>
      </vt:variant>
      <vt:variant>
        <vt:lpwstr/>
      </vt:variant>
      <vt:variant>
        <vt:i4>76</vt:i4>
      </vt:variant>
      <vt:variant>
        <vt:i4>1415</vt:i4>
      </vt:variant>
      <vt:variant>
        <vt:i4>0</vt:i4>
      </vt:variant>
      <vt:variant>
        <vt:i4>5</vt:i4>
      </vt:variant>
      <vt:variant>
        <vt:lpwstr>http://science.nature.nps.gov/im/units/pacn/data/data_sop/PACN_Product_Submissions_Form.doc</vt:lpwstr>
      </vt:variant>
      <vt:variant>
        <vt:lpwstr/>
      </vt:variant>
      <vt:variant>
        <vt:i4>2818154</vt:i4>
      </vt:variant>
      <vt:variant>
        <vt:i4>1412</vt:i4>
      </vt:variant>
      <vt:variant>
        <vt:i4>0</vt:i4>
      </vt:variant>
      <vt:variant>
        <vt:i4>5</vt:i4>
      </vt:variant>
      <vt:variant>
        <vt:lpwstr>http://www.nps.gov/policy/mp/policies.html</vt:lpwstr>
      </vt:variant>
      <vt:variant>
        <vt:lpwstr/>
      </vt:variant>
      <vt:variant>
        <vt:i4>8126490</vt:i4>
      </vt:variant>
      <vt:variant>
        <vt:i4>1409</vt:i4>
      </vt:variant>
      <vt:variant>
        <vt:i4>0</vt:i4>
      </vt:variant>
      <vt:variant>
        <vt:i4>5</vt:i4>
      </vt:variant>
      <vt:variant>
        <vt:lpwstr>http://science.nature.nps.gov/im/units/pacn/data/data_sop/PACN_Metadata_Guidelines.pdf</vt:lpwstr>
      </vt:variant>
      <vt:variant>
        <vt:lpwstr/>
      </vt:variant>
      <vt:variant>
        <vt:i4>4718611</vt:i4>
      </vt:variant>
      <vt:variant>
        <vt:i4>1406</vt:i4>
      </vt:variant>
      <vt:variant>
        <vt:i4>0</vt:i4>
      </vt:variant>
      <vt:variant>
        <vt:i4>5</vt:i4>
      </vt:variant>
      <vt:variant>
        <vt:lpwstr>http://science.nature.nps.gov/im/units/pacn/data/data_sop/PACN_Metadata_Interview_Form.doc</vt:lpwstr>
      </vt:variant>
      <vt:variant>
        <vt:lpwstr/>
      </vt:variant>
      <vt:variant>
        <vt:i4>8126490</vt:i4>
      </vt:variant>
      <vt:variant>
        <vt:i4>1403</vt:i4>
      </vt:variant>
      <vt:variant>
        <vt:i4>0</vt:i4>
      </vt:variant>
      <vt:variant>
        <vt:i4>5</vt:i4>
      </vt:variant>
      <vt:variant>
        <vt:lpwstr>http://science.nature.nps.gov/im/units/pacn/data/data_sop/PACN_Metadata_Guidelines.pdf</vt:lpwstr>
      </vt:variant>
      <vt:variant>
        <vt:lpwstr/>
      </vt:variant>
      <vt:variant>
        <vt:i4>4849695</vt:i4>
      </vt:variant>
      <vt:variant>
        <vt:i4>1379</vt:i4>
      </vt:variant>
      <vt:variant>
        <vt:i4>0</vt:i4>
      </vt:variant>
      <vt:variant>
        <vt:i4>5</vt:i4>
      </vt:variant>
      <vt:variant>
        <vt:lpwstr>http://www.dnr.state.mn.us/mis/gis/tools/arcview/extensions/DNRGarmin/DNRGarmin.html</vt:lpwstr>
      </vt:variant>
      <vt:variant>
        <vt:lpwstr/>
      </vt:variant>
      <vt:variant>
        <vt:i4>4587641</vt:i4>
      </vt:variant>
      <vt:variant>
        <vt:i4>1376</vt:i4>
      </vt:variant>
      <vt:variant>
        <vt:i4>0</vt:i4>
      </vt:variant>
      <vt:variant>
        <vt:i4>5</vt:i4>
      </vt:variant>
      <vt:variant>
        <vt:lpwstr>http://www.trimble.com/planningsoftware_ts.asp?Nav=Collection-8425</vt:lpwstr>
      </vt:variant>
      <vt:variant>
        <vt:lpwstr/>
      </vt:variant>
      <vt:variant>
        <vt:i4>655385</vt:i4>
      </vt:variant>
      <vt:variant>
        <vt:i4>1370</vt:i4>
      </vt:variant>
      <vt:variant>
        <vt:i4>0</vt:i4>
      </vt:variant>
      <vt:variant>
        <vt:i4>5</vt:i4>
      </vt:variant>
      <vt:variant>
        <vt:lpwstr>http://www.spatialecology.com/htools/download.php</vt:lpwstr>
      </vt:variant>
      <vt:variant>
        <vt:lpwstr/>
      </vt:variant>
      <vt:variant>
        <vt:i4>6029352</vt:i4>
      </vt:variant>
      <vt:variant>
        <vt:i4>1367</vt:i4>
      </vt:variant>
      <vt:variant>
        <vt:i4>0</vt:i4>
      </vt:variant>
      <vt:variant>
        <vt:i4>5</vt:i4>
      </vt:variant>
      <vt:variant>
        <vt:lpwstr>http://www.mdtravelhealth.com/destinations/oceania/american_samoa.html</vt:lpwstr>
      </vt:variant>
      <vt:variant>
        <vt:lpwstr/>
      </vt:variant>
      <vt:variant>
        <vt:i4>3080290</vt:i4>
      </vt:variant>
      <vt:variant>
        <vt:i4>1364</vt:i4>
      </vt:variant>
      <vt:variant>
        <vt:i4>0</vt:i4>
      </vt:variant>
      <vt:variant>
        <vt:i4>5</vt:i4>
      </vt:variant>
      <vt:variant>
        <vt:lpwstr>http://www.tsa.gov/</vt:lpwstr>
      </vt:variant>
      <vt:variant>
        <vt:lpwstr/>
      </vt:variant>
      <vt:variant>
        <vt:i4>1704002</vt:i4>
      </vt:variant>
      <vt:variant>
        <vt:i4>1361</vt:i4>
      </vt:variant>
      <vt:variant>
        <vt:i4>0</vt:i4>
      </vt:variant>
      <vt:variant>
        <vt:i4>5</vt:i4>
      </vt:variant>
      <vt:variant>
        <vt:lpwstr>http://ash.faa.gov/hazmat.asp</vt:lpwstr>
      </vt:variant>
      <vt:variant>
        <vt:lpwstr/>
      </vt:variant>
      <vt:variant>
        <vt:i4>6619183</vt:i4>
      </vt:variant>
      <vt:variant>
        <vt:i4>1357</vt:i4>
      </vt:variant>
      <vt:variant>
        <vt:i4>0</vt:i4>
      </vt:variant>
      <vt:variant>
        <vt:i4>5</vt:i4>
      </vt:variant>
      <vt:variant>
        <vt:lpwstr>http://home.nps.gov/applications/npspolicy/DOrders.cfm&gt;</vt:lpwstr>
      </vt:variant>
      <vt:variant>
        <vt:lpwstr/>
      </vt:variant>
      <vt:variant>
        <vt:i4>5373979</vt:i4>
      </vt:variant>
      <vt:variant>
        <vt:i4>1354</vt:i4>
      </vt:variant>
      <vt:variant>
        <vt:i4>0</vt:i4>
      </vt:variant>
      <vt:variant>
        <vt:i4>5</vt:i4>
      </vt:variant>
      <vt:variant>
        <vt:lpwstr>http://science.nature.nps.gov/im/units/pacn/data.cfm&gt;</vt:lpwstr>
      </vt:variant>
      <vt:variant>
        <vt:lpwstr/>
      </vt:variant>
      <vt:variant>
        <vt:i4>5963799</vt:i4>
      </vt:variant>
      <vt:variant>
        <vt:i4>1351</vt:i4>
      </vt:variant>
      <vt:variant>
        <vt:i4>0</vt:i4>
      </vt:variant>
      <vt:variant>
        <vt:i4>5</vt:i4>
      </vt:variant>
      <vt:variant>
        <vt:lpwstr>http://science.nature.nps.gov/im/apps/template/index.cfm&gt;</vt:lpwstr>
      </vt:variant>
      <vt:variant>
        <vt:lpwstr/>
      </vt:variant>
      <vt:variant>
        <vt:i4>4784128</vt:i4>
      </vt:variant>
      <vt:variant>
        <vt:i4>1346</vt:i4>
      </vt:variant>
      <vt:variant>
        <vt:i4>0</vt:i4>
      </vt:variant>
      <vt:variant>
        <vt:i4>5</vt:i4>
      </vt:variant>
      <vt:variant>
        <vt:lpwstr>http://www.nps.gov/refdesk/DOrders/DOrder19.html</vt:lpwstr>
      </vt:variant>
      <vt:variant>
        <vt:lpwstr/>
      </vt:variant>
      <vt:variant>
        <vt:i4>1048641</vt:i4>
      </vt:variant>
      <vt:variant>
        <vt:i4>1343</vt:i4>
      </vt:variant>
      <vt:variant>
        <vt:i4>0</vt:i4>
      </vt:variant>
      <vt:variant>
        <vt:i4>5</vt:i4>
      </vt:variant>
      <vt:variant>
        <vt:lpwstr>http://science.nature.nps.gov/nrdata</vt:lpwstr>
      </vt:variant>
      <vt:variant>
        <vt:lpwstr/>
      </vt:variant>
      <vt:variant>
        <vt:i4>1441886</vt:i4>
      </vt:variant>
      <vt:variant>
        <vt:i4>1340</vt:i4>
      </vt:variant>
      <vt:variant>
        <vt:i4>0</vt:i4>
      </vt:variant>
      <vt:variant>
        <vt:i4>5</vt:i4>
      </vt:variant>
      <vt:variant>
        <vt:lpwstr>http://www.nature.nps.gov/nrbib/index.htm</vt:lpwstr>
      </vt:variant>
      <vt:variant>
        <vt:lpwstr/>
      </vt:variant>
      <vt:variant>
        <vt:i4>1245206</vt:i4>
      </vt:variant>
      <vt:variant>
        <vt:i4>1337</vt:i4>
      </vt:variant>
      <vt:variant>
        <vt:i4>0</vt:i4>
      </vt:variant>
      <vt:variant>
        <vt:i4>5</vt:i4>
      </vt:variant>
      <vt:variant>
        <vt:lpwstr>http://www.nature.nps.gov/publications/NRPM/index.cfm</vt:lpwstr>
      </vt:variant>
      <vt:variant>
        <vt:lpwstr/>
      </vt:variant>
      <vt:variant>
        <vt:i4>2883599</vt:i4>
      </vt:variant>
      <vt:variant>
        <vt:i4>1247</vt:i4>
      </vt:variant>
      <vt:variant>
        <vt:i4>0</vt:i4>
      </vt:variant>
      <vt:variant>
        <vt:i4>5</vt:i4>
      </vt:variant>
      <vt:variant>
        <vt:lpwstr/>
      </vt:variant>
      <vt:variant>
        <vt:lpwstr>Form20_Coarse_Woody_Debris</vt:lpwstr>
      </vt:variant>
      <vt:variant>
        <vt:i4>4325445</vt:i4>
      </vt:variant>
      <vt:variant>
        <vt:i4>1244</vt:i4>
      </vt:variant>
      <vt:variant>
        <vt:i4>0</vt:i4>
      </vt:variant>
      <vt:variant>
        <vt:i4>5</vt:i4>
      </vt:variant>
      <vt:variant>
        <vt:lpwstr/>
      </vt:variant>
      <vt:variant>
        <vt:lpwstr>Form19_Shrub_Coastal</vt:lpwstr>
      </vt:variant>
      <vt:variant>
        <vt:i4>786435</vt:i4>
      </vt:variant>
      <vt:variant>
        <vt:i4>1241</vt:i4>
      </vt:variant>
      <vt:variant>
        <vt:i4>0</vt:i4>
      </vt:variant>
      <vt:variant>
        <vt:i4>5</vt:i4>
      </vt:variant>
      <vt:variant>
        <vt:lpwstr/>
      </vt:variant>
      <vt:variant>
        <vt:lpwstr>Form18_Seedling_Coastal</vt:lpwstr>
      </vt:variant>
      <vt:variant>
        <vt:i4>7667830</vt:i4>
      </vt:variant>
      <vt:variant>
        <vt:i4>1238</vt:i4>
      </vt:variant>
      <vt:variant>
        <vt:i4>0</vt:i4>
      </vt:variant>
      <vt:variant>
        <vt:i4>5</vt:i4>
      </vt:variant>
      <vt:variant>
        <vt:lpwstr/>
      </vt:variant>
      <vt:variant>
        <vt:lpwstr>Form17_SmTree_Coastal</vt:lpwstr>
      </vt:variant>
      <vt:variant>
        <vt:i4>7012476</vt:i4>
      </vt:variant>
      <vt:variant>
        <vt:i4>1235</vt:i4>
      </vt:variant>
      <vt:variant>
        <vt:i4>0</vt:i4>
      </vt:variant>
      <vt:variant>
        <vt:i4>5</vt:i4>
      </vt:variant>
      <vt:variant>
        <vt:lpwstr/>
      </vt:variant>
      <vt:variant>
        <vt:lpwstr>Form16_LgTree_Coastal</vt:lpwstr>
      </vt:variant>
      <vt:variant>
        <vt:i4>3276839</vt:i4>
      </vt:variant>
      <vt:variant>
        <vt:i4>1232</vt:i4>
      </vt:variant>
      <vt:variant>
        <vt:i4>0</vt:i4>
      </vt:variant>
      <vt:variant>
        <vt:i4>5</vt:i4>
      </vt:variant>
      <vt:variant>
        <vt:lpwstr/>
      </vt:variant>
      <vt:variant>
        <vt:lpwstr>Form15_Shrub_Shrubland</vt:lpwstr>
      </vt:variant>
      <vt:variant>
        <vt:i4>6422647</vt:i4>
      </vt:variant>
      <vt:variant>
        <vt:i4>1229</vt:i4>
      </vt:variant>
      <vt:variant>
        <vt:i4>0</vt:i4>
      </vt:variant>
      <vt:variant>
        <vt:i4>5</vt:i4>
      </vt:variant>
      <vt:variant>
        <vt:lpwstr/>
      </vt:variant>
      <vt:variant>
        <vt:lpwstr>Form14_Seedling_Shrubland</vt:lpwstr>
      </vt:variant>
      <vt:variant>
        <vt:i4>8323173</vt:i4>
      </vt:variant>
      <vt:variant>
        <vt:i4>1226</vt:i4>
      </vt:variant>
      <vt:variant>
        <vt:i4>0</vt:i4>
      </vt:variant>
      <vt:variant>
        <vt:i4>5</vt:i4>
      </vt:variant>
      <vt:variant>
        <vt:lpwstr/>
      </vt:variant>
      <vt:variant>
        <vt:lpwstr>Form13_SmLgTree_Shrubland</vt:lpwstr>
      </vt:variant>
      <vt:variant>
        <vt:i4>3604530</vt:i4>
      </vt:variant>
      <vt:variant>
        <vt:i4>1223</vt:i4>
      </vt:variant>
      <vt:variant>
        <vt:i4>0</vt:i4>
      </vt:variant>
      <vt:variant>
        <vt:i4>5</vt:i4>
      </vt:variant>
      <vt:variant>
        <vt:lpwstr/>
      </vt:variant>
      <vt:variant>
        <vt:lpwstr>Form11_Shrub_Forest</vt:lpwstr>
      </vt:variant>
      <vt:variant>
        <vt:i4>458770</vt:i4>
      </vt:variant>
      <vt:variant>
        <vt:i4>1220</vt:i4>
      </vt:variant>
      <vt:variant>
        <vt:i4>0</vt:i4>
      </vt:variant>
      <vt:variant>
        <vt:i4>5</vt:i4>
      </vt:variant>
      <vt:variant>
        <vt:lpwstr/>
      </vt:variant>
      <vt:variant>
        <vt:lpwstr>Form10_Seedling_Forest</vt:lpwstr>
      </vt:variant>
      <vt:variant>
        <vt:i4>6750316</vt:i4>
      </vt:variant>
      <vt:variant>
        <vt:i4>1217</vt:i4>
      </vt:variant>
      <vt:variant>
        <vt:i4>0</vt:i4>
      </vt:variant>
      <vt:variant>
        <vt:i4>5</vt:i4>
      </vt:variant>
      <vt:variant>
        <vt:lpwstr/>
      </vt:variant>
      <vt:variant>
        <vt:lpwstr>Form12_SmTreeFern_Forest</vt:lpwstr>
      </vt:variant>
      <vt:variant>
        <vt:i4>4194331</vt:i4>
      </vt:variant>
      <vt:variant>
        <vt:i4>1214</vt:i4>
      </vt:variant>
      <vt:variant>
        <vt:i4>0</vt:i4>
      </vt:variant>
      <vt:variant>
        <vt:i4>5</vt:i4>
      </vt:variant>
      <vt:variant>
        <vt:lpwstr/>
      </vt:variant>
      <vt:variant>
        <vt:lpwstr>Form8_SmTree_Forest</vt:lpwstr>
      </vt:variant>
      <vt:variant>
        <vt:i4>4259857</vt:i4>
      </vt:variant>
      <vt:variant>
        <vt:i4>1211</vt:i4>
      </vt:variant>
      <vt:variant>
        <vt:i4>0</vt:i4>
      </vt:variant>
      <vt:variant>
        <vt:i4>5</vt:i4>
      </vt:variant>
      <vt:variant>
        <vt:lpwstr/>
      </vt:variant>
      <vt:variant>
        <vt:lpwstr>Form9_LgTreeFern_Forest</vt:lpwstr>
      </vt:variant>
      <vt:variant>
        <vt:i4>4063331</vt:i4>
      </vt:variant>
      <vt:variant>
        <vt:i4>1208</vt:i4>
      </vt:variant>
      <vt:variant>
        <vt:i4>0</vt:i4>
      </vt:variant>
      <vt:variant>
        <vt:i4>5</vt:i4>
      </vt:variant>
      <vt:variant>
        <vt:lpwstr/>
      </vt:variant>
      <vt:variant>
        <vt:lpwstr>Form7_LgTreeHt_Forest</vt:lpwstr>
      </vt:variant>
      <vt:variant>
        <vt:i4>2490494</vt:i4>
      </vt:variant>
      <vt:variant>
        <vt:i4>1205</vt:i4>
      </vt:variant>
      <vt:variant>
        <vt:i4>0</vt:i4>
      </vt:variant>
      <vt:variant>
        <vt:i4>5</vt:i4>
      </vt:variant>
      <vt:variant>
        <vt:lpwstr/>
      </vt:variant>
      <vt:variant>
        <vt:lpwstr>Form6_LgTree_Forestl</vt:lpwstr>
      </vt:variant>
      <vt:variant>
        <vt:i4>7667760</vt:i4>
      </vt:variant>
      <vt:variant>
        <vt:i4>1202</vt:i4>
      </vt:variant>
      <vt:variant>
        <vt:i4>0</vt:i4>
      </vt:variant>
      <vt:variant>
        <vt:i4>5</vt:i4>
      </vt:variant>
      <vt:variant>
        <vt:lpwstr/>
      </vt:variant>
      <vt:variant>
        <vt:lpwstr>Form5_Cover_Coastal</vt:lpwstr>
      </vt:variant>
      <vt:variant>
        <vt:i4>7733280</vt:i4>
      </vt:variant>
      <vt:variant>
        <vt:i4>1199</vt:i4>
      </vt:variant>
      <vt:variant>
        <vt:i4>0</vt:i4>
      </vt:variant>
      <vt:variant>
        <vt:i4>5</vt:i4>
      </vt:variant>
      <vt:variant>
        <vt:lpwstr/>
      </vt:variant>
      <vt:variant>
        <vt:lpwstr>Form4_Cover_Forest</vt:lpwstr>
      </vt:variant>
      <vt:variant>
        <vt:i4>7864375</vt:i4>
      </vt:variant>
      <vt:variant>
        <vt:i4>1196</vt:i4>
      </vt:variant>
      <vt:variant>
        <vt:i4>0</vt:i4>
      </vt:variant>
      <vt:variant>
        <vt:i4>5</vt:i4>
      </vt:variant>
      <vt:variant>
        <vt:lpwstr/>
      </vt:variant>
      <vt:variant>
        <vt:lpwstr>Form3_Spp_Presence</vt:lpwstr>
      </vt:variant>
      <vt:variant>
        <vt:i4>4259897</vt:i4>
      </vt:variant>
      <vt:variant>
        <vt:i4>1193</vt:i4>
      </vt:variant>
      <vt:variant>
        <vt:i4>0</vt:i4>
      </vt:variant>
      <vt:variant>
        <vt:i4>5</vt:i4>
      </vt:variant>
      <vt:variant>
        <vt:lpwstr/>
      </vt:variant>
      <vt:variant>
        <vt:lpwstr>Form2_Photo</vt:lpwstr>
      </vt:variant>
      <vt:variant>
        <vt:i4>131092</vt:i4>
      </vt:variant>
      <vt:variant>
        <vt:i4>1190</vt:i4>
      </vt:variant>
      <vt:variant>
        <vt:i4>0</vt:i4>
      </vt:variant>
      <vt:variant>
        <vt:i4>5</vt:i4>
      </vt:variant>
      <vt:variant>
        <vt:lpwstr/>
      </vt:variant>
      <vt:variant>
        <vt:lpwstr>Form1</vt:lpwstr>
      </vt:variant>
      <vt:variant>
        <vt:i4>5636106</vt:i4>
      </vt:variant>
      <vt:variant>
        <vt:i4>760</vt:i4>
      </vt:variant>
      <vt:variant>
        <vt:i4>0</vt:i4>
      </vt:variant>
      <vt:variant>
        <vt:i4>5</vt:i4>
      </vt:variant>
      <vt:variant>
        <vt:lpwstr>http://home.nps.gov/applications/npspolicy/DOrders.cfm%3e</vt:lpwstr>
      </vt:variant>
      <vt:variant>
        <vt:lpwstr/>
      </vt:variant>
      <vt:variant>
        <vt:i4>6357054</vt:i4>
      </vt:variant>
      <vt:variant>
        <vt:i4>757</vt:i4>
      </vt:variant>
      <vt:variant>
        <vt:i4>0</vt:i4>
      </vt:variant>
      <vt:variant>
        <vt:i4>5</vt:i4>
      </vt:variant>
      <vt:variant>
        <vt:lpwstr>http://science.nature.nps.gov/im/units/pacn/data.cfm%3e</vt:lpwstr>
      </vt:variant>
      <vt:variant>
        <vt:lpwstr/>
      </vt:variant>
      <vt:variant>
        <vt:i4>6815794</vt:i4>
      </vt:variant>
      <vt:variant>
        <vt:i4>754</vt:i4>
      </vt:variant>
      <vt:variant>
        <vt:i4>0</vt:i4>
      </vt:variant>
      <vt:variant>
        <vt:i4>5</vt:i4>
      </vt:variant>
      <vt:variant>
        <vt:lpwstr>http://science.nature.nps.gov/im/apps/template/index.cfm%3e</vt:lpwstr>
      </vt:variant>
      <vt:variant>
        <vt:lpwstr/>
      </vt:variant>
      <vt:variant>
        <vt:i4>5439560</vt:i4>
      </vt:variant>
      <vt:variant>
        <vt:i4>751</vt:i4>
      </vt:variant>
      <vt:variant>
        <vt:i4>0</vt:i4>
      </vt:variant>
      <vt:variant>
        <vt:i4>5</vt:i4>
      </vt:variant>
      <vt:variant>
        <vt:lpwstr>http://www.nature.nps.gov/publications/NRPM/index.cfm%3e</vt:lpwstr>
      </vt:variant>
      <vt:variant>
        <vt:lpwstr/>
      </vt:variant>
      <vt:variant>
        <vt:i4>2556030</vt:i4>
      </vt:variant>
      <vt:variant>
        <vt:i4>746</vt:i4>
      </vt:variant>
      <vt:variant>
        <vt:i4>0</vt:i4>
      </vt:variant>
      <vt:variant>
        <vt:i4>5</vt:i4>
      </vt:variant>
      <vt:variant>
        <vt:lpwstr>http://science.nature.nps.gov/research/ac/ResearchIndex</vt:lpwstr>
      </vt:variant>
      <vt:variant>
        <vt:lpwstr/>
      </vt:variant>
      <vt:variant>
        <vt:i4>6488178</vt:i4>
      </vt:variant>
      <vt:variant>
        <vt:i4>743</vt:i4>
      </vt:variant>
      <vt:variant>
        <vt:i4>0</vt:i4>
      </vt:variant>
      <vt:variant>
        <vt:i4>5</vt:i4>
      </vt:variant>
      <vt:variant>
        <vt:lpwstr>http://data2.itc.nps.gov/npspolicy/DOrders.cfm</vt:lpwstr>
      </vt:variant>
      <vt:variant>
        <vt:lpwstr/>
      </vt:variant>
      <vt:variant>
        <vt:i4>5242880</vt:i4>
      </vt:variant>
      <vt:variant>
        <vt:i4>740</vt:i4>
      </vt:variant>
      <vt:variant>
        <vt:i4>0</vt:i4>
      </vt:variant>
      <vt:variant>
        <vt:i4>5</vt:i4>
      </vt:variant>
      <vt:variant>
        <vt:lpwstr>http://www.nature.nps.gov/publications/nrpm/</vt:lpwstr>
      </vt:variant>
      <vt:variant>
        <vt:lpwstr/>
      </vt:variant>
      <vt:variant>
        <vt:i4>1900616</vt:i4>
      </vt:variant>
      <vt:variant>
        <vt:i4>731</vt:i4>
      </vt:variant>
      <vt:variant>
        <vt:i4>0</vt:i4>
      </vt:variant>
      <vt:variant>
        <vt:i4>5</vt:i4>
      </vt:variant>
      <vt:variant>
        <vt:lpwstr>http://www1.nature.nps.gov/im/units/pacn/gis/SOP.cfm</vt:lpwstr>
      </vt:variant>
      <vt:variant>
        <vt:lpwstr/>
      </vt:variant>
      <vt:variant>
        <vt:i4>6094851</vt:i4>
      </vt:variant>
      <vt:variant>
        <vt:i4>612</vt:i4>
      </vt:variant>
      <vt:variant>
        <vt:i4>0</vt:i4>
      </vt:variant>
      <vt:variant>
        <vt:i4>5</vt:i4>
      </vt:variant>
      <vt:variant>
        <vt:lpwstr/>
      </vt:variant>
      <vt:variant>
        <vt:lpwstr>SOP23</vt:lpwstr>
      </vt:variant>
      <vt:variant>
        <vt:i4>6094851</vt:i4>
      </vt:variant>
      <vt:variant>
        <vt:i4>609</vt:i4>
      </vt:variant>
      <vt:variant>
        <vt:i4>0</vt:i4>
      </vt:variant>
      <vt:variant>
        <vt:i4>5</vt:i4>
      </vt:variant>
      <vt:variant>
        <vt:lpwstr/>
      </vt:variant>
      <vt:variant>
        <vt:lpwstr>SOP22</vt:lpwstr>
      </vt:variant>
      <vt:variant>
        <vt:i4>6094851</vt:i4>
      </vt:variant>
      <vt:variant>
        <vt:i4>606</vt:i4>
      </vt:variant>
      <vt:variant>
        <vt:i4>0</vt:i4>
      </vt:variant>
      <vt:variant>
        <vt:i4>5</vt:i4>
      </vt:variant>
      <vt:variant>
        <vt:lpwstr/>
      </vt:variant>
      <vt:variant>
        <vt:lpwstr>SOP21</vt:lpwstr>
      </vt:variant>
      <vt:variant>
        <vt:i4>6094851</vt:i4>
      </vt:variant>
      <vt:variant>
        <vt:i4>603</vt:i4>
      </vt:variant>
      <vt:variant>
        <vt:i4>0</vt:i4>
      </vt:variant>
      <vt:variant>
        <vt:i4>5</vt:i4>
      </vt:variant>
      <vt:variant>
        <vt:lpwstr/>
      </vt:variant>
      <vt:variant>
        <vt:lpwstr>SOP20</vt:lpwstr>
      </vt:variant>
      <vt:variant>
        <vt:i4>6160387</vt:i4>
      </vt:variant>
      <vt:variant>
        <vt:i4>600</vt:i4>
      </vt:variant>
      <vt:variant>
        <vt:i4>0</vt:i4>
      </vt:variant>
      <vt:variant>
        <vt:i4>5</vt:i4>
      </vt:variant>
      <vt:variant>
        <vt:lpwstr/>
      </vt:variant>
      <vt:variant>
        <vt:lpwstr>SOP19</vt:lpwstr>
      </vt:variant>
      <vt:variant>
        <vt:i4>6160387</vt:i4>
      </vt:variant>
      <vt:variant>
        <vt:i4>597</vt:i4>
      </vt:variant>
      <vt:variant>
        <vt:i4>0</vt:i4>
      </vt:variant>
      <vt:variant>
        <vt:i4>5</vt:i4>
      </vt:variant>
      <vt:variant>
        <vt:lpwstr/>
      </vt:variant>
      <vt:variant>
        <vt:lpwstr>SOP18</vt:lpwstr>
      </vt:variant>
      <vt:variant>
        <vt:i4>6160387</vt:i4>
      </vt:variant>
      <vt:variant>
        <vt:i4>594</vt:i4>
      </vt:variant>
      <vt:variant>
        <vt:i4>0</vt:i4>
      </vt:variant>
      <vt:variant>
        <vt:i4>5</vt:i4>
      </vt:variant>
      <vt:variant>
        <vt:lpwstr/>
      </vt:variant>
      <vt:variant>
        <vt:lpwstr>SOP17</vt:lpwstr>
      </vt:variant>
      <vt:variant>
        <vt:i4>6160387</vt:i4>
      </vt:variant>
      <vt:variant>
        <vt:i4>591</vt:i4>
      </vt:variant>
      <vt:variant>
        <vt:i4>0</vt:i4>
      </vt:variant>
      <vt:variant>
        <vt:i4>5</vt:i4>
      </vt:variant>
      <vt:variant>
        <vt:lpwstr/>
      </vt:variant>
      <vt:variant>
        <vt:lpwstr>SOP16</vt:lpwstr>
      </vt:variant>
      <vt:variant>
        <vt:i4>6160387</vt:i4>
      </vt:variant>
      <vt:variant>
        <vt:i4>588</vt:i4>
      </vt:variant>
      <vt:variant>
        <vt:i4>0</vt:i4>
      </vt:variant>
      <vt:variant>
        <vt:i4>5</vt:i4>
      </vt:variant>
      <vt:variant>
        <vt:lpwstr/>
      </vt:variant>
      <vt:variant>
        <vt:lpwstr>SOP15</vt:lpwstr>
      </vt:variant>
      <vt:variant>
        <vt:i4>6160387</vt:i4>
      </vt:variant>
      <vt:variant>
        <vt:i4>585</vt:i4>
      </vt:variant>
      <vt:variant>
        <vt:i4>0</vt:i4>
      </vt:variant>
      <vt:variant>
        <vt:i4>5</vt:i4>
      </vt:variant>
      <vt:variant>
        <vt:lpwstr/>
      </vt:variant>
      <vt:variant>
        <vt:lpwstr>SOP14</vt:lpwstr>
      </vt:variant>
      <vt:variant>
        <vt:i4>6160387</vt:i4>
      </vt:variant>
      <vt:variant>
        <vt:i4>582</vt:i4>
      </vt:variant>
      <vt:variant>
        <vt:i4>0</vt:i4>
      </vt:variant>
      <vt:variant>
        <vt:i4>5</vt:i4>
      </vt:variant>
      <vt:variant>
        <vt:lpwstr/>
      </vt:variant>
      <vt:variant>
        <vt:lpwstr>SOP13</vt:lpwstr>
      </vt:variant>
      <vt:variant>
        <vt:i4>6160387</vt:i4>
      </vt:variant>
      <vt:variant>
        <vt:i4>579</vt:i4>
      </vt:variant>
      <vt:variant>
        <vt:i4>0</vt:i4>
      </vt:variant>
      <vt:variant>
        <vt:i4>5</vt:i4>
      </vt:variant>
      <vt:variant>
        <vt:lpwstr/>
      </vt:variant>
      <vt:variant>
        <vt:lpwstr>SOP12</vt:lpwstr>
      </vt:variant>
      <vt:variant>
        <vt:i4>6160387</vt:i4>
      </vt:variant>
      <vt:variant>
        <vt:i4>576</vt:i4>
      </vt:variant>
      <vt:variant>
        <vt:i4>0</vt:i4>
      </vt:variant>
      <vt:variant>
        <vt:i4>5</vt:i4>
      </vt:variant>
      <vt:variant>
        <vt:lpwstr/>
      </vt:variant>
      <vt:variant>
        <vt:lpwstr>SOP11</vt:lpwstr>
      </vt:variant>
      <vt:variant>
        <vt:i4>6160387</vt:i4>
      </vt:variant>
      <vt:variant>
        <vt:i4>573</vt:i4>
      </vt:variant>
      <vt:variant>
        <vt:i4>0</vt:i4>
      </vt:variant>
      <vt:variant>
        <vt:i4>5</vt:i4>
      </vt:variant>
      <vt:variant>
        <vt:lpwstr/>
      </vt:variant>
      <vt:variant>
        <vt:lpwstr>SOP10</vt:lpwstr>
      </vt:variant>
      <vt:variant>
        <vt:i4>5636099</vt:i4>
      </vt:variant>
      <vt:variant>
        <vt:i4>570</vt:i4>
      </vt:variant>
      <vt:variant>
        <vt:i4>0</vt:i4>
      </vt:variant>
      <vt:variant>
        <vt:i4>5</vt:i4>
      </vt:variant>
      <vt:variant>
        <vt:lpwstr/>
      </vt:variant>
      <vt:variant>
        <vt:lpwstr>SOP9</vt:lpwstr>
      </vt:variant>
      <vt:variant>
        <vt:i4>5701635</vt:i4>
      </vt:variant>
      <vt:variant>
        <vt:i4>567</vt:i4>
      </vt:variant>
      <vt:variant>
        <vt:i4>0</vt:i4>
      </vt:variant>
      <vt:variant>
        <vt:i4>5</vt:i4>
      </vt:variant>
      <vt:variant>
        <vt:lpwstr/>
      </vt:variant>
      <vt:variant>
        <vt:lpwstr>SOP8</vt:lpwstr>
      </vt:variant>
      <vt:variant>
        <vt:i4>5767171</vt:i4>
      </vt:variant>
      <vt:variant>
        <vt:i4>564</vt:i4>
      </vt:variant>
      <vt:variant>
        <vt:i4>0</vt:i4>
      </vt:variant>
      <vt:variant>
        <vt:i4>5</vt:i4>
      </vt:variant>
      <vt:variant>
        <vt:lpwstr/>
      </vt:variant>
      <vt:variant>
        <vt:lpwstr>SOP7</vt:lpwstr>
      </vt:variant>
      <vt:variant>
        <vt:i4>5832707</vt:i4>
      </vt:variant>
      <vt:variant>
        <vt:i4>561</vt:i4>
      </vt:variant>
      <vt:variant>
        <vt:i4>0</vt:i4>
      </vt:variant>
      <vt:variant>
        <vt:i4>5</vt:i4>
      </vt:variant>
      <vt:variant>
        <vt:lpwstr/>
      </vt:variant>
      <vt:variant>
        <vt:lpwstr>SOP6</vt:lpwstr>
      </vt:variant>
      <vt:variant>
        <vt:i4>5898243</vt:i4>
      </vt:variant>
      <vt:variant>
        <vt:i4>558</vt:i4>
      </vt:variant>
      <vt:variant>
        <vt:i4>0</vt:i4>
      </vt:variant>
      <vt:variant>
        <vt:i4>5</vt:i4>
      </vt:variant>
      <vt:variant>
        <vt:lpwstr/>
      </vt:variant>
      <vt:variant>
        <vt:lpwstr>SOP5</vt:lpwstr>
      </vt:variant>
      <vt:variant>
        <vt:i4>5963779</vt:i4>
      </vt:variant>
      <vt:variant>
        <vt:i4>555</vt:i4>
      </vt:variant>
      <vt:variant>
        <vt:i4>0</vt:i4>
      </vt:variant>
      <vt:variant>
        <vt:i4>5</vt:i4>
      </vt:variant>
      <vt:variant>
        <vt:lpwstr/>
      </vt:variant>
      <vt:variant>
        <vt:lpwstr>SOP4</vt:lpwstr>
      </vt:variant>
      <vt:variant>
        <vt:i4>6029315</vt:i4>
      </vt:variant>
      <vt:variant>
        <vt:i4>552</vt:i4>
      </vt:variant>
      <vt:variant>
        <vt:i4>0</vt:i4>
      </vt:variant>
      <vt:variant>
        <vt:i4>5</vt:i4>
      </vt:variant>
      <vt:variant>
        <vt:lpwstr/>
      </vt:variant>
      <vt:variant>
        <vt:lpwstr>SOP3</vt:lpwstr>
      </vt:variant>
      <vt:variant>
        <vt:i4>6094851</vt:i4>
      </vt:variant>
      <vt:variant>
        <vt:i4>549</vt:i4>
      </vt:variant>
      <vt:variant>
        <vt:i4>0</vt:i4>
      </vt:variant>
      <vt:variant>
        <vt:i4>5</vt:i4>
      </vt:variant>
      <vt:variant>
        <vt:lpwstr/>
      </vt:variant>
      <vt:variant>
        <vt:lpwstr>SOP2</vt:lpwstr>
      </vt:variant>
      <vt:variant>
        <vt:i4>6160387</vt:i4>
      </vt:variant>
      <vt:variant>
        <vt:i4>546</vt:i4>
      </vt:variant>
      <vt:variant>
        <vt:i4>0</vt:i4>
      </vt:variant>
      <vt:variant>
        <vt:i4>5</vt:i4>
      </vt:variant>
      <vt:variant>
        <vt:lpwstr/>
      </vt:variant>
      <vt:variant>
        <vt:lpwstr>SOP1</vt:lpwstr>
      </vt:variant>
      <vt:variant>
        <vt:i4>3080209</vt:i4>
      </vt:variant>
      <vt:variant>
        <vt:i4>543</vt:i4>
      </vt:variant>
      <vt:variant>
        <vt:i4>0</vt:i4>
      </vt:variant>
      <vt:variant>
        <vt:i4>5</vt:i4>
      </vt:variant>
      <vt:variant>
        <vt:lpwstr/>
      </vt:variant>
      <vt:variant>
        <vt:lpwstr>APP_H</vt:lpwstr>
      </vt:variant>
      <vt:variant>
        <vt:i4>3080209</vt:i4>
      </vt:variant>
      <vt:variant>
        <vt:i4>540</vt:i4>
      </vt:variant>
      <vt:variant>
        <vt:i4>0</vt:i4>
      </vt:variant>
      <vt:variant>
        <vt:i4>5</vt:i4>
      </vt:variant>
      <vt:variant>
        <vt:lpwstr/>
      </vt:variant>
      <vt:variant>
        <vt:lpwstr>APP_G</vt:lpwstr>
      </vt:variant>
      <vt:variant>
        <vt:i4>3080209</vt:i4>
      </vt:variant>
      <vt:variant>
        <vt:i4>537</vt:i4>
      </vt:variant>
      <vt:variant>
        <vt:i4>0</vt:i4>
      </vt:variant>
      <vt:variant>
        <vt:i4>5</vt:i4>
      </vt:variant>
      <vt:variant>
        <vt:lpwstr/>
      </vt:variant>
      <vt:variant>
        <vt:lpwstr>APP_F</vt:lpwstr>
      </vt:variant>
      <vt:variant>
        <vt:i4>3080209</vt:i4>
      </vt:variant>
      <vt:variant>
        <vt:i4>534</vt:i4>
      </vt:variant>
      <vt:variant>
        <vt:i4>0</vt:i4>
      </vt:variant>
      <vt:variant>
        <vt:i4>5</vt:i4>
      </vt:variant>
      <vt:variant>
        <vt:lpwstr/>
      </vt:variant>
      <vt:variant>
        <vt:lpwstr>APP_E</vt:lpwstr>
      </vt:variant>
      <vt:variant>
        <vt:i4>3080209</vt:i4>
      </vt:variant>
      <vt:variant>
        <vt:i4>531</vt:i4>
      </vt:variant>
      <vt:variant>
        <vt:i4>0</vt:i4>
      </vt:variant>
      <vt:variant>
        <vt:i4>5</vt:i4>
      </vt:variant>
      <vt:variant>
        <vt:lpwstr/>
      </vt:variant>
      <vt:variant>
        <vt:lpwstr>APP_D</vt:lpwstr>
      </vt:variant>
      <vt:variant>
        <vt:i4>3080209</vt:i4>
      </vt:variant>
      <vt:variant>
        <vt:i4>528</vt:i4>
      </vt:variant>
      <vt:variant>
        <vt:i4>0</vt:i4>
      </vt:variant>
      <vt:variant>
        <vt:i4>5</vt:i4>
      </vt:variant>
      <vt:variant>
        <vt:lpwstr/>
      </vt:variant>
      <vt:variant>
        <vt:lpwstr>APP_C</vt:lpwstr>
      </vt:variant>
      <vt:variant>
        <vt:i4>3080209</vt:i4>
      </vt:variant>
      <vt:variant>
        <vt:i4>525</vt:i4>
      </vt:variant>
      <vt:variant>
        <vt:i4>0</vt:i4>
      </vt:variant>
      <vt:variant>
        <vt:i4>5</vt:i4>
      </vt:variant>
      <vt:variant>
        <vt:lpwstr/>
      </vt:variant>
      <vt:variant>
        <vt:lpwstr>APP_B</vt:lpwstr>
      </vt:variant>
      <vt:variant>
        <vt:i4>3080209</vt:i4>
      </vt:variant>
      <vt:variant>
        <vt:i4>522</vt:i4>
      </vt:variant>
      <vt:variant>
        <vt:i4>0</vt:i4>
      </vt:variant>
      <vt:variant>
        <vt:i4>5</vt:i4>
      </vt:variant>
      <vt:variant>
        <vt:lpwstr/>
      </vt:variant>
      <vt:variant>
        <vt:lpwstr>APP_A</vt:lpwstr>
      </vt:variant>
      <vt:variant>
        <vt:i4>1835057</vt:i4>
      </vt:variant>
      <vt:variant>
        <vt:i4>515</vt:i4>
      </vt:variant>
      <vt:variant>
        <vt:i4>0</vt:i4>
      </vt:variant>
      <vt:variant>
        <vt:i4>5</vt:i4>
      </vt:variant>
      <vt:variant>
        <vt:lpwstr/>
      </vt:variant>
      <vt:variant>
        <vt:lpwstr>_Toc250375487</vt:lpwstr>
      </vt:variant>
      <vt:variant>
        <vt:i4>1835057</vt:i4>
      </vt:variant>
      <vt:variant>
        <vt:i4>509</vt:i4>
      </vt:variant>
      <vt:variant>
        <vt:i4>0</vt:i4>
      </vt:variant>
      <vt:variant>
        <vt:i4>5</vt:i4>
      </vt:variant>
      <vt:variant>
        <vt:lpwstr/>
      </vt:variant>
      <vt:variant>
        <vt:lpwstr>_Toc250375486</vt:lpwstr>
      </vt:variant>
      <vt:variant>
        <vt:i4>1835057</vt:i4>
      </vt:variant>
      <vt:variant>
        <vt:i4>503</vt:i4>
      </vt:variant>
      <vt:variant>
        <vt:i4>0</vt:i4>
      </vt:variant>
      <vt:variant>
        <vt:i4>5</vt:i4>
      </vt:variant>
      <vt:variant>
        <vt:lpwstr/>
      </vt:variant>
      <vt:variant>
        <vt:lpwstr>_Toc250375485</vt:lpwstr>
      </vt:variant>
      <vt:variant>
        <vt:i4>1835057</vt:i4>
      </vt:variant>
      <vt:variant>
        <vt:i4>497</vt:i4>
      </vt:variant>
      <vt:variant>
        <vt:i4>0</vt:i4>
      </vt:variant>
      <vt:variant>
        <vt:i4>5</vt:i4>
      </vt:variant>
      <vt:variant>
        <vt:lpwstr/>
      </vt:variant>
      <vt:variant>
        <vt:lpwstr>_Toc250375484</vt:lpwstr>
      </vt:variant>
      <vt:variant>
        <vt:i4>1835057</vt:i4>
      </vt:variant>
      <vt:variant>
        <vt:i4>491</vt:i4>
      </vt:variant>
      <vt:variant>
        <vt:i4>0</vt:i4>
      </vt:variant>
      <vt:variant>
        <vt:i4>5</vt:i4>
      </vt:variant>
      <vt:variant>
        <vt:lpwstr/>
      </vt:variant>
      <vt:variant>
        <vt:lpwstr>_Toc250375483</vt:lpwstr>
      </vt:variant>
      <vt:variant>
        <vt:i4>1835057</vt:i4>
      </vt:variant>
      <vt:variant>
        <vt:i4>485</vt:i4>
      </vt:variant>
      <vt:variant>
        <vt:i4>0</vt:i4>
      </vt:variant>
      <vt:variant>
        <vt:i4>5</vt:i4>
      </vt:variant>
      <vt:variant>
        <vt:lpwstr/>
      </vt:variant>
      <vt:variant>
        <vt:lpwstr>_Toc250375482</vt:lpwstr>
      </vt:variant>
      <vt:variant>
        <vt:i4>1835057</vt:i4>
      </vt:variant>
      <vt:variant>
        <vt:i4>479</vt:i4>
      </vt:variant>
      <vt:variant>
        <vt:i4>0</vt:i4>
      </vt:variant>
      <vt:variant>
        <vt:i4>5</vt:i4>
      </vt:variant>
      <vt:variant>
        <vt:lpwstr/>
      </vt:variant>
      <vt:variant>
        <vt:lpwstr>_Toc250375481</vt:lpwstr>
      </vt:variant>
      <vt:variant>
        <vt:i4>1835057</vt:i4>
      </vt:variant>
      <vt:variant>
        <vt:i4>473</vt:i4>
      </vt:variant>
      <vt:variant>
        <vt:i4>0</vt:i4>
      </vt:variant>
      <vt:variant>
        <vt:i4>5</vt:i4>
      </vt:variant>
      <vt:variant>
        <vt:lpwstr/>
      </vt:variant>
      <vt:variant>
        <vt:lpwstr>_Toc250375480</vt:lpwstr>
      </vt:variant>
      <vt:variant>
        <vt:i4>1245233</vt:i4>
      </vt:variant>
      <vt:variant>
        <vt:i4>467</vt:i4>
      </vt:variant>
      <vt:variant>
        <vt:i4>0</vt:i4>
      </vt:variant>
      <vt:variant>
        <vt:i4>5</vt:i4>
      </vt:variant>
      <vt:variant>
        <vt:lpwstr/>
      </vt:variant>
      <vt:variant>
        <vt:lpwstr>_Toc250375479</vt:lpwstr>
      </vt:variant>
      <vt:variant>
        <vt:i4>1245233</vt:i4>
      </vt:variant>
      <vt:variant>
        <vt:i4>461</vt:i4>
      </vt:variant>
      <vt:variant>
        <vt:i4>0</vt:i4>
      </vt:variant>
      <vt:variant>
        <vt:i4>5</vt:i4>
      </vt:variant>
      <vt:variant>
        <vt:lpwstr/>
      </vt:variant>
      <vt:variant>
        <vt:lpwstr>_Toc250375478</vt:lpwstr>
      </vt:variant>
      <vt:variant>
        <vt:i4>1245233</vt:i4>
      </vt:variant>
      <vt:variant>
        <vt:i4>455</vt:i4>
      </vt:variant>
      <vt:variant>
        <vt:i4>0</vt:i4>
      </vt:variant>
      <vt:variant>
        <vt:i4>5</vt:i4>
      </vt:variant>
      <vt:variant>
        <vt:lpwstr/>
      </vt:variant>
      <vt:variant>
        <vt:lpwstr>_Toc250375477</vt:lpwstr>
      </vt:variant>
      <vt:variant>
        <vt:i4>1245233</vt:i4>
      </vt:variant>
      <vt:variant>
        <vt:i4>449</vt:i4>
      </vt:variant>
      <vt:variant>
        <vt:i4>0</vt:i4>
      </vt:variant>
      <vt:variant>
        <vt:i4>5</vt:i4>
      </vt:variant>
      <vt:variant>
        <vt:lpwstr/>
      </vt:variant>
      <vt:variant>
        <vt:lpwstr>_Toc250375476</vt:lpwstr>
      </vt:variant>
      <vt:variant>
        <vt:i4>1245233</vt:i4>
      </vt:variant>
      <vt:variant>
        <vt:i4>443</vt:i4>
      </vt:variant>
      <vt:variant>
        <vt:i4>0</vt:i4>
      </vt:variant>
      <vt:variant>
        <vt:i4>5</vt:i4>
      </vt:variant>
      <vt:variant>
        <vt:lpwstr/>
      </vt:variant>
      <vt:variant>
        <vt:lpwstr>_Toc250375475</vt:lpwstr>
      </vt:variant>
      <vt:variant>
        <vt:i4>1048636</vt:i4>
      </vt:variant>
      <vt:variant>
        <vt:i4>434</vt:i4>
      </vt:variant>
      <vt:variant>
        <vt:i4>0</vt:i4>
      </vt:variant>
      <vt:variant>
        <vt:i4>5</vt:i4>
      </vt:variant>
      <vt:variant>
        <vt:lpwstr/>
      </vt:variant>
      <vt:variant>
        <vt:lpwstr>_Toc245284352</vt:lpwstr>
      </vt:variant>
      <vt:variant>
        <vt:i4>1048636</vt:i4>
      </vt:variant>
      <vt:variant>
        <vt:i4>428</vt:i4>
      </vt:variant>
      <vt:variant>
        <vt:i4>0</vt:i4>
      </vt:variant>
      <vt:variant>
        <vt:i4>5</vt:i4>
      </vt:variant>
      <vt:variant>
        <vt:lpwstr/>
      </vt:variant>
      <vt:variant>
        <vt:lpwstr>_Toc245284351</vt:lpwstr>
      </vt:variant>
      <vt:variant>
        <vt:i4>1048636</vt:i4>
      </vt:variant>
      <vt:variant>
        <vt:i4>422</vt:i4>
      </vt:variant>
      <vt:variant>
        <vt:i4>0</vt:i4>
      </vt:variant>
      <vt:variant>
        <vt:i4>5</vt:i4>
      </vt:variant>
      <vt:variant>
        <vt:lpwstr/>
      </vt:variant>
      <vt:variant>
        <vt:lpwstr>_Toc245284350</vt:lpwstr>
      </vt:variant>
      <vt:variant>
        <vt:i4>1114172</vt:i4>
      </vt:variant>
      <vt:variant>
        <vt:i4>416</vt:i4>
      </vt:variant>
      <vt:variant>
        <vt:i4>0</vt:i4>
      </vt:variant>
      <vt:variant>
        <vt:i4>5</vt:i4>
      </vt:variant>
      <vt:variant>
        <vt:lpwstr/>
      </vt:variant>
      <vt:variant>
        <vt:lpwstr>_Toc245284349</vt:lpwstr>
      </vt:variant>
      <vt:variant>
        <vt:i4>1114172</vt:i4>
      </vt:variant>
      <vt:variant>
        <vt:i4>410</vt:i4>
      </vt:variant>
      <vt:variant>
        <vt:i4>0</vt:i4>
      </vt:variant>
      <vt:variant>
        <vt:i4>5</vt:i4>
      </vt:variant>
      <vt:variant>
        <vt:lpwstr/>
      </vt:variant>
      <vt:variant>
        <vt:lpwstr>_Toc245284348</vt:lpwstr>
      </vt:variant>
      <vt:variant>
        <vt:i4>1114172</vt:i4>
      </vt:variant>
      <vt:variant>
        <vt:i4>404</vt:i4>
      </vt:variant>
      <vt:variant>
        <vt:i4>0</vt:i4>
      </vt:variant>
      <vt:variant>
        <vt:i4>5</vt:i4>
      </vt:variant>
      <vt:variant>
        <vt:lpwstr/>
      </vt:variant>
      <vt:variant>
        <vt:lpwstr>_Toc245284347</vt:lpwstr>
      </vt:variant>
      <vt:variant>
        <vt:i4>1114172</vt:i4>
      </vt:variant>
      <vt:variant>
        <vt:i4>398</vt:i4>
      </vt:variant>
      <vt:variant>
        <vt:i4>0</vt:i4>
      </vt:variant>
      <vt:variant>
        <vt:i4>5</vt:i4>
      </vt:variant>
      <vt:variant>
        <vt:lpwstr/>
      </vt:variant>
      <vt:variant>
        <vt:lpwstr>_Toc245284346</vt:lpwstr>
      </vt:variant>
      <vt:variant>
        <vt:i4>1114172</vt:i4>
      </vt:variant>
      <vt:variant>
        <vt:i4>392</vt:i4>
      </vt:variant>
      <vt:variant>
        <vt:i4>0</vt:i4>
      </vt:variant>
      <vt:variant>
        <vt:i4>5</vt:i4>
      </vt:variant>
      <vt:variant>
        <vt:lpwstr/>
      </vt:variant>
      <vt:variant>
        <vt:lpwstr>_Toc245284345</vt:lpwstr>
      </vt:variant>
      <vt:variant>
        <vt:i4>1114172</vt:i4>
      </vt:variant>
      <vt:variant>
        <vt:i4>386</vt:i4>
      </vt:variant>
      <vt:variant>
        <vt:i4>0</vt:i4>
      </vt:variant>
      <vt:variant>
        <vt:i4>5</vt:i4>
      </vt:variant>
      <vt:variant>
        <vt:lpwstr/>
      </vt:variant>
      <vt:variant>
        <vt:lpwstr>_Toc245284344</vt:lpwstr>
      </vt:variant>
      <vt:variant>
        <vt:i4>1114172</vt:i4>
      </vt:variant>
      <vt:variant>
        <vt:i4>380</vt:i4>
      </vt:variant>
      <vt:variant>
        <vt:i4>0</vt:i4>
      </vt:variant>
      <vt:variant>
        <vt:i4>5</vt:i4>
      </vt:variant>
      <vt:variant>
        <vt:lpwstr/>
      </vt:variant>
      <vt:variant>
        <vt:lpwstr>_Toc245284343</vt:lpwstr>
      </vt:variant>
      <vt:variant>
        <vt:i4>1114172</vt:i4>
      </vt:variant>
      <vt:variant>
        <vt:i4>374</vt:i4>
      </vt:variant>
      <vt:variant>
        <vt:i4>0</vt:i4>
      </vt:variant>
      <vt:variant>
        <vt:i4>5</vt:i4>
      </vt:variant>
      <vt:variant>
        <vt:lpwstr/>
      </vt:variant>
      <vt:variant>
        <vt:lpwstr>_Toc245284342</vt:lpwstr>
      </vt:variant>
      <vt:variant>
        <vt:i4>1114172</vt:i4>
      </vt:variant>
      <vt:variant>
        <vt:i4>368</vt:i4>
      </vt:variant>
      <vt:variant>
        <vt:i4>0</vt:i4>
      </vt:variant>
      <vt:variant>
        <vt:i4>5</vt:i4>
      </vt:variant>
      <vt:variant>
        <vt:lpwstr/>
      </vt:variant>
      <vt:variant>
        <vt:lpwstr>_Toc245284341</vt:lpwstr>
      </vt:variant>
      <vt:variant>
        <vt:i4>1114172</vt:i4>
      </vt:variant>
      <vt:variant>
        <vt:i4>362</vt:i4>
      </vt:variant>
      <vt:variant>
        <vt:i4>0</vt:i4>
      </vt:variant>
      <vt:variant>
        <vt:i4>5</vt:i4>
      </vt:variant>
      <vt:variant>
        <vt:lpwstr/>
      </vt:variant>
      <vt:variant>
        <vt:lpwstr>_Toc245284340</vt:lpwstr>
      </vt:variant>
      <vt:variant>
        <vt:i4>1441852</vt:i4>
      </vt:variant>
      <vt:variant>
        <vt:i4>356</vt:i4>
      </vt:variant>
      <vt:variant>
        <vt:i4>0</vt:i4>
      </vt:variant>
      <vt:variant>
        <vt:i4>5</vt:i4>
      </vt:variant>
      <vt:variant>
        <vt:lpwstr/>
      </vt:variant>
      <vt:variant>
        <vt:lpwstr>_Toc245284339</vt:lpwstr>
      </vt:variant>
      <vt:variant>
        <vt:i4>1441852</vt:i4>
      </vt:variant>
      <vt:variant>
        <vt:i4>350</vt:i4>
      </vt:variant>
      <vt:variant>
        <vt:i4>0</vt:i4>
      </vt:variant>
      <vt:variant>
        <vt:i4>5</vt:i4>
      </vt:variant>
      <vt:variant>
        <vt:lpwstr/>
      </vt:variant>
      <vt:variant>
        <vt:lpwstr>_Toc245284338</vt:lpwstr>
      </vt:variant>
      <vt:variant>
        <vt:i4>1441852</vt:i4>
      </vt:variant>
      <vt:variant>
        <vt:i4>344</vt:i4>
      </vt:variant>
      <vt:variant>
        <vt:i4>0</vt:i4>
      </vt:variant>
      <vt:variant>
        <vt:i4>5</vt:i4>
      </vt:variant>
      <vt:variant>
        <vt:lpwstr/>
      </vt:variant>
      <vt:variant>
        <vt:lpwstr>_Toc245284337</vt:lpwstr>
      </vt:variant>
      <vt:variant>
        <vt:i4>1441852</vt:i4>
      </vt:variant>
      <vt:variant>
        <vt:i4>338</vt:i4>
      </vt:variant>
      <vt:variant>
        <vt:i4>0</vt:i4>
      </vt:variant>
      <vt:variant>
        <vt:i4>5</vt:i4>
      </vt:variant>
      <vt:variant>
        <vt:lpwstr/>
      </vt:variant>
      <vt:variant>
        <vt:lpwstr>_Toc245284336</vt:lpwstr>
      </vt:variant>
      <vt:variant>
        <vt:i4>1441852</vt:i4>
      </vt:variant>
      <vt:variant>
        <vt:i4>332</vt:i4>
      </vt:variant>
      <vt:variant>
        <vt:i4>0</vt:i4>
      </vt:variant>
      <vt:variant>
        <vt:i4>5</vt:i4>
      </vt:variant>
      <vt:variant>
        <vt:lpwstr/>
      </vt:variant>
      <vt:variant>
        <vt:lpwstr>_Toc245284335</vt:lpwstr>
      </vt:variant>
      <vt:variant>
        <vt:i4>1441852</vt:i4>
      </vt:variant>
      <vt:variant>
        <vt:i4>326</vt:i4>
      </vt:variant>
      <vt:variant>
        <vt:i4>0</vt:i4>
      </vt:variant>
      <vt:variant>
        <vt:i4>5</vt:i4>
      </vt:variant>
      <vt:variant>
        <vt:lpwstr/>
      </vt:variant>
      <vt:variant>
        <vt:lpwstr>_Toc245284334</vt:lpwstr>
      </vt:variant>
      <vt:variant>
        <vt:i4>1441852</vt:i4>
      </vt:variant>
      <vt:variant>
        <vt:i4>320</vt:i4>
      </vt:variant>
      <vt:variant>
        <vt:i4>0</vt:i4>
      </vt:variant>
      <vt:variant>
        <vt:i4>5</vt:i4>
      </vt:variant>
      <vt:variant>
        <vt:lpwstr/>
      </vt:variant>
      <vt:variant>
        <vt:lpwstr>_Toc245284333</vt:lpwstr>
      </vt:variant>
      <vt:variant>
        <vt:i4>1441852</vt:i4>
      </vt:variant>
      <vt:variant>
        <vt:i4>314</vt:i4>
      </vt:variant>
      <vt:variant>
        <vt:i4>0</vt:i4>
      </vt:variant>
      <vt:variant>
        <vt:i4>5</vt:i4>
      </vt:variant>
      <vt:variant>
        <vt:lpwstr/>
      </vt:variant>
      <vt:variant>
        <vt:lpwstr>_Toc245284332</vt:lpwstr>
      </vt:variant>
      <vt:variant>
        <vt:i4>1441852</vt:i4>
      </vt:variant>
      <vt:variant>
        <vt:i4>308</vt:i4>
      </vt:variant>
      <vt:variant>
        <vt:i4>0</vt:i4>
      </vt:variant>
      <vt:variant>
        <vt:i4>5</vt:i4>
      </vt:variant>
      <vt:variant>
        <vt:lpwstr/>
      </vt:variant>
      <vt:variant>
        <vt:lpwstr>_Toc245284331</vt:lpwstr>
      </vt:variant>
      <vt:variant>
        <vt:i4>1441852</vt:i4>
      </vt:variant>
      <vt:variant>
        <vt:i4>302</vt:i4>
      </vt:variant>
      <vt:variant>
        <vt:i4>0</vt:i4>
      </vt:variant>
      <vt:variant>
        <vt:i4>5</vt:i4>
      </vt:variant>
      <vt:variant>
        <vt:lpwstr/>
      </vt:variant>
      <vt:variant>
        <vt:lpwstr>_Toc245284330</vt:lpwstr>
      </vt:variant>
      <vt:variant>
        <vt:i4>1507388</vt:i4>
      </vt:variant>
      <vt:variant>
        <vt:i4>296</vt:i4>
      </vt:variant>
      <vt:variant>
        <vt:i4>0</vt:i4>
      </vt:variant>
      <vt:variant>
        <vt:i4>5</vt:i4>
      </vt:variant>
      <vt:variant>
        <vt:lpwstr/>
      </vt:variant>
      <vt:variant>
        <vt:lpwstr>_Toc245284329</vt:lpwstr>
      </vt:variant>
      <vt:variant>
        <vt:i4>1507388</vt:i4>
      </vt:variant>
      <vt:variant>
        <vt:i4>290</vt:i4>
      </vt:variant>
      <vt:variant>
        <vt:i4>0</vt:i4>
      </vt:variant>
      <vt:variant>
        <vt:i4>5</vt:i4>
      </vt:variant>
      <vt:variant>
        <vt:lpwstr/>
      </vt:variant>
      <vt:variant>
        <vt:lpwstr>_Toc245284328</vt:lpwstr>
      </vt:variant>
      <vt:variant>
        <vt:i4>1507388</vt:i4>
      </vt:variant>
      <vt:variant>
        <vt:i4>284</vt:i4>
      </vt:variant>
      <vt:variant>
        <vt:i4>0</vt:i4>
      </vt:variant>
      <vt:variant>
        <vt:i4>5</vt:i4>
      </vt:variant>
      <vt:variant>
        <vt:lpwstr/>
      </vt:variant>
      <vt:variant>
        <vt:lpwstr>_Toc245284327</vt:lpwstr>
      </vt:variant>
      <vt:variant>
        <vt:i4>1507388</vt:i4>
      </vt:variant>
      <vt:variant>
        <vt:i4>278</vt:i4>
      </vt:variant>
      <vt:variant>
        <vt:i4>0</vt:i4>
      </vt:variant>
      <vt:variant>
        <vt:i4>5</vt:i4>
      </vt:variant>
      <vt:variant>
        <vt:lpwstr/>
      </vt:variant>
      <vt:variant>
        <vt:lpwstr>_Toc245284326</vt:lpwstr>
      </vt:variant>
      <vt:variant>
        <vt:i4>1507388</vt:i4>
      </vt:variant>
      <vt:variant>
        <vt:i4>272</vt:i4>
      </vt:variant>
      <vt:variant>
        <vt:i4>0</vt:i4>
      </vt:variant>
      <vt:variant>
        <vt:i4>5</vt:i4>
      </vt:variant>
      <vt:variant>
        <vt:lpwstr/>
      </vt:variant>
      <vt:variant>
        <vt:lpwstr>_Toc245284325</vt:lpwstr>
      </vt:variant>
      <vt:variant>
        <vt:i4>1507388</vt:i4>
      </vt:variant>
      <vt:variant>
        <vt:i4>266</vt:i4>
      </vt:variant>
      <vt:variant>
        <vt:i4>0</vt:i4>
      </vt:variant>
      <vt:variant>
        <vt:i4>5</vt:i4>
      </vt:variant>
      <vt:variant>
        <vt:lpwstr/>
      </vt:variant>
      <vt:variant>
        <vt:lpwstr>_Toc245284324</vt:lpwstr>
      </vt:variant>
      <vt:variant>
        <vt:i4>1507388</vt:i4>
      </vt:variant>
      <vt:variant>
        <vt:i4>260</vt:i4>
      </vt:variant>
      <vt:variant>
        <vt:i4>0</vt:i4>
      </vt:variant>
      <vt:variant>
        <vt:i4>5</vt:i4>
      </vt:variant>
      <vt:variant>
        <vt:lpwstr/>
      </vt:variant>
      <vt:variant>
        <vt:lpwstr>_Toc245284323</vt:lpwstr>
      </vt:variant>
      <vt:variant>
        <vt:i4>1507388</vt:i4>
      </vt:variant>
      <vt:variant>
        <vt:i4>254</vt:i4>
      </vt:variant>
      <vt:variant>
        <vt:i4>0</vt:i4>
      </vt:variant>
      <vt:variant>
        <vt:i4>5</vt:i4>
      </vt:variant>
      <vt:variant>
        <vt:lpwstr/>
      </vt:variant>
      <vt:variant>
        <vt:lpwstr>_Toc245284322</vt:lpwstr>
      </vt:variant>
      <vt:variant>
        <vt:i4>1507388</vt:i4>
      </vt:variant>
      <vt:variant>
        <vt:i4>248</vt:i4>
      </vt:variant>
      <vt:variant>
        <vt:i4>0</vt:i4>
      </vt:variant>
      <vt:variant>
        <vt:i4>5</vt:i4>
      </vt:variant>
      <vt:variant>
        <vt:lpwstr/>
      </vt:variant>
      <vt:variant>
        <vt:lpwstr>_Toc245284321</vt:lpwstr>
      </vt:variant>
      <vt:variant>
        <vt:i4>1507388</vt:i4>
      </vt:variant>
      <vt:variant>
        <vt:i4>242</vt:i4>
      </vt:variant>
      <vt:variant>
        <vt:i4>0</vt:i4>
      </vt:variant>
      <vt:variant>
        <vt:i4>5</vt:i4>
      </vt:variant>
      <vt:variant>
        <vt:lpwstr/>
      </vt:variant>
      <vt:variant>
        <vt:lpwstr>_Toc245284320</vt:lpwstr>
      </vt:variant>
      <vt:variant>
        <vt:i4>1310780</vt:i4>
      </vt:variant>
      <vt:variant>
        <vt:i4>236</vt:i4>
      </vt:variant>
      <vt:variant>
        <vt:i4>0</vt:i4>
      </vt:variant>
      <vt:variant>
        <vt:i4>5</vt:i4>
      </vt:variant>
      <vt:variant>
        <vt:lpwstr/>
      </vt:variant>
      <vt:variant>
        <vt:lpwstr>_Toc245284319</vt:lpwstr>
      </vt:variant>
      <vt:variant>
        <vt:i4>1310780</vt:i4>
      </vt:variant>
      <vt:variant>
        <vt:i4>230</vt:i4>
      </vt:variant>
      <vt:variant>
        <vt:i4>0</vt:i4>
      </vt:variant>
      <vt:variant>
        <vt:i4>5</vt:i4>
      </vt:variant>
      <vt:variant>
        <vt:lpwstr/>
      </vt:variant>
      <vt:variant>
        <vt:lpwstr>_Toc245284318</vt:lpwstr>
      </vt:variant>
      <vt:variant>
        <vt:i4>1310780</vt:i4>
      </vt:variant>
      <vt:variant>
        <vt:i4>224</vt:i4>
      </vt:variant>
      <vt:variant>
        <vt:i4>0</vt:i4>
      </vt:variant>
      <vt:variant>
        <vt:i4>5</vt:i4>
      </vt:variant>
      <vt:variant>
        <vt:lpwstr/>
      </vt:variant>
      <vt:variant>
        <vt:lpwstr>_Toc245284317</vt:lpwstr>
      </vt:variant>
      <vt:variant>
        <vt:i4>1310780</vt:i4>
      </vt:variant>
      <vt:variant>
        <vt:i4>218</vt:i4>
      </vt:variant>
      <vt:variant>
        <vt:i4>0</vt:i4>
      </vt:variant>
      <vt:variant>
        <vt:i4>5</vt:i4>
      </vt:variant>
      <vt:variant>
        <vt:lpwstr/>
      </vt:variant>
      <vt:variant>
        <vt:lpwstr>_Toc245284316</vt:lpwstr>
      </vt:variant>
      <vt:variant>
        <vt:i4>1310780</vt:i4>
      </vt:variant>
      <vt:variant>
        <vt:i4>212</vt:i4>
      </vt:variant>
      <vt:variant>
        <vt:i4>0</vt:i4>
      </vt:variant>
      <vt:variant>
        <vt:i4>5</vt:i4>
      </vt:variant>
      <vt:variant>
        <vt:lpwstr/>
      </vt:variant>
      <vt:variant>
        <vt:lpwstr>_Toc245284315</vt:lpwstr>
      </vt:variant>
      <vt:variant>
        <vt:i4>1310780</vt:i4>
      </vt:variant>
      <vt:variant>
        <vt:i4>206</vt:i4>
      </vt:variant>
      <vt:variant>
        <vt:i4>0</vt:i4>
      </vt:variant>
      <vt:variant>
        <vt:i4>5</vt:i4>
      </vt:variant>
      <vt:variant>
        <vt:lpwstr/>
      </vt:variant>
      <vt:variant>
        <vt:lpwstr>_Toc245284314</vt:lpwstr>
      </vt:variant>
      <vt:variant>
        <vt:i4>1310780</vt:i4>
      </vt:variant>
      <vt:variant>
        <vt:i4>200</vt:i4>
      </vt:variant>
      <vt:variant>
        <vt:i4>0</vt:i4>
      </vt:variant>
      <vt:variant>
        <vt:i4>5</vt:i4>
      </vt:variant>
      <vt:variant>
        <vt:lpwstr/>
      </vt:variant>
      <vt:variant>
        <vt:lpwstr>_Toc245284313</vt:lpwstr>
      </vt:variant>
      <vt:variant>
        <vt:i4>1310780</vt:i4>
      </vt:variant>
      <vt:variant>
        <vt:i4>194</vt:i4>
      </vt:variant>
      <vt:variant>
        <vt:i4>0</vt:i4>
      </vt:variant>
      <vt:variant>
        <vt:i4>5</vt:i4>
      </vt:variant>
      <vt:variant>
        <vt:lpwstr/>
      </vt:variant>
      <vt:variant>
        <vt:lpwstr>_Toc245284312</vt:lpwstr>
      </vt:variant>
      <vt:variant>
        <vt:i4>1310780</vt:i4>
      </vt:variant>
      <vt:variant>
        <vt:i4>188</vt:i4>
      </vt:variant>
      <vt:variant>
        <vt:i4>0</vt:i4>
      </vt:variant>
      <vt:variant>
        <vt:i4>5</vt:i4>
      </vt:variant>
      <vt:variant>
        <vt:lpwstr/>
      </vt:variant>
      <vt:variant>
        <vt:lpwstr>_Toc245284311</vt:lpwstr>
      </vt:variant>
      <vt:variant>
        <vt:i4>1310780</vt:i4>
      </vt:variant>
      <vt:variant>
        <vt:i4>182</vt:i4>
      </vt:variant>
      <vt:variant>
        <vt:i4>0</vt:i4>
      </vt:variant>
      <vt:variant>
        <vt:i4>5</vt:i4>
      </vt:variant>
      <vt:variant>
        <vt:lpwstr/>
      </vt:variant>
      <vt:variant>
        <vt:lpwstr>_Toc245284310</vt:lpwstr>
      </vt:variant>
      <vt:variant>
        <vt:i4>1376316</vt:i4>
      </vt:variant>
      <vt:variant>
        <vt:i4>176</vt:i4>
      </vt:variant>
      <vt:variant>
        <vt:i4>0</vt:i4>
      </vt:variant>
      <vt:variant>
        <vt:i4>5</vt:i4>
      </vt:variant>
      <vt:variant>
        <vt:lpwstr/>
      </vt:variant>
      <vt:variant>
        <vt:lpwstr>_Toc245284309</vt:lpwstr>
      </vt:variant>
      <vt:variant>
        <vt:i4>1376316</vt:i4>
      </vt:variant>
      <vt:variant>
        <vt:i4>170</vt:i4>
      </vt:variant>
      <vt:variant>
        <vt:i4>0</vt:i4>
      </vt:variant>
      <vt:variant>
        <vt:i4>5</vt:i4>
      </vt:variant>
      <vt:variant>
        <vt:lpwstr/>
      </vt:variant>
      <vt:variant>
        <vt:lpwstr>_Toc245284308</vt:lpwstr>
      </vt:variant>
      <vt:variant>
        <vt:i4>1376316</vt:i4>
      </vt:variant>
      <vt:variant>
        <vt:i4>164</vt:i4>
      </vt:variant>
      <vt:variant>
        <vt:i4>0</vt:i4>
      </vt:variant>
      <vt:variant>
        <vt:i4>5</vt:i4>
      </vt:variant>
      <vt:variant>
        <vt:lpwstr/>
      </vt:variant>
      <vt:variant>
        <vt:lpwstr>_Toc245284307</vt:lpwstr>
      </vt:variant>
      <vt:variant>
        <vt:i4>1376316</vt:i4>
      </vt:variant>
      <vt:variant>
        <vt:i4>158</vt:i4>
      </vt:variant>
      <vt:variant>
        <vt:i4>0</vt:i4>
      </vt:variant>
      <vt:variant>
        <vt:i4>5</vt:i4>
      </vt:variant>
      <vt:variant>
        <vt:lpwstr/>
      </vt:variant>
      <vt:variant>
        <vt:lpwstr>_Toc245284306</vt:lpwstr>
      </vt:variant>
      <vt:variant>
        <vt:i4>1376316</vt:i4>
      </vt:variant>
      <vt:variant>
        <vt:i4>152</vt:i4>
      </vt:variant>
      <vt:variant>
        <vt:i4>0</vt:i4>
      </vt:variant>
      <vt:variant>
        <vt:i4>5</vt:i4>
      </vt:variant>
      <vt:variant>
        <vt:lpwstr/>
      </vt:variant>
      <vt:variant>
        <vt:lpwstr>_Toc245284305</vt:lpwstr>
      </vt:variant>
      <vt:variant>
        <vt:i4>1376316</vt:i4>
      </vt:variant>
      <vt:variant>
        <vt:i4>146</vt:i4>
      </vt:variant>
      <vt:variant>
        <vt:i4>0</vt:i4>
      </vt:variant>
      <vt:variant>
        <vt:i4>5</vt:i4>
      </vt:variant>
      <vt:variant>
        <vt:lpwstr/>
      </vt:variant>
      <vt:variant>
        <vt:lpwstr>_Toc245284304</vt:lpwstr>
      </vt:variant>
      <vt:variant>
        <vt:i4>1376316</vt:i4>
      </vt:variant>
      <vt:variant>
        <vt:i4>140</vt:i4>
      </vt:variant>
      <vt:variant>
        <vt:i4>0</vt:i4>
      </vt:variant>
      <vt:variant>
        <vt:i4>5</vt:i4>
      </vt:variant>
      <vt:variant>
        <vt:lpwstr/>
      </vt:variant>
      <vt:variant>
        <vt:lpwstr>_Toc245284303</vt:lpwstr>
      </vt:variant>
      <vt:variant>
        <vt:i4>1376316</vt:i4>
      </vt:variant>
      <vt:variant>
        <vt:i4>134</vt:i4>
      </vt:variant>
      <vt:variant>
        <vt:i4>0</vt:i4>
      </vt:variant>
      <vt:variant>
        <vt:i4>5</vt:i4>
      </vt:variant>
      <vt:variant>
        <vt:lpwstr/>
      </vt:variant>
      <vt:variant>
        <vt:lpwstr>_Toc245284302</vt:lpwstr>
      </vt:variant>
      <vt:variant>
        <vt:i4>1376316</vt:i4>
      </vt:variant>
      <vt:variant>
        <vt:i4>128</vt:i4>
      </vt:variant>
      <vt:variant>
        <vt:i4>0</vt:i4>
      </vt:variant>
      <vt:variant>
        <vt:i4>5</vt:i4>
      </vt:variant>
      <vt:variant>
        <vt:lpwstr/>
      </vt:variant>
      <vt:variant>
        <vt:lpwstr>_Toc245284301</vt:lpwstr>
      </vt:variant>
      <vt:variant>
        <vt:i4>1376316</vt:i4>
      </vt:variant>
      <vt:variant>
        <vt:i4>122</vt:i4>
      </vt:variant>
      <vt:variant>
        <vt:i4>0</vt:i4>
      </vt:variant>
      <vt:variant>
        <vt:i4>5</vt:i4>
      </vt:variant>
      <vt:variant>
        <vt:lpwstr/>
      </vt:variant>
      <vt:variant>
        <vt:lpwstr>_Toc245284300</vt:lpwstr>
      </vt:variant>
      <vt:variant>
        <vt:i4>1835069</vt:i4>
      </vt:variant>
      <vt:variant>
        <vt:i4>116</vt:i4>
      </vt:variant>
      <vt:variant>
        <vt:i4>0</vt:i4>
      </vt:variant>
      <vt:variant>
        <vt:i4>5</vt:i4>
      </vt:variant>
      <vt:variant>
        <vt:lpwstr/>
      </vt:variant>
      <vt:variant>
        <vt:lpwstr>_Toc245284299</vt:lpwstr>
      </vt:variant>
      <vt:variant>
        <vt:i4>1835069</vt:i4>
      </vt:variant>
      <vt:variant>
        <vt:i4>110</vt:i4>
      </vt:variant>
      <vt:variant>
        <vt:i4>0</vt:i4>
      </vt:variant>
      <vt:variant>
        <vt:i4>5</vt:i4>
      </vt:variant>
      <vt:variant>
        <vt:lpwstr/>
      </vt:variant>
      <vt:variant>
        <vt:lpwstr>_Toc245284298</vt:lpwstr>
      </vt:variant>
      <vt:variant>
        <vt:i4>1835069</vt:i4>
      </vt:variant>
      <vt:variant>
        <vt:i4>104</vt:i4>
      </vt:variant>
      <vt:variant>
        <vt:i4>0</vt:i4>
      </vt:variant>
      <vt:variant>
        <vt:i4>5</vt:i4>
      </vt:variant>
      <vt:variant>
        <vt:lpwstr/>
      </vt:variant>
      <vt:variant>
        <vt:lpwstr>_Toc245284297</vt:lpwstr>
      </vt:variant>
      <vt:variant>
        <vt:i4>1835069</vt:i4>
      </vt:variant>
      <vt:variant>
        <vt:i4>98</vt:i4>
      </vt:variant>
      <vt:variant>
        <vt:i4>0</vt:i4>
      </vt:variant>
      <vt:variant>
        <vt:i4>5</vt:i4>
      </vt:variant>
      <vt:variant>
        <vt:lpwstr/>
      </vt:variant>
      <vt:variant>
        <vt:lpwstr>_Toc245284296</vt:lpwstr>
      </vt:variant>
      <vt:variant>
        <vt:i4>1835069</vt:i4>
      </vt:variant>
      <vt:variant>
        <vt:i4>92</vt:i4>
      </vt:variant>
      <vt:variant>
        <vt:i4>0</vt:i4>
      </vt:variant>
      <vt:variant>
        <vt:i4>5</vt:i4>
      </vt:variant>
      <vt:variant>
        <vt:lpwstr/>
      </vt:variant>
      <vt:variant>
        <vt:lpwstr>_Toc245284295</vt:lpwstr>
      </vt:variant>
      <vt:variant>
        <vt:i4>1835069</vt:i4>
      </vt:variant>
      <vt:variant>
        <vt:i4>86</vt:i4>
      </vt:variant>
      <vt:variant>
        <vt:i4>0</vt:i4>
      </vt:variant>
      <vt:variant>
        <vt:i4>5</vt:i4>
      </vt:variant>
      <vt:variant>
        <vt:lpwstr/>
      </vt:variant>
      <vt:variant>
        <vt:lpwstr>_Toc245284294</vt:lpwstr>
      </vt:variant>
      <vt:variant>
        <vt:i4>1835069</vt:i4>
      </vt:variant>
      <vt:variant>
        <vt:i4>80</vt:i4>
      </vt:variant>
      <vt:variant>
        <vt:i4>0</vt:i4>
      </vt:variant>
      <vt:variant>
        <vt:i4>5</vt:i4>
      </vt:variant>
      <vt:variant>
        <vt:lpwstr/>
      </vt:variant>
      <vt:variant>
        <vt:lpwstr>_Toc245284293</vt:lpwstr>
      </vt:variant>
      <vt:variant>
        <vt:i4>1835069</vt:i4>
      </vt:variant>
      <vt:variant>
        <vt:i4>74</vt:i4>
      </vt:variant>
      <vt:variant>
        <vt:i4>0</vt:i4>
      </vt:variant>
      <vt:variant>
        <vt:i4>5</vt:i4>
      </vt:variant>
      <vt:variant>
        <vt:lpwstr/>
      </vt:variant>
      <vt:variant>
        <vt:lpwstr>_Toc245284292</vt:lpwstr>
      </vt:variant>
      <vt:variant>
        <vt:i4>1835069</vt:i4>
      </vt:variant>
      <vt:variant>
        <vt:i4>68</vt:i4>
      </vt:variant>
      <vt:variant>
        <vt:i4>0</vt:i4>
      </vt:variant>
      <vt:variant>
        <vt:i4>5</vt:i4>
      </vt:variant>
      <vt:variant>
        <vt:lpwstr/>
      </vt:variant>
      <vt:variant>
        <vt:lpwstr>_Toc245284291</vt:lpwstr>
      </vt:variant>
      <vt:variant>
        <vt:i4>1835069</vt:i4>
      </vt:variant>
      <vt:variant>
        <vt:i4>62</vt:i4>
      </vt:variant>
      <vt:variant>
        <vt:i4>0</vt:i4>
      </vt:variant>
      <vt:variant>
        <vt:i4>5</vt:i4>
      </vt:variant>
      <vt:variant>
        <vt:lpwstr/>
      </vt:variant>
      <vt:variant>
        <vt:lpwstr>_Toc245284290</vt:lpwstr>
      </vt:variant>
      <vt:variant>
        <vt:i4>1900605</vt:i4>
      </vt:variant>
      <vt:variant>
        <vt:i4>56</vt:i4>
      </vt:variant>
      <vt:variant>
        <vt:i4>0</vt:i4>
      </vt:variant>
      <vt:variant>
        <vt:i4>5</vt:i4>
      </vt:variant>
      <vt:variant>
        <vt:lpwstr/>
      </vt:variant>
      <vt:variant>
        <vt:lpwstr>_Toc245284289</vt:lpwstr>
      </vt:variant>
      <vt:variant>
        <vt:i4>1900605</vt:i4>
      </vt:variant>
      <vt:variant>
        <vt:i4>50</vt:i4>
      </vt:variant>
      <vt:variant>
        <vt:i4>0</vt:i4>
      </vt:variant>
      <vt:variant>
        <vt:i4>5</vt:i4>
      </vt:variant>
      <vt:variant>
        <vt:lpwstr/>
      </vt:variant>
      <vt:variant>
        <vt:lpwstr>_Toc245284288</vt:lpwstr>
      </vt:variant>
      <vt:variant>
        <vt:i4>1900605</vt:i4>
      </vt:variant>
      <vt:variant>
        <vt:i4>44</vt:i4>
      </vt:variant>
      <vt:variant>
        <vt:i4>0</vt:i4>
      </vt:variant>
      <vt:variant>
        <vt:i4>5</vt:i4>
      </vt:variant>
      <vt:variant>
        <vt:lpwstr/>
      </vt:variant>
      <vt:variant>
        <vt:lpwstr>_Toc245284287</vt:lpwstr>
      </vt:variant>
      <vt:variant>
        <vt:i4>1900605</vt:i4>
      </vt:variant>
      <vt:variant>
        <vt:i4>38</vt:i4>
      </vt:variant>
      <vt:variant>
        <vt:i4>0</vt:i4>
      </vt:variant>
      <vt:variant>
        <vt:i4>5</vt:i4>
      </vt:variant>
      <vt:variant>
        <vt:lpwstr/>
      </vt:variant>
      <vt:variant>
        <vt:lpwstr>_Toc245284286</vt:lpwstr>
      </vt:variant>
      <vt:variant>
        <vt:i4>1900605</vt:i4>
      </vt:variant>
      <vt:variant>
        <vt:i4>32</vt:i4>
      </vt:variant>
      <vt:variant>
        <vt:i4>0</vt:i4>
      </vt:variant>
      <vt:variant>
        <vt:i4>5</vt:i4>
      </vt:variant>
      <vt:variant>
        <vt:lpwstr/>
      </vt:variant>
      <vt:variant>
        <vt:lpwstr>_Toc245284285</vt:lpwstr>
      </vt:variant>
      <vt:variant>
        <vt:i4>1900605</vt:i4>
      </vt:variant>
      <vt:variant>
        <vt:i4>26</vt:i4>
      </vt:variant>
      <vt:variant>
        <vt:i4>0</vt:i4>
      </vt:variant>
      <vt:variant>
        <vt:i4>5</vt:i4>
      </vt:variant>
      <vt:variant>
        <vt:lpwstr/>
      </vt:variant>
      <vt:variant>
        <vt:lpwstr>_Toc245284284</vt:lpwstr>
      </vt:variant>
      <vt:variant>
        <vt:i4>1900605</vt:i4>
      </vt:variant>
      <vt:variant>
        <vt:i4>20</vt:i4>
      </vt:variant>
      <vt:variant>
        <vt:i4>0</vt:i4>
      </vt:variant>
      <vt:variant>
        <vt:i4>5</vt:i4>
      </vt:variant>
      <vt:variant>
        <vt:lpwstr/>
      </vt:variant>
      <vt:variant>
        <vt:lpwstr>_Toc245284283</vt:lpwstr>
      </vt:variant>
      <vt:variant>
        <vt:i4>1900605</vt:i4>
      </vt:variant>
      <vt:variant>
        <vt:i4>14</vt:i4>
      </vt:variant>
      <vt:variant>
        <vt:i4>0</vt:i4>
      </vt:variant>
      <vt:variant>
        <vt:i4>5</vt:i4>
      </vt:variant>
      <vt:variant>
        <vt:lpwstr/>
      </vt:variant>
      <vt:variant>
        <vt:lpwstr>_Toc245284282</vt:lpwstr>
      </vt:variant>
      <vt:variant>
        <vt:i4>1900605</vt:i4>
      </vt:variant>
      <vt:variant>
        <vt:i4>8</vt:i4>
      </vt:variant>
      <vt:variant>
        <vt:i4>0</vt:i4>
      </vt:variant>
      <vt:variant>
        <vt:i4>5</vt:i4>
      </vt:variant>
      <vt:variant>
        <vt:lpwstr/>
      </vt:variant>
      <vt:variant>
        <vt:lpwstr>_Toc245284281</vt:lpwstr>
      </vt:variant>
      <vt:variant>
        <vt:i4>1900605</vt:i4>
      </vt:variant>
      <vt:variant>
        <vt:i4>2</vt:i4>
      </vt:variant>
      <vt:variant>
        <vt:i4>0</vt:i4>
      </vt:variant>
      <vt:variant>
        <vt:i4>5</vt:i4>
      </vt:variant>
      <vt:variant>
        <vt:lpwstr/>
      </vt:variant>
      <vt:variant>
        <vt:lpwstr>_Toc245284280</vt:lpwstr>
      </vt:variant>
      <vt:variant>
        <vt:i4>4784128</vt:i4>
      </vt:variant>
      <vt:variant>
        <vt:i4>0</vt:i4>
      </vt:variant>
      <vt:variant>
        <vt:i4>0</vt:i4>
      </vt:variant>
      <vt:variant>
        <vt:i4>5</vt:i4>
      </vt:variant>
      <vt:variant>
        <vt:lpwstr>http://www.nps.gov/refdesk/DOrders/DOrder19.html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 Background</dc:title>
  <dc:creator>OSUFIRE</dc:creator>
  <cp:lastModifiedBy>Ainsworth, Alison</cp:lastModifiedBy>
  <cp:revision>2</cp:revision>
  <cp:lastPrinted>2011-02-02T20:25:00Z</cp:lastPrinted>
  <dcterms:created xsi:type="dcterms:W3CDTF">2015-02-03T20:28:00Z</dcterms:created>
  <dcterms:modified xsi:type="dcterms:W3CDTF">2015-02-03T20:28:00Z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26600.0000000000</vt:lpwstr>
  </property>
  <property fmtid="{D5CDD505-2E9C-101B-9397-08002B2CF9AE}" pid="3" name="ContentTypeId">
    <vt:lpwstr>0x0101004526A4EA4B14794BAD108A091E789C73</vt:lpwstr>
  </property>
</Properties>
</file>